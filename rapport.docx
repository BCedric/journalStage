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kern w:val="3"/>
          <w:sz w:val="76"/>
          <w:szCs w:val="72"/>
          <w:lang w:eastAsia="zh-CN" w:bidi="hi-IN"/>
        </w:rPr>
        <w:id w:val="27759006"/>
        <w:docPartObj>
          <w:docPartGallery w:val="Cover Pages"/>
          <w:docPartUnique/>
        </w:docPartObj>
      </w:sdtPr>
      <w:sdtEndPr>
        <w:rPr>
          <w:rFonts w:ascii="Times New Roman" w:eastAsia="Source Han Sans CN Regular" w:hAnsi="Times New Roman" w:cs="Lohit Devanagari"/>
          <w:sz w:val="24"/>
          <w:szCs w:val="24"/>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469"/>
            <w:gridCol w:w="3446"/>
            <w:gridCol w:w="2723"/>
          </w:tblGrid>
          <w:tr w:rsidR="000D7996" w14:paraId="2562E85E" w14:textId="77777777">
            <w:sdt>
              <w:sdtPr>
                <w:rPr>
                  <w:rFonts w:asciiTheme="majorHAnsi" w:eastAsiaTheme="majorEastAsia" w:hAnsiTheme="majorHAnsi" w:cstheme="majorBidi"/>
                  <w:kern w:val="3"/>
                  <w:sz w:val="76"/>
                  <w:szCs w:val="72"/>
                  <w:lang w:eastAsia="zh-CN" w:bidi="hi-IN"/>
                </w:rPr>
                <w:alias w:val="Titre"/>
                <w:id w:val="276713177"/>
                <w:showingPlcHdr/>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tc>
                  <w:tcPr>
                    <w:tcW w:w="3525" w:type="dxa"/>
                    <w:tcBorders>
                      <w:bottom w:val="single" w:sz="18" w:space="0" w:color="808080" w:themeColor="background1" w:themeShade="80"/>
                      <w:right w:val="single" w:sz="18" w:space="0" w:color="808080" w:themeColor="background1" w:themeShade="80"/>
                    </w:tcBorders>
                    <w:vAlign w:val="center"/>
                  </w:tcPr>
                  <w:p w14:paraId="7A62BCAC" w14:textId="77777777" w:rsidR="000D7996" w:rsidRDefault="000D7996">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2"/>
                        <w:szCs w:val="72"/>
                      </w:rPr>
                      <w:t>[Tapez le titre du document]</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showingPlcHdr/>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p w14:paraId="38ED0D98"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[Sélectionnez la date]</w:t>
                    </w:r>
                  </w:p>
                </w:sdtContent>
              </w:sdt>
              <w:sdt>
                <w:sdtPr>
                  <w:rPr>
                    <w:color w:val="4F81BD" w:themeColor="accent1"/>
                    <w:sz w:val="200"/>
                    <w:szCs w:val="200"/>
                  </w:rPr>
                  <w:alias w:val="Année"/>
                  <w:id w:val="276713170"/>
                  <w:showingPlcHdr/>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792F447A" w14:textId="77777777" w:rsidR="000D7996" w:rsidRDefault="000D7996">
                    <w:pPr>
                      <w:pStyle w:val="NoSpacing"/>
                      <w:rPr>
                        <w:color w:val="4F81BD" w:themeColor="accent1"/>
                        <w:sz w:val="200"/>
                        <w:szCs w:val="200"/>
                      </w:rPr>
                    </w:pPr>
                    <w:r>
                      <w:rPr>
                        <w:color w:val="4F81BD" w:themeColor="accent1"/>
                        <w:sz w:val="200"/>
                        <w:szCs w:val="200"/>
                      </w:rPr>
                      <w:t>[Année]</w:t>
                    </w:r>
                  </w:p>
                </w:sdtContent>
              </w:sdt>
            </w:tc>
          </w:tr>
          <w:tr w:rsidR="000D7996" w14:paraId="36336775" w14:textId="77777777">
            <w:sdt>
              <w:sdtPr>
                <w:alias w:val="Résumé"/>
                <w:id w:val="276713183"/>
                <w:showingPlcHd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14:paraId="5E79354A" w14:textId="77777777" w:rsidR="000D7996" w:rsidRDefault="000D7996">
                    <w:pPr>
                      <w:pStyle w:val="NoSpacing"/>
                    </w:pPr>
                    <w:r>
                      <w:t>[Tapez le résumé du document ici. Il s'agit généralement d'une courte synthèse du document. Tapez le résumé du document ici. Il s'agit généralement d'une courte synthèse du document.]</w:t>
                    </w:r>
                  </w:p>
                </w:tc>
              </w:sdtContent>
            </w:sdt>
            <w:sdt>
              <w:sdtPr>
                <w:rPr>
                  <w:rFonts w:asciiTheme="majorHAnsi" w:eastAsiaTheme="majorEastAsia" w:hAnsiTheme="majorHAnsi" w:cstheme="majorBidi"/>
                  <w:sz w:val="36"/>
                  <w:szCs w:val="36"/>
                </w:rPr>
                <w:alias w:val="Sous-titre"/>
                <w:id w:val="276713189"/>
                <w:showingPlcHd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14:paraId="6AFE3B3C"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tc>
              </w:sdtContent>
            </w:sdt>
          </w:tr>
        </w:tbl>
        <w:p w14:paraId="6D14B451" w14:textId="77777777" w:rsidR="000D7996" w:rsidRDefault="000D7996" w:rsidP="00672DF6"/>
        <w:p w14:paraId="4E5665D6" w14:textId="77777777" w:rsidR="000D7996" w:rsidRDefault="000D7996" w:rsidP="00672DF6">
          <w:pPr>
            <w:rPr>
              <w:rFonts w:asciiTheme="majorHAnsi" w:eastAsiaTheme="majorEastAsia" w:hAnsiTheme="majorHAnsi" w:cs="Mangal"/>
              <w:b/>
              <w:bCs/>
              <w:color w:val="4F81BD" w:themeColor="accent1"/>
            </w:rPr>
          </w:pPr>
          <w:r>
            <w:br w:type="page"/>
          </w:r>
        </w:p>
      </w:sdtContent>
    </w:sdt>
    <w:p w14:paraId="638D977C" w14:textId="77777777" w:rsidR="008B4E5E" w:rsidRDefault="008B4E5E" w:rsidP="00672DF6">
      <w:pPr>
        <w:pStyle w:val="Heading2"/>
        <w:sectPr w:rsidR="008B4E5E" w:rsidSect="000D7996">
          <w:footerReference w:type="default" r:id="rId8"/>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7E155E4B" w14:textId="7C86755E" w:rsidR="0032197F" w:rsidRDefault="00A71D8D">
          <w:pPr>
            <w:pStyle w:val="TOC2"/>
            <w:tabs>
              <w:tab w:val="right" w:leader="dot" w:pos="9628"/>
            </w:tabs>
            <w:rPr>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hyperlink w:anchor="_Toc484440069" w:history="1">
            <w:r w:rsidR="0032197F" w:rsidRPr="00973E3D">
              <w:rPr>
                <w:rStyle w:val="Hyperlink"/>
                <w:noProof/>
              </w:rPr>
              <w:t>Introduction</w:t>
            </w:r>
            <w:r w:rsidR="0032197F">
              <w:rPr>
                <w:noProof/>
                <w:webHidden/>
              </w:rPr>
              <w:tab/>
            </w:r>
            <w:r w:rsidR="0032197F">
              <w:rPr>
                <w:noProof/>
                <w:webHidden/>
              </w:rPr>
              <w:fldChar w:fldCharType="begin"/>
            </w:r>
            <w:r w:rsidR="0032197F">
              <w:rPr>
                <w:noProof/>
                <w:webHidden/>
              </w:rPr>
              <w:instrText xml:space="preserve"> PAGEREF _Toc484440069 \h </w:instrText>
            </w:r>
            <w:r w:rsidR="0032197F">
              <w:rPr>
                <w:noProof/>
                <w:webHidden/>
              </w:rPr>
            </w:r>
            <w:r w:rsidR="0032197F">
              <w:rPr>
                <w:noProof/>
                <w:webHidden/>
              </w:rPr>
              <w:fldChar w:fldCharType="separate"/>
            </w:r>
            <w:r w:rsidR="00FF0B63">
              <w:rPr>
                <w:noProof/>
                <w:webHidden/>
              </w:rPr>
              <w:t>1</w:t>
            </w:r>
            <w:r w:rsidR="0032197F">
              <w:rPr>
                <w:noProof/>
                <w:webHidden/>
              </w:rPr>
              <w:fldChar w:fldCharType="end"/>
            </w:r>
          </w:hyperlink>
        </w:p>
        <w:p w14:paraId="14CF64BA" w14:textId="3AEC25C3" w:rsidR="0032197F" w:rsidRDefault="00851F9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0" w:history="1">
            <w:r w:rsidR="0032197F" w:rsidRPr="00973E3D">
              <w:rPr>
                <w:rStyle w:val="Hyperlink"/>
                <w:noProof/>
              </w:rPr>
              <w:t>L'entreprise</w:t>
            </w:r>
            <w:r w:rsidR="0032197F">
              <w:rPr>
                <w:noProof/>
                <w:webHidden/>
              </w:rPr>
              <w:tab/>
            </w:r>
            <w:r w:rsidR="0032197F">
              <w:rPr>
                <w:noProof/>
                <w:webHidden/>
              </w:rPr>
              <w:fldChar w:fldCharType="begin"/>
            </w:r>
            <w:r w:rsidR="0032197F">
              <w:rPr>
                <w:noProof/>
                <w:webHidden/>
              </w:rPr>
              <w:instrText xml:space="preserve"> PAGEREF _Toc484440070 \h </w:instrText>
            </w:r>
            <w:r w:rsidR="0032197F">
              <w:rPr>
                <w:noProof/>
                <w:webHidden/>
              </w:rPr>
            </w:r>
            <w:r w:rsidR="0032197F">
              <w:rPr>
                <w:noProof/>
                <w:webHidden/>
              </w:rPr>
              <w:fldChar w:fldCharType="separate"/>
            </w:r>
            <w:r w:rsidR="00FF0B63">
              <w:rPr>
                <w:noProof/>
                <w:webHidden/>
              </w:rPr>
              <w:t>2</w:t>
            </w:r>
            <w:r w:rsidR="0032197F">
              <w:rPr>
                <w:noProof/>
                <w:webHidden/>
              </w:rPr>
              <w:fldChar w:fldCharType="end"/>
            </w:r>
          </w:hyperlink>
        </w:p>
        <w:p w14:paraId="7357E23F" w14:textId="718768E2" w:rsidR="0032197F" w:rsidRDefault="00851F9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1" w:history="1">
            <w:r w:rsidR="0032197F" w:rsidRPr="00973E3D">
              <w:rPr>
                <w:rStyle w:val="Hyperlink"/>
                <w:noProof/>
              </w:rPr>
              <w:t>Gestion de projet</w:t>
            </w:r>
            <w:r w:rsidR="0032197F">
              <w:rPr>
                <w:noProof/>
                <w:webHidden/>
              </w:rPr>
              <w:tab/>
            </w:r>
            <w:r w:rsidR="0032197F">
              <w:rPr>
                <w:noProof/>
                <w:webHidden/>
              </w:rPr>
              <w:fldChar w:fldCharType="begin"/>
            </w:r>
            <w:r w:rsidR="0032197F">
              <w:rPr>
                <w:noProof/>
                <w:webHidden/>
              </w:rPr>
              <w:instrText xml:space="preserve"> PAGEREF _Toc484440071 \h </w:instrText>
            </w:r>
            <w:r w:rsidR="0032197F">
              <w:rPr>
                <w:noProof/>
                <w:webHidden/>
              </w:rPr>
            </w:r>
            <w:r w:rsidR="0032197F">
              <w:rPr>
                <w:noProof/>
                <w:webHidden/>
              </w:rPr>
              <w:fldChar w:fldCharType="separate"/>
            </w:r>
            <w:r w:rsidR="00FF0B63">
              <w:rPr>
                <w:noProof/>
                <w:webHidden/>
              </w:rPr>
              <w:t>2</w:t>
            </w:r>
            <w:r w:rsidR="0032197F">
              <w:rPr>
                <w:noProof/>
                <w:webHidden/>
              </w:rPr>
              <w:fldChar w:fldCharType="end"/>
            </w:r>
          </w:hyperlink>
        </w:p>
        <w:p w14:paraId="0D8F9150" w14:textId="0263BCEC" w:rsidR="0032197F" w:rsidRDefault="00851F9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2" w:history="1">
            <w:r w:rsidR="0032197F" w:rsidRPr="00973E3D">
              <w:rPr>
                <w:rStyle w:val="Hyperlink"/>
                <w:noProof/>
              </w:rPr>
              <w:t>Cahier des charges</w:t>
            </w:r>
            <w:r w:rsidR="0032197F">
              <w:rPr>
                <w:noProof/>
                <w:webHidden/>
              </w:rPr>
              <w:tab/>
            </w:r>
            <w:r w:rsidR="0032197F">
              <w:rPr>
                <w:noProof/>
                <w:webHidden/>
              </w:rPr>
              <w:fldChar w:fldCharType="begin"/>
            </w:r>
            <w:r w:rsidR="0032197F">
              <w:rPr>
                <w:noProof/>
                <w:webHidden/>
              </w:rPr>
              <w:instrText xml:space="preserve"> PAGEREF _Toc484440072 \h </w:instrText>
            </w:r>
            <w:r w:rsidR="0032197F">
              <w:rPr>
                <w:noProof/>
                <w:webHidden/>
              </w:rPr>
            </w:r>
            <w:r w:rsidR="0032197F">
              <w:rPr>
                <w:noProof/>
                <w:webHidden/>
              </w:rPr>
              <w:fldChar w:fldCharType="separate"/>
            </w:r>
            <w:r w:rsidR="00FF0B63">
              <w:rPr>
                <w:noProof/>
                <w:webHidden/>
              </w:rPr>
              <w:t>3</w:t>
            </w:r>
            <w:r w:rsidR="0032197F">
              <w:rPr>
                <w:noProof/>
                <w:webHidden/>
              </w:rPr>
              <w:fldChar w:fldCharType="end"/>
            </w:r>
          </w:hyperlink>
        </w:p>
        <w:p w14:paraId="57C65871" w14:textId="01B3EF01" w:rsidR="0032197F" w:rsidRDefault="00851F9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3" w:history="1">
            <w:r w:rsidR="0032197F" w:rsidRPr="00973E3D">
              <w:rPr>
                <w:rStyle w:val="Hyperlink"/>
                <w:noProof/>
              </w:rPr>
              <w:t>Technologies utilisées</w:t>
            </w:r>
            <w:r w:rsidR="0032197F">
              <w:rPr>
                <w:noProof/>
                <w:webHidden/>
              </w:rPr>
              <w:tab/>
            </w:r>
            <w:r w:rsidR="0032197F">
              <w:rPr>
                <w:noProof/>
                <w:webHidden/>
              </w:rPr>
              <w:fldChar w:fldCharType="begin"/>
            </w:r>
            <w:r w:rsidR="0032197F">
              <w:rPr>
                <w:noProof/>
                <w:webHidden/>
              </w:rPr>
              <w:instrText xml:space="preserve"> PAGEREF _Toc484440073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6F3BD199" w14:textId="4486768D" w:rsidR="0032197F" w:rsidRDefault="00851F9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4" w:history="1">
            <w:r w:rsidR="0032197F" w:rsidRPr="00973E3D">
              <w:rPr>
                <w:rStyle w:val="Hyperlink"/>
                <w:noProof/>
              </w:rPr>
              <w:t>NodeJS</w:t>
            </w:r>
            <w:r w:rsidR="0032197F">
              <w:rPr>
                <w:noProof/>
                <w:webHidden/>
              </w:rPr>
              <w:tab/>
            </w:r>
            <w:r w:rsidR="0032197F">
              <w:rPr>
                <w:noProof/>
                <w:webHidden/>
              </w:rPr>
              <w:fldChar w:fldCharType="begin"/>
            </w:r>
            <w:r w:rsidR="0032197F">
              <w:rPr>
                <w:noProof/>
                <w:webHidden/>
              </w:rPr>
              <w:instrText xml:space="preserve"> PAGEREF _Toc484440074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64E4BFA9" w14:textId="798BC6FF" w:rsidR="0032197F" w:rsidRDefault="00851F9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5" w:history="1">
            <w:r w:rsidR="0032197F" w:rsidRPr="00973E3D">
              <w:rPr>
                <w:rStyle w:val="Hyperlink"/>
                <w:noProof/>
              </w:rPr>
              <w:t>Yarn</w:t>
            </w:r>
            <w:r w:rsidR="0032197F">
              <w:rPr>
                <w:noProof/>
                <w:webHidden/>
              </w:rPr>
              <w:tab/>
            </w:r>
            <w:r w:rsidR="0032197F">
              <w:rPr>
                <w:noProof/>
                <w:webHidden/>
              </w:rPr>
              <w:fldChar w:fldCharType="begin"/>
            </w:r>
            <w:r w:rsidR="0032197F">
              <w:rPr>
                <w:noProof/>
                <w:webHidden/>
              </w:rPr>
              <w:instrText xml:space="preserve"> PAGEREF _Toc484440075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36999195" w14:textId="021FB5E3" w:rsidR="0032197F" w:rsidRDefault="00851F9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6" w:history="1">
            <w:r w:rsidR="0032197F" w:rsidRPr="00973E3D">
              <w:rPr>
                <w:rStyle w:val="Hyperlink"/>
                <w:noProof/>
              </w:rPr>
              <w:t>ReactJS</w:t>
            </w:r>
            <w:r w:rsidR="0032197F">
              <w:rPr>
                <w:noProof/>
                <w:webHidden/>
              </w:rPr>
              <w:tab/>
            </w:r>
            <w:r w:rsidR="0032197F">
              <w:rPr>
                <w:noProof/>
                <w:webHidden/>
              </w:rPr>
              <w:fldChar w:fldCharType="begin"/>
            </w:r>
            <w:r w:rsidR="0032197F">
              <w:rPr>
                <w:noProof/>
                <w:webHidden/>
              </w:rPr>
              <w:instrText xml:space="preserve"> PAGEREF _Toc484440076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3C72DD24" w14:textId="2FE51D62" w:rsidR="0032197F" w:rsidRDefault="00851F9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7" w:history="1">
            <w:r w:rsidR="0032197F" w:rsidRPr="00973E3D">
              <w:rPr>
                <w:rStyle w:val="Hyperlink"/>
                <w:noProof/>
              </w:rPr>
              <w:t>Babel</w:t>
            </w:r>
            <w:r w:rsidR="0032197F">
              <w:rPr>
                <w:noProof/>
                <w:webHidden/>
              </w:rPr>
              <w:tab/>
            </w:r>
            <w:r w:rsidR="0032197F">
              <w:rPr>
                <w:noProof/>
                <w:webHidden/>
              </w:rPr>
              <w:fldChar w:fldCharType="begin"/>
            </w:r>
            <w:r w:rsidR="0032197F">
              <w:rPr>
                <w:noProof/>
                <w:webHidden/>
              </w:rPr>
              <w:instrText xml:space="preserve"> PAGEREF _Toc484440077 \h </w:instrText>
            </w:r>
            <w:r w:rsidR="0032197F">
              <w:rPr>
                <w:noProof/>
                <w:webHidden/>
              </w:rPr>
            </w:r>
            <w:r w:rsidR="0032197F">
              <w:rPr>
                <w:noProof/>
                <w:webHidden/>
              </w:rPr>
              <w:fldChar w:fldCharType="separate"/>
            </w:r>
            <w:r w:rsidR="00FF0B63">
              <w:rPr>
                <w:noProof/>
                <w:webHidden/>
              </w:rPr>
              <w:t>5</w:t>
            </w:r>
            <w:r w:rsidR="0032197F">
              <w:rPr>
                <w:noProof/>
                <w:webHidden/>
              </w:rPr>
              <w:fldChar w:fldCharType="end"/>
            </w:r>
          </w:hyperlink>
        </w:p>
        <w:p w14:paraId="1D9A8A04" w14:textId="07303F2E" w:rsidR="0032197F" w:rsidRDefault="00851F94">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8" w:history="1">
            <w:r w:rsidR="0032197F" w:rsidRPr="00973E3D">
              <w:rPr>
                <w:rStyle w:val="Hyperlink"/>
                <w:noProof/>
              </w:rPr>
              <w:t>Travail réalisé</w:t>
            </w:r>
            <w:r w:rsidR="0032197F">
              <w:rPr>
                <w:noProof/>
                <w:webHidden/>
              </w:rPr>
              <w:tab/>
            </w:r>
            <w:r w:rsidR="0032197F">
              <w:rPr>
                <w:noProof/>
                <w:webHidden/>
              </w:rPr>
              <w:fldChar w:fldCharType="begin"/>
            </w:r>
            <w:r w:rsidR="0032197F">
              <w:rPr>
                <w:noProof/>
                <w:webHidden/>
              </w:rPr>
              <w:instrText xml:space="preserve"> PAGEREF _Toc484440078 \h </w:instrText>
            </w:r>
            <w:r w:rsidR="0032197F">
              <w:rPr>
                <w:noProof/>
                <w:webHidden/>
              </w:rPr>
            </w:r>
            <w:r w:rsidR="0032197F">
              <w:rPr>
                <w:noProof/>
                <w:webHidden/>
              </w:rPr>
              <w:fldChar w:fldCharType="separate"/>
            </w:r>
            <w:r w:rsidR="00FF0B63">
              <w:rPr>
                <w:noProof/>
                <w:webHidden/>
              </w:rPr>
              <w:t>6</w:t>
            </w:r>
            <w:r w:rsidR="0032197F">
              <w:rPr>
                <w:noProof/>
                <w:webHidden/>
              </w:rPr>
              <w:fldChar w:fldCharType="end"/>
            </w:r>
          </w:hyperlink>
        </w:p>
        <w:p w14:paraId="4CAD906C" w14:textId="365BAD7A" w:rsidR="0032197F" w:rsidRDefault="00851F9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9" w:history="1">
            <w:r w:rsidR="0032197F" w:rsidRPr="00973E3D">
              <w:rPr>
                <w:rStyle w:val="Hyperlink"/>
                <w:noProof/>
              </w:rPr>
              <w:t>Prise en main des différents outils</w:t>
            </w:r>
            <w:r w:rsidR="0032197F">
              <w:rPr>
                <w:noProof/>
                <w:webHidden/>
              </w:rPr>
              <w:tab/>
            </w:r>
            <w:r w:rsidR="0032197F">
              <w:rPr>
                <w:noProof/>
                <w:webHidden/>
              </w:rPr>
              <w:fldChar w:fldCharType="begin"/>
            </w:r>
            <w:r w:rsidR="0032197F">
              <w:rPr>
                <w:noProof/>
                <w:webHidden/>
              </w:rPr>
              <w:instrText xml:space="preserve"> PAGEREF _Toc484440079 \h </w:instrText>
            </w:r>
            <w:r w:rsidR="0032197F">
              <w:rPr>
                <w:noProof/>
                <w:webHidden/>
              </w:rPr>
            </w:r>
            <w:r w:rsidR="0032197F">
              <w:rPr>
                <w:noProof/>
                <w:webHidden/>
              </w:rPr>
              <w:fldChar w:fldCharType="separate"/>
            </w:r>
            <w:r w:rsidR="00FF0B63">
              <w:rPr>
                <w:noProof/>
                <w:webHidden/>
              </w:rPr>
              <w:t>6</w:t>
            </w:r>
            <w:r w:rsidR="0032197F">
              <w:rPr>
                <w:noProof/>
                <w:webHidden/>
              </w:rPr>
              <w:fldChar w:fldCharType="end"/>
            </w:r>
          </w:hyperlink>
        </w:p>
        <w:p w14:paraId="398A5853" w14:textId="0E1D4FC5" w:rsidR="0032197F" w:rsidRDefault="00851F94">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80" w:history="1">
            <w:r w:rsidR="0032197F" w:rsidRPr="00973E3D">
              <w:rPr>
                <w:rStyle w:val="Hyperlink"/>
                <w:noProof/>
              </w:rPr>
              <w:t>Développement du module withState</w:t>
            </w:r>
            <w:r w:rsidR="0032197F">
              <w:rPr>
                <w:noProof/>
                <w:webHidden/>
              </w:rPr>
              <w:tab/>
            </w:r>
            <w:r w:rsidR="0032197F">
              <w:rPr>
                <w:noProof/>
                <w:webHidden/>
              </w:rPr>
              <w:fldChar w:fldCharType="begin"/>
            </w:r>
            <w:r w:rsidR="0032197F">
              <w:rPr>
                <w:noProof/>
                <w:webHidden/>
              </w:rPr>
              <w:instrText xml:space="preserve"> PAGEREF _Toc484440080 \h </w:instrText>
            </w:r>
            <w:r w:rsidR="0032197F">
              <w:rPr>
                <w:noProof/>
                <w:webHidden/>
              </w:rPr>
            </w:r>
            <w:r w:rsidR="0032197F">
              <w:rPr>
                <w:noProof/>
                <w:webHidden/>
              </w:rPr>
              <w:fldChar w:fldCharType="separate"/>
            </w:r>
            <w:r w:rsidR="00FF0B63">
              <w:rPr>
                <w:noProof/>
                <w:webHidden/>
              </w:rPr>
              <w:t>7</w:t>
            </w:r>
            <w:r w:rsidR="0032197F">
              <w:rPr>
                <w:noProof/>
                <w:webHidden/>
              </w:rPr>
              <w:fldChar w:fldCharType="end"/>
            </w:r>
          </w:hyperlink>
        </w:p>
        <w:p w14:paraId="0B6B40DF" w14:textId="4DBDDC14" w:rsidR="0032197F" w:rsidRDefault="00E30E3B">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"_Toc484440081" </w:instrText>
          </w:r>
          <w:r>
            <w:rPr>
              <w:noProof/>
            </w:rPr>
            <w:fldChar w:fldCharType="separate"/>
          </w:r>
          <w:r w:rsidR="0032197F" w:rsidRPr="00973E3D">
            <w:rPr>
              <w:rStyle w:val="Hyperlink"/>
              <w:noProof/>
            </w:rPr>
            <w:t>Développement de Xen Orchestra</w:t>
          </w:r>
          <w:r w:rsidR="0032197F">
            <w:rPr>
              <w:noProof/>
              <w:webHidden/>
            </w:rPr>
            <w:tab/>
          </w:r>
          <w:r w:rsidR="0032197F">
            <w:rPr>
              <w:noProof/>
              <w:webHidden/>
            </w:rPr>
            <w:fldChar w:fldCharType="begin"/>
          </w:r>
          <w:r w:rsidR="0032197F">
            <w:rPr>
              <w:noProof/>
              <w:webHidden/>
            </w:rPr>
            <w:instrText xml:space="preserve"> PAGEREF _Toc484440081 \h </w:instrText>
          </w:r>
          <w:r w:rsidR="0032197F">
            <w:rPr>
              <w:noProof/>
              <w:webHidden/>
            </w:rPr>
          </w:r>
          <w:r w:rsidR="0032197F">
            <w:rPr>
              <w:noProof/>
              <w:webHidden/>
            </w:rPr>
            <w:fldChar w:fldCharType="separate"/>
          </w:r>
          <w:ins w:id="1" w:author="CCCCC" w:date="2017-06-15T19:10:00Z">
            <w:r w:rsidR="00FF0B63">
              <w:rPr>
                <w:noProof/>
                <w:webHidden/>
              </w:rPr>
              <w:t>13</w:t>
            </w:r>
          </w:ins>
          <w:del w:id="2" w:author="CCCCC" w:date="2017-06-07T21:11:00Z">
            <w:r w:rsidR="00EF7035" w:rsidDel="00BF200B">
              <w:rPr>
                <w:noProof/>
                <w:webHidden/>
              </w:rPr>
              <w:delText>9</w:delText>
            </w:r>
          </w:del>
          <w:r w:rsidR="0032197F">
            <w:rPr>
              <w:noProof/>
              <w:webHidden/>
            </w:rPr>
            <w:fldChar w:fldCharType="end"/>
          </w:r>
          <w:r>
            <w:rPr>
              <w:noProof/>
            </w:rPr>
            <w:fldChar w:fldCharType="end"/>
          </w:r>
        </w:p>
        <w:p w14:paraId="2CA460E3" w14:textId="66FA1799"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"_Toc484440082" </w:instrText>
          </w:r>
          <w:r>
            <w:rPr>
              <w:noProof/>
            </w:rPr>
            <w:fldChar w:fldCharType="separate"/>
          </w:r>
          <w:r w:rsidR="0032197F" w:rsidRPr="00973E3D">
            <w:rPr>
              <w:rStyle w:val="Hyperlink"/>
              <w:noProof/>
            </w:rPr>
            <w:t>Réalisation et tests</w:t>
          </w:r>
          <w:r w:rsidR="0032197F">
            <w:rPr>
              <w:noProof/>
              <w:webHidden/>
            </w:rPr>
            <w:tab/>
          </w:r>
          <w:r w:rsidR="0032197F">
            <w:rPr>
              <w:noProof/>
              <w:webHidden/>
            </w:rPr>
            <w:fldChar w:fldCharType="begin"/>
          </w:r>
          <w:r w:rsidR="0032197F">
            <w:rPr>
              <w:noProof/>
              <w:webHidden/>
            </w:rPr>
            <w:instrText xml:space="preserve"> PAGEREF _Toc484440082 \h </w:instrText>
          </w:r>
          <w:r w:rsidR="0032197F">
            <w:rPr>
              <w:noProof/>
              <w:webHidden/>
            </w:rPr>
          </w:r>
          <w:r w:rsidR="0032197F">
            <w:rPr>
              <w:noProof/>
              <w:webHidden/>
            </w:rPr>
            <w:fldChar w:fldCharType="separate"/>
          </w:r>
          <w:ins w:id="3" w:author="CCCCC" w:date="2017-06-15T19:10:00Z">
            <w:r w:rsidR="00FF0B63">
              <w:rPr>
                <w:noProof/>
                <w:webHidden/>
              </w:rPr>
              <w:t>24</w:t>
            </w:r>
          </w:ins>
          <w:del w:id="4" w:author="CCCCC" w:date="2017-06-07T21:11:00Z">
            <w:r w:rsidR="00EF7035" w:rsidDel="00BF200B">
              <w:rPr>
                <w:noProof/>
                <w:webHidden/>
              </w:rPr>
              <w:delText>11</w:delText>
            </w:r>
          </w:del>
          <w:r w:rsidR="0032197F">
            <w:rPr>
              <w:noProof/>
              <w:webHidden/>
            </w:rPr>
            <w:fldChar w:fldCharType="end"/>
          </w:r>
          <w:r>
            <w:rPr>
              <w:noProof/>
            </w:rPr>
            <w:fldChar w:fldCharType="end"/>
          </w:r>
        </w:p>
        <w:p w14:paraId="3925AEF2" w14:textId="1EBFE237"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"_Toc484440083" </w:instrText>
          </w:r>
          <w:r>
            <w:rPr>
              <w:noProof/>
            </w:rPr>
            <w:fldChar w:fldCharType="separate"/>
          </w:r>
          <w:r w:rsidR="0032197F" w:rsidRPr="00973E3D">
            <w:rPr>
              <w:rStyle w:val="Hyperlink"/>
              <w:noProof/>
              <w:lang w:val="en-US"/>
            </w:rPr>
            <w:t>Liens</w:t>
          </w:r>
          <w:r w:rsidR="0032197F">
            <w:rPr>
              <w:noProof/>
              <w:webHidden/>
            </w:rPr>
            <w:tab/>
          </w:r>
          <w:r w:rsidR="0032197F">
            <w:rPr>
              <w:noProof/>
              <w:webHidden/>
            </w:rPr>
            <w:fldChar w:fldCharType="begin"/>
          </w:r>
          <w:r w:rsidR="0032197F">
            <w:rPr>
              <w:noProof/>
              <w:webHidden/>
            </w:rPr>
            <w:instrText xml:space="preserve"> PAGEREF _Toc484440083 \h </w:instrText>
          </w:r>
          <w:r w:rsidR="0032197F">
            <w:rPr>
              <w:noProof/>
              <w:webHidden/>
            </w:rPr>
          </w:r>
          <w:r w:rsidR="0032197F">
            <w:rPr>
              <w:noProof/>
              <w:webHidden/>
            </w:rPr>
            <w:fldChar w:fldCharType="separate"/>
          </w:r>
          <w:ins w:id="5" w:author="CCCCC" w:date="2017-06-15T19:10:00Z">
            <w:r w:rsidR="00FF0B63">
              <w:rPr>
                <w:noProof/>
                <w:webHidden/>
              </w:rPr>
              <w:t>24</w:t>
            </w:r>
          </w:ins>
          <w:del w:id="6" w:author="CCCCC" w:date="2017-06-07T21:11:00Z">
            <w:r w:rsidR="00EF7035" w:rsidDel="00BF200B">
              <w:rPr>
                <w:noProof/>
                <w:webHidden/>
              </w:rPr>
              <w:delText>12</w:delText>
            </w:r>
          </w:del>
          <w:r w:rsidR="0032197F">
            <w:rPr>
              <w:noProof/>
              <w:webHidden/>
            </w:rPr>
            <w:fldChar w:fldCharType="end"/>
          </w:r>
          <w:r>
            <w:rPr>
              <w:noProof/>
            </w:rPr>
            <w:fldChar w:fldCharType="end"/>
          </w:r>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9"/>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7" w:author="CCCCC" w:date="2017-06-11T20:50:00Z">
          <w:pPr>
            <w:pStyle w:val="Heading2"/>
          </w:pPr>
        </w:pPrChange>
      </w:pPr>
      <w:bookmarkStart w:id="8" w:name="_Toc484440069"/>
      <w:del w:id="9" w:author="CCCCC" w:date="2017-06-11T20:50:00Z">
        <w:r w:rsidDel="007A7568">
          <w:lastRenderedPageBreak/>
          <w:delText>Introduction</w:delText>
        </w:r>
      </w:del>
      <w:bookmarkEnd w:id="8"/>
      <w:ins w:id="10" w:author="CCCCC" w:date="2017-06-11T20:50:00Z">
        <w:r w:rsidR="007A7568">
          <w:t>Introduction</w:t>
        </w:r>
      </w:ins>
    </w:p>
    <w:p w14:paraId="69A997BB" w14:textId="77777777" w:rsidR="00321DC5" w:rsidRDefault="00321DC5" w:rsidP="00672DF6">
      <w:pPr>
        <w:rPr>
          <w:rStyle w:val="5yl5"/>
        </w:rPr>
      </w:pPr>
      <w:r>
        <w:rPr>
          <w:rStyle w:val="5yl5"/>
        </w:rPr>
        <w:t>Dans le cadre du master Web Informatique et Connaissances, j’ai effectué un stage de cinq mois et demi au sein de l’entreprise Vates. Ce stage s’est déroulé du 30 janvier au 30 juin 2017.</w:t>
      </w:r>
    </w:p>
    <w:p w14:paraId="2A2ED766" w14:textId="77777777" w:rsidR="00826AFF" w:rsidRDefault="00321DC5" w:rsidP="00672DF6">
      <w:pPr>
        <w:rPr>
          <w:rStyle w:val="5yl5"/>
        </w:rPr>
      </w:pPr>
      <w:r>
        <w:rPr>
          <w:rStyle w:val="5yl5"/>
        </w:rPr>
        <w:t xml:space="preserve">Le but de ce stage est découvrir le monde professionnel, tout en approfondissant des connaissances acquises qui ont pu être vu en cours, comme lors de projets personnels. Lors 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la formation, je ne me sentais pas à l'aise avec celui-ci</w:t>
      </w:r>
      <w:r w:rsidR="00DA7D81">
        <w:rPr>
          <w:rStyle w:val="5yl5"/>
        </w:rPr>
        <w:t>. Cette technologie étant largement utilisée dans le monde professionnel,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RDefault="00DA7D81" w:rsidP="00672DF6">
      <w:pPr>
        <w:rPr>
          <w:rStyle w:val="5yl5"/>
        </w:rPr>
      </w:pPr>
    </w:p>
    <w:p w14:paraId="39356292" w14:textId="77777777" w:rsidR="00DA7D81" w:rsidRDefault="00DA7D81" w:rsidP="00672DF6">
      <w:pPr>
        <w:rPr>
          <w:rStyle w:val="5yl5"/>
        </w:rPr>
      </w:pPr>
      <w:r>
        <w:rPr>
          <w:rStyle w:val="5yl5"/>
        </w:rPr>
        <w:t>_____________________/!\_________________________</w:t>
      </w:r>
    </w:p>
    <w:p w14:paraId="50133EEC" w14:textId="77777777" w:rsidR="00321DC5" w:rsidRDefault="00321DC5" w:rsidP="00672DF6">
      <w:pPr>
        <w:rPr>
          <w:rStyle w:val="5yl5"/>
        </w:rPr>
      </w:pPr>
      <w:r>
        <w:rPr>
          <w:rStyle w:val="5yl5"/>
        </w:rPr>
        <w:t xml:space="preserve"> Le projet proposé par Studio Goliath répondait entièrement à mes attentes puisqu’il est de développer une application WEB à l’aide Symfony2.</w:t>
      </w:r>
    </w:p>
    <w:p w14:paraId="0D61D34E" w14:textId="77777777" w:rsidR="00321DC5" w:rsidRDefault="00321DC5" w:rsidP="00672DF6">
      <w:pPr>
        <w:rPr>
          <w:rStyle w:val="5yl5"/>
        </w:rPr>
      </w:pPr>
      <w:r>
        <w:rPr>
          <w:rStyle w:val="5yl5"/>
        </w:rPr>
        <w:t>Ce rapport commence par une présentation de l’entreprise, pour situer l’environnement dans lequel j’ai pu évoluer au cours cette période. Viens ensuite une présentation du projet, puis une présentation du travail que j’ai réalisé, et pour finir, une partie concernant l’avenir de ce projet.</w:t>
      </w:r>
    </w:p>
    <w:p w14:paraId="7CF41C91" w14:textId="77777777" w:rsidR="00DA7D81" w:rsidRDefault="00DA7D81" w:rsidP="00672DF6">
      <w:pPr>
        <w:rPr>
          <w:rStyle w:val="5yl5"/>
        </w:rPr>
      </w:pPr>
    </w:p>
    <w:p w14:paraId="3BF8E096" w14:textId="77777777" w:rsidR="00DA7D81" w:rsidRPr="002202D2" w:rsidRDefault="00DA7D81" w:rsidP="00672DF6">
      <w:pPr>
        <w:rPr>
          <w:rStyle w:val="5yl5"/>
          <w:rFonts w:cs="Times New Roman"/>
        </w:rPr>
      </w:pPr>
      <w:r>
        <w:rPr>
          <w:rStyle w:val="5yl5"/>
        </w:rPr>
        <w:t>___________________________________________________</w:t>
      </w:r>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11" w:author="CCCCC" w:date="2017-06-11T20:50:00Z">
            <w:rPr>
              <w:rStyle w:val="Heading2Char"/>
            </w:rPr>
          </w:rPrChange>
        </w:rPr>
        <w:pPrChange w:id="12" w:author="CCCCC" w:date="2017-06-11T20:50:00Z">
          <w:pPr>
            <w:pStyle w:val="Standard"/>
          </w:pPr>
        </w:pPrChange>
      </w:pPr>
      <w:bookmarkStart w:id="13" w:name="_Toc484440070"/>
      <w:r w:rsidRPr="007A7568">
        <w:rPr>
          <w:rStyle w:val="Heading2Char"/>
          <w:b/>
          <w:bCs/>
          <w:color w:val="365F91" w:themeColor="accent1" w:themeShade="BF"/>
          <w:sz w:val="28"/>
          <w:szCs w:val="25"/>
          <w:rPrChange w:id="14" w:author="CCCCC" w:date="2017-06-11T20:50:00Z">
            <w:rPr>
              <w:rStyle w:val="Heading2Char"/>
            </w:rPr>
          </w:rPrChange>
        </w:rPr>
        <w:lastRenderedPageBreak/>
        <w:t>L'entreprise</w:t>
      </w:r>
      <w:bookmarkEnd w:id="13"/>
    </w:p>
    <w:p w14:paraId="27189EDB" w14:textId="77777777" w:rsidR="00927304" w:rsidRDefault="00927304" w:rsidP="00672DF6">
      <w:r>
        <w:t>Vates, qui du latin signifie "devin" ou "oracle", est également une entreprise de développement open source. Situé à Grenoble, au 3 rue Pierre Termier,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77777777" w:rsidR="00F228DD" w:rsidRDefault="00F228DD" w:rsidP="00672DF6">
      <w:r>
        <w:t xml:space="preserve">L'entreprise est </w:t>
      </w:r>
      <w:r w:rsidR="00B76940">
        <w:t>composée</w:t>
      </w:r>
      <w:r>
        <w:t xml:space="preserve"> de cinq salariés : un directeur technique, </w:t>
      </w:r>
      <w:r w:rsidRPr="00F228DD">
        <w:rPr>
          <w:color w:val="FF0000"/>
        </w:rPr>
        <w:t>nit</w:t>
      </w:r>
      <w:r>
        <w:t xml:space="preserve">, deux développeurs, </w:t>
      </w:r>
    </w:p>
    <w:p w14:paraId="67349A39" w14:textId="77777777" w:rsidR="00064FB0" w:rsidRDefault="00064FB0">
      <w:pPr>
        <w:pStyle w:val="Heading1"/>
        <w:pPrChange w:id="15" w:author="CCCCC" w:date="2017-06-11T20:50:00Z">
          <w:pPr>
            <w:pStyle w:val="Heading2"/>
          </w:pPr>
        </w:pPrChange>
      </w:pPr>
      <w:bookmarkStart w:id="16" w:name="_Toc484440071"/>
      <w:r>
        <w:t>Gestion de projet</w:t>
      </w:r>
      <w:bookmarkEnd w:id="16"/>
    </w:p>
    <w:p w14:paraId="680D6F6C" w14:textId="77777777" w:rsidR="00F2544C" w:rsidRDefault="00F2544C" w:rsidP="00064FB0">
      <w:pPr>
        <w:pStyle w:val="Standard"/>
      </w:pPr>
      <w:r>
        <w:t>Xen Orchestra est développé grâce à essentiellement deux outils de gestions :</w:t>
      </w:r>
    </w:p>
    <w:p w14:paraId="66785F98" w14:textId="77777777" w:rsidR="00F2544C" w:rsidRDefault="00F2544C" w:rsidP="00F2544C">
      <w:pPr>
        <w:pStyle w:val="Standard"/>
      </w:pPr>
      <w:r>
        <w:tab/>
        <w:t xml:space="preserve">- Mattermost qui est un chat sur lequel l'ensemble de l'équipe peut échanger. En effet, une partie de l'équipe effectuant son activité en télétravail, un outil de communication est nécessaire </w:t>
      </w:r>
    </w:p>
    <w:p w14:paraId="32F8307F" w14:textId="77777777" w:rsidR="00F2544C" w:rsidRDefault="00F2544C" w:rsidP="00064FB0">
      <w:pPr>
        <w:pStyle w:val="Standard"/>
      </w:pPr>
    </w:p>
    <w:p w14:paraId="76694FA6" w14:textId="77777777" w:rsidR="00064FB0" w:rsidRDefault="00064FB0" w:rsidP="00064FB0">
      <w:pPr>
        <w:pStyle w:val="Standard"/>
      </w:pPr>
      <w:r>
        <w:tab/>
        <w:t>-</w:t>
      </w:r>
      <w:r w:rsidR="00E743F2">
        <w:t>Git,</w:t>
      </w:r>
      <w:r w:rsidR="008B3D37">
        <w:t xml:space="preserve"> </w:t>
      </w:r>
      <w:r w:rsidR="00F2544C">
        <w:t>Github</w:t>
      </w:r>
      <w:r w:rsidR="00BB7FF4">
        <w:t xml:space="preserve"> </w:t>
      </w:r>
      <w:r w:rsidR="00E743F2">
        <w:t>et Gitlab</w:t>
      </w:r>
      <w:r w:rsidR="00BB7FF4">
        <w:t xml:space="preserve">: </w:t>
      </w:r>
      <w:r w:rsidR="008B3D37">
        <w:t xml:space="preserve">Vates utilise l'outils de gestion et de versions git qui permet de garder une traçabilité du développement du logiciel ainsi que de travailler en équipe sur un projet. Github </w:t>
      </w:r>
      <w:r w:rsidR="00E743F2">
        <w:t xml:space="preserve">et Gitlab sont des </w:t>
      </w:r>
      <w:r w:rsidR="008B3D37">
        <w:t>service</w:t>
      </w:r>
      <w:r w:rsidR="00E743F2">
        <w:t>s</w:t>
      </w:r>
      <w:r w:rsidR="008B3D37">
        <w:t xml:space="preserve"> web d'hébergement et de gestion du développement de projet utilisant git</w:t>
      </w:r>
      <w:r w:rsidR="00A775DE">
        <w:t xml:space="preserve"> sur lequel Xen Orchestra est disponible dans un dépôt public.</w:t>
      </w:r>
      <w:r w:rsidR="00A269B7">
        <w:t xml:space="preserve"> </w:t>
      </w:r>
      <w:r w:rsidR="000B5C4A">
        <w:t xml:space="preserve">Dans </w:t>
      </w:r>
      <w:r w:rsidR="00E743F2">
        <w:t>ces plateformes</w:t>
      </w:r>
      <w:r w:rsidR="000B5C4A">
        <w:t>, chaque dépôt possède une section dans laquelle tout le monde peut ouvrir des rapports des bugs.</w:t>
      </w:r>
      <w:r w:rsidR="00717BF0">
        <w:t xml:space="preserve"> Ces bugs sont </w:t>
      </w:r>
      <w:r w:rsidR="00E743F2">
        <w:t>ensuite</w:t>
      </w:r>
      <w:r w:rsidR="00717BF0">
        <w:t xml:space="preserve"> assignés à un développeur par un directeur technique</w:t>
      </w:r>
    </w:p>
    <w:p w14:paraId="41219980" w14:textId="77777777" w:rsidR="000B5C4A" w:rsidRDefault="000B5C4A" w:rsidP="00064FB0">
      <w:pPr>
        <w:pStyle w:val="Standard"/>
      </w:pPr>
      <w:r>
        <w:t xml:space="preserve">De plus, git permet de travailler en équipe sur un projet. Ainsi, pour développer une fonctionnalité, il </w:t>
      </w:r>
      <w:r w:rsidR="00717BF0">
        <w:t xml:space="preserve">est </w:t>
      </w:r>
      <w:r>
        <w:t>possible de créer une branche sur laquelle il va être possible de coder de manière indépendante au projet. Lorsque le dévelo</w:t>
      </w:r>
      <w:r w:rsidR="00E743F2">
        <w:t xml:space="preserve">ppeur estime qu'il a </w:t>
      </w:r>
      <w:r w:rsidR="00B76940">
        <w:t>fini</w:t>
      </w:r>
      <w:r w:rsidR="00E743F2">
        <w:t xml:space="preserve"> sa tâ</w:t>
      </w:r>
      <w:r>
        <w:t xml:space="preserve">che, il va pouvoir faire une demande </w:t>
      </w:r>
      <w:r w:rsidR="00717BF0">
        <w:t xml:space="preserve">de </w:t>
      </w:r>
      <w:r>
        <w:t>fusion de sa branche de travail</w:t>
      </w:r>
      <w:r w:rsidR="00717BF0">
        <w:t xml:space="preserve"> avec la branche principale. Un directeur technique va ensuite relire le travail qui a été fait et accepter la demande de fusion ou faire des commentaires sur le code produit par le développeur. Ce dernier pourra alors soumettre une nouvelle version </w:t>
      </w:r>
    </w:p>
    <w:p w14:paraId="410AA9A1" w14:textId="77777777" w:rsidR="00064FB0" w:rsidRDefault="00064FB0" w:rsidP="00672DF6"/>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17" w:author="CCCCC" w:date="2017-06-11T20:50:00Z"/>
        </w:rPr>
        <w:pPrChange w:id="18" w:author="CCCCC" w:date="2017-06-11T20:50:00Z">
          <w:pPr>
            <w:pStyle w:val="Heading2"/>
          </w:pPr>
        </w:pPrChange>
      </w:pPr>
      <w:bookmarkStart w:id="19" w:name="_Toc484440072"/>
      <w:ins w:id="20" w:author="CCCCC" w:date="2017-06-11T20:50:00Z">
        <w:r>
          <w:lastRenderedPageBreak/>
          <w:t>Répartition du temps de travail</w:t>
        </w:r>
      </w:ins>
      <w:del w:id="21" w:author="CCCCC" w:date="2017-06-11T16:22:00Z">
        <w:r w:rsidR="00800840" w:rsidDel="00E56737">
          <w:delText>Cahier des charges</w:delText>
        </w:r>
      </w:del>
      <w:bookmarkEnd w:id="19"/>
    </w:p>
    <w:p w14:paraId="0AABFF7A" w14:textId="77777777" w:rsidR="007A7568" w:rsidRDefault="007A7568">
      <w:pPr>
        <w:pStyle w:val="Heading1"/>
        <w:rPr>
          <w:ins w:id="22" w:author="CCCCC" w:date="2017-06-11T20:50:00Z"/>
        </w:rPr>
        <w:pPrChange w:id="23"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0"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24" w:author="CCCCC" w:date="2017-06-11T20:51:00Z">
            <w:rPr/>
          </w:rPrChange>
        </w:rPr>
        <w:pPrChange w:id="25" w:author="CCCCC" w:date="2017-06-11T20:51:00Z">
          <w:pPr>
            <w:pStyle w:val="Standard"/>
          </w:pPr>
        </w:pPrChange>
      </w:pPr>
      <w:bookmarkStart w:id="26" w:name="_Toc484440073"/>
      <w:r w:rsidRPr="007A7568">
        <w:rPr>
          <w:rStyle w:val="Heading2Char"/>
          <w:b/>
          <w:bCs/>
          <w:color w:val="365F91" w:themeColor="accent1" w:themeShade="BF"/>
          <w:sz w:val="28"/>
          <w:szCs w:val="25"/>
          <w:rPrChange w:id="27" w:author="CCCCC" w:date="2017-06-11T20:51:00Z">
            <w:rPr>
              <w:rStyle w:val="Heading2Char"/>
            </w:rPr>
          </w:rPrChange>
        </w:rPr>
        <w:lastRenderedPageBreak/>
        <w:t>Technologies utilisées</w:t>
      </w:r>
      <w:bookmarkEnd w:id="26"/>
      <w:r w:rsidRPr="007A7568">
        <w:rPr>
          <w:rPrChange w:id="28" w:author="CCCCC" w:date="2017-06-11T20:51:00Z">
            <w:rPr/>
          </w:rPrChange>
        </w:rPr>
        <w:t> </w:t>
      </w:r>
    </w:p>
    <w:p w14:paraId="26E7B5EF" w14:textId="77777777" w:rsidR="006760A7" w:rsidRDefault="006760A7">
      <w:pPr>
        <w:pStyle w:val="Heading2"/>
        <w:pPrChange w:id="29" w:author="CCCCC" w:date="2017-06-11T20:51:00Z">
          <w:pPr>
            <w:pStyle w:val="Heading3"/>
          </w:pPr>
        </w:pPrChange>
      </w:pPr>
      <w:bookmarkStart w:id="30" w:name="_Toc484440074"/>
      <w:r>
        <w:t>NodeJS</w:t>
      </w:r>
      <w:bookmarkEnd w:id="30"/>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31" w:author="CCCCC" w:date="2017-06-11T20:51:00Z">
          <w:pPr>
            <w:pStyle w:val="Heading3"/>
          </w:pPr>
        </w:pPrChange>
      </w:pPr>
      <w:bookmarkStart w:id="32" w:name="_Toc484440075"/>
      <w:r>
        <w:t>Yarn</w:t>
      </w:r>
      <w:bookmarkEnd w:id="32"/>
    </w:p>
    <w:p w14:paraId="56E46D87"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dépend le projet 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33" w:author="CCCCC" w:date="2017-06-11T20:51:00Z">
          <w:pPr>
            <w:pStyle w:val="Heading3"/>
          </w:pPr>
        </w:pPrChange>
      </w:pPr>
      <w:bookmarkStart w:id="34" w:name="_Toc484440076"/>
      <w:r>
        <w:t>ReactJS</w:t>
      </w:r>
      <w:bookmarkEnd w:id="34"/>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11FC62CD" w:rsidR="00783A6C" w:rsidRDefault="00783A6C" w:rsidP="00432D2B">
      <w:pPr>
        <w:rPr>
          <w:ins w:id="35" w:author="CCCCC" w:date="2017-06-16T21:02:00Z"/>
        </w:rPr>
      </w:pPr>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1"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36" w:author="CCCCC" w:date="2017-06-07T22:36:00Z">
        <w:r w:rsidR="00857FE5">
          <w:t xml:space="preserve"> Dans ce cas, on parle de composant stateless</w:t>
        </w:r>
      </w:ins>
    </w:p>
    <w:p w14:paraId="1A671024" w14:textId="14FB646F" w:rsidR="002C4B3F" w:rsidRDefault="002C4B3F">
      <w:pPr>
        <w:pStyle w:val="Heading2"/>
        <w:pPrChange w:id="37" w:author="CCCCC" w:date="2017-06-16T21:02:00Z">
          <w:pPr/>
        </w:pPrChange>
      </w:pPr>
      <w:ins w:id="38" w:author="CCCCC" w:date="2017-06-16T21:02:00Z">
        <w:r>
          <w:t>Redis</w:t>
        </w:r>
      </w:ins>
    </w:p>
    <w:p w14:paraId="0320548A" w14:textId="56308B8B" w:rsidR="00E311DD" w:rsidRDefault="00E311DD" w:rsidP="00672DF6">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9" w:author="CCCCC" w:date="2017-06-07T22:37:00Z">
        <w:r w:rsidR="00857FE5">
          <w:t xml:space="preserve"> Ce type de composant est dit stateful.</w:t>
        </w:r>
      </w:ins>
    </w:p>
    <w:p w14:paraId="0A57D4D4" w14:textId="1F664337" w:rsidR="00E87667" w:rsidRDefault="002C4B3F" w:rsidP="00672DF6">
      <w:r>
        <w:rPr>
          <w:noProof/>
          <w:lang w:eastAsia="fr-FR" w:bidi="ar-SA"/>
        </w:rPr>
        <w:lastRenderedPageBreak/>
        <w:drawing>
          <wp:anchor distT="0" distB="0" distL="114300" distR="114300" simplePos="0" relativeHeight="251650560" behindDoc="1" locked="0" layoutInCell="1" allowOverlap="1" wp14:anchorId="067FDAFB" wp14:editId="32E38D9B">
            <wp:simplePos x="0" y="0"/>
            <wp:positionH relativeFrom="column">
              <wp:posOffset>2670175</wp:posOffset>
            </wp:positionH>
            <wp:positionV relativeFrom="paragraph">
              <wp:posOffset>16229</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2"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rsidR="00E87667">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3"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40" w:author="CCCCC" w:date="2017-06-11T20:51:00Z">
          <w:pPr>
            <w:pStyle w:val="Heading3"/>
          </w:pPr>
        </w:pPrChange>
      </w:pPr>
      <w:bookmarkStart w:id="41" w:name="_Toc484440077"/>
      <w:r>
        <w:t>Babel</w:t>
      </w:r>
      <w:bookmarkEnd w:id="41"/>
    </w:p>
    <w:p w14:paraId="4AA7C7E6" w14:textId="188F83B6" w:rsidR="00332442" w:rsidRDefault="00332442" w:rsidP="00672DF6">
      <w:pPr>
        <w:rPr>
          <w:ins w:id="42"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étape.</w:t>
      </w:r>
    </w:p>
    <w:p w14:paraId="54BCA665" w14:textId="391F77DC" w:rsidR="002C4B3F" w:rsidRDefault="002C4B3F">
      <w:pPr>
        <w:pStyle w:val="Heading2"/>
        <w:rPr>
          <w:ins w:id="43" w:author="CCCCC" w:date="2017-06-16T21:02:00Z"/>
        </w:rPr>
        <w:pPrChange w:id="44" w:author="CCCCC" w:date="2017-06-16T21:02:00Z">
          <w:pPr/>
        </w:pPrChange>
      </w:pPr>
      <w:ins w:id="45" w:author="CCCCC" w:date="2017-06-16T21:02:00Z">
        <w:r>
          <w:t>Redis</w:t>
        </w:r>
      </w:ins>
    </w:p>
    <w:p w14:paraId="0745FB88" w14:textId="6B8EB1A1" w:rsidR="002C4B3F" w:rsidRPr="002C4B3F" w:rsidRDefault="002C4B3F">
      <w:ins w:id="46" w:author="CCCCC" w:date="2017-06-16T21:03:00Z">
        <w:r>
          <w:t>Redis est un gestionnaire de bases de données noSQL</w:t>
        </w:r>
      </w:ins>
      <w:ins w:id="47" w:author="CCCCC" w:date="2017-06-16T21:10:00Z">
        <w:r w:rsidR="00C66991">
          <w:t xml:space="preserve"> utilisé par Xen Orchestra.</w:t>
        </w:r>
      </w:ins>
      <w:ins w:id="48" w:author="CCCCC" w:date="2017-06-16T21:04:00Z">
        <w:r>
          <w:t xml:space="preserve"> Il</w:t>
        </w:r>
      </w:ins>
      <w:ins w:id="49" w:author="CCCCC" w:date="2017-06-16T21:05:00Z">
        <w:r>
          <w:t xml:space="preserve"> conserve la totalité des données en RAM</w:t>
        </w:r>
      </w:ins>
      <w:ins w:id="50" w:author="CCCCC" w:date="2017-06-16T21:04:00Z">
        <w:r>
          <w:t xml:space="preserve"> </w:t>
        </w:r>
      </w:ins>
      <w:ins w:id="51" w:author="CCCCC" w:date="2017-06-16T21:05:00Z">
        <w:r>
          <w:t>pour</w:t>
        </w:r>
      </w:ins>
      <w:ins w:id="52" w:author="CCCCC" w:date="2017-06-16T21:04:00Z">
        <w:r>
          <w:t xml:space="preserve"> </w:t>
        </w:r>
      </w:ins>
      <w:ins w:id="53" w:author="CCCCC" w:date="2017-06-16T21:05:00Z">
        <w:r>
          <w:t>éviter des accès au dis</w:t>
        </w:r>
      </w:ins>
      <w:ins w:id="54" w:author="CCCCC" w:date="2017-06-16T21:06:00Z">
        <w:r>
          <w:t>q</w:t>
        </w:r>
      </w:ins>
      <w:ins w:id="55" w:author="CCCCC" w:date="2017-06-16T21:05:00Z">
        <w:r>
          <w:t>ue</w:t>
        </w:r>
      </w:ins>
      <w:ins w:id="56" w:author="CCCCC" w:date="2017-06-16T21:06:00Z">
        <w:r>
          <w:t xml:space="preserve"> dur et </w:t>
        </w:r>
      </w:ins>
      <w:ins w:id="57" w:author="CCCCC" w:date="2017-06-16T21:04:00Z">
        <w:r>
          <w:t xml:space="preserve">fournir </w:t>
        </w:r>
      </w:ins>
      <w:ins w:id="58" w:author="CCCCC" w:date="2017-06-16T21:06:00Z">
        <w:r>
          <w:t>les meilleures performances possibles</w:t>
        </w:r>
      </w:ins>
      <w:ins w:id="59" w:author="CCCCC" w:date="2017-06-16T21:09:00Z">
        <w:r w:rsidR="00C66991">
          <w:t>.</w:t>
        </w:r>
      </w:ins>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60" w:author="CCCCC" w:date="2017-06-11T20:51:00Z">
            <w:rPr>
              <w:rStyle w:val="Heading2Char"/>
            </w:rPr>
          </w:rPrChange>
        </w:rPr>
        <w:pPrChange w:id="61" w:author="CCCCC" w:date="2017-06-11T20:51:00Z">
          <w:pPr>
            <w:pStyle w:val="Standard"/>
          </w:pPr>
        </w:pPrChange>
      </w:pPr>
      <w:bookmarkStart w:id="62" w:name="_Toc484440078"/>
      <w:r w:rsidRPr="00BB0330">
        <w:rPr>
          <w:rPrChange w:id="63" w:author="CCCCC" w:date="2017-06-11T20:51:00Z">
            <w:rPr>
              <w:rStyle w:val="Heading2Char"/>
            </w:rPr>
          </w:rPrChange>
        </w:rPr>
        <w:lastRenderedPageBreak/>
        <w:t>Travail</w:t>
      </w:r>
      <w:r w:rsidRPr="00BB0330">
        <w:rPr>
          <w:rStyle w:val="Heading2Char"/>
          <w:b/>
          <w:bCs/>
          <w:color w:val="365F91" w:themeColor="accent1" w:themeShade="BF"/>
          <w:sz w:val="28"/>
          <w:szCs w:val="25"/>
          <w:rPrChange w:id="64" w:author="CCCCC" w:date="2017-06-11T20:51:00Z">
            <w:rPr>
              <w:rStyle w:val="Heading2Char"/>
            </w:rPr>
          </w:rPrChange>
        </w:rPr>
        <w:t xml:space="preserve"> </w:t>
      </w:r>
      <w:r w:rsidRPr="00BB0330">
        <w:rPr>
          <w:rPrChange w:id="65" w:author="CCCCC" w:date="2017-06-11T20:51:00Z">
            <w:rPr>
              <w:rStyle w:val="Heading2Char"/>
            </w:rPr>
          </w:rPrChange>
        </w:rPr>
        <w:t>réalisé</w:t>
      </w:r>
      <w:bookmarkEnd w:id="62"/>
    </w:p>
    <w:p w14:paraId="794E195A" w14:textId="77777777" w:rsidR="000D7996" w:rsidRDefault="000D7996">
      <w:pPr>
        <w:pStyle w:val="Heading2"/>
        <w:pPrChange w:id="66" w:author="CCCCC" w:date="2017-06-11T20:51:00Z">
          <w:pPr>
            <w:pStyle w:val="Heading3"/>
          </w:pPr>
        </w:pPrChange>
      </w:pPr>
      <w:bookmarkStart w:id="67" w:name="_Toc484440079"/>
      <w:r>
        <w:t>Prise en main de</w:t>
      </w:r>
      <w:r w:rsidR="00F66E46">
        <w:t>s différents outils</w:t>
      </w:r>
      <w:bookmarkEnd w:id="67"/>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68" w:author="CCCCC" w:date="2017-06-11T20:52:00Z">
          <w:pPr>
            <w:pStyle w:val="Heading4"/>
          </w:pPr>
        </w:pPrChange>
      </w:pPr>
      <w:r>
        <w:t>ES6</w:t>
      </w:r>
    </w:p>
    <w:p w14:paraId="399FF3EC"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notamment car ils permettent de déclarer une fonction dans une autre, ce qui est très utilisé et pratique, mais 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777777" w:rsidR="00932030" w:rsidRDefault="00CE65BD" w:rsidP="00672DF6">
      <w:r>
        <w:rPr>
          <w:noProof/>
          <w:lang w:eastAsia="fr-FR" w:bidi="ar-SA"/>
        </w:rPr>
        <w:drawing>
          <wp:anchor distT="0" distB="0" distL="114300" distR="114300" simplePos="0" relativeHeight="251651584" behindDoc="0" locked="0" layoutInCell="1" allowOverlap="1" wp14:anchorId="16157047" wp14:editId="4F810B04">
            <wp:simplePos x="0" y="0"/>
            <wp:positionH relativeFrom="column">
              <wp:posOffset>1638935</wp:posOffset>
            </wp:positionH>
            <wp:positionV relativeFrom="paragraph">
              <wp:posOffset>984885</wp:posOffset>
            </wp:positionV>
            <wp:extent cx="2839720" cy="23876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4" cstate="print"/>
                    <a:srcRect l="18117" t="42058" r="60810" b="54780"/>
                    <a:stretch>
                      <a:fillRect/>
                    </a:stretch>
                  </pic:blipFill>
                  <pic:spPr bwMode="auto">
                    <a:xfrm>
                      <a:off x="0" y="0"/>
                      <a:ext cx="2839720" cy="238760"/>
                    </a:xfrm>
                    <a:prstGeom prst="rect">
                      <a:avLst/>
                    </a:prstGeom>
                    <a:noFill/>
                    <a:ln w="9525">
                      <a:noFill/>
                      <a:miter lim="800000"/>
                      <a:headEnd/>
                      <a:tailEnd/>
                    </a:ln>
                  </pic:spPr>
                </pic:pic>
              </a:graphicData>
            </a:graphic>
          </wp:anchor>
        </w:drawing>
      </w:r>
      <w:r w:rsidR="00932030">
        <w:t xml:space="preserve">Déclaration d'une fonction inline : </w:t>
      </w:r>
      <w:r>
        <w:t xml:space="preserve">De la même manière que dans d'autres langages où un "if" pourrait être écrit sans accolades si celui-ci ne comporte qu'une seule instruction, il est possible </w:t>
      </w:r>
      <w:r w:rsidR="002652F6">
        <w:t>de déclarer</w:t>
      </w:r>
      <w:r>
        <w:t xml:space="preserve"> une fonction de cette manière en ES6. De plus cette fonction renverra le résultat de l'instruction. Dans l'exemple </w:t>
      </w:r>
      <w:r w:rsidR="002652F6">
        <w:t>ci-dessous</w:t>
      </w:r>
      <w:r>
        <w:t xml:space="preserve">, la fonction </w:t>
      </w:r>
      <w:r w:rsidR="00B76940">
        <w:t>incrémentation</w:t>
      </w:r>
      <w:r>
        <w:t xml:space="preserve"> prend en paramètre cpt et renvoie cpt + 1</w:t>
      </w:r>
    </w:p>
    <w:p w14:paraId="467A1751" w14:textId="77777777" w:rsidR="00CE65BD" w:rsidRDefault="00CE65BD" w:rsidP="00672DF6">
      <w:r>
        <w:t xml:space="preserve">Suppression des parenthèses des paramètre d'une fonction : Lorsqu'une fonction prend </w:t>
      </w:r>
      <w:r w:rsidR="00870F16">
        <w:t xml:space="preserve">un </w:t>
      </w:r>
      <w:r>
        <w:t>seul paramètre, il possible d'omettre celles-ci,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53BCE195">
            <wp:simplePos x="0" y="0"/>
            <wp:positionH relativeFrom="column">
              <wp:posOffset>1509395</wp:posOffset>
            </wp:positionH>
            <wp:positionV relativeFrom="paragraph">
              <wp:posOffset>501650</wp:posOffset>
            </wp:positionV>
            <wp:extent cx="3154045" cy="245745"/>
            <wp:effectExtent l="19050" t="0" r="8255"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5" cstate="print"/>
                    <a:srcRect l="18323" t="47222" r="58205" b="49527"/>
                    <a:stretch>
                      <a:fillRect/>
                    </a:stretch>
                  </pic:blipFill>
                  <pic:spPr bwMode="auto">
                    <a:xfrm>
                      <a:off x="0" y="0"/>
                      <a:ext cx="3154045" cy="245745"/>
                    </a:xfrm>
                    <a:prstGeom prst="rect">
                      <a:avLst/>
                    </a:prstGeom>
                    <a:noFill/>
                    <a:ln w="9525">
                      <a:noFill/>
                      <a:miter lim="800000"/>
                      <a:headEnd/>
                      <a:tailEnd/>
                    </a:ln>
                  </pic:spPr>
                </pic:pic>
              </a:graphicData>
            </a:graphic>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4122117B">
            <wp:simplePos x="0" y="0"/>
            <wp:positionH relativeFrom="margin">
              <wp:align>center</wp:align>
            </wp:positionH>
            <wp:positionV relativeFrom="paragraph">
              <wp:posOffset>666778</wp:posOffset>
            </wp:positionV>
            <wp:extent cx="3053080" cy="4241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3080" cy="424180"/>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69" w:author="CCCCC" w:date="2017-06-11T20:52:00Z">
          <w:pPr>
            <w:pStyle w:val="Heading4"/>
          </w:pPr>
        </w:pPrChange>
      </w:pPr>
      <w:r>
        <w:t>Redux</w:t>
      </w:r>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7"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78442BE" w14:textId="77777777" w:rsidR="00F66E46" w:rsidRDefault="0077658B" w:rsidP="00672DF6">
      <w:r>
        <w:rPr>
          <w:noProof/>
          <w:lang w:eastAsia="fr-FR" w:bidi="ar-SA"/>
        </w:rPr>
        <w:lastRenderedPageBreak/>
        <w:drawing>
          <wp:anchor distT="0" distB="0" distL="114300" distR="114300" simplePos="0" relativeHeight="251654656" behindDoc="0" locked="0" layoutInCell="1" allowOverlap="1" wp14:anchorId="0953D73A" wp14:editId="707470B5">
            <wp:simplePos x="0" y="0"/>
            <wp:positionH relativeFrom="column">
              <wp:posOffset>1265887</wp:posOffset>
            </wp:positionH>
            <wp:positionV relativeFrom="paragraph">
              <wp:posOffset>572301</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18"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 Le reducer prend en argument le state et la liste des paramètres renvoyée par l'action et va renvoyer un nouveau state.</w:t>
      </w:r>
      <w:r w:rsidR="00FC3046">
        <w:t xml:space="preserve"> Voici le reducer associé au changement de thème.</w:t>
      </w:r>
    </w:p>
    <w:p w14:paraId="080156FB" w14:textId="77777777"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18"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selecteurs.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62C5464A" w:rsidR="000255D2" w:rsidDel="002C4B3F" w:rsidRDefault="002C4B3F" w:rsidP="000255D2">
      <w:pPr>
        <w:rPr>
          <w:del w:id="70" w:author="CCCCC" w:date="2017-06-16T20:57:00Z"/>
        </w:rPr>
      </w:pPr>
      <w:r>
        <w:rPr>
          <w:noProof/>
          <w:lang w:eastAsia="fr-FR" w:bidi="ar-SA"/>
        </w:rPr>
        <w:drawing>
          <wp:anchor distT="0" distB="0" distL="114300" distR="114300" simplePos="0" relativeHeight="251657728" behindDoc="0" locked="0" layoutInCell="1" allowOverlap="1" wp14:anchorId="2F771130" wp14:editId="56354CE3">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19"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le state. L'envoie du résultat d'une action au reducer se fait grâce à </w:t>
      </w:r>
      <w:r w:rsidR="00EF66FC">
        <w:t>une fonction fournie</w:t>
      </w:r>
      <w:r w:rsidR="000F2FBA">
        <w:t xml:space="preserve"> par Redux appelé dispatch,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est 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pPr>
        <w:pPrChange w:id="71" w:author="CCCCC" w:date="2017-06-16T20:57:00Z">
          <w:pPr>
            <w:pStyle w:val="ListParagraph"/>
          </w:pPr>
        </w:pPrChange>
      </w:pPr>
    </w:p>
    <w:p w14:paraId="13862214" w14:textId="1E03CFB9" w:rsidR="00DD32BE" w:rsidRDefault="00DD32BE" w:rsidP="00DD32BE">
      <w:pPr>
        <w:pStyle w:val="Heading3"/>
        <w:rPr>
          <w:ins w:id="72" w:author="CCCCC" w:date="2017-06-18T01:57:00Z"/>
        </w:rPr>
        <w:pPrChange w:id="73" w:author="CCCCC" w:date="2017-06-18T01:57:00Z">
          <w:pPr>
            <w:pStyle w:val="ListParagraph"/>
          </w:pPr>
        </w:pPrChange>
      </w:pPr>
      <w:ins w:id="74" w:author="CCCCC" w:date="2017-06-18T01:57:00Z">
        <w:r>
          <w:t>Lodash</w:t>
        </w:r>
      </w:ins>
    </w:p>
    <w:p w14:paraId="1344A0D9" w14:textId="7B7D7EE9" w:rsidR="00DD32BE" w:rsidRPr="00DD32BE" w:rsidRDefault="00DD32BE" w:rsidP="00DD32BE">
      <w:pPr>
        <w:rPr>
          <w:ins w:id="75" w:author="CCCCC" w:date="2017-06-18T01:56:00Z"/>
          <w:rPrChange w:id="76" w:author="CCCCC" w:date="2017-06-18T01:57:00Z">
            <w:rPr>
              <w:ins w:id="77" w:author="CCCCC" w:date="2017-06-18T01:56:00Z"/>
            </w:rPr>
          </w:rPrChange>
        </w:rPr>
        <w:pPrChange w:id="78" w:author="CCCCC" w:date="2017-06-18T01:57:00Z">
          <w:pPr>
            <w:pStyle w:val="ListParagraph"/>
          </w:pPr>
        </w:pPrChange>
      </w:pPr>
      <w:ins w:id="79" w:author="CCCCC" w:date="2017-06-18T01:57:00Z">
        <w:r>
          <w:t xml:space="preserve">Lodash est une </w:t>
        </w:r>
      </w:ins>
      <w:ins w:id="80" w:author="CCCCC" w:date="2017-06-18T01:58:00Z">
        <w:r>
          <w:t xml:space="preserve">bibliothèque d’utilitaire </w:t>
        </w:r>
      </w:ins>
      <w:ins w:id="81" w:author="CCCCC" w:date="2017-06-18T01:59:00Z">
        <w:r>
          <w:t>J</w:t>
        </w:r>
      </w:ins>
      <w:ins w:id="82" w:author="CCCCC" w:date="2017-06-18T01:58:00Z">
        <w:r>
          <w:t>avasc</w:t>
        </w:r>
      </w:ins>
      <w:ins w:id="83" w:author="CCCCC" w:date="2017-06-18T01:59:00Z">
        <w:r>
          <w:t>script</w:t>
        </w:r>
      </w:ins>
      <w:ins w:id="84" w:author="CCCCC" w:date="2017-06-18T02:06:00Z">
        <w:r w:rsidR="00C31344">
          <w:t xml:space="preserve"> que j’ai eu l’occasion d’utiliser très fréquemment</w:t>
        </w:r>
      </w:ins>
      <w:ins w:id="85" w:author="CCCCC" w:date="2017-06-18T01:59:00Z">
        <w:r>
          <w:t>.</w:t>
        </w:r>
      </w:ins>
      <w:ins w:id="86" w:author="CCCCC" w:date="2017-06-18T02:02:00Z">
        <w:r>
          <w:t xml:space="preserve"> Elle contient des fonctions de calculs mathématiques</w:t>
        </w:r>
      </w:ins>
      <w:ins w:id="87" w:author="CCCCC" w:date="2017-06-18T02:04:00Z">
        <w:r>
          <w:t xml:space="preserve"> et</w:t>
        </w:r>
      </w:ins>
      <w:ins w:id="88" w:author="CCCCC" w:date="2017-06-18T02:02:00Z">
        <w:r>
          <w:t xml:space="preserve"> de traitement de collections ou </w:t>
        </w:r>
      </w:ins>
      <w:ins w:id="89" w:author="CCCCC" w:date="2017-06-18T02:04:00Z">
        <w:r>
          <w:t>de fonctions</w:t>
        </w:r>
      </w:ins>
      <w:ins w:id="90" w:author="CCCCC" w:date="2017-06-18T02:06:00Z">
        <w:r w:rsidR="00C31344">
          <w:t>.</w:t>
        </w:r>
      </w:ins>
    </w:p>
    <w:p w14:paraId="75A5AF49" w14:textId="4582A194" w:rsidR="00D501A2" w:rsidDel="00C31344" w:rsidRDefault="00D501A2" w:rsidP="00672DF6">
      <w:pPr>
        <w:pStyle w:val="ListParagraph"/>
        <w:rPr>
          <w:del w:id="91" w:author="CCCCC" w:date="2017-06-18T02:07:00Z"/>
        </w:rPr>
      </w:pPr>
      <w:del w:id="92" w:author="CCCCC" w:date="2017-06-18T02:07:00Z">
        <w:r w:rsidDel="00C31344">
          <w:delText>react</w:delText>
        </w:r>
      </w:del>
    </w:p>
    <w:p w14:paraId="70428CEF" w14:textId="77777777" w:rsidR="00D501A2" w:rsidRDefault="00D501A2" w:rsidP="00672DF6">
      <w:pPr>
        <w:pStyle w:val="ListParagraph"/>
      </w:pPr>
      <w:r>
        <w:t>github</w:t>
      </w:r>
    </w:p>
    <w:p w14:paraId="4425B21F" w14:textId="3594C01A"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93" w:author="CCCCC" w:date="2017-06-11T20:52:00Z">
          <w:pPr>
            <w:pStyle w:val="Heading3"/>
          </w:pPr>
        </w:pPrChange>
      </w:pPr>
      <w:bookmarkStart w:id="94" w:name="_Toc484440080"/>
      <w:r>
        <w:t>Développement du module withState</w:t>
      </w:r>
      <w:bookmarkEnd w:id="94"/>
    </w:p>
    <w:p w14:paraId="5967CC90" w14:textId="77777777" w:rsidR="001F2447" w:rsidRDefault="00FC4687">
      <w:pPr>
        <w:pStyle w:val="Heading3"/>
        <w:pPrChange w:id="95" w:author="CCCCC" w:date="2017-06-11T20:52:00Z">
          <w:pPr>
            <w:pStyle w:val="Heading4"/>
          </w:pPr>
        </w:pPrChange>
      </w:pPr>
      <w:r>
        <w:t>Objectif</w:t>
      </w:r>
      <w:r w:rsidR="003B4AC3">
        <w:t>s</w:t>
      </w:r>
    </w:p>
    <w:p w14:paraId="7E1FA772"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w:t>
      </w:r>
      <w:r w:rsidR="00FC4687">
        <w:lastRenderedPageBreak/>
        <w:t xml:space="preserve">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96" w:author="CCCCC" w:date="2017-06-11T20:52:00Z">
          <w:pPr>
            <w:pStyle w:val="Heading4"/>
          </w:pPr>
        </w:pPrChange>
      </w:pPr>
      <w:r>
        <w:t>Réalisation</w:t>
      </w:r>
    </w:p>
    <w:p w14:paraId="693B8BD1" w14:textId="77777777" w:rsidR="00B37D3A" w:rsidDel="0035538D" w:rsidRDefault="001F68C4" w:rsidP="00C865C2">
      <w:pPr>
        <w:rPr>
          <w:del w:id="97" w:author="CCCCC" w:date="2017-06-07T21:03:00Z"/>
          <w:noProof/>
          <w:lang w:eastAsia="fr-FR" w:bidi="ar-SA"/>
        </w:rPr>
      </w:pPr>
      <w:ins w:id="98"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99" w:author="CCCCC" w:date="2017-06-07T21:03:00Z"/>
          <w:noProof/>
          <w:lang w:eastAsia="fr-FR" w:bidi="ar-SA"/>
        </w:rPr>
      </w:pPr>
    </w:p>
    <w:p w14:paraId="56F924B4" w14:textId="77777777" w:rsidR="00667DE3" w:rsidRDefault="00667DE3" w:rsidP="00B60E60">
      <w:pPr>
        <w:rPr>
          <w:noProof/>
          <w:lang w:eastAsia="fr-FR" w:bidi="ar-SA"/>
        </w:rPr>
      </w:pPr>
    </w:p>
    <w:p w14:paraId="2F01FFBC" w14:textId="77777777" w:rsidR="00977CE4" w:rsidRDefault="00165C10" w:rsidP="00B60E60">
      <w:pPr>
        <w:rPr>
          <w:noProof/>
          <w:lang w:eastAsia="fr-FR" w:bidi="ar-SA"/>
        </w:rPr>
      </w:pPr>
      <w:del w:id="100"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851F94" w:rsidRPr="006C2E75" w:rsidRDefault="00851F94" w:rsidP="00667DE3">
                              <w:pPr>
                                <w:pStyle w:val="Caption"/>
                                <w:rPr>
                                  <w:rFonts w:cs="Lohit Devanagari"/>
                                  <w:noProof/>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Insérer init</w:t>
                              </w:r>
                              <w:del w:id="101"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ABB191E" id="_x0000_t202" coordsize="21600,21600" o:spt="202" path="m,l,21600r21600,l21600,xe">
                  <v:stroke joinstyle="miter"/>
                  <v:path gradientshapeok="t" o:connecttype="rect"/>
                </v:shapetype>
                <v:shape id="Text Box 2" o:spid="_x0000_s1026" type="#_x0000_t202" style="position:absolute;left:0;text-align:left;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" stroked="f">
                  <v:textbox style="mso-fit-shape-to-text:t" inset="0,0,0,0">
                    <w:txbxContent>
                      <w:p w14:paraId="198F935E" w14:textId="77777777" w:rsidR="00851F94" w:rsidRPr="006C2E75" w:rsidRDefault="00851F94" w:rsidP="00667DE3">
                        <w:pPr>
                          <w:pStyle w:val="Caption"/>
                          <w:rPr>
                            <w:rFonts w:cs="Lohit Devanagari"/>
                            <w:noProof/>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Insérer init</w:t>
                        </w:r>
                        <w:del w:id="102"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définit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 (injecté ici grâce au décorateur connect),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r w:rsidR="00B37D3A">
        <w:rPr>
          <w:noProof/>
          <w:lang w:eastAsia="fr-FR" w:bidi="ar-SA"/>
        </w:rPr>
        <w:t>username</w:t>
      </w:r>
      <w:r w:rsidR="00B60E60">
        <w:rPr>
          <w:noProof/>
          <w:lang w:eastAsia="fr-FR" w:bidi="ar-SA"/>
        </w:rPr>
        <w:t> »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r w:rsidR="009075B3">
        <w:rPr>
          <w:noProof/>
          <w:lang w:eastAsia="fr-FR" w:bidi="ar-SA"/>
        </w:rPr>
        <w:t>.</w:t>
      </w:r>
    </w:p>
    <w:p w14:paraId="4DF84A0E" w14:textId="77777777" w:rsidR="009075B3" w:rsidRDefault="0000491D" w:rsidP="00B60E60">
      <w:pPr>
        <w:rPr>
          <w:noProof/>
          <w:lang w:eastAsia="fr-FR" w:bidi="ar-SA"/>
        </w:rPr>
      </w:pPr>
      <w:r>
        <w:rPr>
          <w:noProof/>
          <w:lang w:eastAsia="fr-FR" w:bidi="ar-SA"/>
        </w:rPr>
        <w:t>Comme on peut le voir ci-dessus, withState est une fonction qui en renvoit une autre</w:t>
      </w:r>
      <w:r w:rsidR="009075B3">
        <w:rPr>
          <w:noProof/>
          <w:lang w:eastAsia="fr-FR" w:bidi="ar-SA"/>
        </w:rPr>
        <w:t xml:space="preserve"> qui prend en argument un composant react.</w:t>
      </w:r>
    </w:p>
    <w:p w14:paraId="493DEC87" w14:textId="77777777" w:rsidR="00977CE4" w:rsidRDefault="009075B3" w:rsidP="00B60E60">
      <w:pPr>
        <w:rPr>
          <w:noProof/>
          <w:lang w:eastAsia="fr-FR" w:bidi="ar-SA"/>
        </w:rPr>
      </w:pPr>
      <w:r>
        <w:rPr>
          <w:noProof/>
          <w:lang w:eastAsia="fr-FR" w:bidi="ar-SA"/>
        </w:rPr>
        <w:t xml:space="preserve">Il est d’abord nécessaire de penser à la structure de notre module. </w:t>
      </w:r>
      <w:r w:rsidR="0000491D">
        <w:rPr>
          <w:noProof/>
          <w:lang w:eastAsia="fr-FR" w:bidi="ar-SA"/>
        </w:rPr>
        <w:t>Le module a donc la structure suivante :</w:t>
      </w:r>
    </w:p>
    <w:p w14:paraId="67A7D108" w14:textId="77777777"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dans la variable Component. </w:t>
      </w:r>
      <w:r w:rsidR="009075B3">
        <w:rPr>
          <w:noProof/>
          <w:lang w:eastAsia="fr-FR" w:bidi="ar-SA"/>
        </w:rPr>
        <w:t>La</w:t>
      </w:r>
      <w:r w:rsidR="00B236D0">
        <w:rPr>
          <w:noProof/>
          <w:lang w:eastAsia="fr-FR" w:bidi="ar-SA"/>
        </w:rPr>
        <w:t xml:space="preserve"> fonction déclare et retourne un composant qui sera décoré. Il possède un constructeur dans lequel les traitements permettant de construire le state</w:t>
      </w:r>
      <w:r w:rsidR="00C51DA3">
        <w:rPr>
          <w:noProof/>
          <w:lang w:eastAsia="fr-FR" w:bidi="ar-SA"/>
        </w:rPr>
        <w:t xml:space="preserve"> final. Les fonctions passées dans la variable « actions » seront stockées dans la variable this._actions.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  props, _actions et state, dans son champs props.</w:t>
      </w:r>
    </w:p>
    <w:p w14:paraId="2C0AFF84" w14:textId="77777777"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 », puis de parcourir les différents champs de celui-ci. Dans chacun de ces champs, on initialise la valeur du nouveau state via la fonction si s’en est une, sinon avec le champs directement.</w:t>
      </w:r>
    </w:p>
    <w:p w14:paraId="3CF93C1A" w14:textId="77777777" w:rsidR="000C1A41" w:rsidRDefault="000C1A41" w:rsidP="00B60E60">
      <w:pPr>
        <w:rPr>
          <w:noProof/>
          <w:lang w:eastAsia="fr-FR" w:bidi="ar-SA"/>
        </w:rPr>
      </w:pPr>
      <w:r>
        <w:rPr>
          <w:noProof/>
          <w:lang w:eastAsia="fr-FR" w:bidi="ar-SA"/>
        </w:rPr>
        <w:lastRenderedPageBreak/>
        <w:t xml:space="preserve">La construction de l’objet contenant les actions se fait en parcourant l’objet « actions » de la même manière que précédement. Chacune des fonctions qui sont enregistrées dans </w:t>
      </w:r>
      <w:r w:rsidR="00100D00">
        <w:rPr>
          <w:noProof/>
          <w:lang w:eastAsia="fr-FR" w:bidi="ar-SA"/>
        </w:rPr>
        <w:t xml:space="preserve">« this._actions », lorsqu’elle sont éxecutées, récupère la valeur de retour d’une fonction passée dans l’objet « action » </w:t>
      </w:r>
      <w:r w:rsidR="00100D00">
        <w:rPr>
          <w:noProof/>
          <w:lang w:eastAsia="fr-FR" w:bidi="ar-SA"/>
        </w:rPr>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Pr>
          <w:noProof/>
          <w:lang w:eastAsia="fr-FR" w:bidi="ar-SA"/>
        </w:rPr>
        <w:t>(ici, « onLoginChange », « onPasswordChange » ou « onSubmit ») et met à jour la variable state si la valeur de retour est définie, car, par exemple, ici onSubmit n’a pas de valeur de retour et renvoie donc « undefined ».</w:t>
      </w:r>
    </w:p>
    <w:p w14:paraId="4083806C"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paramètre.</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serait intéressante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77777777" w:rsidR="00DC7F29" w:rsidRDefault="00346255" w:rsidP="00346255">
      <w:pPr>
        <w:pStyle w:val="ListParagraph"/>
        <w:numPr>
          <w:ilvl w:val="0"/>
          <w:numId w:val="11"/>
        </w:numPr>
        <w:rPr>
          <w:noProof/>
          <w:lang w:eastAsia="fr-FR" w:bidi="ar-SA"/>
        </w:rPr>
      </w:pPr>
      <w:r>
        <w:rPr>
          <w:noProof/>
          <w:lang w:eastAsia="fr-FR" w:bidi="ar-SA"/>
        </w:rPr>
        <w:drawing>
          <wp:anchor distT="0" distB="0" distL="114300" distR="114300" simplePos="0" relativeHeight="251656192" behindDoc="0" locked="0" layoutInCell="1" allowOverlap="1" wp14:anchorId="3C15E2C0" wp14:editId="2EA8C009">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0F1">
        <w:rPr>
          <w:noProof/>
          <w:lang w:eastAsia="fr-FR" w:bidi="ar-SA"/>
        </w:rPr>
        <w:drawing>
          <wp:anchor distT="0" distB="0" distL="114300" distR="114300" simplePos="0" relativeHeight="251660288" behindDoc="0" locked="0" layoutInCell="1" allowOverlap="1" wp14:anchorId="1ADBDC68" wp14:editId="7FA35207">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Pr>
          <w:noProof/>
          <w:lang w:eastAsia="fr-FR" w:bidi="ar-SA"/>
        </w:rPr>
        <w:t>Elles prennent en argument le sous state dans lequel elle est déclaré, les props passées lors de l’instanciation du composant retourné par withState, la liste complète des fonctions déclaré dans la structure, ainsi qu’une fonction « init » qui renvoie sa valeur initiale. Cette fonction en renvoie une autre qui prend en argument la liste des arguments passés lors de l’exécution de la fonction.</w:t>
      </w:r>
      <w:r>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77777777"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 il n’est donc pas possible de recueillir leur valeur de retour.</w:t>
      </w:r>
      <w:r w:rsidR="00BB4AAD">
        <w:rPr>
          <w:noProof/>
          <w:lang w:eastAsia="fr-FR" w:bidi="ar-SA"/>
        </w:rPr>
        <w:t xml:space="preserve"> On choisit donc de passer un second argument qui contient les sélécteurs décris précédement.</w:t>
      </w:r>
      <w:r w:rsidR="0060717E">
        <w:rPr>
          <w:noProof/>
          <w:lang w:eastAsia="fr-FR" w:bidi="ar-SA"/>
        </w:rPr>
        <w:t xml:space="preserve"> Un sélécteur prend</w:t>
      </w:r>
      <w:ins w:id="103" w:author="CCCCC" w:date="2017-06-07T21:03:00Z">
        <w:r w:rsidR="0035538D">
          <w:rPr>
            <w:noProof/>
            <w:lang w:eastAsia="fr-FR" w:bidi="ar-SA"/>
          </w:rPr>
          <w:t xml:space="preserve">ra </w:t>
        </w:r>
      </w:ins>
      <w:del w:id="104" w:author="CCCCC" w:date="2017-06-07T21:03:00Z">
        <w:r w:rsidR="0060717E" w:rsidDel="0035538D">
          <w:rPr>
            <w:noProof/>
            <w:lang w:eastAsia="fr-FR" w:bidi="ar-SA"/>
          </w:rPr>
          <w:delText xml:space="preserve"> </w:delText>
        </w:r>
      </w:del>
      <w:r w:rsidR="0060717E">
        <w:rPr>
          <w:noProof/>
          <w:lang w:eastAsia="fr-FR" w:bidi="ar-SA"/>
        </w:rPr>
        <w:t>en paramètre le futur state,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lastRenderedPageBreak/>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7777777" w:rsidR="003B64B0" w:rsidRDefault="00CD495B" w:rsidP="007625BB">
      <w:pPr>
        <w:rPr>
          <w:noProof/>
          <w:lang w:eastAsia="fr-FR" w:bidi="ar-SA"/>
        </w:rPr>
      </w:pPr>
      <w:r>
        <w:rPr>
          <w:noProof/>
          <w:lang w:eastAsia="fr-FR" w:bidi="ar-SA"/>
        </w:rPr>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générer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77777777" w:rsidR="00687032" w:rsidRDefault="00CD495B" w:rsidP="00687032">
      <w:pPr>
        <w:rPr>
          <w:noProof/>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Une action est alors définie dans l’objet this.actions à l’indice portant son nom. Cette action peut être exécuté avec liste de paramètres qui lui est passée en arguments</w:t>
      </w:r>
      <w:r w:rsidR="001574DF">
        <w:rPr>
          <w:noProof/>
          <w:lang w:eastAsia="fr-FR" w:bidi="ar-SA"/>
        </w:rPr>
        <w:t>. L’action sera éxecutée, elle va ensuite éxecuter en prenant les paramètres décris précédemment, la fonction qui lui est passée en argument. Sa valeur de retour sera ensuite utilisée pour mettre le sous-state à jour.</w:t>
      </w:r>
    </w:p>
    <w:p w14:paraId="7CE4621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une valeur modifié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77777777" w:rsidR="0035538D" w:rsidRDefault="0060717E" w:rsidP="001A3614">
      <w:pPr>
        <w:rPr>
          <w:ins w:id="105"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 xml:space="preserve">La fonction mapValues permet de </w:t>
      </w:r>
      <w:ins w:id="106" w:author="CCCCC" w:date="2017-06-07T21:01:00Z">
        <w:r>
          <w:rPr>
            <w:noProof/>
            <w:lang w:eastAsia="fr-FR" w:bidi="ar-SA"/>
          </w:rPr>
          <w:t>parcourir un objet</w:t>
        </w:r>
      </w:ins>
      <w:ins w:id="107" w:author="CCCCC" w:date="2017-06-07T21:02:00Z">
        <w:r w:rsidR="0035538D">
          <w:rPr>
            <w:noProof/>
            <w:lang w:eastAsia="fr-FR" w:bidi="ar-SA"/>
          </w:rPr>
          <w:t xml:space="preserve"> en modifiant ses champs.</w:t>
        </w:r>
      </w:ins>
      <w:ins w:id="108" w:author="CCCCC" w:date="2017-06-07T21:03:00Z">
        <w:r w:rsidR="0035538D">
          <w:rPr>
            <w:noProof/>
            <w:lang w:eastAsia="fr-FR" w:bidi="ar-SA"/>
          </w:rPr>
          <w:t xml:space="preserve"> Ainsi</w:t>
        </w:r>
      </w:ins>
      <w:ins w:id="109" w:author="CCCCC" w:date="2017-06-07T21:06:00Z">
        <w:r w:rsidR="0035538D">
          <w:rPr>
            <w:noProof/>
            <w:lang w:eastAsia="fr-FR" w:bidi="ar-SA"/>
          </w:rPr>
          <w:t xml:space="preserve">, un </w:t>
        </w:r>
      </w:ins>
      <w:ins w:id="110" w:author="CCCCC" w:date="2017-06-07T21:04:00Z">
        <w:r w:rsidR="0035538D">
          <w:rPr>
            <w:noProof/>
            <w:lang w:eastAsia="fr-FR" w:bidi="ar-SA"/>
          </w:rPr>
          <w:t xml:space="preserve">selecteurs </w:t>
        </w:r>
      </w:ins>
      <w:ins w:id="111" w:author="CCCCC" w:date="2017-06-07T21:06:00Z">
        <w:r w:rsidR="0035538D">
          <w:rPr>
            <w:noProof/>
            <w:lang w:eastAsia="fr-FR" w:bidi="ar-SA"/>
          </w:rPr>
          <w:t xml:space="preserve">sera </w:t>
        </w:r>
      </w:ins>
      <w:ins w:id="112" w:author="CCCCC" w:date="2017-06-07T21:04:00Z">
        <w:r w:rsidR="0035538D">
          <w:rPr>
            <w:noProof/>
            <w:lang w:eastAsia="fr-FR" w:bidi="ar-SA"/>
          </w:rPr>
          <w:t xml:space="preserve">une fonction qui éxecute le sélécteur </w:t>
        </w:r>
      </w:ins>
      <w:ins w:id="113" w:author="CCCCC" w:date="2017-06-07T21:06:00Z">
        <w:r w:rsidR="0035538D">
          <w:rPr>
            <w:noProof/>
            <w:lang w:eastAsia="fr-FR" w:bidi="ar-SA"/>
          </w:rPr>
          <w:t>déclaré dans l’argument de</w:t>
        </w:r>
      </w:ins>
      <w:ins w:id="114" w:author="CCCCC" w:date="2017-06-07T22:08:00Z">
        <w:r w:rsidR="0009519E">
          <w:rPr>
            <w:noProof/>
            <w:lang w:eastAsia="fr-FR" w:bidi="ar-SA"/>
          </w:rPr>
          <w:t xml:space="preserve"> « states »</w:t>
        </w:r>
      </w:ins>
      <w:ins w:id="115" w:author="CCCCC" w:date="2017-06-07T21:06:00Z">
        <w:r w:rsidR="0035538D">
          <w:rPr>
            <w:noProof/>
            <w:lang w:eastAsia="fr-FR" w:bidi="ar-SA"/>
          </w:rPr>
          <w:t xml:space="preserve"> withState, </w:t>
        </w:r>
      </w:ins>
      <w:ins w:id="116" w:author="CCCCC" w:date="2017-06-07T21:04:00Z">
        <w:r w:rsidR="0035538D">
          <w:rPr>
            <w:noProof/>
            <w:lang w:eastAsia="fr-FR" w:bidi="ar-SA"/>
          </w:rPr>
          <w:t>en lui passant les paramètres nécessaires</w:t>
        </w:r>
      </w:ins>
      <w:ins w:id="117" w:author="CCCCC" w:date="2017-06-07T21:06:00Z">
        <w:r w:rsidR="0035538D">
          <w:rPr>
            <w:noProof/>
            <w:lang w:eastAsia="fr-FR" w:bidi="ar-SA"/>
          </w:rPr>
          <w:t>.</w:t>
        </w:r>
      </w:ins>
    </w:p>
    <w:p w14:paraId="008760B3" w14:textId="77777777" w:rsidR="0009519E" w:rsidRPr="00F31021" w:rsidDel="0009519E" w:rsidRDefault="0009519E" w:rsidP="0009519E">
      <w:pPr>
        <w:rPr>
          <w:del w:id="118" w:author="CCCCC" w:date="2017-06-07T22:11:00Z"/>
          <w:moveTo w:id="119" w:author="CCCCC" w:date="2017-06-07T22:11:00Z"/>
        </w:rPr>
      </w:pPr>
      <w:moveToRangeStart w:id="120" w:author="CCCCC" w:date="2017-06-07T22:11:00Z" w:name="move484636844"/>
      <w:moveTo w:id="121" w:author="CCCCC" w:date="2017-06-07T22:11:00Z">
        <w:r>
          <w:lastRenderedPageBreak/>
          <w:t>Pour valider le bon fonctionnement du module, il a été nécessaire d’écrire des tests unitaires.</w:t>
        </w:r>
      </w:moveTo>
    </w:p>
    <w:moveToRangeEnd w:id="120"/>
    <w:p w14:paraId="649553C5" w14:textId="77777777" w:rsidR="0009519E" w:rsidRDefault="0009519E" w:rsidP="001A3614">
      <w:pPr>
        <w:rPr>
          <w:noProof/>
          <w:lang w:eastAsia="fr-FR" w:bidi="ar-SA"/>
        </w:rPr>
      </w:pPr>
    </w:p>
    <w:p w14:paraId="4FBB94DE" w14:textId="77777777" w:rsidR="00FC4687" w:rsidRDefault="00FC4687">
      <w:pPr>
        <w:pStyle w:val="Heading3"/>
        <w:rPr>
          <w:ins w:id="122" w:author="CCCCC" w:date="2017-06-07T22:12:00Z"/>
        </w:rPr>
        <w:pPrChange w:id="123" w:author="CCCCC" w:date="2017-06-11T20:52:00Z">
          <w:pPr>
            <w:pStyle w:val="Heading4"/>
            <w:ind w:left="0"/>
          </w:pPr>
        </w:pPrChange>
      </w:pPr>
      <w:r>
        <w:t>Tests</w:t>
      </w:r>
    </w:p>
    <w:p w14:paraId="6A4AE7F4" w14:textId="77777777" w:rsidR="0009519E" w:rsidRDefault="0009519E">
      <w:pPr>
        <w:rPr>
          <w:ins w:id="124" w:author="CCCCC" w:date="2017-06-07T22:13:00Z"/>
        </w:rPr>
        <w:pPrChange w:id="125" w:author="CCCCC" w:date="2017-06-07T22:12:00Z">
          <w:pPr>
            <w:pStyle w:val="Heading4"/>
            <w:ind w:left="0"/>
          </w:pPr>
        </w:pPrChange>
      </w:pPr>
      <w:ins w:id="126" w:author="CCCCC" w:date="2017-06-07T22:12:00Z">
        <w:r>
          <w:t>withState doit pouvoir supporter les fonctionnalités suivante</w:t>
        </w:r>
      </w:ins>
      <w:ins w:id="127" w:author="CCCCC" w:date="2017-06-07T22:13:00Z">
        <w:r>
          <w:t> </w:t>
        </w:r>
      </w:ins>
      <w:ins w:id="128" w:author="CCCCC" w:date="2017-06-07T22:12:00Z">
        <w:r>
          <w:t>:</w:t>
        </w:r>
      </w:ins>
    </w:p>
    <w:p w14:paraId="56B17DA4" w14:textId="77777777" w:rsidR="0009519E" w:rsidDel="0009519E" w:rsidRDefault="0009519E" w:rsidP="0009519E">
      <w:pPr>
        <w:pStyle w:val="ListParagraph"/>
        <w:numPr>
          <w:ilvl w:val="0"/>
          <w:numId w:val="15"/>
        </w:numPr>
        <w:rPr>
          <w:del w:id="129" w:author="CCCCC" w:date="2017-06-07T22:14:00Z"/>
        </w:rPr>
      </w:pPr>
      <w:ins w:id="130" w:author="CCCCC" w:date="2017-06-07T22:16:00Z">
        <w:r>
          <w:t>D</w:t>
        </w:r>
      </w:ins>
      <w:ins w:id="131" w:author="CCCCC" w:date="2017-06-07T22:15:00Z">
        <w:r>
          <w:t xml:space="preserve">écorer </w:t>
        </w:r>
      </w:ins>
      <w:ins w:id="132" w:author="CCCCC" w:date="2017-06-07T22:13:00Z">
        <w:r>
          <w:t>un composant stateful en paramètre.</w:t>
        </w:r>
      </w:ins>
    </w:p>
    <w:p w14:paraId="722DDC09" w14:textId="77777777" w:rsidR="0009519E" w:rsidRPr="0077658B" w:rsidRDefault="0009519E">
      <w:pPr>
        <w:pStyle w:val="ListParagraph"/>
        <w:numPr>
          <w:ilvl w:val="0"/>
          <w:numId w:val="15"/>
        </w:numPr>
        <w:rPr>
          <w:ins w:id="133" w:author="CCCCC" w:date="2017-06-07T22:14:00Z"/>
        </w:rPr>
        <w:pPrChange w:id="134" w:author="CCCCC" w:date="2017-06-07T22:13:00Z">
          <w:pPr>
            <w:pStyle w:val="Heading4"/>
            <w:ind w:left="0"/>
          </w:pPr>
        </w:pPrChange>
      </w:pPr>
    </w:p>
    <w:p w14:paraId="645F2ED7" w14:textId="77777777" w:rsidR="00001904" w:rsidDel="0009519E" w:rsidRDefault="00001904" w:rsidP="00E30E3B">
      <w:pPr>
        <w:pStyle w:val="Heading3"/>
        <w:rPr>
          <w:del w:id="135" w:author="CCCCC" w:date="2017-06-07T22:09:00Z"/>
          <w:noProof/>
          <w:lang w:eastAsia="fr-FR" w:bidi="ar-SA"/>
        </w:rPr>
      </w:pPr>
    </w:p>
    <w:p w14:paraId="3294EBC3" w14:textId="77777777" w:rsidR="0009519E" w:rsidRDefault="0009519E" w:rsidP="0009519E">
      <w:pPr>
        <w:pStyle w:val="ListParagraph"/>
        <w:numPr>
          <w:ilvl w:val="0"/>
          <w:numId w:val="15"/>
        </w:numPr>
        <w:rPr>
          <w:ins w:id="136" w:author="CCCCC" w:date="2017-06-07T22:13:00Z"/>
        </w:rPr>
      </w:pPr>
      <w:ins w:id="137" w:author="CCCCC" w:date="2017-06-07T22:16:00Z">
        <w:r>
          <w:t xml:space="preserve">Décorer un </w:t>
        </w:r>
      </w:ins>
      <w:ins w:id="138" w:author="CCCCC" w:date="2017-06-07T22:13:00Z">
        <w:r>
          <w:t>composant stateless en paramètre.</w:t>
        </w:r>
      </w:ins>
    </w:p>
    <w:p w14:paraId="162562C5" w14:textId="77777777" w:rsidR="0009519E" w:rsidRDefault="0009519E" w:rsidP="0009519E">
      <w:pPr>
        <w:pStyle w:val="ListParagraph"/>
        <w:numPr>
          <w:ilvl w:val="0"/>
          <w:numId w:val="15"/>
        </w:numPr>
        <w:rPr>
          <w:ins w:id="139" w:author="CCCCC" w:date="2017-06-07T22:15:00Z"/>
        </w:rPr>
      </w:pPr>
      <w:ins w:id="140" w:author="CCCCC" w:date="2017-06-07T22:14:00Z">
        <w:r>
          <w:t>Utiliser une fonction pour initialiser la valeur d</w:t>
        </w:r>
      </w:ins>
      <w:ins w:id="141" w:author="CCCCC" w:date="2017-06-07T22:15:00Z">
        <w:r>
          <w:t>’un sous-state</w:t>
        </w:r>
      </w:ins>
    </w:p>
    <w:p w14:paraId="334AEB9F" w14:textId="77777777" w:rsidR="0009519E" w:rsidRDefault="0009519E" w:rsidP="0009519E">
      <w:pPr>
        <w:pStyle w:val="ListParagraph"/>
        <w:numPr>
          <w:ilvl w:val="0"/>
          <w:numId w:val="15"/>
        </w:numPr>
        <w:rPr>
          <w:ins w:id="142" w:author="CCCCC" w:date="2017-06-07T22:18:00Z"/>
        </w:rPr>
      </w:pPr>
      <w:ins w:id="143" w:author="CCCCC" w:date="2017-06-07T22:17:00Z">
        <w:r>
          <w:t xml:space="preserve">Remettre la valeur </w:t>
        </w:r>
        <w:r w:rsidR="007D5D0D">
          <w:t xml:space="preserve">d’un sous-state </w:t>
        </w:r>
      </w:ins>
      <w:ins w:id="144" w:author="CCCCC" w:date="2017-06-07T22:18:00Z">
        <w:r w:rsidR="007D5D0D">
          <w:t>à sa valeur initiale</w:t>
        </w:r>
      </w:ins>
    </w:p>
    <w:p w14:paraId="5C3DF43F" w14:textId="77777777" w:rsidR="007D5D0D" w:rsidRDefault="007D5D0D" w:rsidP="0009519E">
      <w:pPr>
        <w:pStyle w:val="ListParagraph"/>
        <w:numPr>
          <w:ilvl w:val="0"/>
          <w:numId w:val="15"/>
        </w:numPr>
        <w:rPr>
          <w:ins w:id="145" w:author="CCCCC" w:date="2017-06-07T22:19:00Z"/>
        </w:rPr>
      </w:pPr>
      <w:ins w:id="146" w:author="CCCCC" w:date="2017-06-07T22:18:00Z">
        <w:r>
          <w:t>Un</w:t>
        </w:r>
      </w:ins>
      <w:ins w:id="147" w:author="CCCCC" w:date="2017-06-07T22:19:00Z">
        <w:r>
          <w:t>e</w:t>
        </w:r>
      </w:ins>
      <w:ins w:id="148" w:author="CCCCC" w:date="2017-06-07T22:18:00Z">
        <w:r>
          <w:t xml:space="preserve"> action peut ne rien retourner</w:t>
        </w:r>
      </w:ins>
    </w:p>
    <w:p w14:paraId="4FD00BA6" w14:textId="77777777" w:rsidR="007D5D0D" w:rsidRDefault="007D5D0D">
      <w:pPr>
        <w:pStyle w:val="ListParagraph"/>
        <w:numPr>
          <w:ilvl w:val="0"/>
          <w:numId w:val="15"/>
        </w:numPr>
        <w:rPr>
          <w:ins w:id="149" w:author="CCCCC" w:date="2017-06-07T22:20:00Z"/>
        </w:rPr>
      </w:pPr>
      <w:ins w:id="150" w:author="CCCCC" w:date="2017-06-07T22:19:00Z">
        <w:r>
          <w:t xml:space="preserve">L’initialisation d’une chaine de caractères vide doit pouvoir se faire </w:t>
        </w:r>
      </w:ins>
      <w:ins w:id="151"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152" w:author="CCCCC" w:date="2017-06-07T22:13:00Z"/>
        </w:rPr>
      </w:pPr>
      <w:ins w:id="153" w:author="CCCCC" w:date="2017-06-07T22:21:00Z">
        <w:r>
          <w:t>Déclencher une erreur si plus d</w:t>
        </w:r>
      </w:ins>
      <w:ins w:id="154" w:author="CCCCC" w:date="2017-06-07T22:22:00Z">
        <w:r>
          <w:t>’une valeur sont déclarées dans un sous-state</w:t>
        </w:r>
      </w:ins>
    </w:p>
    <w:p w14:paraId="0847F8B6" w14:textId="77777777" w:rsidR="00857FE5" w:rsidRDefault="007D5D0D">
      <w:pPr>
        <w:rPr>
          <w:ins w:id="155" w:author="CCCCC" w:date="2017-06-07T22:33:00Z"/>
          <w:lang w:eastAsia="fr-FR" w:bidi="ar-SA"/>
        </w:rPr>
      </w:pPr>
      <w:ins w:id="156" w:author="CCCCC" w:date="2017-06-07T22:23:00Z">
        <w:r>
          <w:rPr>
            <w:lang w:eastAsia="fr-FR" w:bidi="ar-SA"/>
          </w:rPr>
          <w:t xml:space="preserve">Un test est écrit pour chacune de ces fonctionnalités. Les tests sont </w:t>
        </w:r>
      </w:ins>
      <w:ins w:id="157" w:author="CCCCC" w:date="2017-06-07T22:28:00Z">
        <w:r>
          <w:rPr>
            <w:lang w:eastAsia="fr-FR" w:bidi="ar-SA"/>
          </w:rPr>
          <w:t>écrits</w:t>
        </w:r>
      </w:ins>
      <w:ins w:id="158" w:author="CCCCC" w:date="2017-06-07T22:23:00Z">
        <w:r>
          <w:rPr>
            <w:lang w:eastAsia="fr-FR" w:bidi="ar-SA"/>
          </w:rPr>
          <w:t xml:space="preserve"> avec la librairie Jest</w:t>
        </w:r>
      </w:ins>
      <w:ins w:id="159"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160" w:author="CCCCC" w:date="2017-06-07T22:34:00Z"/>
          <w:lang w:eastAsia="fr-FR" w:bidi="ar-SA"/>
        </w:rPr>
        <w:pPrChange w:id="161" w:author="CCCCC" w:date="2017-06-07T22:29:00Z">
          <w:pPr/>
        </w:pPrChange>
      </w:pPr>
      <w:ins w:id="162" w:author="CCCCC" w:date="2017-06-07T22:33:00Z">
        <w:r>
          <w:rPr>
            <w:lang w:eastAsia="fr-FR" w:bidi="ar-SA"/>
          </w:rPr>
          <w:t>« toEqual » qui permet de tester l’égalité de deux objets</w:t>
        </w:r>
      </w:ins>
      <w:ins w:id="163" w:author="CCCCC" w:date="2017-06-07T22:35:00Z">
        <w:r>
          <w:rPr>
            <w:lang w:eastAsia="fr-FR" w:bidi="ar-SA"/>
          </w:rPr>
          <w:t xml:space="preserve"> en profondeur</w:t>
        </w:r>
      </w:ins>
      <w:ins w:id="164" w:author="CCCCC" w:date="2017-06-07T22:34:00Z">
        <w:r>
          <w:rPr>
            <w:lang w:eastAsia="fr-FR" w:bidi="ar-SA"/>
          </w:rPr>
          <w:t>.</w:t>
        </w:r>
      </w:ins>
    </w:p>
    <w:p w14:paraId="14EAA6DB" w14:textId="77777777" w:rsidR="00857FE5" w:rsidRDefault="00857FE5">
      <w:pPr>
        <w:pStyle w:val="ListParagraph"/>
        <w:numPr>
          <w:ilvl w:val="0"/>
          <w:numId w:val="16"/>
        </w:numPr>
        <w:rPr>
          <w:ins w:id="165" w:author="CCCCC" w:date="2017-06-07T22:35:00Z"/>
          <w:lang w:eastAsia="fr-FR" w:bidi="ar-SA"/>
        </w:rPr>
        <w:pPrChange w:id="166" w:author="CCCCC" w:date="2017-06-07T22:29:00Z">
          <w:pPr/>
        </w:pPrChange>
      </w:pPr>
      <w:ins w:id="167"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168" w:author="CCCCC" w:date="2017-06-07T22:37:00Z"/>
          <w:lang w:eastAsia="fr-FR" w:bidi="ar-SA"/>
        </w:rPr>
        <w:pPrChange w:id="169" w:author="CCCCC" w:date="2017-06-07T22:29:00Z">
          <w:pPr/>
        </w:pPrChange>
      </w:pPr>
      <w:ins w:id="170"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171" w:author="CCCCC" w:date="2017-06-11T16:23:00Z"/>
          <w:lang w:eastAsia="fr-FR" w:bidi="ar-SA"/>
        </w:rPr>
      </w:pPr>
      <w:ins w:id="172" w:author="CCCCC" w:date="2017-06-07T22:37:00Z">
        <w:r>
          <w:rPr>
            <w:lang w:eastAsia="fr-FR" w:bidi="ar-SA"/>
          </w:rPr>
          <w:t xml:space="preserve">Tous les tests sont visibles en annexe </w:t>
        </w:r>
      </w:ins>
      <w:ins w:id="173" w:author="CCCCC" w:date="2017-06-07T22:38:00Z">
        <w:r>
          <w:rPr>
            <w:color w:val="FF0000"/>
            <w:lang w:eastAsia="fr-FR" w:bidi="ar-SA"/>
          </w:rPr>
          <w:t>X</w:t>
        </w:r>
      </w:ins>
      <w:ins w:id="174" w:author="CCCCC" w:date="2017-06-07T22:47:00Z">
        <w:r w:rsidR="00165C10">
          <w:rPr>
            <w:lang w:eastAsia="fr-FR" w:bidi="ar-SA"/>
          </w:rPr>
          <w:t xml:space="preserve">. Ceux-ci étant validés, le module </w:t>
        </w:r>
      </w:ins>
      <w:ins w:id="175" w:author="CCCCC" w:date="2017-06-07T22:48:00Z">
        <w:r w:rsidR="00165C10">
          <w:rPr>
            <w:lang w:eastAsia="fr-FR" w:bidi="ar-SA"/>
          </w:rPr>
          <w:t>« </w:t>
        </w:r>
      </w:ins>
      <w:ins w:id="176" w:author="CCCCC" w:date="2017-06-07T22:47:00Z">
        <w:r w:rsidR="00165C10">
          <w:rPr>
            <w:lang w:eastAsia="fr-FR" w:bidi="ar-SA"/>
          </w:rPr>
          <w:t>withState</w:t>
        </w:r>
      </w:ins>
      <w:ins w:id="177" w:author="CCCCC" w:date="2017-06-07T22:48:00Z">
        <w:r w:rsidR="00165C10">
          <w:rPr>
            <w:lang w:eastAsia="fr-FR" w:bidi="ar-SA"/>
          </w:rPr>
          <w:t> »</w:t>
        </w:r>
      </w:ins>
      <w:ins w:id="178" w:author="CCCCC" w:date="2017-06-07T22:47:00Z">
        <w:r w:rsidR="00165C10">
          <w:rPr>
            <w:lang w:eastAsia="fr-FR" w:bidi="ar-SA"/>
          </w:rPr>
          <w:t xml:space="preserve"> remplie ses </w:t>
        </w:r>
      </w:ins>
      <w:ins w:id="179" w:author="CCCCC" w:date="2017-06-07T22:48:00Z">
        <w:r w:rsidR="00165C10">
          <w:rPr>
            <w:lang w:eastAsia="fr-FR" w:bidi="ar-SA"/>
          </w:rPr>
          <w:t>fonctions. Cependant, il reste toutefois couteux. En effet, puisqu</w:t>
        </w:r>
      </w:ins>
      <w:ins w:id="180"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81" w:author="CCCCC" w:date="2017-06-07T22:50:00Z">
        <w:r w:rsidR="00165C10">
          <w:rPr>
            <w:lang w:eastAsia="fr-FR" w:bidi="ar-SA"/>
          </w:rPr>
          <w:t>’objet contenant uniquement des fonctions</w:t>
        </w:r>
      </w:ins>
      <w:ins w:id="182" w:author="CCCCC" w:date="2017-06-07T22:51:00Z">
        <w:r w:rsidR="00F242B6">
          <w:rPr>
            <w:lang w:eastAsia="fr-FR" w:bidi="ar-SA"/>
          </w:rPr>
          <w:t>)</w:t>
        </w:r>
      </w:ins>
      <w:ins w:id="183" w:author="CCCCC" w:date="2017-06-07T22:50:00Z">
        <w:r w:rsidR="00165C10">
          <w:rPr>
            <w:lang w:eastAsia="fr-FR" w:bidi="ar-SA"/>
          </w:rPr>
          <w:t>.</w:t>
        </w:r>
      </w:ins>
      <w:ins w:id="184" w:author="CCCCC" w:date="2017-06-07T22:51:00Z">
        <w:r w:rsidR="00F242B6">
          <w:rPr>
            <w:lang w:eastAsia="fr-FR" w:bidi="ar-SA"/>
          </w:rPr>
          <w:t xml:space="preserve"> L</w:t>
        </w:r>
      </w:ins>
      <w:ins w:id="185" w:author="CCCCC" w:date="2017-06-07T22:52:00Z">
        <w:r w:rsidR="00F242B6">
          <w:rPr>
            <w:lang w:eastAsia="fr-FR" w:bidi="ar-SA"/>
          </w:rPr>
          <w:t xml:space="preserve">’avantage de ce </w:t>
        </w:r>
      </w:ins>
      <w:ins w:id="186" w:author="CCCCC" w:date="2017-06-07T22:53:00Z">
        <w:r w:rsidR="00F242B6">
          <w:rPr>
            <w:lang w:eastAsia="fr-FR" w:bidi="ar-SA"/>
          </w:rPr>
          <w:t xml:space="preserve">décorateur </w:t>
        </w:r>
      </w:ins>
      <w:ins w:id="187" w:author="CCCCC" w:date="2017-06-07T22:52:00Z">
        <w:r w:rsidR="00F242B6">
          <w:rPr>
            <w:lang w:eastAsia="fr-FR" w:bidi="ar-SA"/>
          </w:rPr>
          <w:t xml:space="preserve">est qu’il permet de déclarer les fonctions et données nécessaire au fonctionnement d’un composant de manière organisée et, je pense, </w:t>
        </w:r>
      </w:ins>
      <w:ins w:id="188" w:author="CCCCC" w:date="2017-06-07T22:54:00Z">
        <w:r w:rsidR="00F242B6">
          <w:rPr>
            <w:lang w:eastAsia="fr-FR" w:bidi="ar-SA"/>
          </w:rPr>
          <w:t xml:space="preserve">de manière plus </w:t>
        </w:r>
      </w:ins>
      <w:ins w:id="189" w:author="CCCCC" w:date="2017-06-07T22:52:00Z">
        <w:r w:rsidR="00F242B6">
          <w:rPr>
            <w:lang w:eastAsia="fr-FR" w:bidi="ar-SA"/>
          </w:rPr>
          <w:t xml:space="preserve">facilement </w:t>
        </w:r>
      </w:ins>
      <w:ins w:id="190" w:author="CCCCC" w:date="2017-06-07T22:53:00Z">
        <w:r w:rsidR="00F242B6">
          <w:rPr>
            <w:lang w:eastAsia="fr-FR" w:bidi="ar-SA"/>
          </w:rPr>
          <w:t>lisible.</w:t>
        </w:r>
      </w:ins>
    </w:p>
    <w:p w14:paraId="7AF8CFB6" w14:textId="77777777" w:rsidR="00E56737" w:rsidRDefault="00E56737">
      <w:pPr>
        <w:spacing w:before="0" w:after="0"/>
        <w:rPr>
          <w:ins w:id="191" w:author="CCCCC" w:date="2017-06-11T16:23:00Z"/>
          <w:lang w:eastAsia="fr-FR" w:bidi="ar-SA"/>
        </w:rPr>
      </w:pPr>
      <w:ins w:id="192" w:author="CCCCC" w:date="2017-06-11T16:23:00Z">
        <w:r>
          <w:rPr>
            <w:lang w:eastAsia="fr-FR" w:bidi="ar-SA"/>
          </w:rPr>
          <w:br w:type="page"/>
        </w:r>
      </w:ins>
    </w:p>
    <w:p w14:paraId="6BEDBC59" w14:textId="7C9FEE84" w:rsidR="00F31021" w:rsidRPr="00F31021" w:rsidDel="0009519E" w:rsidRDefault="00F31021" w:rsidP="00F31021">
      <w:pPr>
        <w:rPr>
          <w:moveFrom w:id="193" w:author="CCCCC" w:date="2017-06-07T22:11:00Z"/>
        </w:rPr>
      </w:pPr>
      <w:moveFromRangeStart w:id="194" w:author="CCCCC" w:date="2017-06-07T22:11:00Z" w:name="move484636844"/>
      <w:moveFrom w:id="195"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196" w:author="CCCCC" w:date="2017-06-11T20:52:00Z">
          <w:pPr>
            <w:pStyle w:val="Heading3"/>
          </w:pPr>
        </w:pPrChange>
      </w:pPr>
      <w:bookmarkStart w:id="197" w:name="_Toc484440081"/>
      <w:moveFromRangeEnd w:id="194"/>
      <w:r>
        <w:t>Développement de Xen Orchestra</w:t>
      </w:r>
      <w:bookmarkEnd w:id="197"/>
    </w:p>
    <w:p w14:paraId="6061654F" w14:textId="17E8A54F" w:rsidR="000D7996" w:rsidRDefault="000D7996">
      <w:pPr>
        <w:pStyle w:val="Heading3"/>
        <w:pPrChange w:id="198" w:author="CCCCC" w:date="2017-06-11T20:52:00Z">
          <w:pPr>
            <w:pStyle w:val="Heading4"/>
          </w:pPr>
        </w:pPrChange>
      </w:pPr>
      <w:r>
        <w:t>Présentation de Xen Orchestra</w:t>
      </w:r>
    </w:p>
    <w:p w14:paraId="1378642A" w14:textId="2AA4CF42" w:rsidR="00A50DFC" w:rsidRDefault="00D12E2E" w:rsidP="00672DF6">
      <w:r>
        <w:t>Xen Orchestra est un gestionnaire de machines virtuelles.</w:t>
      </w:r>
      <w:r w:rsidR="00A50DFC">
        <w:t xml:space="preserve"> Il permet d'administrer des serveurs tournant sous XenServer. XenServer est un logiciel basé sur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0D349CE9"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5FD1BD15"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199" w:author="CCCCC" w:date="2017-06-08T18:40:00Z"/>
        </w:rPr>
      </w:pPr>
      <w:r>
        <w:t>Pool :</w:t>
      </w:r>
    </w:p>
    <w:p w14:paraId="098E75A8" w14:textId="77777777" w:rsidR="003B4E0D" w:rsidRDefault="003B4E0D" w:rsidP="00F31021">
      <w:pPr>
        <w:pStyle w:val="ListParagraph"/>
        <w:numPr>
          <w:ilvl w:val="0"/>
          <w:numId w:val="10"/>
        </w:numPr>
      </w:pPr>
      <w:ins w:id="200" w:author="CCCCC" w:date="2017-06-08T18:40:00Z">
        <w:r>
          <w:t>Disk :</w:t>
        </w:r>
      </w:ins>
    </w:p>
    <w:p w14:paraId="2DA9DB94" w14:textId="5350D04C" w:rsidR="007D41AF" w:rsidRDefault="007D41AF" w:rsidP="00F31021">
      <w:pPr>
        <w:rPr>
          <w:ins w:id="201" w:author="CCCCC" w:date="2017-06-14T19:52:00Z"/>
          <w:noProof/>
          <w:lang w:eastAsia="fr-FR" w:bidi="ar-SA"/>
        </w:rPr>
      </w:pPr>
    </w:p>
    <w:p w14:paraId="39446867" w14:textId="44F25C73" w:rsidR="00F31021" w:rsidRDefault="007D41AF" w:rsidP="00F31021">
      <w:ins w:id="202" w:author="CCCCC" w:date="2017-06-14T19:52:00Z">
        <w:r>
          <w:rPr>
            <w:noProof/>
            <w:lang w:eastAsia="fr-FR" w:bidi="ar-SA"/>
          </w:rPr>
          <w:drawing>
            <wp:inline distT="0" distB="0" distL="0" distR="0" wp14:anchorId="24180C22" wp14:editId="4499EBC0">
              <wp:extent cx="6106715" cy="2511188"/>
              <wp:effectExtent l="0" t="0" r="8890" b="3810"/>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278" b="11696"/>
                      <a:stretch/>
                    </pic:blipFill>
                    <pic:spPr bwMode="auto">
                      <a:xfrm>
                        <a:off x="0" y="0"/>
                        <a:ext cx="6107430" cy="25114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65FE01" w14:textId="4D9FB061" w:rsidR="00A862B3" w:rsidRPr="00D12E2E" w:rsidRDefault="00A862B3" w:rsidP="00672DF6"/>
    <w:p w14:paraId="22B38A59" w14:textId="77777777" w:rsidR="002C4B3F" w:rsidRDefault="002C4B3F" w:rsidP="00672DF6">
      <w:pPr>
        <w:pStyle w:val="ListParagraph"/>
        <w:rPr>
          <w:ins w:id="203" w:author="CCCCC" w:date="2017-06-16T20:59:00Z"/>
        </w:rPr>
      </w:pPr>
    </w:p>
    <w:p w14:paraId="33CE23E3" w14:textId="3C76554F" w:rsidR="00F15C4C" w:rsidDel="002C4B3F" w:rsidRDefault="00F15C4C" w:rsidP="00672DF6">
      <w:pPr>
        <w:pStyle w:val="ListParagraph"/>
        <w:rPr>
          <w:del w:id="204" w:author="CCCCC" w:date="2017-06-16T20:57:00Z"/>
        </w:rPr>
      </w:pPr>
      <w:del w:id="205" w:author="CCCCC" w:date="2017-06-16T20:57:00Z">
        <w:r w:rsidDel="002C4B3F">
          <w:delText>Gestionnaire de machines virtuelles</w:delText>
        </w:r>
      </w:del>
    </w:p>
    <w:p w14:paraId="064385CC" w14:textId="5D9B8D0D" w:rsidR="006A0671" w:rsidRDefault="00EF66FC" w:rsidP="00672DF6">
      <w:pPr>
        <w:pStyle w:val="ListParagraph"/>
        <w:rPr>
          <w:ins w:id="206" w:author="CCCCC" w:date="2017-06-11T19:38:00Z"/>
        </w:rPr>
      </w:pPr>
      <w:r>
        <w:t>Redis</w:t>
      </w:r>
    </w:p>
    <w:p w14:paraId="337F2675" w14:textId="3B168A9D" w:rsidR="00B045DA" w:rsidDel="002C4B3F" w:rsidRDefault="00B045DA" w:rsidP="00672DF6">
      <w:pPr>
        <w:pStyle w:val="ListParagraph"/>
        <w:rPr>
          <w:del w:id="207" w:author="CCCCC" w:date="2017-06-16T20:58:00Z"/>
        </w:rPr>
      </w:pPr>
    </w:p>
    <w:p w14:paraId="67709DC7" w14:textId="77777777" w:rsidR="00332442" w:rsidRDefault="00332442" w:rsidP="00672DF6">
      <w:pPr>
        <w:pStyle w:val="ListParagraph"/>
      </w:pPr>
      <w:r>
        <w:t>prix ???</w:t>
      </w:r>
    </w:p>
    <w:p w14:paraId="6661BDBF" w14:textId="49E66573" w:rsidR="00F15C4C" w:rsidRDefault="00F15C4C" w:rsidP="00672DF6">
      <w:pPr>
        <w:pStyle w:val="ListParagraph"/>
      </w:pPr>
      <w:r>
        <w:t>Xen Server</w:t>
      </w:r>
    </w:p>
    <w:p w14:paraId="4EB93C26" w14:textId="3A72E336" w:rsidR="00F15C4C" w:rsidRDefault="00F15C4C" w:rsidP="00672DF6">
      <w:pPr>
        <w:pStyle w:val="ListParagraph"/>
        <w:rPr>
          <w:ins w:id="208" w:author="CCCCC" w:date="2017-06-15T19:31:00Z"/>
        </w:rPr>
      </w:pPr>
      <w:r>
        <w:t>Architecture</w:t>
      </w:r>
    </w:p>
    <w:p w14:paraId="7FEC66F1" w14:textId="5B48F7F1" w:rsidR="00184BEA" w:rsidRDefault="00184BEA" w:rsidP="00672DF6">
      <w:pPr>
        <w:pStyle w:val="ListParagraph"/>
        <w:rPr>
          <w:ins w:id="209" w:author="CCCCC" w:date="2017-06-15T19:31:00Z"/>
        </w:rPr>
      </w:pPr>
      <w:ins w:id="210" w:author="CCCCC" w:date="2017-06-15T19:31:00Z">
        <w:r>
          <w:tab/>
          <w:t xml:space="preserve">Les décorateurs </w:t>
        </w:r>
      </w:ins>
    </w:p>
    <w:p w14:paraId="69FE95C4" w14:textId="51260453" w:rsidR="00184BEA" w:rsidRDefault="00184BEA" w:rsidP="00672DF6">
      <w:pPr>
        <w:pStyle w:val="ListParagraph"/>
        <w:rPr>
          <w:ins w:id="211" w:author="CCCCC" w:date="2017-06-15T19:33:00Z"/>
        </w:rPr>
      </w:pPr>
      <w:ins w:id="212" w:author="CCCCC" w:date="2017-06-15T19:33:00Z">
        <w:r>
          <w:t xml:space="preserve">Dans </w:t>
        </w:r>
      </w:ins>
      <w:ins w:id="213" w:author="CCCCC" w:date="2017-06-15T19:32:00Z">
        <w:r>
          <w:t>Xen Orchestra</w:t>
        </w:r>
      </w:ins>
      <w:ins w:id="214" w:author="CCCCC" w:date="2017-06-15T19:33:00Z">
        <w:r>
          <w:t>,</w:t>
        </w:r>
      </w:ins>
      <w:ins w:id="215" w:author="CCCCC" w:date="2017-06-15T19:32:00Z">
        <w:r>
          <w:t xml:space="preserve"> </w:t>
        </w:r>
      </w:ins>
      <w:ins w:id="216" w:author="CCCCC" w:date="2017-06-15T19:33:00Z">
        <w:r>
          <w:t>des décorateurs sont utilisés</w:t>
        </w:r>
      </w:ins>
      <w:ins w:id="217" w:author="CCCCC" w:date="2017-06-15T19:32:00Z">
        <w:r>
          <w:t xml:space="preserve"> sur la plupart de ses composants</w:t>
        </w:r>
      </w:ins>
      <w:ins w:id="218" w:author="CCCCC" w:date="2017-06-15T19:33:00Z">
        <w:r>
          <w:t xml:space="preserve">. </w:t>
        </w:r>
      </w:ins>
      <w:ins w:id="219" w:author="CCCCC" w:date="2017-06-15T19:48:00Z">
        <w:r w:rsidR="001C6FBA">
          <w:t xml:space="preserve">Chacun d’eux s’utilise </w:t>
        </w:r>
      </w:ins>
      <w:ins w:id="220" w:author="CCCCC" w:date="2017-06-15T22:55:00Z">
        <w:r w:rsidR="004239CA">
          <w:t>soit dela même manière que withState</w:t>
        </w:r>
        <w:r w:rsidR="004239CA">
          <w:rPr>
            <w:rStyle w:val="FootnoteReference"/>
          </w:rPr>
          <w:footnoteReference w:id="5"/>
        </w:r>
        <w:r w:rsidR="004239CA">
          <w:t xml:space="preserve"> </w:t>
        </w:r>
      </w:ins>
      <w:ins w:id="223" w:author="CCCCC" w:date="2017-06-15T22:56:00Z">
        <w:r w:rsidR="004239CA">
          <w:t xml:space="preserve">ou </w:t>
        </w:r>
      </w:ins>
      <w:ins w:id="224" w:author="CCCCC" w:date="2017-06-15T19:48:00Z">
        <w:r w:rsidR="001C6FBA">
          <w:t xml:space="preserve">en plaçant le caractère « @ » devant, prend </w:t>
        </w:r>
      </w:ins>
      <w:ins w:id="225" w:author="CCCCC" w:date="2017-06-15T19:49:00Z">
        <w:r w:rsidR="001C6FBA">
          <w:t xml:space="preserve">des arguments et s’applique sur le composant définit sur la ligne suivante. </w:t>
        </w:r>
      </w:ins>
      <w:ins w:id="226" w:author="CCCCC" w:date="2017-06-15T19:33:00Z">
        <w:r>
          <w:t>Les principaux sont :</w:t>
        </w:r>
      </w:ins>
    </w:p>
    <w:p w14:paraId="72BAD25E" w14:textId="1BD035E7" w:rsidR="00184BEA" w:rsidRDefault="00184BEA">
      <w:pPr>
        <w:pStyle w:val="ListParagraph"/>
        <w:numPr>
          <w:ilvl w:val="0"/>
          <w:numId w:val="19"/>
        </w:numPr>
        <w:rPr>
          <w:ins w:id="227" w:author="CCCCC" w:date="2017-06-15T19:34:00Z"/>
        </w:rPr>
        <w:pPrChange w:id="228" w:author="CCCCC" w:date="2017-06-15T19:33:00Z">
          <w:pPr>
            <w:pStyle w:val="ListParagraph"/>
          </w:pPr>
        </w:pPrChange>
      </w:pPr>
      <w:ins w:id="229" w:author="CCCCC" w:date="2017-06-15T19:34:00Z">
        <w:r>
          <w:t>connectStore</w:t>
        </w:r>
      </w:ins>
      <w:ins w:id="230" w:author="CCCCC" w:date="2017-06-15T22:29:00Z">
        <w:r w:rsidR="006A61E6">
          <w:t> : Ce module permet d</w:t>
        </w:r>
      </w:ins>
      <w:ins w:id="231" w:author="CCCCC" w:date="2017-06-15T22:30:00Z">
        <w:r w:rsidR="006A61E6">
          <w:t xml:space="preserve">’insérer </w:t>
        </w:r>
      </w:ins>
      <w:ins w:id="232" w:author="CCCCC" w:date="2017-06-15T22:31:00Z">
        <w:r w:rsidR="006A61E6">
          <w:t xml:space="preserve">dans </w:t>
        </w:r>
      </w:ins>
      <w:ins w:id="233" w:author="CCCCC" w:date="2017-06-15T22:30:00Z">
        <w:r w:rsidR="006A61E6">
          <w:t>les props du composant décoré</w:t>
        </w:r>
      </w:ins>
      <w:ins w:id="234" w:author="CCCCC" w:date="2017-06-15T22:31:00Z">
        <w:r w:rsidR="006A61E6">
          <w:t>,</w:t>
        </w:r>
      </w:ins>
      <w:ins w:id="235" w:author="CCCCC" w:date="2017-06-15T22:30:00Z">
        <w:r w:rsidR="006A61E6">
          <w:t xml:space="preserve"> le résultat</w:t>
        </w:r>
      </w:ins>
      <w:ins w:id="236" w:author="CCCCC" w:date="2017-06-15T22:31:00Z">
        <w:r w:rsidR="006A61E6">
          <w:t xml:space="preserve"> de </w:t>
        </w:r>
      </w:ins>
      <w:ins w:id="237" w:author="CCCCC" w:date="2017-06-15T22:33:00Z">
        <w:r w:rsidR="006008E5">
          <w:t xml:space="preserve">sélecteurs. Il prend en paramètre une fonction à laquelle seront passés le </w:t>
        </w:r>
      </w:ins>
      <w:ins w:id="238" w:author="CCCCC" w:date="2017-06-15T22:27:00Z">
        <w:r w:rsidR="000A6E6A">
          <w:rPr>
            <w:noProof/>
            <w:lang w:eastAsia="fr-FR" w:bidi="ar-SA"/>
          </w:rPr>
          <w:lastRenderedPageBreak/>
          <w:drawing>
            <wp:anchor distT="0" distB="0" distL="114300" distR="114300" simplePos="0" relativeHeight="251717120" behindDoc="0" locked="0" layoutInCell="1" allowOverlap="1" wp14:anchorId="674C8E21" wp14:editId="7300110B">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239" w:author="CCCCC" w:date="2017-06-15T22:33:00Z">
        <w:r w:rsidR="006008E5">
          <w:t xml:space="preserve">state et les props de ce même composant et qui seront passés en argument du </w:t>
        </w:r>
      </w:ins>
      <w:ins w:id="240" w:author="CCCCC" w:date="2017-06-15T22:42:00Z">
        <w:r w:rsidR="006008E5">
          <w:t>sélecteur</w:t>
        </w:r>
      </w:ins>
      <w:ins w:id="241" w:author="CCCCC" w:date="2017-06-15T22:33:00Z">
        <w:r w:rsidR="006008E5">
          <w:t xml:space="preserve">. </w:t>
        </w:r>
      </w:ins>
      <w:ins w:id="242" w:author="CCCCC" w:date="2017-06-15T22:35:00Z">
        <w:r w:rsidR="006008E5">
          <w:t>Dans l</w:t>
        </w:r>
      </w:ins>
      <w:ins w:id="243" w:author="CCCCC" w:date="2017-06-15T22:36:00Z">
        <w:r w:rsidR="006008E5">
          <w:t>’</w:t>
        </w:r>
      </w:ins>
      <w:ins w:id="244" w:author="CCCCC" w:date="2017-06-15T22:35:00Z">
        <w:r w:rsidR="006008E5">
          <w:t xml:space="preserve">exemple </w:t>
        </w:r>
      </w:ins>
      <w:ins w:id="245" w:author="CCCCC" w:date="2017-06-15T22:36:00Z">
        <w:r w:rsidR="006008E5">
          <w:t>suivant, le composant TabLogs du dossier « xo-app/vm »</w:t>
        </w:r>
      </w:ins>
      <w:ins w:id="246" w:author="CCCCC" w:date="2017-06-15T22:37:00Z">
        <w:r w:rsidR="006008E5">
          <w:t xml:space="preserve">. Une machine virtuelle est associée à des messages appelés « logs ». Le champs </w:t>
        </w:r>
      </w:ins>
      <w:ins w:id="247" w:author="CCCCC" w:date="2017-06-15T22:38:00Z">
        <w:r w:rsidR="006008E5">
          <w:t xml:space="preserve">« log » d’une VM contient donc la listes des identifiant des </w:t>
        </w:r>
      </w:ins>
      <w:ins w:id="248" w:author="CCCCC" w:date="2017-06-15T22:39:00Z">
        <w:r w:rsidR="006008E5">
          <w:t>messages</w:t>
        </w:r>
      </w:ins>
      <w:ins w:id="249" w:author="CCCCC" w:date="2017-06-15T22:38:00Z">
        <w:r w:rsidR="006008E5">
          <w:t xml:space="preserve"> qui la concerne</w:t>
        </w:r>
      </w:ins>
      <w:ins w:id="250" w:author="CCCCC" w:date="2017-06-15T22:39:00Z">
        <w:r w:rsidR="006008E5">
          <w:t>. La fonction « </w:t>
        </w:r>
        <w:r w:rsidR="006008E5" w:rsidRPr="006008E5">
          <w:t>createGetObjectMessages</w:t>
        </w:r>
        <w:r w:rsidR="006008E5">
          <w:t xml:space="preserve"> » permet de créer un </w:t>
        </w:r>
      </w:ins>
      <w:ins w:id="251" w:author="CCCCC" w:date="2017-06-15T22:40:00Z">
        <w:r w:rsidR="006008E5">
          <w:t>sélecteur</w:t>
        </w:r>
      </w:ins>
      <w:ins w:id="252" w:author="CCCCC" w:date="2017-06-15T22:39:00Z">
        <w:r w:rsidR="006008E5">
          <w:t xml:space="preserve"> renvoyant</w:t>
        </w:r>
      </w:ins>
      <w:ins w:id="253" w:author="CCCCC" w:date="2017-06-15T22:40:00Z">
        <w:r w:rsidR="006008E5">
          <w:t>, ici</w:t>
        </w:r>
      </w:ins>
      <w:ins w:id="254" w:author="CCCCC" w:date="2017-06-15T22:42:00Z">
        <w:r w:rsidR="006008E5">
          <w:t>,</w:t>
        </w:r>
      </w:ins>
      <w:ins w:id="255" w:author="CCCCC" w:date="2017-06-15T22:40:00Z">
        <w:r w:rsidR="006008E5">
          <w:t xml:space="preserve"> les logs associé</w:t>
        </w:r>
      </w:ins>
      <w:ins w:id="256" w:author="CCCCC" w:date="2017-06-15T22:42:00Z">
        <w:r w:rsidR="006008E5">
          <w:t>s</w:t>
        </w:r>
      </w:ins>
      <w:ins w:id="257" w:author="CCCCC" w:date="2017-06-15T22:40:00Z">
        <w:r w:rsidR="006008E5">
          <w:t xml:space="preserve"> à la machine virtuelle reçu dans les props.</w:t>
        </w:r>
      </w:ins>
      <w:ins w:id="258" w:author="CCCCC" w:date="2017-06-15T22:43:00Z">
        <w:r w:rsidR="000A6E6A">
          <w:t xml:space="preserve"> Une fois décoré, le composant possèdera dans ses props un champs </w:t>
        </w:r>
      </w:ins>
      <w:ins w:id="259" w:author="CCCCC" w:date="2017-06-15T22:44:00Z">
        <w:r w:rsidR="000A6E6A">
          <w:t xml:space="preserve">« logs » contenant le </w:t>
        </w:r>
      </w:ins>
      <w:ins w:id="260" w:author="CCCCC" w:date="2017-06-15T22:45:00Z">
        <w:r w:rsidR="000A6E6A">
          <w:t>résultat</w:t>
        </w:r>
      </w:ins>
      <w:ins w:id="261" w:author="CCCCC" w:date="2017-06-15T22:44:00Z">
        <w:r w:rsidR="000A6E6A">
          <w:t xml:space="preserve"> de l’exécution du sélecteur </w:t>
        </w:r>
      </w:ins>
      <w:ins w:id="262" w:author="CCCCC" w:date="2017-06-15T22:45:00Z">
        <w:r w:rsidR="000A6E6A">
          <w:t>« logs ».</w:t>
        </w:r>
      </w:ins>
    </w:p>
    <w:p w14:paraId="46B14E2F" w14:textId="00C8AB62" w:rsidR="001C6FBA" w:rsidRDefault="00184BEA">
      <w:pPr>
        <w:pStyle w:val="ListParagraph"/>
        <w:numPr>
          <w:ilvl w:val="0"/>
          <w:numId w:val="19"/>
        </w:numPr>
        <w:rPr>
          <w:ins w:id="263" w:author="CCCCC" w:date="2017-06-15T19:34:00Z"/>
        </w:rPr>
        <w:pPrChange w:id="264" w:author="CCCCC" w:date="2017-06-15T19:56:00Z">
          <w:pPr>
            <w:pStyle w:val="ListParagraph"/>
          </w:pPr>
        </w:pPrChange>
      </w:pPr>
      <w:ins w:id="265" w:author="CCCCC" w:date="2017-06-15T19:34:00Z">
        <w:r>
          <w:t>addSubscription</w:t>
        </w:r>
      </w:ins>
      <w:ins w:id="266" w:author="CCCCC" w:date="2017-06-15T19:47:00Z">
        <w:r>
          <w:t> : Ce décorateur</w:t>
        </w:r>
        <w:r w:rsidR="001C6FBA">
          <w:t xml:space="preserve"> prend en argument un objet</w:t>
        </w:r>
      </w:ins>
      <w:ins w:id="267" w:author="CCCCC" w:date="2017-06-15T19:50:00Z">
        <w:r w:rsidR="001C6FBA">
          <w:t>. Chacune de ces valeurs est u</w:t>
        </w:r>
      </w:ins>
      <w:ins w:id="268" w:author="CCCCC" w:date="2017-06-15T19:51:00Z">
        <w:r w:rsidR="001C6FBA">
          <w:t>ne fonction qui exécute une requête sur xo-server</w:t>
        </w:r>
      </w:ins>
      <w:ins w:id="269" w:author="CCCCC" w:date="2017-06-15T19:52:00Z">
        <w:r w:rsidR="001C6FBA">
          <w:t>,</w:t>
        </w:r>
      </w:ins>
      <w:ins w:id="270" w:author="CCCCC" w:date="2017-06-15T19:51:00Z">
        <w:r w:rsidR="001C6FBA">
          <w:t xml:space="preserve"> sur laquelle a été exécuté une fonction</w:t>
        </w:r>
      </w:ins>
      <w:ins w:id="271" w:author="CCCCC" w:date="2017-06-15T19:52:00Z">
        <w:r w:rsidR="001C6FBA">
          <w:t xml:space="preserve"> « </w:t>
        </w:r>
        <w:r w:rsidR="001C6FBA" w:rsidRPr="001C6FBA">
          <w:t>createSubscription</w:t>
        </w:r>
        <w:r w:rsidR="001C6FBA">
          <w:t> ». Il s’utilise</w:t>
        </w:r>
      </w:ins>
      <w:ins w:id="272" w:author="CCCCC" w:date="2017-06-15T19:53:00Z">
        <w:r w:rsidR="001C6FBA">
          <w:t xml:space="preserve"> donc</w:t>
        </w:r>
      </w:ins>
      <w:ins w:id="273" w:author="CCCCC" w:date="2017-06-15T19:52:00Z">
        <w:r w:rsidR="001C6FBA">
          <w:t xml:space="preserve"> de cette manière :</w:t>
        </w:r>
        <w:r w:rsidR="001C6FBA">
          <w:br/>
        </w:r>
      </w:ins>
      <w:ins w:id="274" w:author="CCCCC" w:date="2017-06-15T19:53:00Z">
        <w:r w:rsidR="001C6FBA">
          <w:rPr>
            <w:noProof/>
            <w:lang w:eastAsia="fr-FR" w:bidi="ar-SA"/>
          </w:rPr>
          <w:drawing>
            <wp:anchor distT="0" distB="0" distL="114300" distR="114300" simplePos="0" relativeHeight="251714048" behindDoc="0" locked="0" layoutInCell="1" allowOverlap="1" wp14:anchorId="0AC8B891" wp14:editId="6A3439D8">
              <wp:simplePos x="0" y="0"/>
              <wp:positionH relativeFrom="margin">
                <wp:align>right</wp:align>
              </wp:positionH>
              <wp:positionV relativeFrom="paragraph">
                <wp:posOffset>35966</wp:posOffset>
              </wp:positionV>
              <wp:extent cx="2509113" cy="564966"/>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275" w:author="CCCCC" w:date="2017-06-15T19:52:00Z">
        <w:r w:rsidR="001C6FBA">
          <w:t>Il va permettre de générer un champ du nom de la clé (ici resourceSets) dans les props du composant générer par le décorateur</w:t>
        </w:r>
      </w:ins>
      <w:ins w:id="276" w:author="CCCCC" w:date="2017-06-15T19:55:00Z">
        <w:r w:rsidR="001C6FBA">
          <w:t xml:space="preserve">, qui sera mis à jour à </w:t>
        </w:r>
      </w:ins>
      <w:ins w:id="277" w:author="CCCCC" w:date="2017-06-15T19:56:00Z">
        <w:r w:rsidR="001C6FBA">
          <w:t>intervalles</w:t>
        </w:r>
      </w:ins>
      <w:ins w:id="278" w:author="CCCCC" w:date="2017-06-15T19:55:00Z">
        <w:r w:rsidR="001C6FBA">
          <w:t xml:space="preserve"> régulier</w:t>
        </w:r>
      </w:ins>
      <w:ins w:id="279" w:author="CCCCC" w:date="2017-06-15T19:56:00Z">
        <w:r w:rsidR="001C6FBA">
          <w:t>s.</w:t>
        </w:r>
      </w:ins>
    </w:p>
    <w:p w14:paraId="1D539373" w14:textId="502F412F" w:rsidR="00184BEA" w:rsidRDefault="0077221D">
      <w:pPr>
        <w:pStyle w:val="ListParagraph"/>
        <w:numPr>
          <w:ilvl w:val="0"/>
          <w:numId w:val="19"/>
        </w:numPr>
        <w:rPr>
          <w:ins w:id="280" w:author="CCCCC" w:date="2017-06-15T21:03:00Z"/>
        </w:rPr>
        <w:pPrChange w:id="281" w:author="CCCCC" w:date="2017-06-15T19:33:00Z">
          <w:pPr>
            <w:pStyle w:val="ListParagraph"/>
          </w:pPr>
        </w:pPrChange>
      </w:pPr>
      <w:ins w:id="282" w:author="CCCCC" w:date="2017-06-15T21:03:00Z">
        <w:r>
          <w:rPr>
            <w:noProof/>
            <w:lang w:eastAsia="fr-FR" w:bidi="ar-SA"/>
          </w:rPr>
          <w:drawing>
            <wp:anchor distT="0" distB="0" distL="114300" distR="114300" simplePos="0" relativeHeight="251715072" behindDoc="1" locked="0" layoutInCell="1" allowOverlap="1" wp14:anchorId="0B256132" wp14:editId="3DBD2FA5">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283" w:author="CCCCC" w:date="2017-06-15T21:17:00Z">
        <w:r w:rsidR="00E5209F">
          <w:rPr>
            <w:noProof/>
            <w:lang w:eastAsia="fr-FR" w:bidi="ar-SA"/>
          </w:rPr>
          <w:drawing>
            <wp:anchor distT="0" distB="0" distL="114300" distR="114300" simplePos="0" relativeHeight="251716096" behindDoc="0" locked="0" layoutInCell="1" allowOverlap="1" wp14:anchorId="529F8131" wp14:editId="7FBC1E09">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14:sizeRelH relativeFrom="margin">
                <wp14:pctWidth>0</wp14:pctWidth>
              </wp14:sizeRelH>
              <wp14:sizeRelV relativeFrom="margin">
                <wp14:pctHeight>0</wp14:pctHeight>
              </wp14:sizeRelV>
            </wp:anchor>
          </w:drawing>
        </w:r>
      </w:ins>
      <w:ins w:id="284" w:author="CCCCC" w:date="2017-06-15T19:56:00Z">
        <w:r w:rsidR="001C6FBA">
          <w:t>r</w:t>
        </w:r>
      </w:ins>
      <w:ins w:id="285" w:author="CCCCC" w:date="2017-06-15T19:36:00Z">
        <w:r w:rsidR="00184BEA">
          <w:t>outes</w:t>
        </w:r>
      </w:ins>
      <w:ins w:id="286" w:author="CCCCC" w:date="2017-06-15T19:56:00Z">
        <w:r w:rsidR="001C6FBA">
          <w:t xml:space="preserve"> : </w:t>
        </w:r>
      </w:ins>
      <w:ins w:id="287" w:author="CCCCC" w:date="2017-06-15T19:57:00Z">
        <w:r w:rsidR="001C6FBA">
          <w:t>Le décorateur « routes » permet</w:t>
        </w:r>
      </w:ins>
      <w:ins w:id="288" w:author="CCCCC" w:date="2017-06-15T19:59:00Z">
        <w:r w:rsidR="003D1314">
          <w:t xml:space="preserve"> de déclarer des routes.</w:t>
        </w:r>
      </w:ins>
      <w:ins w:id="289" w:author="CCCCC" w:date="2017-06-15T20:00:00Z">
        <w:r w:rsidR="003D1314">
          <w:t xml:space="preserve"> Le but d’</w:t>
        </w:r>
      </w:ins>
      <w:ins w:id="290" w:author="CCCCC" w:date="2017-06-15T20:01:00Z">
        <w:r w:rsidR="003D1314">
          <w:t>u</w:t>
        </w:r>
      </w:ins>
      <w:ins w:id="291" w:author="CCCCC" w:date="2017-06-15T20:00:00Z">
        <w:r w:rsidR="003D1314">
          <w:t xml:space="preserve">ne route </w:t>
        </w:r>
      </w:ins>
      <w:ins w:id="292" w:author="CCCCC" w:date="2017-06-15T20:01:00Z">
        <w:r w:rsidR="003D1314">
          <w:t>est d’afficher un contenu différent en fonction de l’URL.</w:t>
        </w:r>
      </w:ins>
      <w:ins w:id="293" w:author="CCCCC" w:date="2017-06-15T21:02:00Z">
        <w:r w:rsidR="007B5D77">
          <w:t xml:space="preserve"> Voic</w:t>
        </w:r>
      </w:ins>
      <w:ins w:id="294" w:author="CCCCC" w:date="2017-06-15T21:07:00Z">
        <w:r w:rsidR="007B5D77">
          <w:t>i, ci-contre</w:t>
        </w:r>
      </w:ins>
      <w:ins w:id="295" w:author="CCCCC" w:date="2017-06-15T21:02:00Z">
        <w:r w:rsidR="007B5D77">
          <w:t xml:space="preserve"> l’utilisation de ce décorateur dans</w:t>
        </w:r>
      </w:ins>
      <w:ins w:id="296" w:author="CCCCC" w:date="2017-06-15T21:03:00Z">
        <w:r w:rsidR="007B5D77">
          <w:t xml:space="preserve"> le fichier « xo-app/</w:t>
        </w:r>
      </w:ins>
      <w:ins w:id="297" w:author="CCCCC" w:date="2017-06-15T21:05:00Z">
        <w:r w:rsidR="007B5D77">
          <w:t>pool</w:t>
        </w:r>
      </w:ins>
      <w:ins w:id="298" w:author="CCCCC" w:date="2017-06-15T21:03:00Z">
        <w:r w:rsidR="007B5D77">
          <w:t>/index.js ».</w:t>
        </w:r>
      </w:ins>
      <w:ins w:id="299" w:author="CCCCC" w:date="2017-06-15T21:04:00Z">
        <w:r w:rsidR="007B5D77">
          <w:br/>
        </w:r>
      </w:ins>
      <w:ins w:id="300" w:author="CCCCC" w:date="2017-06-15T21:10:00Z">
        <w:r w:rsidR="007B5D77">
          <w:t xml:space="preserve">Il est </w:t>
        </w:r>
      </w:ins>
      <w:ins w:id="301" w:author="CCCCC" w:date="2017-06-15T21:11:00Z">
        <w:r w:rsidR="007B5D77">
          <w:t>définit</w:t>
        </w:r>
      </w:ins>
      <w:ins w:id="302" w:author="CCCCC" w:date="2017-06-15T21:10:00Z">
        <w:r w:rsidR="007B5D77">
          <w:t xml:space="preserve"> dans un autre </w:t>
        </w:r>
      </w:ins>
      <w:ins w:id="303" w:author="CCCCC" w:date="2017-06-15T21:11:00Z">
        <w:r w:rsidR="007B5D77">
          <w:t>composant, via ce même décorateur, que</w:t>
        </w:r>
      </w:ins>
      <w:ins w:id="304" w:author="CCCCC" w:date="2017-06-15T21:10:00Z">
        <w:r w:rsidR="007B5D77">
          <w:t xml:space="preserve"> </w:t>
        </w:r>
      </w:ins>
      <w:ins w:id="305" w:author="CCCCC" w:date="2017-06-15T21:11:00Z">
        <w:r w:rsidR="007B5D77">
          <w:t>l</w:t>
        </w:r>
      </w:ins>
      <w:ins w:id="306" w:author="CCCCC" w:date="2017-06-15T21:05:00Z">
        <w:r w:rsidR="007B5D77">
          <w:t xml:space="preserve">e composant Pool, qui est déclaré dans ce fichier </w:t>
        </w:r>
      </w:ins>
      <w:ins w:id="307" w:author="CCCCC" w:date="2017-06-15T21:06:00Z">
        <w:r w:rsidR="007B5D77">
          <w:t xml:space="preserve">est </w:t>
        </w:r>
      </w:ins>
      <w:ins w:id="308" w:author="CCCCC" w:date="2017-06-15T21:05:00Z">
        <w:r w:rsidR="007B5D77">
          <w:t>affiché lorsque l</w:t>
        </w:r>
      </w:ins>
      <w:ins w:id="309" w:author="CCCCC" w:date="2017-06-15T21:06:00Z">
        <w:r w:rsidR="007B5D77">
          <w:t>’adresse « /pool/&lt;poolId&gt; » est demandée.</w:t>
        </w:r>
      </w:ins>
      <w:ins w:id="310" w:author="CCCCC" w:date="2017-06-15T21:07:00Z">
        <w:r w:rsidR="007B5D77">
          <w:t xml:space="preserve"> Ainsi, si l’adresse </w:t>
        </w:r>
      </w:ins>
      <w:ins w:id="311" w:author="CCCCC" w:date="2017-06-15T21:08:00Z">
        <w:r w:rsidR="007B5D77">
          <w:t>« /pool/&lt;poolId&gt;/logs » est demandé</w:t>
        </w:r>
      </w:ins>
      <w:ins w:id="312" w:author="CCCCC" w:date="2017-06-15T21:12:00Z">
        <w:r w:rsidR="007B5D77">
          <w:t>e</w:t>
        </w:r>
      </w:ins>
      <w:ins w:id="313" w:author="CCCCC" w:date="2017-06-15T21:08:00Z">
        <w:r w:rsidR="007B5D77">
          <w:t xml:space="preserve">, le composant </w:t>
        </w:r>
      </w:ins>
      <w:ins w:id="314" w:author="CCCCC" w:date="2017-06-15T21:09:00Z">
        <w:r w:rsidR="007B5D77">
          <w:t>« </w:t>
        </w:r>
      </w:ins>
      <w:ins w:id="315" w:author="CCCCC" w:date="2017-06-15T21:08:00Z">
        <w:r w:rsidR="007B5D77">
          <w:t>Pool</w:t>
        </w:r>
      </w:ins>
      <w:ins w:id="316" w:author="CCCCC" w:date="2017-06-15T21:09:00Z">
        <w:r w:rsidR="007B5D77">
          <w:t> »</w:t>
        </w:r>
      </w:ins>
      <w:ins w:id="317" w:author="CCCCC" w:date="2017-06-15T21:08:00Z">
        <w:r w:rsidR="007B5D77">
          <w:t xml:space="preserve"> intègrera le composant </w:t>
        </w:r>
      </w:ins>
      <w:ins w:id="318" w:author="CCCCC" w:date="2017-06-15T21:09:00Z">
        <w:r w:rsidR="007B5D77">
          <w:t>« </w:t>
        </w:r>
      </w:ins>
      <w:ins w:id="319" w:author="CCCCC" w:date="2017-06-15T21:08:00Z">
        <w:r w:rsidR="007B5D77">
          <w:t>TabLogs</w:t>
        </w:r>
      </w:ins>
      <w:ins w:id="320" w:author="CCCCC" w:date="2017-06-15T21:09:00Z">
        <w:r w:rsidR="007B5D77">
          <w:t xml:space="preserve"> » dans </w:t>
        </w:r>
      </w:ins>
      <w:ins w:id="321" w:author="CCCCC" w:date="2017-06-15T21:12:00Z">
        <w:r w:rsidR="00625DCE">
          <w:t>son rendu</w:t>
        </w:r>
      </w:ins>
      <w:ins w:id="322" w:author="CCCCC" w:date="2017-06-15T21:09:00Z">
        <w:r w:rsidR="007B5D77">
          <w:t>. Le premier argument définit le composant affiché par défaut</w:t>
        </w:r>
      </w:ins>
      <w:ins w:id="323" w:author="CCCCC" w:date="2017-06-15T21:12:00Z">
        <w:r w:rsidR="00625DCE">
          <w:t xml:space="preserve"> (ici donc sur à l’adresse</w:t>
        </w:r>
      </w:ins>
      <w:ins w:id="324" w:author="CCCCC" w:date="2017-06-15T21:13:00Z">
        <w:r w:rsidR="00625DCE">
          <w:t xml:space="preserve"> « /pool/&lt;poolId&gt; »)</w:t>
        </w:r>
      </w:ins>
      <w:ins w:id="325" w:author="CCCCC" w:date="2017-06-15T21:09:00Z">
        <w:r w:rsidR="007B5D77">
          <w:t>.</w:t>
        </w:r>
      </w:ins>
      <w:ins w:id="326" w:author="CCCCC" w:date="2017-06-15T21:13:00Z">
        <w:r w:rsidR="00625DCE">
          <w:t xml:space="preserve"> </w:t>
        </w:r>
      </w:ins>
      <w:ins w:id="327" w:author="CCCCC" w:date="2017-06-15T21:14:00Z">
        <w:r w:rsidR="00625DCE">
          <w:t>Ce contenu</w:t>
        </w:r>
      </w:ins>
      <w:ins w:id="328" w:author="CCCCC" w:date="2017-06-15T21:15:00Z">
        <w:r w:rsidR="00625DCE">
          <w:t xml:space="preserve"> qui diffère selon l’adresse est instancié grâce au composant « Page ».</w:t>
        </w:r>
      </w:ins>
      <w:ins w:id="329" w:author="CCCCC" w:date="2017-06-15T21:17:00Z">
        <w:r w:rsidR="00E5209F" w:rsidRPr="00E5209F">
          <w:rPr>
            <w:noProof/>
            <w:lang w:eastAsia="fr-FR" w:bidi="ar-SA"/>
          </w:rPr>
          <w:t xml:space="preserve"> </w:t>
        </w:r>
      </w:ins>
    </w:p>
    <w:p w14:paraId="60D93B62" w14:textId="6B3EDB18" w:rsidR="007B5D77" w:rsidRDefault="007B5D77">
      <w:pPr>
        <w:rPr>
          <w:ins w:id="330" w:author="CCCCC" w:date="2017-06-16T21:13:00Z"/>
        </w:rPr>
        <w:pPrChange w:id="331" w:author="CCCCC" w:date="2017-06-16T21:13:00Z">
          <w:pPr>
            <w:pStyle w:val="ListParagraph"/>
          </w:pPr>
        </w:pPrChange>
      </w:pPr>
    </w:p>
    <w:p w14:paraId="3A192EB4" w14:textId="3DF1C551" w:rsidR="00C7379A" w:rsidRDefault="00C7379A">
      <w:pPr>
        <w:rPr>
          <w:ins w:id="332" w:author="CCCCC" w:date="2017-06-16T21:13:00Z"/>
        </w:rPr>
        <w:pPrChange w:id="333" w:author="CCCCC" w:date="2017-06-16T21:13:00Z">
          <w:pPr>
            <w:pStyle w:val="ListParagraph"/>
          </w:pPr>
        </w:pPrChange>
      </w:pPr>
    </w:p>
    <w:p w14:paraId="7223ECC3" w14:textId="0CE05A13" w:rsidR="00C7379A" w:rsidRDefault="00C7379A">
      <w:pPr>
        <w:rPr>
          <w:ins w:id="334" w:author="CCCCC" w:date="2017-06-16T21:15:00Z"/>
        </w:rPr>
        <w:pPrChange w:id="335" w:author="CCCCC" w:date="2017-06-16T21:13:00Z">
          <w:pPr>
            <w:pStyle w:val="ListParagraph"/>
          </w:pPr>
        </w:pPrChange>
      </w:pPr>
    </w:p>
    <w:p w14:paraId="4D26BEF2" w14:textId="60BF17D6" w:rsidR="00C7379A" w:rsidRDefault="00C7379A">
      <w:pPr>
        <w:rPr>
          <w:ins w:id="336" w:author="CCCCC" w:date="2017-06-16T21:15:00Z"/>
        </w:rPr>
        <w:pPrChange w:id="337" w:author="CCCCC" w:date="2017-06-16T21:13:00Z">
          <w:pPr>
            <w:pStyle w:val="ListParagraph"/>
          </w:pPr>
        </w:pPrChange>
      </w:pPr>
    </w:p>
    <w:p w14:paraId="1C0E4832" w14:textId="1C00FF14" w:rsidR="00C7379A" w:rsidRDefault="00C7379A">
      <w:pPr>
        <w:rPr>
          <w:ins w:id="338" w:author="CCCCC" w:date="2017-06-16T21:15:00Z"/>
        </w:rPr>
        <w:pPrChange w:id="339" w:author="CCCCC" w:date="2017-06-16T21:13:00Z">
          <w:pPr>
            <w:pStyle w:val="ListParagraph"/>
          </w:pPr>
        </w:pPrChange>
      </w:pPr>
    </w:p>
    <w:p w14:paraId="14894C63" w14:textId="7C4B952D" w:rsidR="00C7379A" w:rsidRDefault="00C7379A">
      <w:pPr>
        <w:rPr>
          <w:ins w:id="340" w:author="CCCCC" w:date="2017-06-16T21:15:00Z"/>
        </w:rPr>
        <w:pPrChange w:id="341" w:author="CCCCC" w:date="2017-06-16T21:13:00Z">
          <w:pPr>
            <w:pStyle w:val="ListParagraph"/>
          </w:pPr>
        </w:pPrChange>
      </w:pPr>
    </w:p>
    <w:p w14:paraId="3A8E8CCF" w14:textId="394730F1" w:rsidR="00C7379A" w:rsidRDefault="00C7379A">
      <w:pPr>
        <w:rPr>
          <w:ins w:id="342" w:author="CCCCC" w:date="2017-06-16T21:15:00Z"/>
        </w:rPr>
        <w:pPrChange w:id="343" w:author="CCCCC" w:date="2017-06-16T21:13:00Z">
          <w:pPr>
            <w:pStyle w:val="ListParagraph"/>
          </w:pPr>
        </w:pPrChange>
      </w:pPr>
    </w:p>
    <w:p w14:paraId="1AA138F4" w14:textId="503AD1C8" w:rsidR="00C7379A" w:rsidRDefault="00C7379A">
      <w:pPr>
        <w:rPr>
          <w:ins w:id="344" w:author="CCCCC" w:date="2017-06-16T21:15:00Z"/>
        </w:rPr>
        <w:pPrChange w:id="345" w:author="CCCCC" w:date="2017-06-16T21:13:00Z">
          <w:pPr>
            <w:pStyle w:val="ListParagraph"/>
          </w:pPr>
        </w:pPrChange>
      </w:pPr>
    </w:p>
    <w:p w14:paraId="7B8EC9D5" w14:textId="056EE67D" w:rsidR="00C7379A" w:rsidRDefault="00C7379A">
      <w:pPr>
        <w:rPr>
          <w:ins w:id="346" w:author="CCCCC" w:date="2017-06-16T21:15:00Z"/>
        </w:rPr>
        <w:pPrChange w:id="347" w:author="CCCCC" w:date="2017-06-16T21:13:00Z">
          <w:pPr>
            <w:pStyle w:val="ListParagraph"/>
          </w:pPr>
        </w:pPrChange>
      </w:pPr>
    </w:p>
    <w:p w14:paraId="3240274D" w14:textId="77777777" w:rsidR="00811F50" w:rsidRDefault="00811F50">
      <w:pPr>
        <w:rPr>
          <w:ins w:id="348" w:author="CCCCC" w:date="2017-06-16T22:12:00Z"/>
          <w:noProof/>
          <w:lang w:eastAsia="fr-FR" w:bidi="ar-SA"/>
        </w:rPr>
        <w:pPrChange w:id="349" w:author="CCCCC" w:date="2017-06-16T21:13:00Z">
          <w:pPr>
            <w:pStyle w:val="ListParagraph"/>
          </w:pPr>
        </w:pPrChange>
      </w:pPr>
    </w:p>
    <w:p w14:paraId="76075067" w14:textId="3FA3C77A" w:rsidR="00C7379A" w:rsidRDefault="00811F50">
      <w:pPr>
        <w:rPr>
          <w:ins w:id="350" w:author="CCCCC" w:date="2017-06-16T21:16:00Z"/>
        </w:rPr>
        <w:pPrChange w:id="351" w:author="CCCCC" w:date="2017-06-16T21:13:00Z">
          <w:pPr>
            <w:pStyle w:val="ListParagraph"/>
          </w:pPr>
        </w:pPrChange>
      </w:pPr>
      <w:ins w:id="352" w:author="CCCCC" w:date="2017-06-16T22:11:00Z">
        <w:r>
          <w:rPr>
            <w:noProof/>
            <w:lang w:eastAsia="fr-FR" w:bidi="ar-SA"/>
          </w:rPr>
          <w:drawing>
            <wp:anchor distT="0" distB="0" distL="114300" distR="114300" simplePos="0" relativeHeight="251719168" behindDoc="0" locked="0" layoutInCell="1" allowOverlap="1" wp14:anchorId="0ADD258E" wp14:editId="36697AC9">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12815"/>
                      <a:stretch/>
                    </pic:blipFill>
                    <pic:spPr bwMode="auto">
                      <a:xfrm>
                        <a:off x="0" y="0"/>
                        <a:ext cx="1508077" cy="567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53" w:author="CCCCC" w:date="2017-06-16T21:15:00Z">
        <w:r w:rsidR="00C7379A">
          <w:rPr>
            <w:noProof/>
            <w:lang w:eastAsia="fr-FR" w:bidi="ar-SA"/>
          </w:rPr>
          <w:drawing>
            <wp:anchor distT="0" distB="0" distL="114300" distR="114300" simplePos="0" relativeHeight="251718144" behindDoc="0" locked="0" layoutInCell="1" allowOverlap="1" wp14:anchorId="4191841D" wp14:editId="1439266A">
              <wp:simplePos x="0" y="0"/>
              <wp:positionH relativeFrom="margin">
                <wp:align>left</wp:align>
              </wp:positionH>
              <wp:positionV relativeFrom="paragraph">
                <wp:posOffset>-166</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354" w:author="CCCCC" w:date="2017-06-16T21:18:00Z">
        <w:r w:rsidR="00C7379A">
          <w:t>Dans xo-web, les fichiers sont organisés de la manière présentée ci-contre</w:t>
        </w:r>
      </w:ins>
      <w:ins w:id="355" w:author="CCCCC" w:date="2017-06-16T22:24:00Z">
        <w:r w:rsidR="005B3F29">
          <w:t>, à gauche</w:t>
        </w:r>
      </w:ins>
      <w:ins w:id="356" w:author="CCCCC" w:date="2017-06-16T21:18:00Z">
        <w:r w:rsidR="00C7379A">
          <w:t>.</w:t>
        </w:r>
      </w:ins>
      <w:ins w:id="357" w:author="CCCCC" w:date="2017-06-16T21:19:00Z">
        <w:r w:rsidR="00265CA5">
          <w:t xml:space="preserve"> Il contient un dossier « src » contenant les fichier sources de l’application. </w:t>
        </w:r>
      </w:ins>
      <w:ins w:id="358" w:author="CCCCC" w:date="2017-06-16T21:20:00Z">
        <w:r w:rsidR="00265CA5">
          <w:t>Il inclut le dossier</w:t>
        </w:r>
      </w:ins>
      <w:ins w:id="359" w:author="CCCCC" w:date="2017-06-16T21:21:00Z">
        <w:r w:rsidR="00265CA5">
          <w:t xml:space="preserve"> « common » </w:t>
        </w:r>
        <w:r>
          <w:t>dans</w:t>
        </w:r>
        <w:r w:rsidR="00265CA5">
          <w:t xml:space="preserve"> lequel sont présent une multitude de composants ne nécessaires au </w:t>
        </w:r>
      </w:ins>
      <w:ins w:id="360" w:author="CCCCC" w:date="2017-06-16T21:22:00Z">
        <w:r w:rsidR="00265CA5">
          <w:t>fonctionnement</w:t>
        </w:r>
      </w:ins>
      <w:ins w:id="361" w:author="CCCCC" w:date="2017-06-16T21:21:00Z">
        <w:r w:rsidR="00265CA5">
          <w:t xml:space="preserve"> </w:t>
        </w:r>
      </w:ins>
      <w:ins w:id="362" w:author="CCCCC" w:date="2017-06-16T21:22:00Z">
        <w:r w:rsidR="00265CA5">
          <w:t>de l’interface graphique, comme des composants graphiques</w:t>
        </w:r>
      </w:ins>
      <w:ins w:id="363" w:author="CCCCC" w:date="2017-06-16T22:13:00Z">
        <w:r>
          <w:t xml:space="preserve"> génériques</w:t>
        </w:r>
      </w:ins>
      <w:ins w:id="364" w:author="CCCCC" w:date="2017-06-16T21:22:00Z">
        <w:r w:rsidR="00265CA5">
          <w:t xml:space="preserve"> (boutons, liste triées</w:t>
        </w:r>
      </w:ins>
      <w:ins w:id="365" w:author="CCCCC" w:date="2017-06-16T21:25:00Z">
        <w:r w:rsidR="00265CA5">
          <w:t>, barre de navigation</w:t>
        </w:r>
      </w:ins>
      <w:ins w:id="366" w:author="CCCCC" w:date="2017-06-16T21:24:00Z">
        <w:r w:rsidR="00265CA5">
          <w:t>…), une liste de sélecteurs ou encore une liste d</w:t>
        </w:r>
      </w:ins>
      <w:ins w:id="367" w:author="CCCCC" w:date="2017-06-16T21:26:00Z">
        <w:r w:rsidR="00265CA5">
          <w:t xml:space="preserve">e requête pouvant être envoyées à xo-server. </w:t>
        </w:r>
      </w:ins>
      <w:ins w:id="368" w:author="CCCCC" w:date="2017-06-16T21:27:00Z">
        <w:r w:rsidR="00265CA5">
          <w:t>Il inclut également le dossier xo-app</w:t>
        </w:r>
      </w:ins>
      <w:ins w:id="369" w:author="CCCCC" w:date="2017-06-16T21:28:00Z">
        <w:r w:rsidR="00265CA5">
          <w:t>. Celui-ci comporte les composants permettant de construire l</w:t>
        </w:r>
      </w:ins>
      <w:ins w:id="370" w:author="CCCCC" w:date="2017-06-16T21:29:00Z">
        <w:r w:rsidR="00265CA5">
          <w:t>’interface graphique.</w:t>
        </w:r>
      </w:ins>
      <w:ins w:id="371" w:author="CCCCC" w:date="2017-06-16T21:31:00Z">
        <w:r w:rsidR="002333D4">
          <w:t xml:space="preserve"> Par exemple, Sur la vue détaillée d’un</w:t>
        </w:r>
      </w:ins>
      <w:ins w:id="372" w:author="CCCCC" w:date="2017-06-16T21:33:00Z">
        <w:r w:rsidR="002333D4">
          <w:t xml:space="preserve"> hôte </w:t>
        </w:r>
      </w:ins>
      <w:ins w:id="373" w:author="CCCCC" w:date="2017-06-16T21:31:00Z">
        <w:r w:rsidR="002333D4">
          <w:t xml:space="preserve">présente </w:t>
        </w:r>
      </w:ins>
      <w:ins w:id="374" w:author="CCCCC" w:date="2017-06-16T21:32:00Z">
        <w:r w:rsidR="002333D4">
          <w:t>ci-dessous</w:t>
        </w:r>
      </w:ins>
      <w:ins w:id="375" w:author="CCCCC" w:date="2017-06-16T21:31:00Z">
        <w:r w:rsidR="002333D4">
          <w:t>,</w:t>
        </w:r>
      </w:ins>
      <w:ins w:id="376" w:author="CCCCC" w:date="2017-06-16T21:32:00Z">
        <w:r w:rsidR="002333D4">
          <w:t xml:space="preserve"> le menu à gauche est définit dans un composant « Menu » du dossier « menu »</w:t>
        </w:r>
      </w:ins>
      <w:ins w:id="377" w:author="CCCCC" w:date="2017-06-16T21:33:00Z">
        <w:r w:rsidR="002333D4">
          <w:t xml:space="preserve">, l’en-tête </w:t>
        </w:r>
      </w:ins>
      <w:ins w:id="378" w:author="CCCCC" w:date="2017-06-16T21:34:00Z">
        <w:r w:rsidR="002333D4">
          <w:t>par le composant « Host » et le centre de la page avec les graphiques par un composant « TabGeneral »</w:t>
        </w:r>
      </w:ins>
      <w:ins w:id="379" w:author="CCCCC" w:date="2017-06-16T21:35:00Z">
        <w:r w:rsidR="002333D4">
          <w:t>. Chacun de ces composants peuvent être confectionnés grâce à d’autres sous-composant</w:t>
        </w:r>
      </w:ins>
      <w:ins w:id="380" w:author="CCCCC" w:date="2017-06-16T21:36:00Z">
        <w:r w:rsidR="002333D4">
          <w:t>s</w:t>
        </w:r>
        <w:r w:rsidR="00E007BA">
          <w:t xml:space="preserve"> situé dans d’autres sous-dossiers.</w:t>
        </w:r>
      </w:ins>
    </w:p>
    <w:p w14:paraId="66C0CBB0" w14:textId="16F43B68" w:rsidR="00C7379A" w:rsidRDefault="00811F50">
      <w:pPr>
        <w:rPr>
          <w:ins w:id="381" w:author="CCCCC" w:date="2017-06-16T21:16:00Z"/>
        </w:rPr>
        <w:pPrChange w:id="382" w:author="CCCCC" w:date="2017-06-16T21:13:00Z">
          <w:pPr>
            <w:pStyle w:val="ListParagraph"/>
          </w:pPr>
        </w:pPrChange>
      </w:pPr>
      <w:ins w:id="383" w:author="CCCCC" w:date="2017-06-16T22:14:00Z">
        <w:r>
          <w:t>Xo-server</w:t>
        </w:r>
      </w:ins>
      <w:ins w:id="384" w:author="CCCCC" w:date="2017-06-16T22:16:00Z">
        <w:r>
          <w:t xml:space="preserve"> contient un dossier src comportant un dossier </w:t>
        </w:r>
      </w:ins>
      <w:ins w:id="385" w:author="CCCCC" w:date="2017-06-16T22:17:00Z">
        <w:r>
          <w:t>« api »</w:t>
        </w:r>
      </w:ins>
      <w:ins w:id="386" w:author="CCCCC" w:date="2017-06-16T22:22:00Z">
        <w:r w:rsidR="00D06539">
          <w:t xml:space="preserve"> qui</w:t>
        </w:r>
      </w:ins>
      <w:ins w:id="387" w:author="CCCCC" w:date="2017-06-16T22:18:00Z">
        <w:r>
          <w:t xml:space="preserve"> inclut les fichier</w:t>
        </w:r>
      </w:ins>
      <w:ins w:id="388" w:author="CCCCC" w:date="2017-06-16T22:19:00Z">
        <w:r>
          <w:t>s</w:t>
        </w:r>
      </w:ins>
      <w:ins w:id="389" w:author="CCCCC" w:date="2017-06-16T22:18:00Z">
        <w:r>
          <w:t xml:space="preserve"> définissant les fonctions qui pourront </w:t>
        </w:r>
      </w:ins>
      <w:ins w:id="390" w:author="CCCCC" w:date="2017-06-16T22:19:00Z">
        <w:r>
          <w:t>être appelées par xo-web et appelleront des fonctions de Xapi.</w:t>
        </w:r>
      </w:ins>
      <w:ins w:id="391" w:author="CCCCC" w:date="2017-06-16T22:22:00Z">
        <w:r w:rsidR="00D06539">
          <w:t xml:space="preserve">, </w:t>
        </w:r>
      </w:ins>
      <w:ins w:id="392" w:author="CCCCC" w:date="2017-06-16T22:20:00Z">
        <w:r>
          <w:t>« </w:t>
        </w:r>
      </w:ins>
      <w:ins w:id="393" w:author="CCCCC" w:date="2017-06-16T22:22:00Z">
        <w:r w:rsidR="00D06539">
          <w:t>c</w:t>
        </w:r>
      </w:ins>
      <w:ins w:id="394" w:author="CCCCC" w:date="2017-06-16T22:20:00Z">
        <w:r>
          <w:t>ollection » contient le fichier permettant la gest</w:t>
        </w:r>
        <w:r w:rsidR="00D06539">
          <w:t>ion de la base de données Redis</w:t>
        </w:r>
      </w:ins>
      <w:ins w:id="395" w:author="CCCCC" w:date="2017-06-16T22:25:00Z">
        <w:r w:rsidR="005B3F29">
          <w:t>, ainsi qu’une multitude d’autres dossiers que je n’ai pas eu l’occasion d’explorer.</w:t>
        </w:r>
      </w:ins>
    </w:p>
    <w:p w14:paraId="42ABE733" w14:textId="19BAB051" w:rsidR="00C7379A" w:rsidRDefault="00C7379A">
      <w:pPr>
        <w:rPr>
          <w:ins w:id="396" w:author="CCCCC" w:date="2017-06-16T21:16:00Z"/>
        </w:rPr>
        <w:pPrChange w:id="397" w:author="CCCCC" w:date="2017-06-16T21:13:00Z">
          <w:pPr>
            <w:pStyle w:val="ListParagraph"/>
          </w:pPr>
        </w:pPrChange>
      </w:pPr>
    </w:p>
    <w:p w14:paraId="2A0ADBA9" w14:textId="01680AAA" w:rsidR="00C7379A" w:rsidRDefault="00C7379A">
      <w:pPr>
        <w:rPr>
          <w:ins w:id="398" w:author="CCCCC" w:date="2017-06-16T21:16:00Z"/>
        </w:rPr>
        <w:pPrChange w:id="399" w:author="CCCCC" w:date="2017-06-16T21:13:00Z">
          <w:pPr>
            <w:pStyle w:val="ListParagraph"/>
          </w:pPr>
        </w:pPrChange>
      </w:pPr>
    </w:p>
    <w:p w14:paraId="12216206" w14:textId="401EC4A1" w:rsidR="00C7379A" w:rsidRDefault="00C7379A">
      <w:pPr>
        <w:rPr>
          <w:ins w:id="400" w:author="CCCCC" w:date="2017-06-16T21:16:00Z"/>
        </w:rPr>
        <w:pPrChange w:id="401" w:author="CCCCC" w:date="2017-06-16T21:13:00Z">
          <w:pPr>
            <w:pStyle w:val="ListParagraph"/>
          </w:pPr>
        </w:pPrChange>
      </w:pPr>
    </w:p>
    <w:p w14:paraId="776A2CC0" w14:textId="764F6143" w:rsidR="00C7379A" w:rsidRDefault="00C7379A">
      <w:pPr>
        <w:rPr>
          <w:ins w:id="402" w:author="CCCCC" w:date="2017-06-16T21:16:00Z"/>
        </w:rPr>
        <w:pPrChange w:id="403" w:author="CCCCC" w:date="2017-06-16T21:13:00Z">
          <w:pPr>
            <w:pStyle w:val="ListParagraph"/>
          </w:pPr>
        </w:pPrChange>
      </w:pPr>
    </w:p>
    <w:p w14:paraId="5E53363B" w14:textId="3EA4B1EE" w:rsidR="00C7379A" w:rsidRDefault="00C7379A">
      <w:pPr>
        <w:rPr>
          <w:ins w:id="404" w:author="CCCCC" w:date="2017-06-16T21:16:00Z"/>
        </w:rPr>
        <w:pPrChange w:id="405" w:author="CCCCC" w:date="2017-06-16T21:13:00Z">
          <w:pPr>
            <w:pStyle w:val="ListParagraph"/>
          </w:pPr>
        </w:pPrChange>
      </w:pPr>
    </w:p>
    <w:p w14:paraId="4F4ACA1B" w14:textId="2EE121B3" w:rsidR="00C7379A" w:rsidRDefault="00C7379A">
      <w:pPr>
        <w:rPr>
          <w:ins w:id="406" w:author="CCCCC" w:date="2017-06-16T21:16:00Z"/>
        </w:rPr>
        <w:pPrChange w:id="407" w:author="CCCCC" w:date="2017-06-16T21:13:00Z">
          <w:pPr>
            <w:pStyle w:val="ListParagraph"/>
          </w:pPr>
        </w:pPrChange>
      </w:pPr>
    </w:p>
    <w:p w14:paraId="0DD68C59" w14:textId="40D4E366" w:rsidR="00C7379A" w:rsidRDefault="00C7379A">
      <w:pPr>
        <w:rPr>
          <w:ins w:id="408" w:author="CCCCC" w:date="2017-06-16T21:16:00Z"/>
        </w:rPr>
        <w:pPrChange w:id="409" w:author="CCCCC" w:date="2017-06-16T21:13:00Z">
          <w:pPr>
            <w:pStyle w:val="ListParagraph"/>
          </w:pPr>
        </w:pPrChange>
      </w:pPr>
    </w:p>
    <w:p w14:paraId="0A7F583D" w14:textId="5BBAD9F2" w:rsidR="00C7379A" w:rsidRDefault="00C7379A">
      <w:pPr>
        <w:rPr>
          <w:ins w:id="410" w:author="CCCCC" w:date="2017-06-16T21:15:00Z"/>
        </w:rPr>
        <w:pPrChange w:id="411" w:author="CCCCC" w:date="2017-06-16T21:13:00Z">
          <w:pPr>
            <w:pStyle w:val="ListParagraph"/>
          </w:pPr>
        </w:pPrChange>
      </w:pPr>
    </w:p>
    <w:p w14:paraId="459D7397" w14:textId="46FDD95D" w:rsidR="00C7379A" w:rsidRDefault="00C7379A">
      <w:pPr>
        <w:rPr>
          <w:ins w:id="412" w:author="CCCCC" w:date="2017-06-16T21:15:00Z"/>
        </w:rPr>
        <w:pPrChange w:id="413" w:author="CCCCC" w:date="2017-06-16T21:13:00Z">
          <w:pPr>
            <w:pStyle w:val="ListParagraph"/>
          </w:pPr>
        </w:pPrChange>
      </w:pPr>
    </w:p>
    <w:p w14:paraId="0E6602F3" w14:textId="7C5986A3" w:rsidR="00C7379A" w:rsidRDefault="00C7379A">
      <w:pPr>
        <w:rPr>
          <w:ins w:id="414" w:author="CCCCC" w:date="2017-06-16T21:15:00Z"/>
        </w:rPr>
        <w:pPrChange w:id="415" w:author="CCCCC" w:date="2017-06-16T21:13:00Z">
          <w:pPr>
            <w:pStyle w:val="ListParagraph"/>
          </w:pPr>
        </w:pPrChange>
      </w:pPr>
    </w:p>
    <w:p w14:paraId="12BB359C" w14:textId="77777777" w:rsidR="002333D4" w:rsidRDefault="002333D4" w:rsidP="002333D4">
      <w:pPr>
        <w:rPr>
          <w:ins w:id="416" w:author="CCCCC" w:date="2017-06-16T21:30:00Z"/>
        </w:rPr>
      </w:pPr>
    </w:p>
    <w:p w14:paraId="33046D80" w14:textId="77777777" w:rsidR="002333D4" w:rsidRDefault="002333D4" w:rsidP="002333D4">
      <w:pPr>
        <w:pStyle w:val="ListParagraph"/>
        <w:rPr>
          <w:ins w:id="417" w:author="CCCCC" w:date="2017-06-16T21:30:00Z"/>
        </w:rPr>
      </w:pPr>
      <w:ins w:id="418" w:author="CCCCC" w:date="2017-06-16T21:30:00Z">
        <w:r>
          <w:t>Démo</w:t>
        </w:r>
      </w:ins>
    </w:p>
    <w:p w14:paraId="4BE99A72" w14:textId="77777777" w:rsidR="002333D4" w:rsidRDefault="002333D4" w:rsidP="002333D4">
      <w:pPr>
        <w:pStyle w:val="ListParagraph"/>
        <w:rPr>
          <w:ins w:id="419" w:author="CCCCC" w:date="2017-06-16T21:30:00Z"/>
        </w:rPr>
      </w:pPr>
    </w:p>
    <w:p w14:paraId="5BD6E42D" w14:textId="77777777" w:rsidR="002333D4" w:rsidRPr="00D501A2" w:rsidRDefault="002333D4" w:rsidP="002333D4">
      <w:pPr>
        <w:rPr>
          <w:ins w:id="420" w:author="CCCCC" w:date="2017-06-16T21:30:00Z"/>
        </w:rPr>
      </w:pPr>
      <w:ins w:id="421" w:author="CCCCC" w:date="2017-06-16T21:30:00Z">
        <w:r>
          <w:t>Découverte de XOWeb</w:t>
        </w:r>
      </w:ins>
    </w:p>
    <w:p w14:paraId="14ECD105" w14:textId="758F2B58" w:rsidR="00C7379A" w:rsidRDefault="00C7379A">
      <w:pPr>
        <w:rPr>
          <w:ins w:id="422" w:author="CCCCC" w:date="2017-06-16T21:15:00Z"/>
        </w:rPr>
        <w:pPrChange w:id="423" w:author="CCCCC" w:date="2017-06-16T21:13:00Z">
          <w:pPr>
            <w:pStyle w:val="ListParagraph"/>
          </w:pPr>
        </w:pPrChange>
      </w:pPr>
    </w:p>
    <w:p w14:paraId="6D35F315" w14:textId="5C08D96D" w:rsidR="00C7379A" w:rsidRDefault="00C7379A">
      <w:pPr>
        <w:rPr>
          <w:ins w:id="424" w:author="CCCCC" w:date="2017-06-16T21:15:00Z"/>
        </w:rPr>
        <w:pPrChange w:id="425" w:author="CCCCC" w:date="2017-06-16T21:13:00Z">
          <w:pPr>
            <w:pStyle w:val="ListParagraph"/>
          </w:pPr>
        </w:pPrChange>
      </w:pPr>
    </w:p>
    <w:p w14:paraId="27600484" w14:textId="2A18A20A" w:rsidR="002333D4" w:rsidRDefault="002333D4">
      <w:pPr>
        <w:spacing w:before="0" w:after="0"/>
        <w:jc w:val="left"/>
        <w:rPr>
          <w:ins w:id="426" w:author="CCCCC" w:date="2017-06-16T21:30:00Z"/>
        </w:rPr>
      </w:pPr>
      <w:ins w:id="427" w:author="CCCCC" w:date="2017-06-09T19:14:00Z">
        <w:r>
          <w:rPr>
            <w:noProof/>
            <w:lang w:eastAsia="fr-FR" w:bidi="ar-SA"/>
          </w:rPr>
          <w:lastRenderedPageBreak/>
          <w:drawing>
            <wp:anchor distT="0" distB="0" distL="114300" distR="114300" simplePos="0" relativeHeight="251692544" behindDoc="0" locked="0" layoutInCell="1" allowOverlap="1" wp14:anchorId="11AB7297" wp14:editId="5C6F8ADF">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28" w:author="CCCCC" w:date="2017-06-16T21:30:00Z">
        <w:r>
          <w:br w:type="page"/>
        </w:r>
      </w:ins>
    </w:p>
    <w:p w14:paraId="0EF46DC7" w14:textId="27A7E2D8" w:rsidR="00C7379A" w:rsidDel="002333D4" w:rsidRDefault="00C7379A">
      <w:pPr>
        <w:rPr>
          <w:del w:id="429" w:author="CCCCC" w:date="2017-06-16T21:30:00Z"/>
        </w:rPr>
        <w:pPrChange w:id="430" w:author="CCCCC" w:date="2017-06-16T21:13:00Z">
          <w:pPr>
            <w:pStyle w:val="ListParagraph"/>
          </w:pPr>
        </w:pPrChange>
      </w:pPr>
    </w:p>
    <w:p w14:paraId="33456FFF" w14:textId="5311996C" w:rsidR="00F15C4C" w:rsidDel="002333D4" w:rsidRDefault="00F15C4C" w:rsidP="00672DF6">
      <w:pPr>
        <w:pStyle w:val="ListParagraph"/>
        <w:rPr>
          <w:del w:id="431" w:author="CCCCC" w:date="2017-06-16T21:30:00Z"/>
        </w:rPr>
      </w:pPr>
      <w:del w:id="432" w:author="CCCCC" w:date="2017-06-16T21:30:00Z">
        <w:r w:rsidDel="002333D4">
          <w:delText>Démo</w:delText>
        </w:r>
      </w:del>
    </w:p>
    <w:p w14:paraId="657A9CE3" w14:textId="21B81094" w:rsidR="007949FD" w:rsidRPr="00D501A2" w:rsidDel="002333D4" w:rsidRDefault="007949FD" w:rsidP="007949FD">
      <w:pPr>
        <w:rPr>
          <w:del w:id="433" w:author="CCCCC" w:date="2017-06-16T21:30:00Z"/>
          <w:moveTo w:id="434" w:author="CCCCC" w:date="2017-06-09T19:11:00Z"/>
        </w:rPr>
      </w:pPr>
      <w:moveToRangeStart w:id="435" w:author="CCCCC" w:date="2017-06-09T19:11:00Z" w:name="move484798818"/>
      <w:moveTo w:id="436" w:author="CCCCC" w:date="2017-06-09T19:11:00Z">
        <w:del w:id="437" w:author="CCCCC" w:date="2017-06-16T21:30:00Z">
          <w:r w:rsidDel="002333D4">
            <w:delText>Découverte de XOWeb</w:delText>
          </w:r>
        </w:del>
      </w:moveTo>
    </w:p>
    <w:moveToRangeEnd w:id="435"/>
    <w:p w14:paraId="2BE1ABB9" w14:textId="5B6C8188" w:rsidR="007949FD" w:rsidRPr="00F15C4C" w:rsidDel="002333D4" w:rsidRDefault="007949FD" w:rsidP="00672DF6">
      <w:pPr>
        <w:pStyle w:val="ListParagraph"/>
        <w:rPr>
          <w:del w:id="438" w:author="CCCCC" w:date="2017-06-16T21:30:00Z"/>
        </w:rPr>
      </w:pPr>
    </w:p>
    <w:p w14:paraId="0B85AA55" w14:textId="5DF3EF6F" w:rsidR="000D7996" w:rsidDel="007949FD" w:rsidRDefault="000D7996">
      <w:pPr>
        <w:pStyle w:val="Heading3"/>
        <w:rPr>
          <w:del w:id="439" w:author="CCCCC" w:date="2017-06-09T19:11:00Z"/>
        </w:rPr>
        <w:pPrChange w:id="440" w:author="CCCCC" w:date="2017-06-11T20:52:00Z">
          <w:pPr>
            <w:pStyle w:val="Heading4"/>
          </w:pPr>
        </w:pPrChange>
      </w:pPr>
      <w:r w:rsidRPr="000D7996">
        <w:t>Afficher une</w:t>
      </w:r>
      <w:r>
        <w:t xml:space="preserve"> icône orange quand l'hôte est </w:t>
      </w:r>
      <w:ins w:id="441" w:author="CCCCC" w:date="2017-06-09T19:10:00Z">
        <w:r w:rsidR="007949FD">
          <w:t>in</w:t>
        </w:r>
      </w:ins>
      <w:r>
        <w:t>disponible</w:t>
      </w:r>
    </w:p>
    <w:p w14:paraId="21E4355B" w14:textId="77777777" w:rsidR="007949FD" w:rsidRDefault="007949FD">
      <w:pPr>
        <w:pStyle w:val="Heading3"/>
        <w:rPr>
          <w:ins w:id="442" w:author="CCCCC" w:date="2017-06-09T19:09:00Z"/>
        </w:rPr>
        <w:pPrChange w:id="443" w:author="CCCCC" w:date="2017-06-11T20:52:00Z">
          <w:pPr>
            <w:pStyle w:val="ListParagraph"/>
          </w:pPr>
        </w:pPrChange>
      </w:pPr>
    </w:p>
    <w:p w14:paraId="4ADF998F" w14:textId="079D391D" w:rsidR="007949FD" w:rsidRDefault="007949FD">
      <w:pPr>
        <w:rPr>
          <w:ins w:id="444" w:author="CCCCC" w:date="2017-06-09T19:14:00Z"/>
          <w:noProof/>
          <w:lang w:eastAsia="fr-FR" w:bidi="ar-SA"/>
        </w:rPr>
        <w:pPrChange w:id="445" w:author="CCCCC" w:date="2017-06-09T19:10:00Z">
          <w:pPr>
            <w:pStyle w:val="ListParagraph"/>
          </w:pPr>
        </w:pPrChange>
      </w:pPr>
      <w:ins w:id="446" w:author="CCCCC" w:date="2017-06-09T19:12:00Z">
        <w:r>
          <w:t>Les vues de liste d</w:t>
        </w:r>
      </w:ins>
      <w:ins w:id="447" w:author="CCCCC" w:date="2017-06-09T19:13:00Z">
        <w:r>
          <w:t>es hôtes et détaillée d’un hôte ressemble</w:t>
        </w:r>
      </w:ins>
      <w:ins w:id="448" w:author="CCCCC" w:date="2017-06-09T19:17:00Z">
        <w:r>
          <w:t>nt</w:t>
        </w:r>
      </w:ins>
      <w:ins w:id="449" w:author="CCCCC" w:date="2017-06-09T19:13:00Z">
        <w:r>
          <w:t xml:space="preserve"> à ceci :</w:t>
        </w:r>
      </w:ins>
    </w:p>
    <w:p w14:paraId="7F12D0F2" w14:textId="7C6782FA" w:rsidR="007949FD" w:rsidRDefault="002333D4">
      <w:pPr>
        <w:rPr>
          <w:ins w:id="450" w:author="CCCCC" w:date="2017-06-09T19:48:00Z"/>
        </w:rPr>
        <w:pPrChange w:id="451" w:author="CCCCC" w:date="2017-06-09T19:10:00Z">
          <w:pPr>
            <w:pStyle w:val="ListParagraph"/>
          </w:pPr>
        </w:pPrChange>
      </w:pPr>
      <w:ins w:id="452" w:author="CCCCC" w:date="2017-06-09T19:13:00Z">
        <w:r>
          <w:rPr>
            <w:noProof/>
            <w:lang w:eastAsia="fr-FR" w:bidi="ar-SA"/>
          </w:rPr>
          <w:drawing>
            <wp:anchor distT="0" distB="0" distL="114300" distR="114300" simplePos="0" relativeHeight="251691520" behindDoc="0" locked="0" layoutInCell="1" allowOverlap="1" wp14:anchorId="34A98603" wp14:editId="7D54A8F8">
              <wp:simplePos x="0" y="0"/>
              <wp:positionH relativeFrom="margin">
                <wp:posOffset>-413385</wp:posOffset>
              </wp:positionH>
              <wp:positionV relativeFrom="paragraph">
                <wp:posOffset>174625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53" w:author="CCCCC" w:date="2017-06-09T19:15:00Z">
        <w:r w:rsidR="007949FD">
          <w:t>Ici, le point situé en début de chaque ligne sur la liste, ainsi que l</w:t>
        </w:r>
      </w:ins>
      <w:ins w:id="454" w:author="CCCCC" w:date="2017-06-09T19:16:00Z">
        <w:r w:rsidR="007949FD">
          <w:t>’icône représentant un serveur sur la vue détaillée en haut à gauche, sont vert car l’hôte est démarré. Ils pourraient être également rouge lorsque l</w:t>
        </w:r>
      </w:ins>
      <w:ins w:id="455" w:author="CCCCC" w:date="2017-06-09T19:17:00Z">
        <w:r w:rsidR="007949FD">
          <w:t>’hôte est ét</w:t>
        </w:r>
        <w:r w:rsidR="005965EF">
          <w:t>eint</w:t>
        </w:r>
        <w:r w:rsidR="007949FD">
          <w:t xml:space="preserve">. </w:t>
        </w:r>
      </w:ins>
      <w:ins w:id="456" w:author="CCCCC" w:date="2017-06-09T19:18:00Z">
        <w:r w:rsidR="005965EF">
          <w:t xml:space="preserve">Le bug qui m’a été assigné consistait à afficher ces </w:t>
        </w:r>
        <w:r w:rsidR="0037711A">
          <w:t>icônes en orange lorsque que l</w:t>
        </w:r>
      </w:ins>
      <w:ins w:id="457" w:author="CCCCC" w:date="2017-06-09T19:19:00Z">
        <w:r w:rsidR="0037711A">
          <w:t>’hôte est démarré, mais qu’il est indisponible.</w:t>
        </w:r>
      </w:ins>
    </w:p>
    <w:p w14:paraId="0FE6D77E" w14:textId="77777777" w:rsidR="00FE0A69" w:rsidRDefault="00FE0A69">
      <w:pPr>
        <w:rPr>
          <w:ins w:id="458" w:author="CCCCC" w:date="2017-06-09T21:22:00Z"/>
        </w:rPr>
        <w:pPrChange w:id="459" w:author="CCCCC" w:date="2017-06-09T19:10:00Z">
          <w:pPr>
            <w:pStyle w:val="ListParagraph"/>
          </w:pPr>
        </w:pPrChange>
      </w:pPr>
      <w:ins w:id="460" w:author="CCCCC" w:date="2017-06-09T19:49:00Z">
        <w:r>
          <w:t xml:space="preserve">Un hôte est </w:t>
        </w:r>
      </w:ins>
      <w:ins w:id="461" w:author="CCCCC" w:date="2017-06-09T19:50:00Z">
        <w:r>
          <w:t>caractérisé</w:t>
        </w:r>
      </w:ins>
      <w:ins w:id="462" w:author="CCCCC" w:date="2017-06-09T19:49:00Z">
        <w:r>
          <w:t xml:space="preserve"> par différents attributs dont </w:t>
        </w:r>
      </w:ins>
      <w:ins w:id="463" w:author="CCCCC" w:date="2017-06-09T19:50:00Z">
        <w:r>
          <w:t xml:space="preserve">« power_state » qui est une chaine de caractères qui représente </w:t>
        </w:r>
      </w:ins>
      <w:ins w:id="464" w:author="CCCCC" w:date="2017-06-09T19:51:00Z">
        <w:r>
          <w:t xml:space="preserve">son </w:t>
        </w:r>
      </w:ins>
      <w:ins w:id="465" w:author="CCCCC" w:date="2017-06-09T19:50:00Z">
        <w:r>
          <w:t>état</w:t>
        </w:r>
      </w:ins>
      <w:ins w:id="466" w:author="CCCCC" w:date="2017-06-09T19:51:00Z">
        <w:r>
          <w:t xml:space="preserve">. </w:t>
        </w:r>
      </w:ins>
      <w:ins w:id="467" w:author="CCCCC" w:date="2017-06-09T19:56:00Z">
        <w:r w:rsidR="00585D2B">
          <w:t>S</w:t>
        </w:r>
      </w:ins>
      <w:ins w:id="468" w:author="CCCCC" w:date="2017-06-09T19:51:00Z">
        <w:r>
          <w:t>es valeurs possible</w:t>
        </w:r>
      </w:ins>
      <w:ins w:id="469" w:author="CCCCC" w:date="2017-06-09T19:56:00Z">
        <w:r w:rsidR="00585D2B">
          <w:t>s</w:t>
        </w:r>
      </w:ins>
      <w:ins w:id="470" w:author="CCCCC" w:date="2017-06-09T19:51:00Z">
        <w:r>
          <w:t xml:space="preserve"> sont « halted » (éteinte) ou</w:t>
        </w:r>
      </w:ins>
      <w:ins w:id="471" w:author="CCCCC" w:date="2017-06-09T19:53:00Z">
        <w:r>
          <w:t xml:space="preserve"> </w:t>
        </w:r>
      </w:ins>
      <w:ins w:id="472" w:author="CCCCC" w:date="2017-06-09T19:51:00Z">
        <w:r>
          <w:t xml:space="preserve">« Running » (allumé). </w:t>
        </w:r>
      </w:ins>
      <w:ins w:id="473" w:author="CCCCC" w:date="2017-06-09T19:53:00Z">
        <w:r>
          <w:t xml:space="preserve">Un hôte contient aussi un champs </w:t>
        </w:r>
      </w:ins>
      <w:ins w:id="474" w:author="CCCCC" w:date="2017-06-09T21:20:00Z">
        <w:r w:rsidR="00386330">
          <w:t>« enable »</w:t>
        </w:r>
      </w:ins>
      <w:ins w:id="475" w:author="CCCCC" w:date="2017-06-09T21:22:00Z">
        <w:r w:rsidR="00386330">
          <w:t xml:space="preserve"> qui est un booléen</w:t>
        </w:r>
      </w:ins>
      <w:ins w:id="476" w:author="CCCCC" w:date="2017-06-09T21:20:00Z">
        <w:r w:rsidR="00386330">
          <w:t xml:space="preserve"> qui définit s’il est disponible</w:t>
        </w:r>
      </w:ins>
      <w:ins w:id="477" w:author="CCCCC" w:date="2017-06-09T21:51:00Z">
        <w:r w:rsidR="00CF2AA4">
          <w:t>, ainsi qu’un champs « current_operations » qui est tableau de chaines de caractères représentant des opérations en court d</w:t>
        </w:r>
      </w:ins>
      <w:ins w:id="478" w:author="CCCCC" w:date="2017-06-09T21:52:00Z">
        <w:r w:rsidR="00CF2AA4">
          <w:t>’exécution</w:t>
        </w:r>
      </w:ins>
      <w:ins w:id="479" w:author="CCCCC" w:date="2017-06-09T19:54:00Z">
        <w:r>
          <w:t>. On définit qu’un hôte</w:t>
        </w:r>
      </w:ins>
      <w:ins w:id="480" w:author="CCCCC" w:date="2017-06-09T19:55:00Z">
        <w:r>
          <w:t xml:space="preserve"> est indisponible s’</w:t>
        </w:r>
        <w:r w:rsidR="0088294D">
          <w:t>il est allumé,</w:t>
        </w:r>
        <w:r>
          <w:t xml:space="preserve"> </w:t>
        </w:r>
      </w:ins>
      <w:ins w:id="481" w:author="CCCCC" w:date="2017-06-09T21:22:00Z">
        <w:r w:rsidR="00386330">
          <w:t xml:space="preserve">que </w:t>
        </w:r>
      </w:ins>
      <w:ins w:id="482" w:author="CCCCC" w:date="2017-06-09T19:55:00Z">
        <w:r w:rsidR="00386330">
          <w:t xml:space="preserve">son champs </w:t>
        </w:r>
      </w:ins>
      <w:ins w:id="483" w:author="CCCCC" w:date="2017-06-09T21:22:00Z">
        <w:r w:rsidR="00386330">
          <w:t>« </w:t>
        </w:r>
      </w:ins>
      <w:ins w:id="484" w:author="CCCCC" w:date="2017-06-09T19:55:00Z">
        <w:r w:rsidR="00386330">
          <w:t>enable</w:t>
        </w:r>
      </w:ins>
      <w:ins w:id="485" w:author="CCCCC" w:date="2017-06-09T21:22:00Z">
        <w:r w:rsidR="00386330">
          <w:t> »</w:t>
        </w:r>
      </w:ins>
      <w:ins w:id="486" w:author="CCCCC" w:date="2017-06-09T19:55:00Z">
        <w:r w:rsidR="00386330">
          <w:t xml:space="preserve"> est à </w:t>
        </w:r>
      </w:ins>
      <w:ins w:id="487" w:author="CCCCC" w:date="2017-06-09T21:22:00Z">
        <w:r w:rsidR="00386330">
          <w:t>« false »</w:t>
        </w:r>
      </w:ins>
      <w:ins w:id="488" w:author="CCCCC" w:date="2017-06-09T21:50:00Z">
        <w:r w:rsidR="0088294D">
          <w:t xml:space="preserve"> et qu</w:t>
        </w:r>
      </w:ins>
      <w:ins w:id="489" w:author="CCCCC" w:date="2017-06-09T21:53:00Z">
        <w:r w:rsidR="00CF2AA4">
          <w:t>’auc</w:t>
        </w:r>
      </w:ins>
      <w:ins w:id="490" w:author="CCCCC" w:date="2017-06-09T21:50:00Z">
        <w:r w:rsidR="0088294D">
          <w:t>une o</w:t>
        </w:r>
      </w:ins>
      <w:ins w:id="491" w:author="CCCCC" w:date="2017-06-09T21:52:00Z">
        <w:r w:rsidR="00CF2AA4">
          <w:t>p</w:t>
        </w:r>
      </w:ins>
      <w:ins w:id="492" w:author="CCCCC" w:date="2017-06-09T21:50:00Z">
        <w:r w:rsidR="0088294D">
          <w:t>ération</w:t>
        </w:r>
      </w:ins>
      <w:ins w:id="493" w:author="CCCCC" w:date="2017-06-09T21:53:00Z">
        <w:r w:rsidR="00CF2AA4">
          <w:t xml:space="preserve"> n’est en court</w:t>
        </w:r>
      </w:ins>
      <w:ins w:id="494" w:author="CCCCC" w:date="2017-06-09T21:22:00Z">
        <w:r w:rsidR="00386330">
          <w:t>.</w:t>
        </w:r>
      </w:ins>
    </w:p>
    <w:p w14:paraId="25E5AEC1" w14:textId="77777777" w:rsidR="00386330" w:rsidRDefault="0088294D">
      <w:pPr>
        <w:rPr>
          <w:ins w:id="495" w:author="CCCCC" w:date="2017-06-09T21:54:00Z"/>
          <w:noProof/>
          <w:lang w:eastAsia="fr-FR" w:bidi="ar-SA"/>
        </w:rPr>
        <w:pPrChange w:id="496" w:author="CCCCC" w:date="2017-06-09T19:10:00Z">
          <w:pPr>
            <w:pStyle w:val="ListParagraph"/>
          </w:pPr>
        </w:pPrChange>
      </w:pPr>
      <w:ins w:id="497"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498" w:author="CCCCC" w:date="2017-06-09T21:23:00Z">
        <w:r w:rsidR="00386330">
          <w:t xml:space="preserve">Concernant le point, celui-ci est définit </w:t>
        </w:r>
      </w:ins>
      <w:ins w:id="499" w:author="CCCCC" w:date="2017-06-09T21:24:00Z">
        <w:r w:rsidR="00386330">
          <w:t xml:space="preserve">par le composant HostItem qui se situe </w:t>
        </w:r>
      </w:ins>
      <w:ins w:id="500" w:author="CCCCC" w:date="2017-06-09T21:23:00Z">
        <w:r w:rsidR="00386330">
          <w:t xml:space="preserve">dans le fichier </w:t>
        </w:r>
      </w:ins>
      <w:ins w:id="501" w:author="CCCCC" w:date="2017-06-09T21:24:00Z">
        <w:r w:rsidR="00386330">
          <w:t>src/xo-app/home/host-item.js</w:t>
        </w:r>
      </w:ins>
      <w:ins w:id="502" w:author="CCCCC" w:date="2017-06-09T21:25:00Z">
        <w:r w:rsidR="00386330">
          <w:t xml:space="preserve">. Il définit une ligne </w:t>
        </w:r>
      </w:ins>
      <w:ins w:id="503" w:author="CCCCC" w:date="2017-06-09T21:26:00Z">
        <w:r w:rsidR="00386330">
          <w:t xml:space="preserve">représentant un hôte </w:t>
        </w:r>
      </w:ins>
      <w:ins w:id="504" w:author="CCCCC" w:date="2017-06-09T21:25:00Z">
        <w:r w:rsidR="00386330">
          <w:t>dans le tableau</w:t>
        </w:r>
      </w:ins>
      <w:ins w:id="505" w:author="CCCCC" w:date="2017-06-09T21:26:00Z">
        <w:r w:rsidR="00386330">
          <w:t xml:space="preserve"> présent sur la capture d’écran ci-dessus.</w:t>
        </w:r>
      </w:ins>
      <w:ins w:id="506" w:author="CCCCC" w:date="2017-06-09T21:46:00Z">
        <w:r w:rsidRPr="0088294D">
          <w:rPr>
            <w:noProof/>
            <w:lang w:eastAsia="fr-FR" w:bidi="ar-SA"/>
          </w:rPr>
          <w:t xml:space="preserve"> </w:t>
        </w:r>
      </w:ins>
      <w:ins w:id="507" w:author="CCCCC" w:date="2017-06-09T21:47:00Z">
        <w:r>
          <w:rPr>
            <w:noProof/>
            <w:lang w:eastAsia="fr-FR" w:bidi="ar-SA"/>
          </w:rPr>
          <w:t>Sa fonction « render » contient le contenant à l</w:t>
        </w:r>
      </w:ins>
      <w:ins w:id="508" w:author="CCCCC" w:date="2017-06-09T21:49:00Z">
        <w:r>
          <w:rPr>
            <w:noProof/>
            <w:lang w:eastAsia="fr-FR" w:bidi="ar-SA"/>
          </w:rPr>
          <w:t>’origine le code suivant :</w:t>
        </w:r>
      </w:ins>
    </w:p>
    <w:p w14:paraId="776DDB81" w14:textId="77777777" w:rsidR="00CF2AA4" w:rsidRDefault="00CF2AA4">
      <w:pPr>
        <w:rPr>
          <w:ins w:id="509" w:author="CCCCC" w:date="2017-06-09T23:35:00Z"/>
          <w:noProof/>
          <w:lang w:eastAsia="fr-FR" w:bidi="ar-SA"/>
        </w:rPr>
        <w:pPrChange w:id="510" w:author="CCCCC" w:date="2017-06-09T19:10:00Z">
          <w:pPr>
            <w:pStyle w:val="ListParagraph"/>
          </w:pPr>
        </w:pPrChange>
      </w:pPr>
      <w:ins w:id="511" w:author="CCCCC" w:date="2017-06-09T21:54:00Z">
        <w:r>
          <w:rPr>
            <w:noProof/>
            <w:lang w:eastAsia="fr-FR" w:bidi="ar-SA"/>
          </w:rPr>
          <w:t xml:space="preserve">Le point est représente par le composant </w:t>
        </w:r>
      </w:ins>
      <w:ins w:id="512" w:author="CCCCC" w:date="2017-06-09T21:55:00Z">
        <w:r>
          <w:rPr>
            <w:noProof/>
            <w:lang w:eastAsia="fr-FR" w:bidi="ar-SA"/>
          </w:rPr>
          <w:t>« </w:t>
        </w:r>
      </w:ins>
      <w:ins w:id="513" w:author="CCCCC" w:date="2017-06-09T21:54:00Z">
        <w:r>
          <w:rPr>
            <w:noProof/>
            <w:lang w:eastAsia="fr-FR" w:bidi="ar-SA"/>
          </w:rPr>
          <w:t>Icon</w:t>
        </w:r>
      </w:ins>
      <w:ins w:id="514" w:author="CCCCC" w:date="2017-06-09T21:55:00Z">
        <w:r>
          <w:rPr>
            <w:noProof/>
            <w:lang w:eastAsia="fr-FR" w:bidi="ar-SA"/>
          </w:rPr>
          <w:t xml:space="preserve"> » qui a une propriété icon. </w:t>
        </w:r>
      </w:ins>
      <w:ins w:id="515" w:author="CCCCC" w:date="2017-06-09T21:56:00Z">
        <w:r>
          <w:rPr>
            <w:noProof/>
            <w:lang w:eastAsia="fr-FR" w:bidi="ar-SA"/>
          </w:rPr>
          <w:t>On passe à cette propriété l</w:t>
        </w:r>
      </w:ins>
      <w:ins w:id="516" w:author="CCCCC" w:date="2017-06-09T21:57:00Z">
        <w:r>
          <w:rPr>
            <w:noProof/>
            <w:lang w:eastAsia="fr-FR" w:bidi="ar-SA"/>
          </w:rPr>
          <w:t>’état de l’hôte. En fonction de cette valeur, le composant va choisir un style qui va modifier</w:t>
        </w:r>
      </w:ins>
      <w:ins w:id="517" w:author="CCCCC" w:date="2017-06-09T21:58:00Z">
        <w:r>
          <w:rPr>
            <w:noProof/>
            <w:lang w:eastAsia="fr-FR" w:bidi="ar-SA"/>
          </w:rPr>
          <w:t xml:space="preserve"> la couleur</w:t>
        </w:r>
      </w:ins>
      <w:ins w:id="518" w:author="CCCCC" w:date="2017-06-09T21:59:00Z">
        <w:r>
          <w:rPr>
            <w:noProof/>
            <w:lang w:eastAsia="fr-FR" w:bidi="ar-SA"/>
          </w:rPr>
          <w:t xml:space="preserve"> du point.</w:t>
        </w:r>
      </w:ins>
      <w:ins w:id="519" w:author="CCCCC" w:date="2017-06-09T22:00:00Z">
        <w:r>
          <w:rPr>
            <w:noProof/>
            <w:lang w:eastAsia="fr-FR" w:bidi="ar-SA"/>
          </w:rPr>
          <w:t xml:space="preserve"> On peut voir que lorsqu’une opération est en court, </w:t>
        </w:r>
      </w:ins>
      <w:ins w:id="520" w:author="CCCCC" w:date="2017-06-09T22:01:00Z">
        <w:r w:rsidR="00091876">
          <w:rPr>
            <w:noProof/>
            <w:lang w:eastAsia="fr-FR" w:bidi="ar-SA"/>
          </w:rPr>
          <w:t>un ic</w:t>
        </w:r>
      </w:ins>
      <w:ins w:id="521" w:author="CCCCC" w:date="2017-06-09T22:02:00Z">
        <w:r w:rsidR="00091876">
          <w:rPr>
            <w:noProof/>
            <w:lang w:eastAsia="fr-FR" w:bidi="ar-SA"/>
          </w:rPr>
          <w:t>ô</w:t>
        </w:r>
      </w:ins>
      <w:ins w:id="522" w:author="CCCCC" w:date="2017-06-09T22:01:00Z">
        <w:r w:rsidR="00091876">
          <w:rPr>
            <w:noProof/>
            <w:lang w:eastAsia="fr-FR" w:bidi="ar-SA"/>
          </w:rPr>
          <w:t>n</w:t>
        </w:r>
      </w:ins>
      <w:ins w:id="523" w:author="CCCCC" w:date="2017-06-09T22:02:00Z">
        <w:r w:rsidR="00091876">
          <w:rPr>
            <w:noProof/>
            <w:lang w:eastAsia="fr-FR" w:bidi="ar-SA"/>
          </w:rPr>
          <w:t>e</w:t>
        </w:r>
      </w:ins>
      <w:ins w:id="524" w:author="CCCCC" w:date="2017-06-09T22:01:00Z">
        <w:r w:rsidR="00091876">
          <w:rPr>
            <w:noProof/>
            <w:lang w:eastAsia="fr-FR" w:bidi="ar-SA"/>
          </w:rPr>
          <w:t xml:space="preserve"> de type « busy » est affiché. Un tel ic</w:t>
        </w:r>
      </w:ins>
      <w:ins w:id="525" w:author="CCCCC" w:date="2017-06-09T22:02:00Z">
        <w:r w:rsidR="00091876">
          <w:rPr>
            <w:noProof/>
            <w:lang w:eastAsia="fr-FR" w:bidi="ar-SA"/>
          </w:rPr>
          <w:t xml:space="preserve">ône s’affiche bien en orange, mais son appelation ne correspondant pas à l’état d’un hôte indisponible, nous allons utiliser ce composant </w:t>
        </w:r>
      </w:ins>
      <w:ins w:id="526" w:author="CCCCC" w:date="2017-06-09T22:03:00Z">
        <w:r w:rsidR="00091876">
          <w:rPr>
            <w:noProof/>
            <w:lang w:eastAsia="fr-FR" w:bidi="ar-SA"/>
          </w:rPr>
          <w:t xml:space="preserve">avec son attribut </w:t>
        </w:r>
      </w:ins>
      <w:ins w:id="527" w:author="CCCCC" w:date="2017-06-09T22:04:00Z">
        <w:r w:rsidR="00091876">
          <w:rPr>
            <w:noProof/>
            <w:lang w:eastAsia="fr-FR" w:bidi="ar-SA"/>
          </w:rPr>
          <w:t xml:space="preserve">« icon » </w:t>
        </w:r>
      </w:ins>
      <w:ins w:id="528" w:author="CCCCC" w:date="2017-06-09T22:03:00Z">
        <w:r w:rsidR="00091876">
          <w:rPr>
            <w:noProof/>
            <w:lang w:eastAsia="fr-FR" w:bidi="ar-SA"/>
          </w:rPr>
          <w:t xml:space="preserve">à </w:t>
        </w:r>
      </w:ins>
      <w:ins w:id="529" w:author="CCCCC" w:date="2017-06-09T22:04:00Z">
        <w:r w:rsidR="00091876">
          <w:rPr>
            <w:noProof/>
            <w:lang w:eastAsia="fr-FR" w:bidi="ar-SA"/>
          </w:rPr>
          <w:t>une valeur « disabled »</w:t>
        </w:r>
      </w:ins>
      <w:ins w:id="530" w:author="CCCCC" w:date="2017-06-09T23:28:00Z">
        <w:r w:rsidR="00ED464C">
          <w:rPr>
            <w:noProof/>
            <w:lang w:eastAsia="fr-FR" w:bidi="ar-SA"/>
          </w:rPr>
          <w:t>.</w:t>
        </w:r>
      </w:ins>
      <w:ins w:id="531" w:author="CCCCC" w:date="2017-06-09T23:30:00Z">
        <w:r w:rsidR="00ED464C">
          <w:rPr>
            <w:noProof/>
            <w:lang w:eastAsia="fr-FR" w:bidi="ar-SA"/>
          </w:rPr>
          <w:t xml:space="preserve"> C’est dans le fichier icons.</w:t>
        </w:r>
      </w:ins>
      <w:ins w:id="532"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533" w:author="CCCCC" w:date="2017-06-09T23:34:00Z">
        <w:r w:rsidR="003E5D3E">
          <w:rPr>
            <w:noProof/>
            <w:lang w:eastAsia="fr-FR" w:bidi="ar-SA"/>
          </w:rPr>
          <w:t>style qu’un icône peut prendre</w:t>
        </w:r>
      </w:ins>
      <w:ins w:id="534" w:author="CCCCC" w:date="2017-06-09T23:35:00Z">
        <w:r w:rsidR="003E5D3E">
          <w:rPr>
            <w:noProof/>
            <w:lang w:eastAsia="fr-FR" w:bidi="ar-SA"/>
          </w:rPr>
          <w:t>. On y définit donc un style disabled :</w:t>
        </w:r>
      </w:ins>
    </w:p>
    <w:p w14:paraId="4C8AE94F" w14:textId="77777777" w:rsidR="003E5D3E" w:rsidRDefault="003E5D3E">
      <w:pPr>
        <w:rPr>
          <w:ins w:id="535" w:author="CCCCC" w:date="2017-06-09T23:45:00Z"/>
        </w:rPr>
        <w:pPrChange w:id="536" w:author="CCCCC" w:date="2017-06-09T19:10:00Z">
          <w:pPr>
            <w:pStyle w:val="ListParagraph"/>
          </w:pPr>
        </w:pPrChange>
      </w:pPr>
      <w:ins w:id="537" w:author="CCCCC" w:date="2017-06-09T23:38:00Z">
        <w:r>
          <w:rPr>
            <w:noProof/>
            <w:lang w:eastAsia="fr-FR" w:bidi="ar-SA"/>
          </w:rPr>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538" w:author="CCCCC" w:date="2017-06-09T23:39:00Z">
        <w:r>
          <w:t xml:space="preserve">Les règles de style définies se trouve encapsulées dans une balise nommée </w:t>
        </w:r>
      </w:ins>
      <w:ins w:id="539" w:author="CCCCC" w:date="2017-06-09T23:40:00Z">
        <w:r>
          <w:t>« </w:t>
        </w:r>
      </w:ins>
      <w:ins w:id="540" w:author="CCCCC" w:date="2017-06-09T23:39:00Z">
        <w:r>
          <w:t>.xo-icon</w:t>
        </w:r>
      </w:ins>
      <w:ins w:id="541" w:author="CCCCC" w:date="2017-06-09T23:40:00Z">
        <w:r>
          <w:t> »</w:t>
        </w:r>
      </w:ins>
      <w:ins w:id="542" w:author="CCCCC" w:date="2017-06-09T23:42:00Z">
        <w:r w:rsidR="00D2744D">
          <w:t>,</w:t>
        </w:r>
      </w:ins>
      <w:ins w:id="543" w:author="CCCCC" w:date="2017-06-09T23:40:00Z">
        <w:r>
          <w:t xml:space="preserve"> </w:t>
        </w:r>
      </w:ins>
      <w:ins w:id="544" w:author="CCCCC" w:date="2017-06-09T23:41:00Z">
        <w:r>
          <w:t>c</w:t>
        </w:r>
      </w:ins>
      <w:ins w:id="545" w:author="CCCCC" w:date="2017-06-09T23:40:00Z">
        <w:r>
          <w:t xml:space="preserve">e qui signifie </w:t>
        </w:r>
      </w:ins>
      <w:ins w:id="546" w:author="CCCCC" w:date="2017-06-09T23:41:00Z">
        <w:r>
          <w:t>qu</w:t>
        </w:r>
      </w:ins>
      <w:ins w:id="547" w:author="CCCCC" w:date="2017-06-09T23:42:00Z">
        <w:r w:rsidR="00D2744D">
          <w:t>e, quand la page HTML sera générée</w:t>
        </w:r>
      </w:ins>
      <w:ins w:id="548" w:author="CCCCC" w:date="2017-06-09T23:43:00Z">
        <w:r w:rsidR="00D2744D">
          <w:t> </w:t>
        </w:r>
      </w:ins>
      <w:ins w:id="549" w:author="CCCCC" w:date="2017-06-09T23:42:00Z">
        <w:r w:rsidR="00D2744D">
          <w:t>;</w:t>
        </w:r>
      </w:ins>
      <w:ins w:id="550" w:author="CCCCC" w:date="2017-06-09T23:43:00Z">
        <w:r w:rsidR="00D2744D">
          <w:t xml:space="preserve"> </w:t>
        </w:r>
      </w:ins>
      <w:ins w:id="551" w:author="CCCCC" w:date="2017-06-09T23:41:00Z">
        <w:r>
          <w:t xml:space="preserve">elles s’appliqueront sur </w:t>
        </w:r>
      </w:ins>
      <w:ins w:id="552" w:author="CCCCC" w:date="2017-06-09T23:42:00Z">
        <w:r w:rsidR="00D2744D">
          <w:t xml:space="preserve">les </w:t>
        </w:r>
      </w:ins>
      <w:ins w:id="553" w:author="CCCCC" w:date="2017-06-09T23:41:00Z">
        <w:r>
          <w:t>élément</w:t>
        </w:r>
      </w:ins>
      <w:ins w:id="554" w:author="CCCCC" w:date="2017-06-09T23:42:00Z">
        <w:r w:rsidR="00D2744D">
          <w:t>s</w:t>
        </w:r>
      </w:ins>
      <w:ins w:id="555" w:author="CCCCC" w:date="2017-06-09T23:41:00Z">
        <w:r>
          <w:t xml:space="preserve"> de class</w:t>
        </w:r>
      </w:ins>
      <w:ins w:id="556" w:author="CCCCC" w:date="2017-06-09T23:42:00Z">
        <w:r w:rsidR="00D2744D">
          <w:t>e</w:t>
        </w:r>
      </w:ins>
      <w:ins w:id="557" w:author="CCCCC" w:date="2017-06-09T23:41:00Z">
        <w:r>
          <w:t xml:space="preserve"> « </w:t>
        </w:r>
        <w:r w:rsidR="00D2744D">
          <w:t xml:space="preserve">xo-icon-disabled ». </w:t>
        </w:r>
      </w:ins>
      <w:ins w:id="558" w:author="CCCCC" w:date="2017-06-09T23:45:00Z">
        <w:r w:rsidR="00D2744D">
          <w:t xml:space="preserve"> </w:t>
        </w:r>
        <w:r w:rsidR="00D2744D">
          <w:rPr>
            <w:color w:val="FF0000"/>
          </w:rPr>
          <w:t>.fa ???</w:t>
        </w:r>
      </w:ins>
    </w:p>
    <w:p w14:paraId="082568E0" w14:textId="77777777" w:rsidR="00D2744D" w:rsidRDefault="00F0256C">
      <w:pPr>
        <w:rPr>
          <w:ins w:id="559" w:author="CCCCC" w:date="2017-06-09T23:53:00Z"/>
        </w:rPr>
        <w:pPrChange w:id="560" w:author="CCCCC" w:date="2017-06-09T19:10:00Z">
          <w:pPr>
            <w:pStyle w:val="ListParagraph"/>
          </w:pPr>
        </w:pPrChange>
      </w:pPr>
      <w:ins w:id="561"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562" w:author="CCCCC" w:date="2017-06-09T23:46:00Z">
        <w:r w:rsidR="00D2744D">
          <w:t>Il va ensuite falloir revoir la condition d</w:t>
        </w:r>
      </w:ins>
      <w:ins w:id="563" w:author="CCCCC" w:date="2017-06-09T23:47:00Z">
        <w:r w:rsidR="00D2744D">
          <w:t xml:space="preserve">’affichage de l’icône « disabled ». </w:t>
        </w:r>
      </w:ins>
      <w:ins w:id="564" w:author="CCCCC" w:date="2017-06-09T23:48:00Z">
        <w:r w:rsidR="00D2744D">
          <w:t>S’il y a des opérations en court, ce cas ne change pas, et l’icône « busy » est affiché.</w:t>
        </w:r>
      </w:ins>
      <w:ins w:id="565" w:author="CCCCC" w:date="2017-06-09T23:50:00Z">
        <w:r w:rsidR="00D2744D">
          <w:t xml:space="preserve"> Sinon, dans le cas où l’h</w:t>
        </w:r>
      </w:ins>
      <w:ins w:id="566" w:author="CCCCC" w:date="2017-06-09T23:51:00Z">
        <w:r w:rsidR="00D2744D">
          <w:t>ô</w:t>
        </w:r>
      </w:ins>
      <w:ins w:id="567" w:author="CCCCC" w:date="2017-06-09T23:50:00Z">
        <w:r w:rsidR="00D2744D">
          <w:t>te</w:t>
        </w:r>
      </w:ins>
      <w:ins w:id="568" w:author="CCCCC" w:date="2017-06-09T23:51:00Z">
        <w:r w:rsidR="00D2744D">
          <w:t xml:space="preserve"> est </w:t>
        </w:r>
        <w:r w:rsidR="00D2744D">
          <w:lastRenderedPageBreak/>
          <w:t xml:space="preserve">démarré et qu’il n’est pas disponible, </w:t>
        </w:r>
      </w:ins>
      <w:ins w:id="569" w:author="CCCCC" w:date="2017-06-09T23:52:00Z">
        <w:r>
          <w:t xml:space="preserve">c’est </w:t>
        </w:r>
      </w:ins>
      <w:ins w:id="570" w:author="CCCCC" w:date="2017-06-09T23:51:00Z">
        <w:r w:rsidR="00D2744D">
          <w:t>l’icône « disabled »</w:t>
        </w:r>
      </w:ins>
      <w:ins w:id="571" w:author="CCCCC" w:date="2017-06-09T23:52:00Z">
        <w:r>
          <w:t>, sinon, on affiche l’icône correspondant au champs « power_state ». Ce qui donne le code suivant :</w:t>
        </w:r>
      </w:ins>
    </w:p>
    <w:p w14:paraId="1E34FF71" w14:textId="77777777" w:rsidR="00F0256C" w:rsidRDefault="00F0256C">
      <w:pPr>
        <w:rPr>
          <w:ins w:id="572" w:author="CCCCC" w:date="2017-06-09T23:59:00Z"/>
        </w:rPr>
        <w:pPrChange w:id="573" w:author="CCCCC" w:date="2017-06-09T19:10:00Z">
          <w:pPr>
            <w:pStyle w:val="ListParagraph"/>
          </w:pPr>
        </w:pPrChange>
      </w:pPr>
      <w:ins w:id="574" w:author="CCCCC" w:date="2017-06-09T23:54:00Z">
        <w:r>
          <w:t xml:space="preserve">Pour ce qui est de l’icône présent dans la vue détaille de l’hôte, il définit dans </w:t>
        </w:r>
      </w:ins>
      <w:ins w:id="575" w:author="CCCCC" w:date="2017-06-09T23:55:00Z">
        <w:r>
          <w:t xml:space="preserve">le composant « Host » du </w:t>
        </w:r>
      </w:ins>
      <w:ins w:id="576" w:author="CCCCC" w:date="2017-06-09T23:54:00Z">
        <w:r>
          <w:t xml:space="preserve">fichier </w:t>
        </w:r>
      </w:ins>
      <w:ins w:id="577" w:author="CCCCC" w:date="2017-06-09T23:55:00Z">
        <w:r>
          <w:t>src/xo-app/host/</w:t>
        </w:r>
      </w:ins>
      <w:ins w:id="578" w:author="CCCCC" w:date="2017-06-09T23:54:00Z">
        <w:r>
          <w:t>index.js</w:t>
        </w:r>
      </w:ins>
      <w:ins w:id="579" w:author="CCCCC" w:date="2017-06-09T23:56:00Z">
        <w:r>
          <w:t>.</w:t>
        </w:r>
      </w:ins>
      <w:ins w:id="580" w:author="CCCCC" w:date="2017-06-09T23:57:00Z">
        <w:r>
          <w:t xml:space="preserve"> Il est définit par une fonction « header » qui renvoie le rendu du haut de la page. </w:t>
        </w:r>
      </w:ins>
      <w:ins w:id="581" w:author="CCCCC" w:date="2017-06-09T23:59:00Z">
        <w:r>
          <w:t xml:space="preserve">Le composant qui doit être modifié est instancié dans cette fonction. </w:t>
        </w:r>
        <w:r w:rsidR="007366E9">
          <w:t xml:space="preserve">Il modifié </w:t>
        </w:r>
      </w:ins>
      <w:ins w:id="582" w:author="CCCCC" w:date="2017-06-10T00:00:00Z">
        <w:r w:rsidR="007366E9">
          <w:t>avec</w:t>
        </w:r>
      </w:ins>
      <w:ins w:id="583" w:author="CCCCC" w:date="2017-06-09T23:59:00Z">
        <w:r>
          <w:t xml:space="preserve"> la même </w:t>
        </w:r>
      </w:ins>
      <w:ins w:id="584" w:author="CCCCC" w:date="2017-06-10T00:01:00Z">
        <w:r w:rsidR="007366E9">
          <w:t>condition que précemment</w:t>
        </w:r>
      </w:ins>
      <w:ins w:id="585" w:author="CCCCC" w:date="2017-06-09T23:59:00Z">
        <w:r>
          <w:t>.</w:t>
        </w:r>
      </w:ins>
    </w:p>
    <w:p w14:paraId="72385004" w14:textId="77777777" w:rsidR="00D501A2" w:rsidRPr="00D501A2" w:rsidDel="007949FD" w:rsidRDefault="00D501A2">
      <w:pPr>
        <w:rPr>
          <w:moveFrom w:id="586" w:author="CCCCC" w:date="2017-06-09T19:11:00Z"/>
        </w:rPr>
        <w:pPrChange w:id="587" w:author="CCCCC" w:date="2017-06-09T19:10:00Z">
          <w:pPr>
            <w:pStyle w:val="ListParagraph"/>
          </w:pPr>
        </w:pPrChange>
      </w:pPr>
      <w:moveFromRangeStart w:id="588" w:author="CCCCC" w:date="2017-06-09T19:11:00Z" w:name="move484798818"/>
      <w:moveFrom w:id="589" w:author="CCCCC" w:date="2017-06-09T19:11:00Z">
        <w:r w:rsidDel="007949FD">
          <w:t>Découverte de XOWeb</w:t>
        </w:r>
      </w:moveFrom>
    </w:p>
    <w:moveFromRangeEnd w:id="588"/>
    <w:p w14:paraId="75628B9B" w14:textId="77777777" w:rsidR="000D7996" w:rsidRDefault="000D7996">
      <w:pPr>
        <w:pStyle w:val="Heading3"/>
        <w:rPr>
          <w:ins w:id="590" w:author="CCCCC" w:date="2017-06-10T15:32:00Z"/>
        </w:rPr>
        <w:pPrChange w:id="591" w:author="CCCCC" w:date="2017-06-11T20:52:00Z">
          <w:pPr>
            <w:pStyle w:val="Heading4"/>
          </w:pPr>
        </w:pPrChange>
      </w:pPr>
      <w:r>
        <w:t>Demander une confirmation quand une mise à jour est faite depuis la vue d'un pool</w:t>
      </w:r>
    </w:p>
    <w:p w14:paraId="6092B7B6" w14:textId="77777777" w:rsidR="008F6699" w:rsidRDefault="00FD3415">
      <w:pPr>
        <w:rPr>
          <w:ins w:id="592" w:author="CCCCC" w:date="2017-06-10T16:12:00Z"/>
        </w:rPr>
        <w:pPrChange w:id="593" w:author="CCCCC" w:date="2017-06-10T15:32:00Z">
          <w:pPr>
            <w:pStyle w:val="Heading4"/>
          </w:pPr>
        </w:pPrChange>
      </w:pPr>
      <w:ins w:id="594" w:author="CCCCC" w:date="2017-06-10T15:58:00Z">
        <w:r>
          <w:t>La seconde tâche concernant Xen Orchestra qui m’a été confiée était d</w:t>
        </w:r>
      </w:ins>
      <w:ins w:id="595" w:author="CCCCC" w:date="2017-06-10T15:59:00Z">
        <w:r>
          <w:t>’afficher un message de mise en garde lorsqu’une mise à jour d’un hôte</w:t>
        </w:r>
      </w:ins>
      <w:ins w:id="596" w:author="CCCCC" w:date="2017-06-10T16:00:00Z">
        <w:r>
          <w:t xml:space="preserve"> est installée depuis la vue de l’hôte. </w:t>
        </w:r>
      </w:ins>
      <w:ins w:id="597" w:author="CCCCC" w:date="2017-06-10T16:01:00Z">
        <w:r>
          <w:t xml:space="preserve">Il y a </w:t>
        </w:r>
      </w:ins>
      <w:ins w:id="598" w:author="CCCCC" w:date="2017-06-10T16:11:00Z">
        <w:r w:rsidR="007107EF">
          <w:t>plusieurs manières de</w:t>
        </w:r>
      </w:ins>
      <w:ins w:id="599" w:author="CCCCC" w:date="2017-06-10T16:00:00Z">
        <w:r>
          <w:t xml:space="preserve"> mettre à jour un hôte</w:t>
        </w:r>
      </w:ins>
    </w:p>
    <w:p w14:paraId="293C3178" w14:textId="532918D1" w:rsidR="00353380" w:rsidRDefault="00A9463A">
      <w:pPr>
        <w:pStyle w:val="ListParagraph"/>
        <w:numPr>
          <w:ilvl w:val="0"/>
          <w:numId w:val="17"/>
        </w:numPr>
        <w:rPr>
          <w:ins w:id="600" w:author="CCCCC" w:date="2017-06-13T18:18:00Z"/>
        </w:rPr>
        <w:pPrChange w:id="601" w:author="CCCCC" w:date="2017-06-15T22:49:00Z">
          <w:pPr>
            <w:pStyle w:val="Heading4"/>
          </w:pPr>
        </w:pPrChange>
      </w:pPr>
      <w:ins w:id="602" w:author="CCCCC" w:date="2017-06-10T16:12:00Z">
        <w:r>
          <w:t>A partir de la vue d’un pool, une mise à jour globale des h</w:t>
        </w:r>
      </w:ins>
      <w:ins w:id="603" w:author="CCCCC" w:date="2017-06-10T16:13:00Z">
        <w:r>
          <w:t>ôte</w:t>
        </w:r>
      </w:ins>
      <w:ins w:id="604" w:author="CCCCC" w:date="2017-06-10T16:14:00Z">
        <w:r>
          <w:t>s</w:t>
        </w:r>
      </w:ins>
      <w:ins w:id="605" w:author="CCCCC" w:date="2017-06-10T16:13:00Z">
        <w:r>
          <w:t xml:space="preserve"> qu’il héberge.</w:t>
        </w:r>
      </w:ins>
      <w:ins w:id="606" w:author="CCCCC" w:date="2017-06-10T16:14:00Z">
        <w:r>
          <w:t xml:space="preserve"> </w:t>
        </w:r>
      </w:ins>
      <w:ins w:id="607" w:author="CCCCC" w:date="2017-06-10T16:13:00Z">
        <w:r>
          <w:t>Dans</w:t>
        </w:r>
      </w:ins>
      <w:ins w:id="608" w:author="CCCCC" w:date="2017-06-10T16:14:00Z">
        <w:r>
          <w:t xml:space="preserve"> ce cas un algorithme intelligent est exécuter et va </w:t>
        </w:r>
      </w:ins>
      <w:ins w:id="609" w:author="CCCCC" w:date="2017-06-10T16:15:00Z">
        <w:r>
          <w:t>choisir les mises à jour nécessaire</w:t>
        </w:r>
      </w:ins>
      <w:ins w:id="610" w:author="CCCCC" w:date="2017-06-10T16:16:00Z">
        <w:r>
          <w:t>.</w:t>
        </w:r>
      </w:ins>
    </w:p>
    <w:p w14:paraId="1D23DE3A" w14:textId="5FCB8900" w:rsidR="00A9463A" w:rsidRDefault="00353380">
      <w:pPr>
        <w:pStyle w:val="ListParagraph"/>
        <w:numPr>
          <w:ilvl w:val="0"/>
          <w:numId w:val="17"/>
        </w:numPr>
        <w:rPr>
          <w:ins w:id="611" w:author="CCCCC" w:date="2017-06-10T16:27:00Z"/>
        </w:rPr>
        <w:pPrChange w:id="612" w:author="CCCCC" w:date="2017-06-10T16:27:00Z">
          <w:pPr>
            <w:pStyle w:val="Heading4"/>
          </w:pPr>
        </w:pPrChange>
      </w:pPr>
      <w:ins w:id="613" w:author="CCCCC" w:date="2017-06-13T18:17:00Z">
        <w:r>
          <w:rPr>
            <w:noProof/>
            <w:lang w:eastAsia="fr-FR" w:bidi="ar-SA"/>
          </w:rPr>
          <w:drawing>
            <wp:anchor distT="0" distB="0" distL="114300" distR="114300" simplePos="0" relativeHeight="251703808" behindDoc="0" locked="0" layoutInCell="1" allowOverlap="1" wp14:anchorId="71393FC9" wp14:editId="099FB179">
              <wp:simplePos x="0" y="0"/>
              <wp:positionH relativeFrom="margin">
                <wp:align>center</wp:align>
              </wp:positionH>
              <wp:positionV relativeFrom="paragraph">
                <wp:posOffset>546939</wp:posOffset>
              </wp:positionV>
              <wp:extent cx="3752215" cy="2599690"/>
              <wp:effectExtent l="0" t="0" r="635" b="0"/>
              <wp:wrapTopAndBottom/>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14" w:author="CCCCC" w:date="2017-06-10T16:15:00Z">
        <w:r w:rsidR="00A9463A">
          <w:t>A partir de la vue d</w:t>
        </w:r>
      </w:ins>
      <w:ins w:id="615" w:author="CCCCC" w:date="2017-06-10T16:16:00Z">
        <w:r w:rsidR="00A9463A">
          <w:t xml:space="preserve">’un hôte, l’utilisateur peut choisir les mises à jour qu’il veut installer. </w:t>
        </w:r>
      </w:ins>
      <w:ins w:id="616" w:author="CCCCC" w:date="2017-06-10T16:17:00Z">
        <w:r w:rsidR="00A9463A">
          <w:t xml:space="preserve">Seulement cette méthode peut entrainer des conflits </w:t>
        </w:r>
        <w:r w:rsidR="00A9463A">
          <w:rPr>
            <w:color w:val="FF0000"/>
          </w:rPr>
          <w:t>Pourquoi ???</w:t>
        </w:r>
        <w:r w:rsidR="00A9463A">
          <w:t>. C’est pourquoi il est nécessaire d’en avertir l</w:t>
        </w:r>
      </w:ins>
      <w:ins w:id="617" w:author="CCCCC" w:date="2017-06-10T16:18:00Z">
        <w:r w:rsidR="00A9463A">
          <w:t>’utilisateur.</w:t>
        </w:r>
      </w:ins>
    </w:p>
    <w:p w14:paraId="790F4CAD" w14:textId="401ED934" w:rsidR="009E097B" w:rsidRDefault="00EB7417">
      <w:pPr>
        <w:rPr>
          <w:ins w:id="618" w:author="CCCCC" w:date="2017-06-10T21:56:00Z"/>
        </w:rPr>
        <w:pPrChange w:id="619" w:author="CCCCC" w:date="2017-06-10T16:27:00Z">
          <w:pPr>
            <w:pStyle w:val="Heading4"/>
          </w:pPr>
        </w:pPrChange>
      </w:pPr>
      <w:ins w:id="620" w:author="CCCCC" w:date="2017-06-10T16:32:00Z">
        <w:r>
          <w:t>C’est en appuyant sur un des boutons bleus à droite que l</w:t>
        </w:r>
      </w:ins>
      <w:ins w:id="621" w:author="CCCCC" w:date="2017-06-10T16:33:00Z">
        <w:r>
          <w:t xml:space="preserve">’utilisateur peut installer les mises à jour. C’est à ce </w:t>
        </w:r>
      </w:ins>
      <w:ins w:id="622" w:author="CCCCC" w:date="2017-06-10T16:34:00Z">
        <w:r>
          <w:t>moment-là</w:t>
        </w:r>
      </w:ins>
      <w:ins w:id="623" w:author="CCCCC" w:date="2017-06-10T16:33:00Z">
        <w:r>
          <w:t xml:space="preserve"> que devra </w:t>
        </w:r>
      </w:ins>
      <w:ins w:id="624" w:author="CCCCC" w:date="2017-06-10T16:34:00Z">
        <w:r>
          <w:t>apparaître le message. Pour l’afficher, il m</w:t>
        </w:r>
      </w:ins>
      <w:ins w:id="625" w:author="CCCCC" w:date="2017-06-10T16:35:00Z">
        <w:r>
          <w:t xml:space="preserve">’a été conseillé d’utiliser </w:t>
        </w:r>
      </w:ins>
      <w:ins w:id="626" w:author="CCCCC" w:date="2017-06-10T21:51:00Z">
        <w:r w:rsidR="009E097B">
          <w:t>un</w:t>
        </w:r>
      </w:ins>
      <w:ins w:id="627" w:author="CCCCC" w:date="2017-06-10T16:35:00Z">
        <w:r>
          <w:t xml:space="preserve"> composant </w:t>
        </w:r>
      </w:ins>
      <w:ins w:id="628" w:author="CCCCC" w:date="2017-06-10T21:52:00Z">
        <w:r w:rsidR="009E097B">
          <w:t xml:space="preserve">de type </w:t>
        </w:r>
      </w:ins>
      <w:commentRangeStart w:id="629"/>
      <w:ins w:id="630" w:author="CCCCC" w:date="2017-06-10T16:35:00Z">
        <w:r>
          <w:t>Modal</w:t>
        </w:r>
      </w:ins>
      <w:commentRangeEnd w:id="629"/>
      <w:ins w:id="631" w:author="CCCCC" w:date="2017-06-10T18:44:00Z">
        <w:r w:rsidR="00844DF8">
          <w:rPr>
            <w:rStyle w:val="CommentReference"/>
            <w:rFonts w:cs="Mangal"/>
          </w:rPr>
          <w:commentReference w:id="629"/>
        </w:r>
      </w:ins>
      <w:ins w:id="632" w:author="CCCCC" w:date="2017-06-10T21:49:00Z">
        <w:r w:rsidR="009E097B">
          <w:t>. Ce</w:t>
        </w:r>
      </w:ins>
      <w:ins w:id="633" w:author="CCCCC" w:date="2017-06-10T21:52:00Z">
        <w:r w:rsidR="009E097B">
          <w:t xml:space="preserve"> type de</w:t>
        </w:r>
      </w:ins>
      <w:ins w:id="634" w:author="CCCCC" w:date="2017-06-10T21:49:00Z">
        <w:r w:rsidR="009E097B">
          <w:t xml:space="preserve"> composant représente une fenêtre d’information</w:t>
        </w:r>
      </w:ins>
      <w:ins w:id="635" w:author="CCCCC" w:date="2017-06-10T22:01:00Z">
        <w:r w:rsidR="00AA16F9">
          <w:t>s</w:t>
        </w:r>
      </w:ins>
      <w:ins w:id="636" w:author="CCCCC" w:date="2017-06-10T21:49:00Z">
        <w:r w:rsidR="009E097B">
          <w:t xml:space="preserve"> qui s’affiche</w:t>
        </w:r>
      </w:ins>
      <w:ins w:id="637" w:author="CCCCC" w:date="2017-06-10T22:01:00Z">
        <w:r w:rsidR="00AA16F9">
          <w:t xml:space="preserve"> au premier plan</w:t>
        </w:r>
      </w:ins>
      <w:ins w:id="638" w:author="CCCCC" w:date="2017-06-10T21:49:00Z">
        <w:r w:rsidR="009E097B">
          <w:t>, avec au moins un bouton permettant</w:t>
        </w:r>
      </w:ins>
      <w:ins w:id="639" w:author="CCCCC" w:date="2017-06-10T21:52:00Z">
        <w:r w:rsidR="009E097B">
          <w:t xml:space="preserve"> de fermer la fenêtre. </w:t>
        </w:r>
      </w:ins>
      <w:ins w:id="640" w:author="CCCCC" w:date="2017-06-10T21:56:00Z">
        <w:r w:rsidR="00AA16F9">
          <w:t>Dans un premier temps, la</w:t>
        </w:r>
        <w:r w:rsidR="009E097B">
          <w:t xml:space="preserve"> fenêtre devait contenir </w:t>
        </w:r>
      </w:ins>
      <w:ins w:id="641" w:author="CCCCC" w:date="2017-06-10T21:57:00Z">
        <w:r w:rsidR="009E097B">
          <w:t>deux</w:t>
        </w:r>
      </w:ins>
      <w:ins w:id="642" w:author="CCCCC" w:date="2017-06-10T21:56:00Z">
        <w:r w:rsidR="009E097B">
          <w:t xml:space="preserve"> boutons</w:t>
        </w:r>
      </w:ins>
      <w:ins w:id="643" w:author="CCCCC" w:date="2017-06-10T21:57:00Z">
        <w:r w:rsidR="009E097B">
          <w:t> </w:t>
        </w:r>
      </w:ins>
      <w:ins w:id="644" w:author="CCCCC" w:date="2017-06-10T21:56:00Z">
        <w:r w:rsidR="009E097B">
          <w:t>:</w:t>
        </w:r>
      </w:ins>
      <w:ins w:id="645" w:author="CCCCC" w:date="2017-06-10T21:57:00Z">
        <w:r w:rsidR="009E097B">
          <w:t xml:space="preserve"> l’un pour effectuer l’installation, et l</w:t>
        </w:r>
      </w:ins>
      <w:ins w:id="646" w:author="CCCCC" w:date="2017-06-10T21:58:00Z">
        <w:r w:rsidR="009E097B">
          <w:t>’autre pour l’annuler. Le message devait également contenir un lien menant à la vue du pool qui héberge l’hôte pour effectuer la mise à jour globale.</w:t>
        </w:r>
      </w:ins>
      <w:ins w:id="647" w:author="CCCCC" w:date="2017-06-10T22:02:00Z">
        <w:r w:rsidR="00AA16F9">
          <w:t xml:space="preserve"> Puis dans un second temps, ce lien est devenu un bouton </w:t>
        </w:r>
      </w:ins>
      <w:ins w:id="648" w:author="CCCCC" w:date="2017-06-10T22:07:00Z">
        <w:r w:rsidR="00AA16F9">
          <w:t xml:space="preserve">intégré au message d’information, </w:t>
        </w:r>
      </w:ins>
      <w:ins w:id="649" w:author="CCCCC" w:date="2017-06-10T22:02:00Z">
        <w:r w:rsidR="00AA16F9">
          <w:t>pour qu</w:t>
        </w:r>
      </w:ins>
      <w:ins w:id="650" w:author="CCCCC" w:date="2017-06-10T22:03:00Z">
        <w:r w:rsidR="00AA16F9">
          <w:t xml:space="preserve">e l’utilisateur soit interpelé par celui-ci. Finalement </w:t>
        </w:r>
      </w:ins>
      <w:ins w:id="651" w:author="CCCCC" w:date="2017-06-10T22:04:00Z">
        <w:r w:rsidR="00AA16F9">
          <w:t>il a été décidé que ce bouton n’avait pas sa place dans cette fenêtre. En effet la logique d</w:t>
        </w:r>
      </w:ins>
      <w:ins w:id="652" w:author="CCCCC" w:date="2017-06-10T22:05:00Z">
        <w:r w:rsidR="00AA16F9">
          <w:t xml:space="preserve">’une telle fenêtre </w:t>
        </w:r>
      </w:ins>
      <w:ins w:id="653" w:author="CCCCC" w:date="2017-06-10T22:08:00Z">
        <w:r w:rsidR="00AA16F9">
          <w:t xml:space="preserve">est </w:t>
        </w:r>
      </w:ins>
      <w:ins w:id="654" w:author="CCCCC" w:date="2017-06-10T22:05:00Z">
        <w:r w:rsidR="00AA16F9">
          <w:t xml:space="preserve">que seulement deux actions </w:t>
        </w:r>
      </w:ins>
      <w:ins w:id="655" w:author="CCCCC" w:date="2017-06-10T22:07:00Z">
        <w:r w:rsidR="00AA16F9">
          <w:t>soient</w:t>
        </w:r>
      </w:ins>
      <w:ins w:id="656" w:author="CCCCC" w:date="2017-06-10T22:05:00Z">
        <w:r w:rsidR="00AA16F9">
          <w:t xml:space="preserve"> possible :</w:t>
        </w:r>
      </w:ins>
      <w:ins w:id="657" w:author="CCCCC" w:date="2017-06-10T22:06:00Z">
        <w:r w:rsidR="00AA16F9">
          <w:t xml:space="preserve"> </w:t>
        </w:r>
      </w:ins>
      <w:ins w:id="658" w:author="CCCCC" w:date="2017-06-10T22:07:00Z">
        <w:r w:rsidR="00AA16F9">
          <w:t>l’adoption ou le rejet</w:t>
        </w:r>
      </w:ins>
      <w:ins w:id="659" w:author="CCCCC" w:date="2017-06-10T22:08:00Z">
        <w:r w:rsidR="00AA16F9">
          <w:t xml:space="preserve"> du message proposé.</w:t>
        </w:r>
      </w:ins>
      <w:ins w:id="660" w:author="CCCCC" w:date="2017-06-10T22:20:00Z">
        <w:r w:rsidR="00A47241">
          <w:t xml:space="preserve"> Dans cette dernière solution, les labels des boutons devraient indiquer l</w:t>
        </w:r>
      </w:ins>
      <w:ins w:id="661" w:author="CCCCC" w:date="2017-06-10T22:21:00Z">
        <w:r w:rsidR="00A47241">
          <w:t>’action qui sera effectuée si un clic est effectué dessus.</w:t>
        </w:r>
      </w:ins>
      <w:ins w:id="662" w:author="CCCCC" w:date="2017-06-11T14:30:00Z">
        <w:r w:rsidR="00152EBE">
          <w:t xml:space="preserve"> Le bouton de validation permettra donc d’installer la mise à jour, et le bouton d’annulation redirigera </w:t>
        </w:r>
      </w:ins>
      <w:ins w:id="663" w:author="CCCCC" w:date="2017-06-11T14:31:00Z">
        <w:r w:rsidR="00152EBE">
          <w:t>l’utilisateur sur la page de mise à jour du pool.</w:t>
        </w:r>
      </w:ins>
    </w:p>
    <w:p w14:paraId="117F690F" w14:textId="78314E39" w:rsidR="001842F0" w:rsidRDefault="008743D8">
      <w:pPr>
        <w:rPr>
          <w:ins w:id="664" w:author="CCCCC" w:date="2017-06-10T16:18:00Z"/>
        </w:rPr>
        <w:pPrChange w:id="665" w:author="CCCCC" w:date="2017-06-10T16:27:00Z">
          <w:pPr>
            <w:pStyle w:val="Heading4"/>
          </w:pPr>
        </w:pPrChange>
      </w:pPr>
      <w:ins w:id="666" w:author="CCCCC" w:date="2017-06-11T17:53:00Z">
        <w:r>
          <w:rPr>
            <w:noProof/>
            <w:lang w:eastAsia="fr-FR" w:bidi="ar-SA"/>
          </w:rPr>
          <w:lastRenderedPageBreak/>
          <w:drawing>
            <wp:anchor distT="0" distB="0" distL="114300" distR="114300" simplePos="0" relativeHeight="251696640" behindDoc="0" locked="0" layoutInCell="1" allowOverlap="1" wp14:anchorId="559F7992" wp14:editId="762C3172">
              <wp:simplePos x="0" y="0"/>
              <wp:positionH relativeFrom="page">
                <wp:align>right</wp:align>
              </wp:positionH>
              <wp:positionV relativeFrom="paragraph">
                <wp:posOffset>253586</wp:posOffset>
              </wp:positionV>
              <wp:extent cx="3438525" cy="46005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38525" cy="4600575"/>
                      </a:xfrm>
                      <a:prstGeom prst="rect">
                        <a:avLst/>
                      </a:prstGeom>
                    </pic:spPr>
                  </pic:pic>
                </a:graphicData>
              </a:graphic>
            </wp:anchor>
          </w:drawing>
        </w:r>
      </w:ins>
      <w:ins w:id="667" w:author="CCCCC" w:date="2017-06-10T21:53:00Z">
        <w:r w:rsidR="009E097B">
          <w:t xml:space="preserve">Le fichier modal.js situé dans src/common définit </w:t>
        </w:r>
      </w:ins>
      <w:ins w:id="668" w:author="CCCCC" w:date="2017-06-10T22:25:00Z">
        <w:r w:rsidR="00A47241">
          <w:t>deux</w:t>
        </w:r>
      </w:ins>
      <w:ins w:id="669" w:author="CCCCC" w:date="2017-06-10T21:53:00Z">
        <w:r w:rsidR="009E097B">
          <w:t xml:space="preserve"> composant</w:t>
        </w:r>
      </w:ins>
      <w:ins w:id="670" w:author="CCCCC" w:date="2017-06-10T22:25:00Z">
        <w:r w:rsidR="00A47241">
          <w:t>, « Confirm » et « alert</w:t>
        </w:r>
      </w:ins>
      <w:ins w:id="671" w:author="CCCCC" w:date="2017-06-10T22:26:00Z">
        <w:r w:rsidR="00A47241">
          <w:t> »</w:t>
        </w:r>
      </w:ins>
      <w:ins w:id="672" w:author="CCCCC" w:date="2017-06-10T21:53:00Z">
        <w:r w:rsidR="009E097B">
          <w:t xml:space="preserve"> de type</w:t>
        </w:r>
      </w:ins>
      <w:ins w:id="673" w:author="CCCCC" w:date="2017-06-10T22:09:00Z">
        <w:r w:rsidR="00AA16F9">
          <w:t xml:space="preserve"> Modal</w:t>
        </w:r>
        <w:r w:rsidR="003C68AA">
          <w:t xml:space="preserve"> qui utilisent le patron donné par React-Bootstrap</w:t>
        </w:r>
      </w:ins>
      <w:ins w:id="674" w:author="CCCCC" w:date="2017-06-11T19:56:00Z">
        <w:r w:rsidR="009E26CB">
          <w:rPr>
            <w:rStyle w:val="FootnoteReference"/>
          </w:rPr>
          <w:footnoteReference w:id="6"/>
        </w:r>
      </w:ins>
      <w:ins w:id="678" w:author="CCCCC" w:date="2017-06-10T21:53:00Z">
        <w:r w:rsidR="009E097B">
          <w:t xml:space="preserve">. </w:t>
        </w:r>
      </w:ins>
      <w:ins w:id="679" w:author="CCCCC" w:date="2017-06-10T22:26:00Z">
        <w:r w:rsidR="00A47241">
          <w:t xml:space="preserve">« alert » </w:t>
        </w:r>
      </w:ins>
      <w:ins w:id="680" w:author="CCCCC" w:date="2017-06-10T22:27:00Z">
        <w:r w:rsidR="00A47241">
          <w:t>affiche une fenêtre d’information</w:t>
        </w:r>
      </w:ins>
      <w:ins w:id="681" w:author="CCCCC" w:date="2017-06-10T22:26:00Z">
        <w:r w:rsidR="00A47241">
          <w:t xml:space="preserve"> </w:t>
        </w:r>
      </w:ins>
      <w:ins w:id="682" w:author="CCCCC" w:date="2017-06-10T22:27:00Z">
        <w:r w:rsidR="00A47241">
          <w:t xml:space="preserve">avec un seul bouton pour la fermer. </w:t>
        </w:r>
      </w:ins>
      <w:ins w:id="683" w:author="CCCCC" w:date="2017-06-10T21:54:00Z">
        <w:r w:rsidR="009E097B">
          <w:t xml:space="preserve">Celui qui nous intéresse est </w:t>
        </w:r>
      </w:ins>
      <w:ins w:id="684" w:author="CCCCC" w:date="2017-06-10T22:27:00Z">
        <w:r w:rsidR="00A47241">
          <w:t xml:space="preserve">donc </w:t>
        </w:r>
      </w:ins>
      <w:ins w:id="685" w:author="CCCCC" w:date="2017-06-10T21:55:00Z">
        <w:r w:rsidR="009E097B">
          <w:t>« Confirm »</w:t>
        </w:r>
      </w:ins>
      <w:ins w:id="686" w:author="CCCCC" w:date="2017-06-10T22:24:00Z">
        <w:r w:rsidR="00A47241">
          <w:t xml:space="preserve"> car il génère une fenêtre</w:t>
        </w:r>
      </w:ins>
      <w:ins w:id="687" w:author="CCCCC" w:date="2017-06-10T22:26:00Z">
        <w:r w:rsidR="00A47241">
          <w:t xml:space="preserve"> </w:t>
        </w:r>
      </w:ins>
      <w:ins w:id="688" w:author="CCCCC" w:date="2017-06-10T22:27:00Z">
        <w:r w:rsidR="00A47241">
          <w:t xml:space="preserve">de confirmation avec deux choix possibles. </w:t>
        </w:r>
      </w:ins>
      <w:ins w:id="689" w:author="CCCCC" w:date="2017-06-10T22:29:00Z">
        <w:r w:rsidR="00A47241">
          <w:t>Il reçoit en attribut le contenu du message</w:t>
        </w:r>
      </w:ins>
      <w:ins w:id="690" w:author="CCCCC" w:date="2017-06-11T14:32:00Z">
        <w:r w:rsidR="00152EBE">
          <w:t>, son titre ainsi que les fonctions qui seront exécutée lorsque la proposition sera acceptée ou refusée.</w:t>
        </w:r>
      </w:ins>
      <w:ins w:id="691" w:author="CCCCC" w:date="2017-06-11T17:07:00Z">
        <w:r w:rsidR="00C04163">
          <w:br/>
        </w:r>
      </w:ins>
      <w:ins w:id="692" w:author="CCCCC" w:date="2017-06-11T17:08:00Z">
        <w:r w:rsidR="00C04163">
          <w:t>Une fonction « confirm » est également définit dans ce fichier. Cette fonction</w:t>
        </w:r>
      </w:ins>
      <w:ins w:id="693" w:author="CCCCC" w:date="2017-06-11T17:10:00Z">
        <w:r w:rsidR="00C04163">
          <w:t xml:space="preserve"> permet d’instancier le composant « Comfirm ». Elle prend </w:t>
        </w:r>
      </w:ins>
      <w:ins w:id="694" w:author="CCCCC" w:date="2017-06-11T17:11:00Z">
        <w:r w:rsidR="00C04163">
          <w:t xml:space="preserve">en paramètre le contenu du message, son titre ainsi qu’une chaine de caractère représentant </w:t>
        </w:r>
      </w:ins>
      <w:ins w:id="695" w:author="CCCCC" w:date="2017-06-11T17:12:00Z">
        <w:r w:rsidR="00C04163">
          <w:t>une icône</w:t>
        </w:r>
      </w:ins>
      <w:ins w:id="696" w:author="CCCCC" w:date="2017-06-11T17:11:00Z">
        <w:r w:rsidR="00C04163">
          <w:t>.</w:t>
        </w:r>
      </w:ins>
      <w:ins w:id="697" w:author="CCCCC" w:date="2017-06-11T17:12:00Z">
        <w:r w:rsidR="00C04163">
          <w:t xml:space="preserve"> </w:t>
        </w:r>
      </w:ins>
      <w:ins w:id="698" w:author="CCCCC" w:date="2017-06-11T17:13:00Z">
        <w:r w:rsidR="00607A0D">
          <w:t xml:space="preserve">Elle crée </w:t>
        </w:r>
      </w:ins>
      <w:ins w:id="699" w:author="CCCCC" w:date="2017-06-11T17:14:00Z">
        <w:r w:rsidR="00607A0D">
          <w:t xml:space="preserve">et retourne </w:t>
        </w:r>
      </w:ins>
      <w:ins w:id="700" w:author="CCCCC" w:date="2017-06-11T17:13:00Z">
        <w:r w:rsidR="00607A0D">
          <w:t>une</w:t>
        </w:r>
      </w:ins>
      <w:ins w:id="701" w:author="CCCCC" w:date="2017-06-11T17:14:00Z">
        <w:r w:rsidR="00607A0D">
          <w:t xml:space="preserve"> promesse</w:t>
        </w:r>
        <w:r w:rsidR="00607A0D">
          <w:rPr>
            <w:rStyle w:val="FootnoteReference"/>
          </w:rPr>
          <w:footnoteReference w:id="7"/>
        </w:r>
      </w:ins>
      <w:ins w:id="711" w:author="CCCCC" w:date="2017-06-11T17:36:00Z">
        <w:r w:rsidR="001842F0">
          <w:t>. L’exécute</w:t>
        </w:r>
      </w:ins>
      <w:ins w:id="712" w:author="CCCCC" w:date="2017-06-11T17:37:00Z">
        <w:r w:rsidR="001842F0">
          <w:t xml:space="preserve">ur de cette promesse prend en </w:t>
        </w:r>
      </w:ins>
      <w:ins w:id="713" w:author="CCCCC" w:date="2017-06-11T17:38:00Z">
        <w:r w:rsidR="001842F0">
          <w:t>arguments</w:t>
        </w:r>
      </w:ins>
      <w:ins w:id="714" w:author="CCCCC" w:date="2017-06-11T17:37:00Z">
        <w:r w:rsidR="001842F0">
          <w:t xml:space="preserve"> les fonctions d’installation du patch, et de redirection </w:t>
        </w:r>
      </w:ins>
      <w:ins w:id="715" w:author="CCCCC" w:date="2017-06-11T17:38:00Z">
        <w:r w:rsidR="001842F0">
          <w:t xml:space="preserve">vers </w:t>
        </w:r>
      </w:ins>
      <w:ins w:id="716" w:author="CCCCC" w:date="2017-06-11T17:37:00Z">
        <w:r w:rsidR="001842F0">
          <w:t xml:space="preserve">les mises à jour du pool concerné. </w:t>
        </w:r>
      </w:ins>
      <w:ins w:id="717" w:author="CCCCC" w:date="2017-06-11T17:39:00Z">
        <w:r w:rsidR="001842F0">
          <w:t>La fonction « modal » permet d</w:t>
        </w:r>
      </w:ins>
      <w:ins w:id="718" w:author="CCCCC" w:date="2017-06-11T17:40:00Z">
        <w:r w:rsidR="001842F0">
          <w:t>’afficher la fenêtre avec l’instance du composant « Confirm » comme contenu.</w:t>
        </w:r>
      </w:ins>
      <w:ins w:id="719" w:author="CCCCC" w:date="2017-06-11T17:53:00Z">
        <w:r w:rsidRPr="008743D8">
          <w:rPr>
            <w:noProof/>
            <w:lang w:eastAsia="fr-FR" w:bidi="ar-SA"/>
          </w:rPr>
          <w:t xml:space="preserve"> </w:t>
        </w:r>
      </w:ins>
    </w:p>
    <w:p w14:paraId="48970AE4" w14:textId="2B28899B" w:rsidR="00A9463A" w:rsidRDefault="008743D8">
      <w:pPr>
        <w:rPr>
          <w:ins w:id="720" w:author="CCCCC" w:date="2017-06-11T18:02:00Z"/>
        </w:rPr>
        <w:pPrChange w:id="721" w:author="CCCCC" w:date="2017-06-10T16:18:00Z">
          <w:pPr>
            <w:pStyle w:val="Heading4"/>
          </w:pPr>
        </w:pPrChange>
      </w:pPr>
      <w:ins w:id="722" w:author="CCCCC" w:date="2017-06-11T17:49:00Z">
        <w:r>
          <w:t>On se r</w:t>
        </w:r>
      </w:ins>
      <w:ins w:id="723" w:author="CCCCC" w:date="2017-06-11T17:50:00Z">
        <w:r>
          <w:t>end compte que le composant « Confirm » ne permet</w:t>
        </w:r>
      </w:ins>
      <w:ins w:id="724" w:author="CCCCC" w:date="2017-06-11T17:51:00Z">
        <w:r>
          <w:t xml:space="preserve"> pas</w:t>
        </w:r>
      </w:ins>
      <w:ins w:id="725" w:author="CCCCC" w:date="2017-06-11T17:50:00Z">
        <w:r>
          <w:t xml:space="preserve"> de modifier l’intitulé de ses boutons. </w:t>
        </w:r>
      </w:ins>
      <w:ins w:id="726" w:author="CCCCC" w:date="2017-06-11T17:51:00Z">
        <w:r>
          <w:t>Il a donc été modifié ainsi que la fonction qui lui est associé pour rendre ceci possible</w:t>
        </w:r>
      </w:ins>
      <w:ins w:id="727" w:author="CCCCC" w:date="2017-06-11T17:54:00Z">
        <w:r>
          <w:t>, en leur rajoutant</w:t>
        </w:r>
      </w:ins>
      <w:ins w:id="728" w:author="CCCCC" w:date="2017-06-11T17:55:00Z">
        <w:r>
          <w:t xml:space="preserve"> </w:t>
        </w:r>
      </w:ins>
      <w:ins w:id="729" w:author="CCCCC" w:date="2017-06-11T17:54:00Z">
        <w:r>
          <w:t>les labels en paramètre (voir image ci-contre).</w:t>
        </w:r>
      </w:ins>
    </w:p>
    <w:p w14:paraId="14F5B46B" w14:textId="180176B9" w:rsidR="00CD2527" w:rsidRDefault="001F7E81">
      <w:pPr>
        <w:rPr>
          <w:ins w:id="730" w:author="CCCCC" w:date="2017-06-11T19:41:00Z"/>
          <w:noProof/>
          <w:lang w:eastAsia="fr-FR" w:bidi="ar-SA"/>
        </w:rPr>
        <w:pPrChange w:id="731" w:author="CCCCC" w:date="2017-06-10T16:18:00Z">
          <w:pPr>
            <w:pStyle w:val="Heading4"/>
          </w:pPr>
        </w:pPrChange>
      </w:pPr>
      <w:ins w:id="732"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733" w:author="CCCCC" w:date="2017-06-11T18:02:00Z">
        <w:r w:rsidR="00CD2527">
          <w:t>La mise à jour d’un hôte s’effectue</w:t>
        </w:r>
      </w:ins>
      <w:ins w:id="734" w:author="CCCCC" w:date="2017-06-11T19:34:00Z">
        <w:r w:rsidR="00B045DA">
          <w:t xml:space="preserve"> dans le fichier src/xo-app/host/tab-patches.js</w:t>
        </w:r>
      </w:ins>
      <w:ins w:id="735" w:author="CCCCC" w:date="2017-06-11T19:35:00Z">
        <w:r w:rsidR="00B045DA">
          <w:t>.</w:t>
        </w:r>
      </w:ins>
      <w:ins w:id="736"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737" w:author="CCCCC" w:date="2017-06-11T19:40:00Z">
        <w:r w:rsidR="00B045DA">
          <w:rPr>
            <w:noProof/>
            <w:lang w:eastAsia="fr-FR" w:bidi="ar-SA"/>
          </w:rPr>
          <w:t xml:space="preserve">’un patch, une fonction est exécutée. Elle va </w:t>
        </w:r>
      </w:ins>
      <w:ins w:id="738" w:author="CCCCC" w:date="2017-06-11T19:41:00Z">
        <w:r w:rsidR="00B045DA">
          <w:rPr>
            <w:noProof/>
            <w:lang w:eastAsia="fr-FR" w:bidi="ar-SA"/>
          </w:rPr>
          <w:t>être remplacée par la fonction suivante :</w:t>
        </w:r>
      </w:ins>
    </w:p>
    <w:p w14:paraId="0E40A4AF" w14:textId="0D6EBB54" w:rsidR="00E96724" w:rsidRPr="00EA196F" w:rsidRDefault="00B045DA">
      <w:pPr>
        <w:rPr>
          <w:ins w:id="739" w:author="CCCCC" w:date="2017-06-13T18:52:00Z"/>
          <w:b/>
          <w:bCs/>
          <w:rPrChange w:id="740" w:author="CCCCC" w:date="2017-06-13T19:14:00Z">
            <w:rPr>
              <w:ins w:id="741" w:author="CCCCC" w:date="2017-06-13T18:52:00Z"/>
              <w:rFonts w:ascii="Times New Roman" w:eastAsia="Source Han Sans CN Regular" w:hAnsi="Times New Roman" w:cs="Lohit Devanagari"/>
              <w:b w:val="0"/>
              <w:bCs w:val="0"/>
              <w:noProof/>
              <w:color w:val="auto"/>
              <w:szCs w:val="24"/>
              <w:lang w:eastAsia="fr-FR" w:bidi="ar-SA"/>
            </w:rPr>
          </w:rPrChange>
        </w:rPr>
        <w:pPrChange w:id="742" w:author="CCCCC" w:date="2017-06-13T19:14:00Z">
          <w:pPr>
            <w:pStyle w:val="Heading4"/>
          </w:pPr>
        </w:pPrChange>
      </w:pPr>
      <w:ins w:id="743" w:author="CCCCC" w:date="2017-06-11T19:43:00Z">
        <w:r>
          <w:rPr>
            <w:noProof/>
            <w:lang w:eastAsia="fr-FR" w:bidi="ar-SA"/>
          </w:rPr>
          <w:t>Elle prend en argument le patch qui doit être installé et une fonction permettant de l</w:t>
        </w:r>
      </w:ins>
      <w:ins w:id="744" w:author="CCCCC" w:date="2017-06-11T19:44:00Z">
        <w:r>
          <w:rPr>
            <w:noProof/>
            <w:lang w:eastAsia="fr-FR" w:bidi="ar-SA"/>
          </w:rPr>
          <w:t>’installer.</w:t>
        </w:r>
        <w:r w:rsidR="00BB0916">
          <w:rPr>
            <w:noProof/>
            <w:lang w:eastAsia="fr-FR" w:bidi="ar-SA"/>
          </w:rPr>
          <w:t xml:space="preserve"> Elle va exécuter la fonction </w:t>
        </w:r>
      </w:ins>
      <w:ins w:id="745" w:author="CCCCC" w:date="2017-06-11T19:46:00Z">
        <w:r w:rsidR="00BB0916">
          <w:rPr>
            <w:noProof/>
            <w:lang w:eastAsia="fr-FR" w:bidi="ar-SA"/>
          </w:rPr>
          <w:t>« </w:t>
        </w:r>
      </w:ins>
      <w:ins w:id="746" w:author="CCCCC" w:date="2017-06-11T19:44:00Z">
        <w:r w:rsidR="00BB0916">
          <w:rPr>
            <w:noProof/>
            <w:lang w:eastAsia="fr-FR" w:bidi="ar-SA"/>
          </w:rPr>
          <w:t>confirm</w:t>
        </w:r>
      </w:ins>
      <w:ins w:id="747" w:author="CCCCC" w:date="2017-06-11T19:46:00Z">
        <w:r w:rsidR="00BB0916">
          <w:rPr>
            <w:noProof/>
            <w:lang w:eastAsia="fr-FR" w:bidi="ar-SA"/>
          </w:rPr>
          <w:t> » est lui donnant le contenu nécessaire et retourner son resultat</w:t>
        </w:r>
      </w:ins>
      <w:ins w:id="748" w:author="CCCCC" w:date="2017-06-11T19:47:00Z">
        <w:r w:rsidR="00BB0916">
          <w:rPr>
            <w:noProof/>
            <w:lang w:eastAsia="fr-FR" w:bidi="ar-SA"/>
          </w:rPr>
          <w:t xml:space="preserve"> qui est la promesse que nous avons vue précédement</w:t>
        </w:r>
      </w:ins>
      <w:ins w:id="749" w:author="CCCCC" w:date="2017-06-11T19:46:00Z">
        <w:r w:rsidR="00BB0916">
          <w:rPr>
            <w:noProof/>
            <w:lang w:eastAsia="fr-FR" w:bidi="ar-SA"/>
          </w:rPr>
          <w:t>.</w:t>
        </w:r>
      </w:ins>
      <w:ins w:id="750" w:author="CCCCC" w:date="2017-06-11T19:48:00Z">
        <w:r w:rsidR="00BB0916">
          <w:rPr>
            <w:noProof/>
            <w:lang w:eastAsia="fr-FR" w:bidi="ar-SA"/>
          </w:rPr>
          <w:t xml:space="preserve"> L’exécuteur de la promesse est exécuté lors de l</w:t>
        </w:r>
      </w:ins>
      <w:ins w:id="751" w:author="CCCCC" w:date="2017-06-11T19:49:00Z">
        <w:r w:rsidR="00BB0916">
          <w:rPr>
            <w:noProof/>
            <w:lang w:eastAsia="fr-FR" w:bidi="ar-SA"/>
          </w:rPr>
          <w:t>’appel à « then », qui lui passe les fonctions de rejet ou d’</w:t>
        </w:r>
      </w:ins>
      <w:ins w:id="752" w:author="CCCCC" w:date="2017-06-11T19:50:00Z">
        <w:r w:rsidR="00BB0916">
          <w:rPr>
            <w:noProof/>
            <w:lang w:eastAsia="fr-FR" w:bidi="ar-SA"/>
          </w:rPr>
          <w:t xml:space="preserve">adoption. Ainsi, si l’utilisateur </w:t>
        </w:r>
      </w:ins>
      <w:ins w:id="753" w:author="CCCCC" w:date="2017-06-11T19:51:00Z">
        <w:r w:rsidR="00BB0916">
          <w:rPr>
            <w:noProof/>
            <w:lang w:eastAsia="fr-FR" w:bidi="ar-SA"/>
          </w:rPr>
          <w:t xml:space="preserve">veut </w:t>
        </w:r>
      </w:ins>
      <w:ins w:id="754" w:author="CCCCC" w:date="2017-06-11T19:50:00Z">
        <w:r w:rsidR="00BB0916">
          <w:rPr>
            <w:noProof/>
            <w:lang w:eastAsia="fr-FR" w:bidi="ar-SA"/>
          </w:rPr>
          <w:t xml:space="preserve">poursuivre </w:t>
        </w:r>
        <w:r w:rsidR="00BB0916">
          <w:rPr>
            <w:noProof/>
            <w:lang w:eastAsia="fr-FR" w:bidi="ar-SA"/>
          </w:rPr>
          <w:lastRenderedPageBreak/>
          <w:t>l’instal</w:t>
        </w:r>
      </w:ins>
      <w:ins w:id="755" w:author="CCCCC" w:date="2017-06-11T19:51:00Z">
        <w:r w:rsidR="00BB0916">
          <w:rPr>
            <w:noProof/>
            <w:lang w:eastAsia="fr-FR" w:bidi="ar-SA"/>
          </w:rPr>
          <w:t>l</w:t>
        </w:r>
      </w:ins>
      <w:ins w:id="756" w:author="CCCCC" w:date="2017-06-11T19:50:00Z">
        <w:r w:rsidR="00BB0916">
          <w:rPr>
            <w:noProof/>
            <w:lang w:eastAsia="fr-FR" w:bidi="ar-SA"/>
          </w:rPr>
          <w:t>at</w:t>
        </w:r>
      </w:ins>
      <w:ins w:id="757" w:author="CCCCC" w:date="2017-06-11T19:51:00Z">
        <w:r w:rsidR="00BB0916">
          <w:rPr>
            <w:noProof/>
            <w:lang w:eastAsia="fr-FR" w:bidi="ar-SA"/>
          </w:rPr>
          <w:t xml:space="preserve">ion, la première fonction qui lui est passé en argument sera exécutée, et s’il </w:t>
        </w:r>
      </w:ins>
      <w:ins w:id="758"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59" w:author="CCCCC" w:date="2017-06-11T19:51:00Z">
        <w:r w:rsidR="00BB0916">
          <w:rPr>
            <w:noProof/>
            <w:lang w:eastAsia="fr-FR" w:bidi="ar-SA"/>
          </w:rPr>
          <w:t>décline, la seconde sera exécutée.</w:t>
        </w:r>
      </w:ins>
      <w:ins w:id="760"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761" w:author="CCCCC" w:date="2017-06-13T18:52:00Z"/>
          <w:rPrChange w:id="762" w:author="CCCCC" w:date="2017-06-10T15:32:00Z">
            <w:rPr>
              <w:del w:id="763" w:author="CCCCC" w:date="2017-06-13T18:52:00Z"/>
            </w:rPr>
          </w:rPrChange>
        </w:rPr>
        <w:pPrChange w:id="764" w:author="CCCCC" w:date="2017-06-10T16:18:00Z">
          <w:pPr>
            <w:pStyle w:val="Heading4"/>
          </w:pPr>
        </w:pPrChange>
      </w:pPr>
    </w:p>
    <w:p w14:paraId="6BB4EC56" w14:textId="05ABB2C0" w:rsidR="000D7996" w:rsidRDefault="000D7996">
      <w:pPr>
        <w:pStyle w:val="Heading3"/>
        <w:rPr>
          <w:ins w:id="765" w:author="CCCCC" w:date="2017-06-11T20:58:00Z"/>
        </w:rPr>
        <w:pPrChange w:id="766" w:author="CCCCC" w:date="2017-06-11T20:52:00Z">
          <w:pPr>
            <w:pStyle w:val="Heading4"/>
          </w:pPr>
        </w:pPrChange>
      </w:pPr>
      <w:r>
        <w:t>Afficher un message rappelant les fichiers de sauvegarde compatibles</w:t>
      </w:r>
    </w:p>
    <w:p w14:paraId="26F523D4" w14:textId="08C2B8DE" w:rsidR="001F7E81" w:rsidRDefault="001F7E81">
      <w:pPr>
        <w:rPr>
          <w:ins w:id="767" w:author="CCCCC" w:date="2017-06-12T19:31:00Z"/>
        </w:rPr>
        <w:pPrChange w:id="768" w:author="CCCCC" w:date="2017-06-11T20:58:00Z">
          <w:pPr>
            <w:pStyle w:val="Heading4"/>
          </w:pPr>
        </w:pPrChange>
      </w:pPr>
      <w:ins w:id="769" w:author="CCCCC" w:date="2017-06-11T20:58:00Z">
        <w:r>
          <w:t>Dans Xen Orchestra, il est possible de faire des sauvegardes des machines virtuel</w:t>
        </w:r>
      </w:ins>
      <w:ins w:id="770" w:author="CCCCC" w:date="2017-06-12T19:00:00Z">
        <w:r w:rsidR="00076FAB">
          <w:t>les</w:t>
        </w:r>
      </w:ins>
      <w:ins w:id="771" w:author="CCCCC" w:date="2017-06-12T19:06:00Z">
        <w:r w:rsidR="005D526A">
          <w:t xml:space="preserve"> sous différents types</w:t>
        </w:r>
      </w:ins>
      <w:ins w:id="772" w:author="CCCCC" w:date="2017-06-12T19:31:00Z">
        <w:r w:rsidR="005D526A">
          <w:t> :</w:t>
        </w:r>
      </w:ins>
    </w:p>
    <w:p w14:paraId="313AE268" w14:textId="45E8DCDC" w:rsidR="005D526A" w:rsidRDefault="005D526A">
      <w:pPr>
        <w:pStyle w:val="ListParagraph"/>
        <w:numPr>
          <w:ilvl w:val="0"/>
          <w:numId w:val="18"/>
        </w:numPr>
        <w:rPr>
          <w:ins w:id="773" w:author="CCCCC" w:date="2017-06-12T19:32:00Z"/>
        </w:rPr>
        <w:pPrChange w:id="774" w:author="CCCCC" w:date="2017-06-12T19:31:00Z">
          <w:pPr>
            <w:pStyle w:val="Heading4"/>
          </w:pPr>
        </w:pPrChange>
      </w:pPr>
      <w:ins w:id="775" w:author="CCCCC" w:date="2017-06-12T19:32:00Z">
        <w:r>
          <w:t>full backup</w:t>
        </w:r>
      </w:ins>
    </w:p>
    <w:p w14:paraId="1F9FFEE9" w14:textId="575E8D5C" w:rsidR="005D526A" w:rsidRDefault="005D526A">
      <w:pPr>
        <w:pStyle w:val="ListParagraph"/>
        <w:numPr>
          <w:ilvl w:val="0"/>
          <w:numId w:val="18"/>
        </w:numPr>
        <w:rPr>
          <w:ins w:id="776" w:author="CCCCC" w:date="2017-06-12T19:32:00Z"/>
        </w:rPr>
        <w:pPrChange w:id="777" w:author="CCCCC" w:date="2017-06-12T19:31:00Z">
          <w:pPr>
            <w:pStyle w:val="Heading4"/>
          </w:pPr>
        </w:pPrChange>
      </w:pPr>
      <w:ins w:id="778" w:author="CCCCC" w:date="2017-06-12T19:32:00Z">
        <w:r>
          <w:t>rolling snapshot</w:t>
        </w:r>
      </w:ins>
    </w:p>
    <w:p w14:paraId="00C313F1" w14:textId="0E2D93AD" w:rsidR="005D526A" w:rsidRDefault="005D526A">
      <w:pPr>
        <w:pStyle w:val="ListParagraph"/>
        <w:numPr>
          <w:ilvl w:val="0"/>
          <w:numId w:val="18"/>
        </w:numPr>
        <w:rPr>
          <w:ins w:id="779" w:author="CCCCC" w:date="2017-06-12T19:33:00Z"/>
        </w:rPr>
        <w:pPrChange w:id="780" w:author="CCCCC" w:date="2017-06-12T19:31:00Z">
          <w:pPr>
            <w:pStyle w:val="Heading4"/>
          </w:pPr>
        </w:pPrChange>
      </w:pPr>
      <w:ins w:id="781" w:author="CCCCC" w:date="2017-06-12T19:33:00Z">
        <w:r>
          <w:t>delta backup</w:t>
        </w:r>
      </w:ins>
    </w:p>
    <w:p w14:paraId="05870109" w14:textId="4C21A8C7" w:rsidR="005D526A" w:rsidRDefault="005D526A">
      <w:pPr>
        <w:pStyle w:val="ListParagraph"/>
        <w:numPr>
          <w:ilvl w:val="0"/>
          <w:numId w:val="18"/>
        </w:numPr>
        <w:rPr>
          <w:ins w:id="782" w:author="CCCCC" w:date="2017-06-12T19:33:00Z"/>
        </w:rPr>
        <w:pPrChange w:id="783" w:author="CCCCC" w:date="2017-06-12T19:31:00Z">
          <w:pPr>
            <w:pStyle w:val="Heading4"/>
          </w:pPr>
        </w:pPrChange>
      </w:pPr>
      <w:ins w:id="784" w:author="CCCCC" w:date="2017-06-12T19:33:00Z">
        <w:r>
          <w:t>disaster recovery</w:t>
        </w:r>
      </w:ins>
    </w:p>
    <w:p w14:paraId="4254AE5D" w14:textId="4F7F3B65" w:rsidR="005D526A" w:rsidRDefault="005D526A">
      <w:pPr>
        <w:pStyle w:val="ListParagraph"/>
        <w:numPr>
          <w:ilvl w:val="0"/>
          <w:numId w:val="18"/>
        </w:numPr>
        <w:rPr>
          <w:ins w:id="785" w:author="CCCCC" w:date="2017-06-12T19:33:00Z"/>
        </w:rPr>
        <w:pPrChange w:id="786" w:author="CCCCC" w:date="2017-06-12T19:31:00Z">
          <w:pPr>
            <w:pStyle w:val="Heading4"/>
          </w:pPr>
        </w:pPrChange>
      </w:pPr>
      <w:ins w:id="787" w:author="CCCCC" w:date="2017-06-12T19:33:00Z">
        <w:r>
          <w:t>continious replication</w:t>
        </w:r>
      </w:ins>
    </w:p>
    <w:p w14:paraId="55D7B696" w14:textId="3495CFCD" w:rsidR="005D526A" w:rsidRDefault="005D526A">
      <w:pPr>
        <w:pStyle w:val="ListParagraph"/>
        <w:numPr>
          <w:ilvl w:val="0"/>
          <w:numId w:val="18"/>
        </w:numPr>
        <w:rPr>
          <w:ins w:id="788" w:author="CCCCC" w:date="2017-06-12T19:33:00Z"/>
        </w:rPr>
        <w:pPrChange w:id="789" w:author="CCCCC" w:date="2017-06-12T19:31:00Z">
          <w:pPr>
            <w:pStyle w:val="Heading4"/>
          </w:pPr>
        </w:pPrChange>
      </w:pPr>
      <w:ins w:id="790" w:author="CCCCC" w:date="2017-06-12T19:33:00Z">
        <w:r>
          <w:t>file level restore</w:t>
        </w:r>
      </w:ins>
    </w:p>
    <w:p w14:paraId="7251B606" w14:textId="3FD2347D" w:rsidR="005D526A" w:rsidRDefault="00915F57">
      <w:pPr>
        <w:rPr>
          <w:ins w:id="791" w:author="CCCCC" w:date="2017-06-12T19:42:00Z"/>
        </w:rPr>
        <w:pPrChange w:id="792" w:author="CCCCC" w:date="2017-06-12T19:33:00Z">
          <w:pPr>
            <w:pStyle w:val="Heading4"/>
          </w:pPr>
        </w:pPrChange>
      </w:pPr>
      <w:ins w:id="793" w:author="CCCCC" w:date="2017-06-12T19:38:00Z">
        <w:r>
          <w:t>De</w:t>
        </w:r>
      </w:ins>
      <w:ins w:id="794" w:author="CCCCC" w:date="2017-06-12T19:39:00Z">
        <w:r>
          <w:t xml:space="preserve"> plus il est possible de stocker </w:t>
        </w:r>
      </w:ins>
      <w:ins w:id="795" w:author="CCCCC" w:date="2017-06-12T19:40:00Z">
        <w:r>
          <w:t>ces sauvegarde</w:t>
        </w:r>
      </w:ins>
      <w:ins w:id="796" w:author="CCCCC" w:date="2017-06-12T19:42:00Z">
        <w:r>
          <w:t>s</w:t>
        </w:r>
      </w:ins>
      <w:ins w:id="797" w:author="CCCCC" w:date="2017-06-12T19:40:00Z">
        <w:r>
          <w:t xml:space="preserve"> de manière local, ou via les protocoles SMB</w:t>
        </w:r>
      </w:ins>
      <w:ins w:id="798" w:author="CCCCC" w:date="2017-06-12T19:43:00Z">
        <w:r>
          <w:rPr>
            <w:rStyle w:val="FootnoteReference"/>
          </w:rPr>
          <w:footnoteReference w:id="8"/>
        </w:r>
      </w:ins>
      <w:ins w:id="804" w:author="CCCCC" w:date="2017-06-12T19:40:00Z">
        <w:r>
          <w:t xml:space="preserve"> ou </w:t>
        </w:r>
      </w:ins>
      <w:ins w:id="805" w:author="CCCCC" w:date="2017-06-12T19:41:00Z">
        <w:r>
          <w:t>NFS</w:t>
        </w:r>
      </w:ins>
      <w:ins w:id="806" w:author="CCCCC" w:date="2017-06-12T19:45:00Z">
        <w:r>
          <w:rPr>
            <w:rStyle w:val="FootnoteReference"/>
          </w:rPr>
          <w:footnoteReference w:id="9"/>
        </w:r>
      </w:ins>
      <w:ins w:id="812" w:author="CCCCC" w:date="2017-06-12T19:42:00Z">
        <w:r>
          <w:t>.</w:t>
        </w:r>
      </w:ins>
    </w:p>
    <w:p w14:paraId="0DE402F1" w14:textId="0893ED42" w:rsidR="00915F57" w:rsidRDefault="00915F57">
      <w:pPr>
        <w:rPr>
          <w:ins w:id="813" w:author="CCCCC" w:date="2017-06-12T20:07:00Z"/>
        </w:rPr>
        <w:pPrChange w:id="814" w:author="CCCCC" w:date="2017-06-12T19:33:00Z">
          <w:pPr>
            <w:pStyle w:val="Heading4"/>
          </w:pPr>
        </w:pPrChange>
      </w:pPr>
      <w:ins w:id="815" w:author="CCCCC" w:date="2017-06-12T19:42:00Z">
        <w:r>
          <w:t xml:space="preserve">Xen Orchestra permet de </w:t>
        </w:r>
      </w:ins>
      <w:ins w:id="816" w:author="CCCCC" w:date="2017-06-12T19:46:00Z">
        <w:r>
          <w:t xml:space="preserve">restaurer des machines uniquement via des fichiers de type delta backup </w:t>
        </w:r>
      </w:ins>
      <w:ins w:id="817" w:author="CCCCC" w:date="2017-06-12T19:48:00Z">
        <w:r w:rsidR="006B7C1F">
          <w:t xml:space="preserve">hébergés en local ou via NFS. </w:t>
        </w:r>
      </w:ins>
      <w:ins w:id="818" w:author="CCCCC" w:date="2017-06-12T19:49:00Z">
        <w:r w:rsidR="006B7C1F">
          <w:t>Cette tâche qui m’a été confiée avait pour but d’en informer l’utilisateur gr</w:t>
        </w:r>
      </w:ins>
      <w:ins w:id="819" w:author="CCCCC" w:date="2017-06-12T19:50:00Z">
        <w:r w:rsidR="006B7C1F">
          <w:t>âce à un message d’information.</w:t>
        </w:r>
      </w:ins>
    </w:p>
    <w:p w14:paraId="42B8FACD" w14:textId="2B36BAFF" w:rsidR="00225B0F" w:rsidRDefault="00F10476">
      <w:pPr>
        <w:rPr>
          <w:ins w:id="820" w:author="CCCCC" w:date="2017-06-12T20:16:00Z"/>
        </w:rPr>
        <w:pPrChange w:id="821" w:author="CCCCC" w:date="2017-06-12T19:33:00Z">
          <w:pPr>
            <w:pStyle w:val="Heading4"/>
          </w:pPr>
        </w:pPrChange>
      </w:pPr>
      <w:ins w:id="822"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823" w:author="CCCCC" w:date="2017-06-12T20:08:00Z">
        <w:r w:rsidR="00221844">
          <w:t>Le formulaire permettant de restaurer une machine se trouve dans le rendu</w:t>
        </w:r>
      </w:ins>
      <w:ins w:id="824" w:author="CCCCC" w:date="2017-06-12T20:09:00Z">
        <w:r w:rsidR="00221844">
          <w:t xml:space="preserve"> du composant « FileRestore ».</w:t>
        </w:r>
      </w:ins>
      <w:ins w:id="825" w:author="CCCCC" w:date="2017-06-12T20:13:00Z">
        <w:r w:rsidR="00221844">
          <w:t xml:space="preserve"> </w:t>
        </w:r>
      </w:ins>
      <w:ins w:id="826" w:author="CCCCC" w:date="2017-06-12T20:14:00Z">
        <w:r w:rsidR="00221844">
          <w:t>Le formulaire contenant déjà un message d’information, une liste a été cré</w:t>
        </w:r>
      </w:ins>
      <w:ins w:id="827" w:author="CCCCC" w:date="2017-06-12T20:15:00Z">
        <w:r w:rsidR="00221844">
          <w:t>é</w:t>
        </w:r>
      </w:ins>
      <w:ins w:id="828" w:author="CCCCC" w:date="2017-06-12T20:14:00Z">
        <w:r w:rsidR="00221844">
          <w:t>e contenant les deux messages</w:t>
        </w:r>
      </w:ins>
      <w:ins w:id="829" w:author="CCCCC" w:date="2017-06-12T20:15:00Z">
        <w:r w:rsidR="00221844">
          <w:t xml:space="preserve"> d’information, de la manière suivante :</w:t>
        </w:r>
      </w:ins>
    </w:p>
    <w:p w14:paraId="502DE54F" w14:textId="77777777" w:rsidR="00EA196F" w:rsidRDefault="00EA196F">
      <w:pPr>
        <w:rPr>
          <w:ins w:id="830" w:author="CCCCC" w:date="2017-06-13T19:18:00Z"/>
          <w:noProof/>
          <w:lang w:eastAsia="fr-FR" w:bidi="ar-SA"/>
        </w:rPr>
        <w:pPrChange w:id="831" w:author="CCCCC" w:date="2017-06-12T19:33:00Z">
          <w:pPr>
            <w:pStyle w:val="Heading4"/>
          </w:pPr>
        </w:pPrChange>
      </w:pPr>
    </w:p>
    <w:p w14:paraId="606C3F5A" w14:textId="6FAFD707" w:rsidR="00EA196F" w:rsidRDefault="00EA196F">
      <w:pPr>
        <w:rPr>
          <w:ins w:id="832" w:author="CCCCC" w:date="2017-06-13T19:15:00Z"/>
          <w:noProof/>
          <w:lang w:eastAsia="fr-FR" w:bidi="ar-SA"/>
        </w:rPr>
        <w:pPrChange w:id="833" w:author="CCCCC" w:date="2017-06-12T19:33:00Z">
          <w:pPr>
            <w:pStyle w:val="Heading4"/>
          </w:pPr>
        </w:pPrChange>
      </w:pPr>
      <w:ins w:id="834" w:author="CCCCC" w:date="2017-06-13T19:15:00Z">
        <w:r>
          <w:rPr>
            <w:noProof/>
            <w:lang w:eastAsia="fr-FR" w:bidi="ar-SA"/>
          </w:rPr>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35" w:author="CCCCC" w:date="2017-06-12T20:16:00Z">
        <w:r w:rsidR="00F10476">
          <w:t xml:space="preserve">Ici, la fonction </w:t>
        </w:r>
      </w:ins>
      <w:ins w:id="836" w:author="CCCCC" w:date="2017-06-12T20:17:00Z">
        <w:r w:rsidR="00F10476">
          <w:t xml:space="preserve">« _ » fait référence à </w:t>
        </w:r>
      </w:ins>
      <w:ins w:id="837" w:author="CCCCC" w:date="2017-06-12T20:19:00Z">
        <w:r w:rsidR="003136F5">
          <w:t>un module d’internationalisation de l’application. Ainsi pour chaque label comme</w:t>
        </w:r>
      </w:ins>
      <w:ins w:id="838"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839" w:author="CCCCC" w:date="2017-06-12T20:21:00Z">
        <w:r w:rsidR="003136F5">
          <w:t xml:space="preserve">texte correspond pour chacune des langues proposées par </w:t>
        </w:r>
      </w:ins>
      <w:ins w:id="840" w:author="CCCCC" w:date="2017-06-12T20:22:00Z">
        <w:r w:rsidR="003136F5">
          <w:t xml:space="preserve">Xen Orchestra. Il a donc fallu ajouter cette correspondance dans le fichier </w:t>
        </w:r>
      </w:ins>
      <w:ins w:id="841" w:author="CCCCC" w:date="2017-06-12T20:23:00Z">
        <w:r w:rsidR="003136F5">
          <w:t xml:space="preserve">« message.js » situé dans src/common/intl. </w:t>
        </w:r>
      </w:ins>
      <w:ins w:id="842" w:author="CCCCC" w:date="2017-06-12T20:24:00Z">
        <w:r w:rsidR="003136F5">
          <w:t>L’interface définitive du formulaire est donc la suivante</w:t>
        </w:r>
      </w:ins>
      <w:ins w:id="843" w:author="CCCCC" w:date="2017-06-12T20:25:00Z">
        <w:r w:rsidR="003136F5">
          <w:t> </w:t>
        </w:r>
      </w:ins>
      <w:ins w:id="844" w:author="CCCCC" w:date="2017-06-12T20:24:00Z">
        <w:r w:rsidR="003136F5">
          <w:t>:</w:t>
        </w:r>
      </w:ins>
    </w:p>
    <w:p w14:paraId="0DD597FB" w14:textId="4D114CF6" w:rsidR="003136F5" w:rsidRPr="001F7E81" w:rsidDel="00EA196F" w:rsidRDefault="003136F5">
      <w:pPr>
        <w:rPr>
          <w:del w:id="845" w:author="CCCCC" w:date="2017-06-13T19:15:00Z"/>
          <w:rPrChange w:id="846" w:author="CCCCC" w:date="2017-06-11T20:58:00Z">
            <w:rPr>
              <w:del w:id="847" w:author="CCCCC" w:date="2017-06-13T19:15:00Z"/>
            </w:rPr>
          </w:rPrChange>
        </w:rPr>
        <w:pPrChange w:id="848" w:author="CCCCC" w:date="2017-06-12T19:33:00Z">
          <w:pPr>
            <w:pStyle w:val="Heading4"/>
          </w:pPr>
        </w:pPrChange>
      </w:pPr>
    </w:p>
    <w:p w14:paraId="16DB88BE" w14:textId="6E446FC4" w:rsidR="000D7996" w:rsidRDefault="000D7996">
      <w:pPr>
        <w:pStyle w:val="Heading3"/>
        <w:rPr>
          <w:ins w:id="849" w:author="CCCCC" w:date="2017-06-12T20:38:00Z"/>
        </w:rPr>
        <w:pPrChange w:id="850" w:author="CCCCC" w:date="2017-06-11T20:52:00Z">
          <w:pPr>
            <w:pStyle w:val="Heading4"/>
          </w:pPr>
        </w:pPrChange>
      </w:pPr>
      <w:r>
        <w:t>Afficher depuis combien de temps une machine est éteinte</w:t>
      </w:r>
    </w:p>
    <w:p w14:paraId="5280994E" w14:textId="69ACC378" w:rsidR="00471A83" w:rsidRDefault="00471A83">
      <w:pPr>
        <w:rPr>
          <w:ins w:id="851" w:author="CCCCC" w:date="2017-06-12T20:40:00Z"/>
        </w:rPr>
        <w:pPrChange w:id="852" w:author="CCCCC" w:date="2017-06-12T20:38:00Z">
          <w:pPr>
            <w:pStyle w:val="Heading4"/>
          </w:pPr>
        </w:pPrChange>
      </w:pPr>
      <w:ins w:id="853" w:author="CCCCC" w:date="2017-06-12T20:40:00Z">
        <w:r>
          <w:t>Sur la vue générale d’une machine virtuelle, si celle-ci est allumée, il est affiché depuis combien de temps elle a été démarrée.</w:t>
        </w:r>
      </w:ins>
    </w:p>
    <w:p w14:paraId="6761813B" w14:textId="49AE31AE" w:rsidR="00471A83" w:rsidRDefault="00EA196F">
      <w:pPr>
        <w:rPr>
          <w:ins w:id="854" w:author="CCCCC" w:date="2017-06-12T21:50:00Z"/>
          <w:noProof/>
          <w:lang w:eastAsia="fr-FR" w:bidi="ar-SA"/>
        </w:rPr>
        <w:pPrChange w:id="855" w:author="CCCCC" w:date="2017-06-12T20:38:00Z">
          <w:pPr>
            <w:pStyle w:val="Heading4"/>
          </w:pPr>
        </w:pPrChange>
      </w:pPr>
      <w:ins w:id="856" w:author="CCCCC" w:date="2017-06-13T19:18:00Z">
        <w:r>
          <w:rPr>
            <w:noProof/>
            <w:lang w:eastAsia="fr-FR" w:bidi="ar-SA"/>
          </w:rPr>
          <w:drawing>
            <wp:anchor distT="0" distB="0" distL="114300" distR="114300" simplePos="0" relativeHeight="251706880" behindDoc="0" locked="0" layoutInCell="1" allowOverlap="1" wp14:anchorId="2619D618" wp14:editId="4301AE81">
              <wp:simplePos x="0" y="0"/>
              <wp:positionH relativeFrom="margin">
                <wp:align>left</wp:align>
              </wp:positionH>
              <wp:positionV relativeFrom="paragraph">
                <wp:posOffset>-4445</wp:posOffset>
              </wp:positionV>
              <wp:extent cx="3947795" cy="1759585"/>
              <wp:effectExtent l="0" t="0" r="0"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566" t="15326" b="45477"/>
                      <a:stretch/>
                    </pic:blipFill>
                    <pic:spPr bwMode="auto">
                      <a:xfrm>
                        <a:off x="0" y="0"/>
                        <a:ext cx="3947795" cy="175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57" w:author="CCCCC" w:date="2017-06-12T21:49:00Z">
        <w:r>
          <w:rPr>
            <w:noProof/>
            <w:lang w:eastAsia="fr-FR" w:bidi="ar-SA"/>
          </w:rPr>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858" w:author="CCCCC" w:date="2017-06-12T20:44:00Z">
        <w:r w:rsidR="00471A83">
          <w:t xml:space="preserve">Cette tâche a pour but d’afficher depuis combien de temps une machine est éteinte. </w:t>
        </w:r>
      </w:ins>
      <w:ins w:id="859" w:author="CCCCC" w:date="2017-06-12T20:45:00Z">
        <w:r w:rsidR="00471A83">
          <w:t>Une machine virtuelle</w:t>
        </w:r>
      </w:ins>
      <w:ins w:id="860" w:author="CCCCC" w:date="2017-06-12T20:49:00Z">
        <w:r w:rsidR="00473C54">
          <w:t xml:space="preserve"> ne possède pas de champ gardant en mémoire la dernière date d</w:t>
        </w:r>
      </w:ins>
      <w:ins w:id="861" w:author="CCCCC" w:date="2017-06-12T20:50:00Z">
        <w:r w:rsidR="00473C54">
          <w:t>’extinction. Cependant, lorsqu</w:t>
        </w:r>
      </w:ins>
      <w:ins w:id="862" w:author="CCCCC" w:date="2017-06-12T20:51:00Z">
        <w:r w:rsidR="00473C54">
          <w:t>’une opération sur une machine est effectuée, comme l’allumage, l’extinction ou la création d</w:t>
        </w:r>
      </w:ins>
      <w:ins w:id="863" w:author="CCCCC" w:date="2017-06-12T20:52:00Z">
        <w:r w:rsidR="00473C54">
          <w:t>’un snapshot, un message</w:t>
        </w:r>
      </w:ins>
      <w:ins w:id="864" w:author="CCCCC" w:date="2017-06-12T22:17:00Z">
        <w:r w:rsidR="00243482">
          <w:t xml:space="preserve"> appelé « log »</w:t>
        </w:r>
      </w:ins>
      <w:ins w:id="865" w:author="CCCCC" w:date="2017-06-12T20:52:00Z">
        <w:r w:rsidR="00473C54">
          <w:t xml:space="preserve"> associé à la machine est généré.</w:t>
        </w:r>
      </w:ins>
      <w:ins w:id="866" w:author="CCCCC" w:date="2017-06-12T20:58:00Z">
        <w:r w:rsidR="00473C54">
          <w:t xml:space="preserve"> Il fallait donc rechercher le dernier message type « </w:t>
        </w:r>
        <w:r w:rsidR="00473C54" w:rsidRPr="00473C54">
          <w:t>VM_SHUTDOWN</w:t>
        </w:r>
        <w:r w:rsidR="00473C54">
          <w:t> »</w:t>
        </w:r>
      </w:ins>
      <w:ins w:id="867" w:author="CCCCC" w:date="2017-06-12T20:59:00Z">
        <w:r w:rsidR="00402C4C">
          <w:t xml:space="preserve"> associé à la machine virtuelle voulue. </w:t>
        </w:r>
      </w:ins>
      <w:ins w:id="868" w:author="CCCCC" w:date="2017-06-12T21:00:00Z">
        <w:r w:rsidR="00402C4C">
          <w:t>I</w:t>
        </w:r>
      </w:ins>
      <w:ins w:id="869" w:author="CCCCC" w:date="2017-06-12T20:59:00Z">
        <w:r w:rsidR="00402C4C">
          <w:t>l a</w:t>
        </w:r>
      </w:ins>
      <w:ins w:id="870" w:author="CCCCC" w:date="2017-06-12T21:00:00Z">
        <w:r w:rsidR="00402C4C">
          <w:t xml:space="preserve"> donc</w:t>
        </w:r>
      </w:ins>
      <w:ins w:id="871" w:author="CCCCC" w:date="2017-06-12T20:59:00Z">
        <w:r w:rsidR="00402C4C">
          <w:t xml:space="preserve"> été nécessaire d’écrire un sélecteur pour obtenir cet objet. </w:t>
        </w:r>
      </w:ins>
      <w:ins w:id="872" w:author="CCCCC" w:date="2017-06-12T22:16:00Z">
        <w:r w:rsidR="00243482">
          <w:t>Si une machine virtuelle n</w:t>
        </w:r>
      </w:ins>
      <w:ins w:id="873" w:author="CCCCC" w:date="2017-06-12T22:17:00Z">
        <w:r w:rsidR="00243482">
          <w:t>’a jamais été éteinte, ou alors que ses logs ont été effacés, il peut arriver que ce message n</w:t>
        </w:r>
      </w:ins>
      <w:ins w:id="874" w:author="CCCCC" w:date="2017-06-12T22:18:00Z">
        <w:r w:rsidR="00243482">
          <w:t>’existe pas, dans ce cas il sera juste indiqué que la machine est éteinte.</w:t>
        </w:r>
      </w:ins>
      <w:ins w:id="875" w:author="CCCCC" w:date="2017-06-12T22:17:00Z">
        <w:r w:rsidR="00243482">
          <w:t xml:space="preserve"> </w:t>
        </w:r>
      </w:ins>
      <w:ins w:id="876" w:author="CCCCC" w:date="2017-06-12T21:41:00Z">
        <w:r w:rsidR="00E671F9">
          <w:t>Tous les sélecteurs utilisés par Xen Orchestra sont centralisé</w:t>
        </w:r>
      </w:ins>
      <w:ins w:id="877" w:author="CCCCC" w:date="2017-06-12T21:47:00Z">
        <w:r w:rsidR="00E671F9">
          <w:t>s</w:t>
        </w:r>
      </w:ins>
      <w:ins w:id="878" w:author="CCCCC" w:date="2017-06-12T21:41:00Z">
        <w:r w:rsidR="00E671F9">
          <w:t xml:space="preserve"> dans le fichier « selectors.js » du dossier </w:t>
        </w:r>
      </w:ins>
      <w:ins w:id="879" w:author="CCCCC" w:date="2017-06-12T21:42:00Z">
        <w:r w:rsidR="00E671F9">
          <w:t>« </w:t>
        </w:r>
      </w:ins>
      <w:ins w:id="880" w:author="CCCCC" w:date="2017-06-12T21:41:00Z">
        <w:r w:rsidR="00E671F9">
          <w:t>common</w:t>
        </w:r>
      </w:ins>
      <w:ins w:id="881" w:author="CCCCC" w:date="2017-06-12T21:42:00Z">
        <w:r w:rsidR="00E671F9">
          <w:t> »</w:t>
        </w:r>
      </w:ins>
      <w:ins w:id="882"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3204F805" w:rsidR="004B3546" w:rsidRDefault="004B3546">
      <w:pPr>
        <w:rPr>
          <w:ins w:id="883" w:author="CCCCC" w:date="2017-06-12T22:11:00Z"/>
        </w:rPr>
        <w:pPrChange w:id="884" w:author="CCCCC" w:date="2017-06-12T20:38:00Z">
          <w:pPr>
            <w:pStyle w:val="Heading4"/>
          </w:pPr>
        </w:pPrChange>
      </w:pPr>
      <w:ins w:id="885" w:author="CCCCC" w:date="2017-06-12T21:52:00Z">
        <w:r>
          <w:t>Cette fonction renvoie un sélecteur, c</w:t>
        </w:r>
      </w:ins>
      <w:ins w:id="886" w:author="CCCCC" w:date="2017-06-12T21:53:00Z">
        <w:r>
          <w:t xml:space="preserve">’est-à-dire qu’elle </w:t>
        </w:r>
      </w:ins>
      <w:ins w:id="887" w:author="CCCCC" w:date="2017-06-12T21:54:00Z">
        <w:r>
          <w:t>fournit une fonction qui, elle, renverrai la valeur souhaitée.</w:t>
        </w:r>
      </w:ins>
      <w:ins w:id="888" w:author="CCCCC" w:date="2017-06-12T21:56:00Z">
        <w:r>
          <w:t xml:space="preserve"> Elle prend en argument</w:t>
        </w:r>
      </w:ins>
      <w:ins w:id="889" w:author="CCCCC" w:date="2017-06-12T21:59:00Z">
        <w:r w:rsidR="008B650A">
          <w:t xml:space="preserve"> une fonction qui renvoie l’identifiant d’une machine virtuelle et renvoie le </w:t>
        </w:r>
      </w:ins>
      <w:ins w:id="890" w:author="CCCCC" w:date="2017-06-12T22:01:00Z">
        <w:r w:rsidR="008B650A">
          <w:t>résultat</w:t>
        </w:r>
      </w:ins>
      <w:ins w:id="891" w:author="CCCCC" w:date="2017-06-12T21:59:00Z">
        <w:r w:rsidR="008B650A">
          <w:t xml:space="preserve"> </w:t>
        </w:r>
      </w:ins>
      <w:ins w:id="892" w:author="CCCCC" w:date="2017-06-12T22:01:00Z">
        <w:r w:rsidR="008B650A">
          <w:t>d’une fonction « create » issue du module « Reselect ». « create » reçoit en argument des fonctions</w:t>
        </w:r>
      </w:ins>
      <w:ins w:id="893" w:author="CCCCC" w:date="2017-06-12T22:07:00Z">
        <w:r w:rsidR="008B650A">
          <w:t xml:space="preserve"> appelés « input selectors » ainsi que le selecteur qui est le dernier argument. </w:t>
        </w:r>
      </w:ins>
      <w:ins w:id="894" w:author="CCCCC" w:date="2017-06-12T22:08:00Z">
        <w:r w:rsidR="008B650A">
          <w:t xml:space="preserve">Chacun des input selectors va </w:t>
        </w:r>
      </w:ins>
      <w:ins w:id="895" w:author="CCCCC" w:date="2017-06-12T22:09:00Z">
        <w:r w:rsidR="008B650A">
          <w:t>être exécuté et va passer son résultat en argument du sélecteur qui</w:t>
        </w:r>
        <w:r w:rsidR="00243482">
          <w:t xml:space="preserve"> sera retourné par la méthode « create ». </w:t>
        </w:r>
      </w:ins>
      <w:ins w:id="896" w:author="CCCCC" w:date="2017-06-12T22:10:00Z">
        <w:r w:rsidR="00243482">
          <w:t>Ainsi, le sélecteur recevra l’identifiant de la machine virtuelle et la liste de tous</w:t>
        </w:r>
      </w:ins>
      <w:ins w:id="897" w:author="CCCCC" w:date="2017-06-12T22:11:00Z">
        <w:r w:rsidR="00243482">
          <w:t xml:space="preserve"> les messages de l’application et renverra le message voulu.</w:t>
        </w:r>
      </w:ins>
    </w:p>
    <w:p w14:paraId="3AA7F48E" w14:textId="1D1ED1BE" w:rsidR="00243482" w:rsidRDefault="00F55C7B">
      <w:pPr>
        <w:rPr>
          <w:ins w:id="898" w:author="CCCCC" w:date="2017-06-12T22:26:00Z"/>
        </w:rPr>
        <w:pPrChange w:id="899" w:author="CCCCC" w:date="2017-06-12T20:38:00Z">
          <w:pPr>
            <w:pStyle w:val="Heading4"/>
          </w:pPr>
        </w:pPrChange>
      </w:pPr>
      <w:ins w:id="900" w:author="CCCCC" w:date="2017-06-12T22:23:00Z">
        <w:r>
          <w:t xml:space="preserve">Le résultat du sélecteur est injecté dans le composant « TabGeneral » du dossier </w:t>
        </w:r>
      </w:ins>
      <w:ins w:id="901" w:author="CCCCC" w:date="2017-06-12T22:24:00Z">
        <w:r>
          <w:t>« </w:t>
        </w:r>
      </w:ins>
      <w:ins w:id="902" w:author="CCCCC" w:date="2017-06-12T22:23:00Z">
        <w:r>
          <w:t>src/xo-app/vm</w:t>
        </w:r>
      </w:ins>
      <w:ins w:id="903" w:author="CCCCC" w:date="2017-06-12T22:24:00Z">
        <w:r>
          <w:t xml:space="preserve"> » de la manière suivante : </w:t>
        </w:r>
      </w:ins>
    </w:p>
    <w:p w14:paraId="29386D1F" w14:textId="42612BDB" w:rsidR="00F55C7B" w:rsidRDefault="00C87EF3">
      <w:pPr>
        <w:rPr>
          <w:ins w:id="904" w:author="CCCCC" w:date="2017-06-12T22:29:00Z"/>
        </w:rPr>
        <w:pPrChange w:id="905" w:author="CCCCC" w:date="2017-06-12T20:38:00Z">
          <w:pPr>
            <w:pStyle w:val="Heading4"/>
          </w:pPr>
        </w:pPrChange>
      </w:pPr>
      <w:ins w:id="906" w:author="CCCCC" w:date="2017-06-12T22:25:00Z">
        <w:r>
          <w:rPr>
            <w:noProof/>
            <w:lang w:eastAsia="fr-FR" w:bidi="ar-SA"/>
          </w:rPr>
          <w:drawing>
            <wp:anchor distT="0" distB="0" distL="114300" distR="114300" simplePos="0" relativeHeight="251700736" behindDoc="0" locked="0" layoutInCell="1" allowOverlap="1" wp14:anchorId="6A175145" wp14:editId="32917DFD">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14:sizeRelH relativeFrom="margin">
                <wp14:pctWidth>0</wp14:pctWidth>
              </wp14:sizeRelH>
              <wp14:sizeRelV relativeFrom="margin">
                <wp14:pctHeight>0</wp14:pctHeight>
              </wp14:sizeRelV>
            </wp:anchor>
          </w:drawing>
        </w:r>
      </w:ins>
      <w:ins w:id="907" w:author="CCCCC" w:date="2017-06-12T22:26:00Z">
        <w:r w:rsidR="00F55C7B">
          <w:t xml:space="preserve">La fonction « connectStore » prend en paramètre une fonction renvoyant un objet de sélecteurs qui seront </w:t>
        </w:r>
      </w:ins>
      <w:ins w:id="908" w:author="CCCCC" w:date="2017-06-12T22:28:00Z">
        <w:r w:rsidR="00F55C7B">
          <w:t xml:space="preserve">exécuté et leur résultat sera </w:t>
        </w:r>
      </w:ins>
      <w:ins w:id="909" w:author="CCCCC" w:date="2017-06-12T22:26:00Z">
        <w:r w:rsidR="00F55C7B">
          <w:t xml:space="preserve">passé en paramètre du composant prit en argument de la seconde exécution de </w:t>
        </w:r>
      </w:ins>
      <w:ins w:id="910" w:author="CCCCC" w:date="2017-06-12T22:29:00Z">
        <w:r w:rsidR="00F55C7B">
          <w:t>« connectStore »</w:t>
        </w:r>
        <w:r w:rsidR="00E74B04">
          <w:t xml:space="preserve"> (qui est ici, un composant stateless).</w:t>
        </w:r>
      </w:ins>
    </w:p>
    <w:p w14:paraId="060B3102" w14:textId="1DFA6BA4" w:rsidR="00E74B04" w:rsidRDefault="00C87EF3">
      <w:pPr>
        <w:rPr>
          <w:ins w:id="911" w:author="CCCCC" w:date="2017-06-12T22:33:00Z"/>
          <w:noProof/>
          <w:lang w:eastAsia="fr-FR" w:bidi="ar-SA"/>
        </w:rPr>
        <w:pPrChange w:id="912" w:author="CCCCC" w:date="2017-06-12T20:38:00Z">
          <w:pPr>
            <w:pStyle w:val="Heading4"/>
          </w:pPr>
        </w:pPrChange>
      </w:pPr>
      <w:ins w:id="913" w:author="CCCCC" w:date="2017-06-12T22:33:00Z">
        <w:r>
          <w:rPr>
            <w:noProof/>
            <w:lang w:eastAsia="fr-FR" w:bidi="ar-SA"/>
          </w:rPr>
          <w:lastRenderedPageBreak/>
          <w:drawing>
            <wp:anchor distT="0" distB="0" distL="114300" distR="114300" simplePos="0" relativeHeight="251701760" behindDoc="0" locked="0" layoutInCell="1" allowOverlap="1" wp14:anchorId="33BDE828" wp14:editId="3D2870C3">
              <wp:simplePos x="0" y="0"/>
              <wp:positionH relativeFrom="margin">
                <wp:align>right</wp:align>
              </wp:positionH>
              <wp:positionV relativeFrom="paragraph">
                <wp:posOffset>206375</wp:posOffset>
              </wp:positionV>
              <wp:extent cx="6127750" cy="146113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27750" cy="1461135"/>
                      </a:xfrm>
                      <a:prstGeom prst="rect">
                        <a:avLst/>
                      </a:prstGeom>
                    </pic:spPr>
                  </pic:pic>
                </a:graphicData>
              </a:graphic>
              <wp14:sizeRelH relativeFrom="margin">
                <wp14:pctWidth>0</wp14:pctWidth>
              </wp14:sizeRelH>
              <wp14:sizeRelV relativeFrom="margin">
                <wp14:pctHeight>0</wp14:pctHeight>
              </wp14:sizeRelV>
            </wp:anchor>
          </w:drawing>
        </w:r>
        <w:r w:rsidR="00E74B04">
          <w:t xml:space="preserve"> </w:t>
        </w:r>
      </w:ins>
      <w:ins w:id="914" w:author="CCCCC" w:date="2017-06-12T22:31:00Z">
        <w:r w:rsidR="00E74B04">
          <w:t>La donnée voulue étant disponible, il est nécessaire de l’afficher dans le rendu du composant.</w:t>
        </w:r>
      </w:ins>
      <w:ins w:id="915" w:author="CCCCC" w:date="2017-06-12T22:33:00Z">
        <w:r w:rsidR="00E74B04" w:rsidRPr="00E74B04">
          <w:rPr>
            <w:noProof/>
            <w:lang w:eastAsia="fr-FR" w:bidi="ar-SA"/>
          </w:rPr>
          <w:t xml:space="preserve"> </w:t>
        </w:r>
      </w:ins>
    </w:p>
    <w:p w14:paraId="7D30F748" w14:textId="1581122B" w:rsidR="0068051B" w:rsidRPr="00471A83" w:rsidRDefault="00496593">
      <w:pPr>
        <w:rPr>
          <w:rPrChange w:id="916" w:author="CCCCC" w:date="2017-06-12T20:38:00Z">
            <w:rPr/>
          </w:rPrChange>
        </w:rPr>
        <w:pPrChange w:id="917" w:author="CCCCC" w:date="2017-06-12T20:38:00Z">
          <w:pPr>
            <w:pStyle w:val="Heading4"/>
          </w:pPr>
        </w:pPrChange>
      </w:pPr>
      <w:ins w:id="918" w:author="CCCCC" w:date="2017-06-13T19:27:00Z">
        <w:r>
          <w:rPr>
            <w:noProof/>
            <w:lang w:eastAsia="fr-FR" w:bidi="ar-SA"/>
          </w:rPr>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919" w:author="CCCCC" w:date="2017-06-12T22:34:00Z">
        <w:r w:rsidR="00E74B04">
          <w:t xml:space="preserve">Ainsi, si la machine virtuelle est éteinte et que la valeur </w:t>
        </w:r>
      </w:ins>
      <w:ins w:id="920" w:author="CCCCC" w:date="2017-06-12T22:35:00Z">
        <w:r w:rsidR="00E74B04">
          <w:t>« </w:t>
        </w:r>
        <w:r w:rsidR="00E74B04" w:rsidRPr="00E74B04">
          <w:t>lastShutdownTime</w:t>
        </w:r>
        <w:r w:rsidR="00E74B04">
          <w:t xml:space="preserve"> » est définit, on affiche la valeur </w:t>
        </w:r>
      </w:ins>
      <w:ins w:id="921" w:author="CCCCC" w:date="2017-06-12T22:36:00Z">
        <w:r w:rsidR="00E74B04">
          <w:t>formatée par un composant « FormatedRelative » et englobée dans message définit dans le module d</w:t>
        </w:r>
      </w:ins>
      <w:ins w:id="922" w:author="CCCCC" w:date="2017-06-12T22:37:00Z">
        <w:r w:rsidR="00E74B04">
          <w:t xml:space="preserve">’internationalisation. Si elle n’est pas </w:t>
        </w:r>
      </w:ins>
      <w:ins w:id="923" w:author="CCCCC" w:date="2017-06-12T22:39:00Z">
        <w:r w:rsidR="009F72D3">
          <w:t>définie</w:t>
        </w:r>
      </w:ins>
      <w:ins w:id="924" w:author="CCCCC" w:date="2017-06-12T22:37:00Z">
        <w:r w:rsidR="00E74B04">
          <w:t xml:space="preserve">, le message </w:t>
        </w:r>
      </w:ins>
      <w:ins w:id="925" w:author="CCCCC" w:date="2017-06-12T22:41:00Z">
        <w:r w:rsidR="001B332D">
          <w:t>d</w:t>
        </w:r>
      </w:ins>
      <w:ins w:id="926" w:author="CCCCC" w:date="2017-06-12T22:37:00Z">
        <w:r w:rsidR="00E74B04">
          <w:t>’origine est affiché.</w:t>
        </w:r>
      </w:ins>
    </w:p>
    <w:p w14:paraId="7F19B145" w14:textId="5E4BE89D" w:rsidR="000D7996" w:rsidRDefault="000D7996">
      <w:pPr>
        <w:pStyle w:val="Heading3"/>
        <w:rPr>
          <w:ins w:id="927" w:author="CCCCC" w:date="2017-06-12T23:23:00Z"/>
        </w:rPr>
        <w:pPrChange w:id="928" w:author="CCCCC" w:date="2017-06-11T20:52:00Z">
          <w:pPr>
            <w:pStyle w:val="Heading4"/>
          </w:pPr>
        </w:pPrChange>
      </w:pPr>
      <w:r>
        <w:t>Rendre possible la création de groupes de machines virtuelles</w:t>
      </w:r>
    </w:p>
    <w:p w14:paraId="2127B431" w14:textId="5D3BD087" w:rsidR="00D0376B" w:rsidRDefault="00D0376B">
      <w:pPr>
        <w:rPr>
          <w:ins w:id="929" w:author="CCCCC" w:date="2017-06-12T23:40:00Z"/>
        </w:rPr>
        <w:pPrChange w:id="930" w:author="CCCCC" w:date="2017-06-12T23:23:00Z">
          <w:pPr>
            <w:pStyle w:val="Heading4"/>
          </w:pPr>
        </w:pPrChange>
      </w:pPr>
      <w:ins w:id="931" w:author="CCCCC" w:date="2017-06-12T23:23:00Z">
        <w:r>
          <w:t>Cette dernière tâche a été celle qui m</w:t>
        </w:r>
      </w:ins>
      <w:ins w:id="932" w:author="CCCCC" w:date="2017-06-12T23:24:00Z">
        <w:r>
          <w:t>’a demandé le plus de temps. En effet, son but était d’implémenter une nouvelle fonctionnalité de Xen Orchestra</w:t>
        </w:r>
      </w:ins>
      <w:ins w:id="933" w:author="CCCCC" w:date="2017-06-12T23:25:00Z">
        <w:r>
          <w:t xml:space="preserve"> : </w:t>
        </w:r>
      </w:ins>
      <w:ins w:id="934" w:author="CCCCC" w:date="2017-06-12T23:53:00Z">
        <w:r w:rsidR="00A256CB">
          <w:t>de permettre</w:t>
        </w:r>
      </w:ins>
      <w:ins w:id="935" w:author="CCCCC" w:date="2017-06-12T23:25:00Z">
        <w:r>
          <w:t xml:space="preserve"> la cr</w:t>
        </w:r>
      </w:ins>
      <w:ins w:id="936" w:author="CCCCC" w:date="2017-06-12T23:26:00Z">
        <w:r>
          <w:t>éation de groupe de machines virtuelles</w:t>
        </w:r>
      </w:ins>
      <w:ins w:id="937" w:author="CCCCC" w:date="2017-06-12T23:53:00Z">
        <w:r w:rsidR="00A256CB">
          <w:t>, appelées VM_Appliance dans Xapi</w:t>
        </w:r>
      </w:ins>
      <w:ins w:id="938" w:author="CCCCC" w:date="2017-06-12T23:27:00Z">
        <w:r>
          <w:t xml:space="preserve">. L’intérêt de tels groupe est de pouvoir démarrer </w:t>
        </w:r>
      </w:ins>
      <w:ins w:id="939" w:author="CCCCC" w:date="2017-06-12T23:28:00Z">
        <w:r>
          <w:t xml:space="preserve">ou arrêter les machines </w:t>
        </w:r>
      </w:ins>
      <w:ins w:id="940" w:author="CCCCC" w:date="2017-06-12T23:29:00Z">
        <w:r>
          <w:t>du groupe en même temps, ou dans un ordre prédéfini.</w:t>
        </w:r>
      </w:ins>
      <w:ins w:id="941" w:author="CCCCC" w:date="2017-06-12T23:43:00Z">
        <w:r w:rsidR="00127D2D">
          <w:t xml:space="preserve"> Xapi</w:t>
        </w:r>
        <w:r w:rsidR="00A256CB">
          <w:t xml:space="preserve"> définit ces fonctionnalités</w:t>
        </w:r>
      </w:ins>
      <w:ins w:id="942" w:author="CCCCC" w:date="2017-06-12T23:44:00Z">
        <w:r w:rsidR="00A256CB">
          <w:t>, elle</w:t>
        </w:r>
      </w:ins>
      <w:ins w:id="943" w:author="CCCCC" w:date="2017-06-12T23:45:00Z">
        <w:r w:rsidR="00A256CB">
          <w:t>s</w:t>
        </w:r>
      </w:ins>
      <w:ins w:id="944" w:author="CCCCC" w:date="2017-06-12T23:44:00Z">
        <w:r w:rsidR="00A256CB">
          <w:t xml:space="preserve"> doivent donc être testé dans un premier </w:t>
        </w:r>
      </w:ins>
      <w:ins w:id="945" w:author="CCCCC" w:date="2017-06-12T23:45:00Z">
        <w:r w:rsidR="00A256CB">
          <w:t xml:space="preserve">temps pour comprendre leur fonctionnement </w:t>
        </w:r>
      </w:ins>
      <w:ins w:id="946" w:author="CCCCC" w:date="2017-06-12T23:44:00Z">
        <w:r w:rsidR="00A256CB">
          <w:t>puis</w:t>
        </w:r>
      </w:ins>
      <w:ins w:id="947" w:author="CCCCC" w:date="2017-06-12T23:45:00Z">
        <w:r w:rsidR="00A256CB">
          <w:t xml:space="preserve"> intégrée à Xen Orchestra.</w:t>
        </w:r>
      </w:ins>
      <w:ins w:id="948" w:author="CCCCC" w:date="2017-06-14T00:29:00Z">
        <w:r w:rsidR="00BD1F64">
          <w:t xml:space="preserve"> Une VM_Appliance est caractérisée par un nom et une description.</w:t>
        </w:r>
      </w:ins>
    </w:p>
    <w:p w14:paraId="3401B4BA" w14:textId="579A45F8" w:rsidR="00127D2D" w:rsidRDefault="00127D2D">
      <w:pPr>
        <w:pStyle w:val="Heading4"/>
        <w:rPr>
          <w:ins w:id="949" w:author="CCCCC" w:date="2017-06-12T23:46:00Z"/>
        </w:rPr>
      </w:pPr>
      <w:ins w:id="950" w:author="CCCCC" w:date="2017-06-12T23:41:00Z">
        <w:r>
          <w:t xml:space="preserve">Test des fonctionnalités via </w:t>
        </w:r>
      </w:ins>
      <w:ins w:id="951" w:author="CCCCC" w:date="2017-06-12T23:46:00Z">
        <w:r w:rsidR="00A256CB">
          <w:t>xe</w:t>
        </w:r>
      </w:ins>
    </w:p>
    <w:p w14:paraId="547B21E6" w14:textId="65C6AF3F" w:rsidR="00A256CB" w:rsidRDefault="00A256CB">
      <w:pPr>
        <w:rPr>
          <w:ins w:id="952" w:author="CCCCC" w:date="2017-06-14T00:16:00Z"/>
        </w:rPr>
        <w:pPrChange w:id="953" w:author="CCCCC" w:date="2017-06-12T23:46:00Z">
          <w:pPr>
            <w:pStyle w:val="Heading4"/>
          </w:pPr>
        </w:pPrChange>
      </w:pPr>
      <w:ins w:id="954" w:author="CCCCC" w:date="2017-06-12T23:46:00Z">
        <w:r>
          <w:t>Xe est une interface en ligne de commandes permettant l</w:t>
        </w:r>
      </w:ins>
      <w:ins w:id="955" w:author="CCCCC" w:date="2017-06-12T23:47:00Z">
        <w:r>
          <w:t xml:space="preserve">’utilisation de Xapi </w:t>
        </w:r>
      </w:ins>
      <w:ins w:id="956" w:author="CCCCC" w:date="2017-06-12T23:48:00Z">
        <w:r>
          <w:t>disponible dans un environnement XenServer</w:t>
        </w:r>
      </w:ins>
      <w:ins w:id="957" w:author="CCCCC" w:date="2017-06-12T23:49:00Z">
        <w:r>
          <w:t>.</w:t>
        </w:r>
      </w:ins>
      <w:ins w:id="958" w:author="CCCCC" w:date="2017-06-12T23:50:00Z">
        <w:r>
          <w:t xml:space="preserve"> </w:t>
        </w:r>
      </w:ins>
      <w:ins w:id="959" w:author="CCCCC" w:date="2017-06-12T23:53:00Z">
        <w:r w:rsidR="00467671">
          <w:t xml:space="preserve">J’ai donc pu tester </w:t>
        </w:r>
      </w:ins>
      <w:ins w:id="960" w:author="CCCCC" w:date="2017-06-12T23:54:00Z">
        <w:r w:rsidR="00467671">
          <w:t>les commandes permettant la gestion</w:t>
        </w:r>
      </w:ins>
      <w:ins w:id="961" w:author="CCCCC" w:date="2017-06-12T23:55:00Z">
        <w:r w:rsidR="00467671">
          <w:t xml:space="preserve"> d’une VM_Appliance grâce à </w:t>
        </w:r>
      </w:ins>
      <w:ins w:id="962" w:author="CCCCC" w:date="2017-06-12T23:51:00Z">
        <w:r>
          <w:t>une connexion SSH</w:t>
        </w:r>
      </w:ins>
      <w:ins w:id="963" w:author="CCCCC" w:date="2017-06-12T23:52:00Z">
        <w:r w:rsidR="00467671">
          <w:t xml:space="preserve"> sur un XenServer.</w:t>
        </w:r>
      </w:ins>
      <w:ins w:id="964" w:author="CCCCC" w:date="2017-06-13T00:00:00Z">
        <w:r w:rsidR="00467671">
          <w:t xml:space="preserve"> A</w:t>
        </w:r>
      </w:ins>
      <w:ins w:id="965" w:author="CCCCC" w:date="2017-06-13T00:01:00Z">
        <w:r w:rsidR="00467671">
          <w:t xml:space="preserve"> résulter de cette étape le document présent en annexe </w:t>
        </w:r>
        <w:r w:rsidR="00467671" w:rsidRPr="00467671">
          <w:rPr>
            <w:color w:val="FF0000"/>
            <w:rPrChange w:id="966" w:author="CCCCC" w:date="2017-06-13T00:01:00Z">
              <w:rPr>
                <w:b w:val="0"/>
                <w:bCs w:val="0"/>
                <w:i w:val="0"/>
                <w:iCs w:val="0"/>
              </w:rPr>
            </w:rPrChange>
          </w:rPr>
          <w:t>X</w:t>
        </w:r>
        <w:r w:rsidR="00467671">
          <w:rPr>
            <w:color w:val="FF0000"/>
          </w:rPr>
          <w:t xml:space="preserve"> </w:t>
        </w:r>
        <w:r w:rsidR="00467671">
          <w:t>qui décrit chacune de ces commandes.</w:t>
        </w:r>
      </w:ins>
    </w:p>
    <w:p w14:paraId="1B916E2E" w14:textId="1AB44D7E" w:rsidR="00D37C21" w:rsidRDefault="00D37C21">
      <w:pPr>
        <w:rPr>
          <w:ins w:id="967" w:author="CCCCC" w:date="2017-06-13T23:30:00Z"/>
        </w:rPr>
        <w:pPrChange w:id="968" w:author="CCCCC" w:date="2017-06-12T23:46:00Z">
          <w:pPr>
            <w:pStyle w:val="Heading4"/>
          </w:pPr>
        </w:pPrChange>
      </w:pPr>
      <w:ins w:id="969" w:author="CCCCC" w:date="2017-06-14T00:16:00Z">
        <w:r>
          <w:t>On peut voir dans ce document</w:t>
        </w:r>
      </w:ins>
      <w:ins w:id="970" w:author="CCCCC" w:date="2017-06-14T00:17:00Z">
        <w:r>
          <w:t xml:space="preserve"> que les fonctions d’ajout, de suppression d’une machine virtuelle, et de gestions de l’ordre de démarrage et d’arrêt des machine</w:t>
        </w:r>
      </w:ins>
      <w:ins w:id="971" w:author="CCCCC" w:date="2017-06-14T00:19:00Z">
        <w:r>
          <w:t>s</w:t>
        </w:r>
      </w:ins>
      <w:ins w:id="972" w:author="CCCCC" w:date="2017-06-14T00:17:00Z">
        <w:r>
          <w:t xml:space="preserve"> font intervenir l</w:t>
        </w:r>
      </w:ins>
      <w:ins w:id="973" w:author="CCCCC" w:date="2017-06-14T00:18:00Z">
        <w:r>
          <w:t>’argument « vm- </w:t>
        </w:r>
      </w:ins>
      <w:ins w:id="974" w:author="CCCCC" w:date="2017-06-14T00:19:00Z">
        <w:r>
          <w:t>param-set ». Ce sont donc des fonctionnalités de gestion d</w:t>
        </w:r>
      </w:ins>
      <w:ins w:id="975" w:author="CCCCC" w:date="2017-06-14T00:20:00Z">
        <w:r>
          <w:t>’une machine virtuelle et non d’un groupe de machines.</w:t>
        </w:r>
      </w:ins>
    </w:p>
    <w:p w14:paraId="3AA4933B" w14:textId="1682021C" w:rsidR="00E44C61" w:rsidRDefault="00FB251F">
      <w:pPr>
        <w:pStyle w:val="Heading4"/>
        <w:rPr>
          <w:ins w:id="976" w:author="CCCCC" w:date="2017-06-13T23:47:00Z"/>
          <w:rFonts w:eastAsia="Source Han Sans CN Regular"/>
        </w:rPr>
      </w:pPr>
      <w:ins w:id="977" w:author="CCCCC" w:date="2017-06-13T23:47:00Z">
        <w:r>
          <w:rPr>
            <w:rFonts w:eastAsia="Source Han Sans CN Regular"/>
          </w:rPr>
          <w:lastRenderedPageBreak/>
          <w:t>Implémentation dans xo-server</w:t>
        </w:r>
      </w:ins>
    </w:p>
    <w:p w14:paraId="68F7A045" w14:textId="782BB581" w:rsidR="00FB251F" w:rsidDel="007619BB" w:rsidRDefault="00D37C21">
      <w:pPr>
        <w:pStyle w:val="Heading1"/>
        <w:rPr>
          <w:del w:id="978" w:author="CCCCC" w:date="2017-06-13T23:50:00Z"/>
        </w:rPr>
        <w:pPrChange w:id="979" w:author="CCCCC" w:date="2017-06-11T20:49:00Z">
          <w:pPr>
            <w:pStyle w:val="Heading2"/>
          </w:pPr>
        </w:pPrChange>
      </w:pPr>
      <w:ins w:id="980" w:author="CCCCC" w:date="2017-06-14T00:14:00Z">
        <w:r>
          <w:rPr>
            <w:noProof/>
            <w:lang w:eastAsia="fr-FR" w:bidi="ar-SA"/>
          </w:rPr>
          <w:drawing>
            <wp:anchor distT="0" distB="0" distL="114300" distR="114300" simplePos="0" relativeHeight="251708928" behindDoc="0" locked="0" layoutInCell="1" allowOverlap="1" wp14:anchorId="3D2BAFA0" wp14:editId="566ADAF2">
              <wp:simplePos x="0" y="0"/>
              <wp:positionH relativeFrom="margin">
                <wp:posOffset>-420370</wp:posOffset>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pPr>
        <w:rPr>
          <w:ins w:id="981" w:author="CCCCC" w:date="2017-06-14T00:14:00Z"/>
        </w:rPr>
        <w:pPrChange w:id="982" w:author="CCCCC" w:date="2017-06-13T23:50:00Z">
          <w:pPr>
            <w:pStyle w:val="Heading4"/>
          </w:pPr>
        </w:pPrChange>
      </w:pPr>
      <w:ins w:id="983" w:author="CCCCC" w:date="2017-06-13T23:52:00Z">
        <w:r>
          <w:t>Comme expliqué précédemment</w:t>
        </w:r>
      </w:ins>
      <w:ins w:id="984" w:author="CCCCC" w:date="2017-06-13T23:58:00Z">
        <w:r>
          <w:t xml:space="preserve"> xo-server est le cœur de Xen Orchestra.</w:t>
        </w:r>
      </w:ins>
      <w:ins w:id="985" w:author="CCCCC" w:date="2017-06-14T00:18:00Z">
        <w:r w:rsidR="00D37C21">
          <w:t xml:space="preserve"> </w:t>
        </w:r>
      </w:ins>
      <w:ins w:id="986" w:author="CCCCC" w:date="2017-06-13T23:58:00Z">
        <w:r>
          <w:t>P</w:t>
        </w:r>
      </w:ins>
      <w:ins w:id="987" w:author="CCCCC" w:date="2017-06-13T23:53:00Z">
        <w:r>
          <w:t xml:space="preserve">our utiliser les objets gérés par XenServer dans </w:t>
        </w:r>
      </w:ins>
      <w:ins w:id="988" w:author="CCCCC" w:date="2017-06-13T23:54:00Z">
        <w:r>
          <w:t xml:space="preserve">un client Xen Orchestra, il est nécessaire de les exposer dans xo-server. </w:t>
        </w:r>
      </w:ins>
      <w:ins w:id="989" w:author="CCCCC" w:date="2017-06-13T23:55:00Z">
        <w:r>
          <w:t xml:space="preserve">Pour ce faire, xo-server va </w:t>
        </w:r>
      </w:ins>
      <w:ins w:id="990" w:author="CCCCC" w:date="2017-06-13T23:57:00Z">
        <w:r>
          <w:t>traiter des demandes envoyées par le client</w:t>
        </w:r>
      </w:ins>
      <w:ins w:id="991" w:author="CCCCC" w:date="2017-06-13T23:59:00Z">
        <w:r>
          <w:t>, et va interagir</w:t>
        </w:r>
      </w:ins>
      <w:ins w:id="992" w:author="CCCCC" w:date="2017-06-13T23:55:00Z">
        <w:r>
          <w:t xml:space="preserve"> avec un XenServer via Xapi. </w:t>
        </w:r>
      </w:ins>
      <w:ins w:id="993" w:author="CCCCC" w:date="2017-06-14T00:01:00Z">
        <w:r w:rsidR="005132E9">
          <w:t>Pour assurer le dialogue entre xo-server et le client, une API est cré</w:t>
        </w:r>
      </w:ins>
      <w:ins w:id="994" w:author="CCCCC" w:date="2017-06-14T00:02:00Z">
        <w:r w:rsidR="005132E9">
          <w:t>é</w:t>
        </w:r>
      </w:ins>
      <w:ins w:id="995" w:author="CCCCC" w:date="2017-06-14T00:01:00Z">
        <w:r w:rsidR="005132E9">
          <w:t>e dans le dossier</w:t>
        </w:r>
      </w:ins>
      <w:ins w:id="996" w:author="CCCCC" w:date="2017-06-14T00:02:00Z">
        <w:r w:rsidR="005132E9">
          <w:t xml:space="preserve"> « src/api » de xo-server.</w:t>
        </w:r>
      </w:ins>
      <w:ins w:id="997" w:author="CCCCC" w:date="2017-06-14T00:06:00Z">
        <w:r w:rsidR="005132E9">
          <w:t xml:space="preserve"> Ce dossier contient un fichier Javascript par entité. Un fichier vm-groupe.js </w:t>
        </w:r>
      </w:ins>
      <w:ins w:id="998" w:author="CCCCC" w:date="2017-06-14T00:08:00Z">
        <w:r w:rsidR="005132E9">
          <w:rPr>
            <w:rStyle w:val="FootnoteReference"/>
          </w:rPr>
          <w:footnoteReference w:id="10"/>
        </w:r>
      </w:ins>
      <w:ins w:id="1003" w:author="CCCCC" w:date="2017-06-14T00:06:00Z">
        <w:r w:rsidR="005132E9">
          <w:t>a donc</w:t>
        </w:r>
      </w:ins>
      <w:ins w:id="1004" w:author="CCCCC" w:date="2017-06-14T00:08:00Z">
        <w:r w:rsidR="005132E9">
          <w:t xml:space="preserve"> été créé.</w:t>
        </w:r>
      </w:ins>
    </w:p>
    <w:p w14:paraId="4EF43082" w14:textId="07787BD4" w:rsidR="00BD1F64" w:rsidRDefault="001C4193">
      <w:pPr>
        <w:rPr>
          <w:ins w:id="1005" w:author="CCCCC" w:date="2017-06-14T00:33:00Z"/>
        </w:rPr>
        <w:pPrChange w:id="1006" w:author="CCCCC" w:date="2017-06-13T23:50:00Z">
          <w:pPr>
            <w:pStyle w:val="Heading4"/>
          </w:pPr>
        </w:pPrChange>
      </w:pPr>
      <w:ins w:id="1007" w:author="CCCCC" w:date="2017-06-14T00:33:00Z">
        <w:r>
          <w:rPr>
            <w:noProof/>
            <w:lang w:eastAsia="fr-FR" w:bidi="ar-SA"/>
          </w:rPr>
          <w:drawing>
            <wp:anchor distT="0" distB="0" distL="114300" distR="114300" simplePos="0" relativeHeight="251709952" behindDoc="0" locked="0" layoutInCell="1" allowOverlap="1" wp14:anchorId="271AF950" wp14:editId="41B1E08D">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14:sizeRelH relativeFrom="margin">
                <wp14:pctWidth>0</wp14:pctWidth>
              </wp14:sizeRelH>
              <wp14:sizeRelV relativeFrom="margin">
                <wp14:pctHeight>0</wp14:pctHeight>
              </wp14:sizeRelV>
            </wp:anchor>
          </w:drawing>
        </w:r>
      </w:ins>
      <w:ins w:id="1008" w:author="CCCCC" w:date="2017-06-14T00:14:00Z">
        <w:r w:rsidR="00D37C21">
          <w:t xml:space="preserve">Dans ce fichier sont définis les fonctions </w:t>
        </w:r>
      </w:ins>
      <w:ins w:id="1009" w:author="CCCCC" w:date="2017-06-14T00:15:00Z">
        <w:r w:rsidR="00D37C21">
          <w:t>ci-dessus</w:t>
        </w:r>
      </w:ins>
      <w:ins w:id="1010" w:author="CCCCC" w:date="2017-06-14T00:14:00Z">
        <w:r w:rsidR="00D37C21">
          <w:t>.</w:t>
        </w:r>
      </w:ins>
      <w:ins w:id="1011" w:author="CCCCC" w:date="2017-06-14T00:27:00Z">
        <w:r w:rsidR="00BD1F64">
          <w:t xml:space="preserve"> Elles </w:t>
        </w:r>
      </w:ins>
      <w:ins w:id="1012" w:author="CCCCC" w:date="2017-06-14T00:28:00Z">
        <w:r w:rsidR="00BD1F64">
          <w:t xml:space="preserve">utilisent Xapi grâce à la méthode « call ». </w:t>
        </w:r>
      </w:ins>
      <w:ins w:id="1013" w:author="CCCCC" w:date="2017-06-14T00:21:00Z">
        <w:r w:rsidR="00D37C21">
          <w:t xml:space="preserve">On peut voir que les fonctions de gestion de VMs au sein du groupe ne sont pas définies ici. </w:t>
        </w:r>
      </w:ins>
      <w:ins w:id="1014" w:author="CCCCC" w:date="2017-06-14T00:22:00Z">
        <w:r w:rsidR="00D37C21">
          <w:t xml:space="preserve">En effet, elle utilise les champs « order » </w:t>
        </w:r>
      </w:ins>
      <w:ins w:id="1015" w:author="CCCCC" w:date="2017-06-14T00:23:00Z">
        <w:r w:rsidR="00D37C21">
          <w:t xml:space="preserve">qui donne une priorité au démarrage de la machine, </w:t>
        </w:r>
      </w:ins>
      <w:ins w:id="1016" w:author="CCCCC" w:date="2017-06-14T00:22:00Z">
        <w:r w:rsidR="00D37C21">
          <w:t>et « appliance »</w:t>
        </w:r>
      </w:ins>
      <w:ins w:id="1017" w:author="CCCCC" w:date="2017-06-14T00:23:00Z">
        <w:r w:rsidR="00D37C21">
          <w:t xml:space="preserve"> qui définit l’appartenance de la machine à un groupe. En effet, </w:t>
        </w:r>
      </w:ins>
      <w:ins w:id="1018" w:author="CCCCC" w:date="2017-06-14T00:24:00Z">
        <w:r w:rsidR="00D37C21">
          <w:t xml:space="preserve">ces </w:t>
        </w:r>
        <w:r w:rsidR="00BD1F64">
          <w:t>attribut</w:t>
        </w:r>
      </w:ins>
      <w:ins w:id="1019" w:author="CCCCC" w:date="2017-06-14T00:27:00Z">
        <w:r w:rsidR="00BD1F64">
          <w:t>s</w:t>
        </w:r>
      </w:ins>
      <w:ins w:id="1020" w:author="CCCCC" w:date="2017-06-14T00:24:00Z">
        <w:r w:rsidR="00BD1F64">
          <w:t xml:space="preserve"> sont paramétrés grâce à la fonction « set » définies dans le fichier </w:t>
        </w:r>
      </w:ins>
      <w:ins w:id="1021" w:author="CCCCC" w:date="2017-06-14T00:27:00Z">
        <w:r w:rsidR="00BD1F64">
          <w:t xml:space="preserve">« vm.coffee ». </w:t>
        </w:r>
      </w:ins>
      <w:ins w:id="1022" w:author="CCCCC" w:date="2017-06-14T00:31:00Z">
        <w:r w:rsidR="00BD1F64">
          <w:t xml:space="preserve">Chacune de ces fonctions est </w:t>
        </w:r>
      </w:ins>
      <w:ins w:id="1023" w:author="CCCCC" w:date="2017-06-14T00:32:00Z">
        <w:r w:rsidR="00BD1F64">
          <w:t xml:space="preserve">également </w:t>
        </w:r>
      </w:ins>
      <w:ins w:id="1024" w:author="CCCCC" w:date="2017-06-14T00:31:00Z">
        <w:r w:rsidR="00BD1F64">
          <w:t>caractérisée par la liste</w:t>
        </w:r>
      </w:ins>
      <w:ins w:id="1025" w:author="CCCCC" w:date="2017-06-14T00:32:00Z">
        <w:r w:rsidR="00BD1F64">
          <w:t xml:space="preserve"> de ces paramètres, ainsi qu’un objet « resolve » qui a</w:t>
        </w:r>
      </w:ins>
      <w:ins w:id="1026" w:author="CCCCC" w:date="2017-06-14T00:36:00Z">
        <w:r w:rsidRPr="001C4193">
          <w:t xml:space="preserve"> </w:t>
        </w:r>
        <w:r>
          <w:t>pour valeur un tableau contenant le nom d</w:t>
        </w:r>
      </w:ins>
      <w:ins w:id="1027" w:author="CCCCC" w:date="2017-06-14T00:37:00Z">
        <w:r>
          <w:t>’un paramètre</w:t>
        </w:r>
      </w:ins>
      <w:ins w:id="1028" w:author="CCCCC" w:date="2017-06-14T00:36:00Z">
        <w:r>
          <w:t xml:space="preserve"> </w:t>
        </w:r>
      </w:ins>
      <w:ins w:id="1029" w:author="CCCCC" w:date="2017-06-14T00:37:00Z">
        <w:r>
          <w:t>passé à la fonction</w:t>
        </w:r>
      </w:ins>
      <w:ins w:id="1030" w:author="CCCCC" w:date="2017-06-14T00:38:00Z">
        <w:r>
          <w:t>, le type de l’objet qui va être rechercher, ainsi que le niveau de droit que doit avoir l</w:t>
        </w:r>
      </w:ins>
      <w:ins w:id="1031" w:author="CCCCC" w:date="2017-06-14T00:39:00Z">
        <w:r>
          <w:t>’utilisateur pour utiliser la fonction.</w:t>
        </w:r>
      </w:ins>
      <w:ins w:id="1032" w:author="CCCCC" w:date="2017-06-14T00:37:00Z">
        <w:r>
          <w:t xml:space="preserve"> </w:t>
        </w:r>
      </w:ins>
      <w:ins w:id="1033" w:author="CCCCC" w:date="2017-06-14T00:39:00Z">
        <w:r>
          <w:t>L</w:t>
        </w:r>
      </w:ins>
      <w:ins w:id="1034" w:author="CCCCC" w:date="2017-06-14T00:40:00Z">
        <w:r>
          <w:t>a</w:t>
        </w:r>
      </w:ins>
      <w:ins w:id="1035" w:author="CCCCC" w:date="2017-06-14T00:32:00Z">
        <w:r w:rsidR="00BD1F64">
          <w:t xml:space="preserve"> clé </w:t>
        </w:r>
      </w:ins>
      <w:ins w:id="1036" w:author="CCCCC" w:date="2017-06-14T00:39:00Z">
        <w:r>
          <w:t xml:space="preserve">de cette valeur est </w:t>
        </w:r>
      </w:ins>
      <w:ins w:id="1037" w:author="CCCCC" w:date="2017-06-14T00:33:00Z">
        <w:r w:rsidR="00BD1F64">
          <w:t>le nom d</w:t>
        </w:r>
      </w:ins>
      <w:ins w:id="1038" w:author="CCCCC" w:date="2017-06-14T00:34:00Z">
        <w:r>
          <w:t>’un nouveau paramètre.</w:t>
        </w:r>
      </w:ins>
    </w:p>
    <w:p w14:paraId="10D1644D" w14:textId="6F8CD700" w:rsidR="00582BD3" w:rsidRDefault="001C4193">
      <w:pPr>
        <w:rPr>
          <w:ins w:id="1039" w:author="CCCCC" w:date="2017-06-14T18:39:00Z"/>
        </w:rPr>
        <w:pPrChange w:id="1040" w:author="CCCCC" w:date="2017-06-13T23:50:00Z">
          <w:pPr>
            <w:pStyle w:val="Heading4"/>
          </w:pPr>
        </w:pPrChange>
      </w:pPr>
      <w:ins w:id="1041" w:author="CCCCC" w:date="2017-06-14T00:41:00Z">
        <w:r>
          <w:t>Lors de l’appelle à l</w:t>
        </w:r>
      </w:ins>
      <w:ins w:id="1042" w:author="CCCCC" w:date="2017-06-14T00:40:00Z">
        <w:r>
          <w:t>a fonction « start », un identifiant de type string</w:t>
        </w:r>
      </w:ins>
      <w:ins w:id="1043" w:author="CCCCC" w:date="2017-06-14T00:41:00Z">
        <w:r>
          <w:t xml:space="preserve"> lui sera passé en paramètre. </w:t>
        </w:r>
      </w:ins>
      <w:ins w:id="1044" w:author="CCCCC" w:date="2017-06-14T00:42:00Z">
        <w:r>
          <w:t xml:space="preserve">Elle recevra en argument un objet de type « VmGroupe » du nom de </w:t>
        </w:r>
      </w:ins>
      <w:ins w:id="1045" w:author="CCCCC" w:date="2017-06-14T00:43:00Z">
        <w:r>
          <w:t>« vmGroup ».</w:t>
        </w:r>
      </w:ins>
    </w:p>
    <w:p w14:paraId="0921173C" w14:textId="047661F7" w:rsidR="00742D20" w:rsidRDefault="007D0CCA">
      <w:pPr>
        <w:rPr>
          <w:ins w:id="1046" w:author="CCCCC" w:date="2017-06-14T18:49:00Z"/>
          <w:noProof/>
          <w:lang w:eastAsia="fr-FR" w:bidi="ar-SA"/>
        </w:rPr>
        <w:pPrChange w:id="1047" w:author="CCCCC" w:date="2017-06-13T23:50:00Z">
          <w:pPr>
            <w:pStyle w:val="Heading4"/>
          </w:pPr>
        </w:pPrChange>
      </w:pPr>
      <w:ins w:id="1048" w:author="CCCCC" w:date="2017-06-14T18:48:00Z">
        <w:r>
          <w:rPr>
            <w:noProof/>
            <w:lang w:eastAsia="fr-FR" w:bidi="ar-SA"/>
          </w:rPr>
          <w:drawing>
            <wp:anchor distT="0" distB="0" distL="114300" distR="114300" simplePos="0" relativeHeight="251710976" behindDoc="0" locked="0" layoutInCell="1" allowOverlap="1" wp14:anchorId="04BAD6A6" wp14:editId="71B7B595">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14:sizeRelH relativeFrom="margin">
                <wp14:pctWidth>0</wp14:pctWidth>
              </wp14:sizeRelH>
              <wp14:sizeRelV relativeFrom="margin">
                <wp14:pctHeight>0</wp14:pctHeight>
              </wp14:sizeRelV>
            </wp:anchor>
          </w:drawing>
        </w:r>
      </w:ins>
      <w:ins w:id="1049" w:author="CCCCC" w:date="2017-06-14T18:45:00Z">
        <w:r>
          <w:t>X</w:t>
        </w:r>
      </w:ins>
      <w:ins w:id="1050" w:author="CCCCC" w:date="2017-06-14T18:42:00Z">
        <w:r>
          <w:t xml:space="preserve">o-server récupère </w:t>
        </w:r>
      </w:ins>
      <w:ins w:id="1051" w:author="CCCCC" w:date="2017-06-14T18:44:00Z">
        <w:r>
          <w:t xml:space="preserve">des </w:t>
        </w:r>
      </w:ins>
      <w:ins w:id="1052" w:author="CCCCC" w:date="2017-06-14T18:42:00Z">
        <w:r>
          <w:t>objet</w:t>
        </w:r>
      </w:ins>
      <w:ins w:id="1053" w:author="CCCCC" w:date="2017-06-14T18:44:00Z">
        <w:r>
          <w:t>s</w:t>
        </w:r>
      </w:ins>
      <w:ins w:id="1054" w:author="CCCCC" w:date="2017-06-14T18:42:00Z">
        <w:r>
          <w:t xml:space="preserve"> gr</w:t>
        </w:r>
      </w:ins>
      <w:ins w:id="1055" w:author="CCCCC" w:date="2017-06-14T18:43:00Z">
        <w:r>
          <w:t xml:space="preserve">âce à Xapi. </w:t>
        </w:r>
      </w:ins>
      <w:ins w:id="1056" w:author="CCCCC" w:date="2017-06-14T18:45:00Z">
        <w:r>
          <w:t xml:space="preserve">Pour que ces objets puissent être </w:t>
        </w:r>
      </w:ins>
      <w:ins w:id="1057" w:author="CCCCC" w:date="2017-06-14T18:50:00Z">
        <w:r>
          <w:t>personnalisés</w:t>
        </w:r>
      </w:ins>
      <w:ins w:id="1058" w:author="CCCCC" w:date="2017-06-14T18:45:00Z">
        <w:r>
          <w:t>, il est nécessaire d’exposer le type VmGroup.</w:t>
        </w:r>
      </w:ins>
      <w:ins w:id="1059" w:author="CCCCC" w:date="2017-06-14T18:46:00Z">
        <w:r>
          <w:t xml:space="preserve"> Ceci est le but des fonctions écrites dans le fichier « </w:t>
        </w:r>
      </w:ins>
      <w:ins w:id="1060" w:author="CCCCC" w:date="2017-06-14T18:47:00Z">
        <w:r>
          <w:t>xapi-object-to-xo.js</w:t>
        </w:r>
      </w:ins>
      <w:ins w:id="1061" w:author="CCCCC" w:date="2017-06-14T18:50:00Z">
        <w:r>
          <w:t> »</w:t>
        </w:r>
      </w:ins>
      <w:ins w:id="1062" w:author="CCCCC" w:date="2017-06-14T18:47:00Z">
        <w:r>
          <w:t>. La fonction « vm_appliance » est donc ajoutée à ce fichier.</w:t>
        </w:r>
      </w:ins>
      <w:ins w:id="1063" w:author="CCCCC" w:date="2017-06-14T18:48:00Z">
        <w:r w:rsidRPr="007D0CCA">
          <w:rPr>
            <w:noProof/>
            <w:lang w:eastAsia="fr-FR" w:bidi="ar-SA"/>
          </w:rPr>
          <w:t xml:space="preserve"> </w:t>
        </w:r>
      </w:ins>
    </w:p>
    <w:p w14:paraId="1E1EAC6A" w14:textId="30C413E0" w:rsidR="007D0CCA" w:rsidRPr="0023216D" w:rsidRDefault="007D0CCA">
      <w:pPr>
        <w:rPr>
          <w:ins w:id="1064" w:author="CCCCC" w:date="2017-06-14T18:51:00Z"/>
          <w:noProof/>
          <w:sz w:val="22"/>
          <w:lang w:eastAsia="fr-FR" w:bidi="ar-SA"/>
          <w:rPrChange w:id="1065" w:author="CCCCC" w:date="2017-06-14T19:07:00Z">
            <w:rPr>
              <w:ins w:id="1066" w:author="CCCCC" w:date="2017-06-14T18:51:00Z"/>
              <w:noProof/>
              <w:lang w:eastAsia="fr-FR" w:bidi="ar-SA"/>
            </w:rPr>
          </w:rPrChange>
        </w:rPr>
        <w:pPrChange w:id="1067" w:author="CCCCC" w:date="2017-06-13T23:50:00Z">
          <w:pPr>
            <w:pStyle w:val="Heading4"/>
          </w:pPr>
        </w:pPrChange>
      </w:pPr>
      <w:ins w:id="1068" w:author="CCCCC" w:date="2017-06-14T18:49:00Z">
        <w:r>
          <w:rPr>
            <w:noProof/>
            <w:lang w:eastAsia="fr-FR" w:bidi="ar-SA"/>
          </w:rPr>
          <w:t xml:space="preserve">Elle prend un objet issue de Xapi en </w:t>
        </w:r>
      </w:ins>
      <w:ins w:id="1069" w:author="CCCCC" w:date="2017-06-14T19:07:00Z">
        <w:r w:rsidR="0023216D">
          <w:rPr>
            <w:noProof/>
            <w:lang w:eastAsia="fr-FR" w:bidi="ar-SA"/>
          </w:rPr>
          <w:t>argument</w:t>
        </w:r>
      </w:ins>
      <w:ins w:id="1070" w:author="CCCCC" w:date="2017-06-14T18:49:00Z">
        <w:r>
          <w:rPr>
            <w:noProof/>
            <w:lang w:eastAsia="fr-FR" w:bidi="ar-SA"/>
          </w:rPr>
          <w:t>, et renvoie un</w:t>
        </w:r>
      </w:ins>
      <w:ins w:id="1071" w:author="CCCCC" w:date="2017-06-14T18:50:00Z">
        <w:r>
          <w:rPr>
            <w:noProof/>
            <w:lang w:eastAsia="fr-FR" w:bidi="ar-SA"/>
          </w:rPr>
          <w:t xml:space="preserve"> un objet représentant un groupe de machines virtuelles.</w:t>
        </w:r>
      </w:ins>
    </w:p>
    <w:p w14:paraId="64CA8C80" w14:textId="2688B52A" w:rsidR="007D0CCA" w:rsidRDefault="007D0CCA">
      <w:pPr>
        <w:rPr>
          <w:ins w:id="1072" w:author="CCCCC" w:date="2017-06-14T18:59:00Z"/>
        </w:rPr>
        <w:pPrChange w:id="1073" w:author="CCCCC" w:date="2017-06-13T23:50:00Z">
          <w:pPr>
            <w:pStyle w:val="Heading4"/>
          </w:pPr>
        </w:pPrChange>
      </w:pPr>
    </w:p>
    <w:p w14:paraId="25C082D5" w14:textId="5AA55E40" w:rsidR="0023216D" w:rsidRDefault="0023216D">
      <w:pPr>
        <w:pStyle w:val="Heading4"/>
        <w:rPr>
          <w:ins w:id="1074" w:author="CCCCC" w:date="2017-06-14T20:47:00Z"/>
        </w:rPr>
        <w:pPrChange w:id="1075" w:author="CCCCC" w:date="2017-06-14T19:04:00Z">
          <w:pPr>
            <w:spacing w:before="0" w:after="0"/>
          </w:pPr>
        </w:pPrChange>
      </w:pPr>
      <w:ins w:id="1076" w:author="CCCCC" w:date="2017-06-14T19:08:00Z">
        <w:r>
          <w:lastRenderedPageBreak/>
          <w:t>Permettre la gestion des VmGroupes dans xo-web</w:t>
        </w:r>
      </w:ins>
    </w:p>
    <w:p w14:paraId="151DA301" w14:textId="4A37F46F" w:rsidR="00417EB8" w:rsidRPr="00417EB8" w:rsidRDefault="00417EB8">
      <w:pPr>
        <w:pStyle w:val="Heading5"/>
        <w:rPr>
          <w:ins w:id="1077" w:author="CCCCC" w:date="2017-06-14T19:08:00Z"/>
          <w:rPrChange w:id="1078" w:author="CCCCC" w:date="2017-06-14T20:47:00Z">
            <w:rPr>
              <w:ins w:id="1079" w:author="CCCCC" w:date="2017-06-14T19:08:00Z"/>
            </w:rPr>
          </w:rPrChange>
        </w:rPr>
        <w:pPrChange w:id="1080" w:author="CCCCC" w:date="2017-06-14T20:47:00Z">
          <w:pPr>
            <w:spacing w:before="0" w:after="0"/>
          </w:pPr>
        </w:pPrChange>
      </w:pPr>
      <w:ins w:id="1081" w:author="CCCCC" w:date="2017-06-14T20:48:00Z">
        <w:r>
          <w:t>Connexion</w:t>
        </w:r>
      </w:ins>
      <w:ins w:id="1082" w:author="CCCCC" w:date="2017-06-14T20:47:00Z">
        <w:r>
          <w:t xml:space="preserve"> avec xo-server</w:t>
        </w:r>
      </w:ins>
    </w:p>
    <w:p w14:paraId="5312C335" w14:textId="23B6D5DB" w:rsidR="00FD52DB" w:rsidRDefault="00903F3E">
      <w:pPr>
        <w:rPr>
          <w:ins w:id="1083" w:author="CCCCC" w:date="2017-06-14T20:24:00Z"/>
        </w:rPr>
        <w:pPrChange w:id="1084" w:author="CCCCC" w:date="2017-06-14T19:19:00Z">
          <w:pPr>
            <w:spacing w:before="0" w:after="0"/>
          </w:pPr>
        </w:pPrChange>
      </w:pPr>
      <w:ins w:id="1085" w:author="CCCCC" w:date="2017-06-14T20:24:00Z">
        <w:r>
          <w:rPr>
            <w:noProof/>
            <w:lang w:eastAsia="fr-FR" w:bidi="ar-SA"/>
          </w:rPr>
          <w:drawing>
            <wp:anchor distT="0" distB="0" distL="114300" distR="114300" simplePos="0" relativeHeight="251712000" behindDoc="0" locked="0" layoutInCell="1" allowOverlap="1" wp14:anchorId="47B2AFE9" wp14:editId="3347A440">
              <wp:simplePos x="0" y="0"/>
              <wp:positionH relativeFrom="margin">
                <wp:align>center</wp:align>
              </wp:positionH>
              <wp:positionV relativeFrom="paragraph">
                <wp:posOffset>460934</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14:sizeRelH relativeFrom="margin">
                <wp14:pctWidth>0</wp14:pctWidth>
              </wp14:sizeRelH>
              <wp14:sizeRelV relativeFrom="margin">
                <wp14:pctHeight>0</wp14:pctHeight>
              </wp14:sizeRelV>
            </wp:anchor>
          </w:drawing>
        </w:r>
      </w:ins>
      <w:ins w:id="1086" w:author="CCCCC" w:date="2017-06-14T20:20:00Z">
        <w:r w:rsidR="006F3074">
          <w:t xml:space="preserve">Pour gérer les groupes dans le client web, il a donc été </w:t>
        </w:r>
      </w:ins>
      <w:ins w:id="1087" w:author="CCCCC" w:date="2017-06-14T20:21:00Z">
        <w:r w:rsidR="006F3074">
          <w:t>indispensable de créer des fonctions de dialogue avec xo-server</w:t>
        </w:r>
      </w:ins>
      <w:ins w:id="1088" w:author="CCCCC" w:date="2017-06-14T20:22:00Z">
        <w:r w:rsidR="006F3074">
          <w:t>. Toutes ces fonctions</w:t>
        </w:r>
      </w:ins>
      <w:ins w:id="1089" w:author="CCCCC" w:date="2017-06-14T20:23:00Z">
        <w:r w:rsidR="006F3074">
          <w:t xml:space="preserve"> sont écrites dans le fichier « common/xo/index.js »</w:t>
        </w:r>
      </w:ins>
      <w:ins w:id="1090" w:author="CCCCC" w:date="2017-06-14T20:24:00Z">
        <w:r w:rsidR="006F3074">
          <w:t>.</w:t>
        </w:r>
      </w:ins>
    </w:p>
    <w:p w14:paraId="08255CE1" w14:textId="0B53BFE8" w:rsidR="00417EB8" w:rsidRDefault="00417EB8">
      <w:pPr>
        <w:pStyle w:val="Heading5"/>
        <w:rPr>
          <w:ins w:id="1091" w:author="CCCCC" w:date="2017-06-14T20:48:00Z"/>
        </w:rPr>
        <w:pPrChange w:id="1092" w:author="CCCCC" w:date="2017-06-14T20:48:00Z">
          <w:pPr>
            <w:spacing w:before="0" w:after="0"/>
          </w:pPr>
        </w:pPrChange>
      </w:pPr>
      <w:ins w:id="1093" w:author="CCCCC" w:date="2017-06-14T20:48:00Z">
        <w:r>
          <w:t>Affichage d’une liste de VmGroupes</w:t>
        </w:r>
      </w:ins>
    </w:p>
    <w:p w14:paraId="58CF6601" w14:textId="57C88869" w:rsidR="006F3074" w:rsidRDefault="00903F3E">
      <w:pPr>
        <w:rPr>
          <w:ins w:id="1094" w:author="CCCCC" w:date="2017-06-14T20:49:00Z"/>
        </w:rPr>
        <w:pPrChange w:id="1095" w:author="CCCCC" w:date="2017-06-14T19:19:00Z">
          <w:pPr>
            <w:spacing w:before="0" w:after="0"/>
          </w:pPr>
        </w:pPrChange>
      </w:pPr>
      <w:ins w:id="1096" w:author="CCCCC" w:date="2017-06-14T20:41:00Z">
        <w:r>
          <w:t xml:space="preserve">Ensuite, </w:t>
        </w:r>
      </w:ins>
      <w:ins w:id="1097" w:author="CCCCC" w:date="2017-06-14T20:42:00Z">
        <w:r w:rsidR="00417EB8">
          <w:t>le but a été d’afficher une liste de groupes sur le m</w:t>
        </w:r>
      </w:ins>
      <w:ins w:id="1098" w:author="CCCCC" w:date="2017-06-14T20:43:00Z">
        <w:r w:rsidR="00417EB8">
          <w:t xml:space="preserve">ême modèle que la liste de machines virtuelles située </w:t>
        </w:r>
      </w:ins>
      <w:ins w:id="1099" w:author="CCCCC" w:date="2017-06-14T20:51:00Z">
        <w:r w:rsidR="00417EB8">
          <w:t xml:space="preserve">sur la figure </w:t>
        </w:r>
      </w:ins>
      <w:ins w:id="1100" w:author="CCCCC" w:date="2017-06-14T20:43:00Z">
        <w:r w:rsidR="00417EB8">
          <w:rPr>
            <w:color w:val="FF0000"/>
          </w:rPr>
          <w:t>X</w:t>
        </w:r>
        <w:r w:rsidR="00417EB8">
          <w:t xml:space="preserve">. </w:t>
        </w:r>
      </w:ins>
    </w:p>
    <w:p w14:paraId="13B165A5" w14:textId="7285146B" w:rsidR="00417EB8" w:rsidRDefault="00417EB8">
      <w:pPr>
        <w:rPr>
          <w:ins w:id="1101" w:author="CCCCC" w:date="2017-06-14T21:07:00Z"/>
        </w:rPr>
        <w:pPrChange w:id="1102" w:author="CCCCC" w:date="2017-06-14T19:19:00Z">
          <w:pPr>
            <w:spacing w:before="0" w:after="0"/>
          </w:pPr>
        </w:pPrChange>
      </w:pPr>
      <w:ins w:id="1103" w:author="CCCCC" w:date="2017-06-14T20:49:00Z">
        <w:r>
          <w:t xml:space="preserve">Le composant permettant d’afficher une telle liste est </w:t>
        </w:r>
      </w:ins>
      <w:ins w:id="1104" w:author="CCCCC" w:date="2017-06-14T20:50:00Z">
        <w:r>
          <w:t>« Home » situé dans le fichier « index.js » du dossier « xo-app/home »</w:t>
        </w:r>
        <w:r w:rsidR="000D1E7F">
          <w:t xml:space="preserve"> </w:t>
        </w:r>
      </w:ins>
      <w:ins w:id="1105" w:author="CCCCC" w:date="2017-06-14T20:53:00Z">
        <w:r w:rsidR="000D1E7F">
          <w:t>q</w:t>
        </w:r>
      </w:ins>
      <w:ins w:id="1106" w:author="CCCCC" w:date="2017-06-14T20:50:00Z">
        <w:r>
          <w:t>uel que soit le type d</w:t>
        </w:r>
      </w:ins>
      <w:ins w:id="1107" w:author="CCCCC" w:date="2017-06-14T20:53:00Z">
        <w:r w:rsidR="000D1E7F">
          <w:t>es objets à afficher</w:t>
        </w:r>
      </w:ins>
      <w:ins w:id="1108" w:author="CCCCC" w:date="2017-06-14T20:54:00Z">
        <w:r w:rsidR="000D1E7F">
          <w:t xml:space="preserve">. </w:t>
        </w:r>
      </w:ins>
      <w:ins w:id="1109" w:author="CCCCC" w:date="2017-06-14T20:55:00Z">
        <w:r w:rsidR="000D1E7F">
          <w:t>Pour définir ce type, un paramètre « t » est passé au composant par l’URL</w:t>
        </w:r>
      </w:ins>
      <w:ins w:id="1110" w:author="CCCCC" w:date="2017-06-14T20:58:00Z">
        <w:r w:rsidR="000D1E7F">
          <w:t>.</w:t>
        </w:r>
      </w:ins>
      <w:ins w:id="1111" w:author="CCCCC" w:date="2017-06-14T21:05:00Z">
        <w:r w:rsidR="00DC1E0A">
          <w:t xml:space="preserve"> </w:t>
        </w:r>
      </w:ins>
      <w:ins w:id="1112" w:author="CCCCC" w:date="2017-06-17T16:06:00Z">
        <w:r w:rsidR="002957AD">
          <w:t xml:space="preserve">Il récupère la liste des objets à afficher grâce à un </w:t>
        </w:r>
      </w:ins>
      <w:ins w:id="1113" w:author="CCCCC" w:date="2017-06-17T16:07:00Z">
        <w:r w:rsidR="002957AD">
          <w:t>sélecteur</w:t>
        </w:r>
      </w:ins>
      <w:ins w:id="1114" w:author="CCCCC" w:date="2017-06-17T16:06:00Z">
        <w:r w:rsidR="002957AD">
          <w:t xml:space="preserve"> « getObjetByType »</w:t>
        </w:r>
      </w:ins>
      <w:ins w:id="1115" w:author="CCCCC" w:date="2017-06-17T16:07:00Z">
        <w:r w:rsidR="002957AD">
          <w:t xml:space="preserve"> et à ce paramètre « t ». Le résultat est insérer dans les props gr</w:t>
        </w:r>
      </w:ins>
      <w:ins w:id="1116" w:author="CCCCC" w:date="2017-06-17T16:08:00Z">
        <w:r w:rsidR="002957AD">
          <w:t>âce au décorateur « connectStore ».</w:t>
        </w:r>
      </w:ins>
      <w:ins w:id="1117" w:author="CCCCC" w:date="2017-06-17T16:05:00Z">
        <w:r w:rsidR="002957AD">
          <w:br/>
        </w:r>
      </w:ins>
      <w:ins w:id="1118" w:author="CCCCC" w:date="2017-06-17T16:08:00Z">
        <w:r w:rsidR="002957AD">
          <w:t>« Home »</w:t>
        </w:r>
      </w:ins>
      <w:ins w:id="1119" w:author="CCCCC" w:date="2017-06-14T21:05:00Z">
        <w:r w:rsidR="00DC1E0A">
          <w:t xml:space="preserve"> utilise un </w:t>
        </w:r>
      </w:ins>
      <w:ins w:id="1120" w:author="CCCCC" w:date="2017-06-14T21:10:00Z">
        <w:r w:rsidR="009A1F6C">
          <w:t>objet</w:t>
        </w:r>
      </w:ins>
      <w:ins w:id="1121" w:author="CCCCC" w:date="2017-06-14T21:05:00Z">
        <w:r w:rsidR="00DC1E0A">
          <w:t xml:space="preserve"> « OPTIONS » qui définit les types des différents composant</w:t>
        </w:r>
      </w:ins>
      <w:ins w:id="1122" w:author="CCCCC" w:date="2017-06-14T21:06:00Z">
        <w:r w:rsidR="00DC1E0A">
          <w:t>s</w:t>
        </w:r>
      </w:ins>
      <w:ins w:id="1123" w:author="CCCCC" w:date="2017-06-14T21:05:00Z">
        <w:r w:rsidR="00DC1E0A">
          <w:t xml:space="preserve"> qu</w:t>
        </w:r>
      </w:ins>
      <w:ins w:id="1124" w:author="CCCCC" w:date="2017-06-14T21:06:00Z">
        <w:r w:rsidR="00DC1E0A">
          <w:t>’il permet d’afficher.</w:t>
        </w:r>
      </w:ins>
      <w:ins w:id="1125" w:author="CCCCC" w:date="2017-06-17T14:15:00Z">
        <w:r w:rsidR="00134D31" w:rsidRPr="00134D31">
          <w:rPr>
            <w:noProof/>
            <w:lang w:eastAsia="fr-FR" w:bidi="ar-SA"/>
          </w:rPr>
          <w:t xml:space="preserve"> </w:t>
        </w:r>
      </w:ins>
    </w:p>
    <w:p w14:paraId="074BEAC9" w14:textId="21941B29" w:rsidR="00DC1E0A" w:rsidRDefault="00134D31">
      <w:pPr>
        <w:rPr>
          <w:ins w:id="1126" w:author="CCCCC" w:date="2017-06-14T22:22:00Z"/>
          <w:color w:val="000000" w:themeColor="text1"/>
        </w:rPr>
        <w:pPrChange w:id="1127" w:author="CCCCC" w:date="2017-06-14T19:19:00Z">
          <w:pPr>
            <w:spacing w:before="0" w:after="0"/>
          </w:pPr>
        </w:pPrChange>
      </w:pPr>
      <w:ins w:id="1128" w:author="CCCCC" w:date="2017-06-17T14:15:00Z">
        <w:r>
          <w:rPr>
            <w:noProof/>
            <w:lang w:eastAsia="fr-FR" w:bidi="ar-SA"/>
          </w:rPr>
          <w:drawing>
            <wp:anchor distT="0" distB="0" distL="114300" distR="114300" simplePos="0" relativeHeight="251720192" behindDoc="0" locked="0" layoutInCell="1" allowOverlap="1" wp14:anchorId="713C840C" wp14:editId="5158AF33">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14:sizeRelH relativeFrom="margin">
                <wp14:pctWidth>0</wp14:pctWidth>
              </wp14:sizeRelH>
              <wp14:sizeRelV relativeFrom="margin">
                <wp14:pctHeight>0</wp14:pctHeight>
              </wp14:sizeRelV>
            </wp:anchor>
          </w:drawing>
        </w:r>
      </w:ins>
      <w:ins w:id="1129" w:author="CCCCC" w:date="2017-06-14T21:08:00Z">
        <w:r w:rsidR="009A1F6C">
          <w:t>Le type VmGroup est donc ajouté à ce</w:t>
        </w:r>
      </w:ins>
      <w:ins w:id="1130" w:author="CCCCC" w:date="2017-06-14T21:10:00Z">
        <w:r w:rsidR="009A1F6C">
          <w:t>t</w:t>
        </w:r>
      </w:ins>
      <w:ins w:id="1131" w:author="CCCCC" w:date="2017-06-14T21:08:00Z">
        <w:r w:rsidR="009A1F6C">
          <w:t xml:space="preserve"> </w:t>
        </w:r>
      </w:ins>
      <w:ins w:id="1132" w:author="CCCCC" w:date="2017-06-14T21:09:00Z">
        <w:r w:rsidR="009A1F6C">
          <w:t>objet</w:t>
        </w:r>
      </w:ins>
      <w:ins w:id="1133" w:author="CCCCC" w:date="2017-06-14T21:08:00Z">
        <w:r w:rsidR="009A1F6C">
          <w:t xml:space="preserve">. </w:t>
        </w:r>
      </w:ins>
      <w:ins w:id="1134" w:author="CCCCC" w:date="2017-06-14T21:10:00Z">
        <w:r w:rsidR="009A1F6C">
          <w:t>La clé représente donc le type, et la valeur est un objet définissant le filtre appliqué à la liste par défaut, les</w:t>
        </w:r>
      </w:ins>
      <w:ins w:id="1135" w:author="CCCCC" w:date="2017-06-14T21:11:00Z">
        <w:r w:rsidR="009A1F6C">
          <w:t xml:space="preserve"> filtres disponibles pour ce type</w:t>
        </w:r>
      </w:ins>
      <w:ins w:id="1136" w:author="CCCCC" w:date="2017-06-17T14:15:00Z">
        <w:r>
          <w:t>,</w:t>
        </w:r>
      </w:ins>
      <w:ins w:id="1137" w:author="CCCCC" w:date="2017-06-15T19:22:00Z">
        <w:r w:rsidR="00CF0650">
          <w:t xml:space="preserve"> importés depuis un autre fichier</w:t>
        </w:r>
      </w:ins>
      <w:ins w:id="1138" w:author="CCCCC" w:date="2017-06-14T21:11:00Z">
        <w:r w:rsidR="009A1F6C">
          <w:t xml:space="preserve">, </w:t>
        </w:r>
        <w:r w:rsidR="009A1F6C" w:rsidRPr="00134D31">
          <w:t xml:space="preserve">les actions qui pourront </w:t>
        </w:r>
      </w:ins>
      <w:ins w:id="1139" w:author="CCCCC" w:date="2017-06-14T21:12:00Z">
        <w:r w:rsidR="009A1F6C" w:rsidRPr="00134D31">
          <w:t>être exécutées à partir de la liste</w:t>
        </w:r>
        <w:r w:rsidR="009A1F6C" w:rsidRPr="00134D31">
          <w:rPr>
            <w:rPrChange w:id="1140" w:author="CCCCC" w:date="2017-06-17T14:16:00Z">
              <w:rPr>
                <w:color w:val="FF0000"/>
              </w:rPr>
            </w:rPrChange>
          </w:rPr>
          <w:t>,</w:t>
        </w:r>
        <w:r w:rsidR="009A1F6C" w:rsidRPr="00134D31">
          <w:rPr>
            <w:rPrChange w:id="1141" w:author="CCCCC" w:date="2017-06-17T14:16:00Z">
              <w:rPr>
                <w:color w:val="000000" w:themeColor="text1"/>
              </w:rPr>
            </w:rPrChange>
          </w:rPr>
          <w:t xml:space="preserve"> </w:t>
        </w:r>
        <w:r w:rsidR="009A1F6C">
          <w:rPr>
            <w:color w:val="000000" w:themeColor="text1"/>
          </w:rPr>
          <w:t>le composant qui va permettre d</w:t>
        </w:r>
      </w:ins>
      <w:ins w:id="1142" w:author="CCCCC" w:date="2017-06-14T21:13:00Z">
        <w:r>
          <w:rPr>
            <w:color w:val="000000" w:themeColor="text1"/>
          </w:rPr>
          <w:t>’afficher un vmG</w:t>
        </w:r>
        <w:r w:rsidR="009A1F6C">
          <w:rPr>
            <w:color w:val="000000" w:themeColor="text1"/>
          </w:rPr>
          <w:t xml:space="preserve">roup dans la liste, </w:t>
        </w:r>
      </w:ins>
      <w:ins w:id="1143" w:author="CCCCC" w:date="2017-06-14T21:15:00Z">
        <w:r w:rsidR="00CF00F1">
          <w:rPr>
            <w:color w:val="000000" w:themeColor="text1"/>
          </w:rPr>
          <w:t xml:space="preserve">ainsi que des paramètres pour </w:t>
        </w:r>
      </w:ins>
      <w:ins w:id="1144" w:author="CCCCC" w:date="2017-06-14T21:16:00Z">
        <w:r w:rsidR="00CF00F1">
          <w:rPr>
            <w:color w:val="000000" w:themeColor="text1"/>
          </w:rPr>
          <w:t>modifier l’ordre de tri de la liste.</w:t>
        </w:r>
      </w:ins>
    </w:p>
    <w:p w14:paraId="67FF25AF" w14:textId="1C8A99E8" w:rsidR="00C77AC3" w:rsidRDefault="00C77AC3">
      <w:pPr>
        <w:rPr>
          <w:ins w:id="1145" w:author="CCCCC" w:date="2017-06-17T16:38:00Z"/>
          <w:color w:val="000000" w:themeColor="text1"/>
        </w:rPr>
        <w:pPrChange w:id="1146" w:author="CCCCC" w:date="2017-06-14T19:19:00Z">
          <w:pPr>
            <w:spacing w:before="0" w:after="0"/>
          </w:pPr>
        </w:pPrChange>
      </w:pPr>
      <w:ins w:id="1147" w:author="CCCCC" w:date="2017-06-14T22:22:00Z">
        <w:r>
          <w:rPr>
            <w:color w:val="000000" w:themeColor="text1"/>
          </w:rPr>
          <w:t>Le composant V</w:t>
        </w:r>
        <w:r w:rsidR="00380E67">
          <w:rPr>
            <w:color w:val="000000" w:themeColor="text1"/>
          </w:rPr>
          <w:t xml:space="preserve">mGroupItem est implémenté dans le fichier </w:t>
        </w:r>
      </w:ins>
      <w:ins w:id="1148" w:author="CCCCC" w:date="2017-06-14T22:38:00Z">
        <w:r w:rsidR="00380E67">
          <w:rPr>
            <w:color w:val="000000" w:themeColor="text1"/>
          </w:rPr>
          <w:t>« </w:t>
        </w:r>
      </w:ins>
      <w:ins w:id="1149" w:author="CCCCC" w:date="2017-06-14T22:22:00Z">
        <w:r w:rsidR="00380E67">
          <w:rPr>
            <w:color w:val="000000" w:themeColor="text1"/>
          </w:rPr>
          <w:t>vm-group-item.js</w:t>
        </w:r>
      </w:ins>
      <w:ins w:id="1150" w:author="CCCCC" w:date="2017-06-14T22:38:00Z">
        <w:r w:rsidR="00380E67">
          <w:rPr>
            <w:color w:val="000000" w:themeColor="text1"/>
          </w:rPr>
          <w:t> » du dossier « home »</w:t>
        </w:r>
      </w:ins>
      <w:ins w:id="1151" w:author="CCCCC" w:date="2017-06-17T16:13:00Z">
        <w:r w:rsidR="002957AD">
          <w:rPr>
            <w:color w:val="000000" w:themeColor="text1"/>
          </w:rPr>
          <w:t>. Chaque group</w:t>
        </w:r>
      </w:ins>
      <w:ins w:id="1152" w:author="CCCCC" w:date="2017-06-17T16:14:00Z">
        <w:r w:rsidR="002957AD">
          <w:rPr>
            <w:color w:val="000000" w:themeColor="text1"/>
          </w:rPr>
          <w:t>e</w:t>
        </w:r>
      </w:ins>
      <w:ins w:id="1153" w:author="CCCCC" w:date="2017-06-17T16:13:00Z">
        <w:r w:rsidR="002957AD">
          <w:rPr>
            <w:color w:val="000000" w:themeColor="text1"/>
          </w:rPr>
          <w:t xml:space="preserve"> est affiché sous forme d</w:t>
        </w:r>
      </w:ins>
      <w:ins w:id="1154" w:author="CCCCC" w:date="2017-06-17T16:14:00Z">
        <w:r w:rsidR="002957AD">
          <w:rPr>
            <w:color w:val="000000" w:themeColor="text1"/>
          </w:rPr>
          <w:t xml:space="preserve">’une ligne dans la liste, comportant une case à cocher, </w:t>
        </w:r>
      </w:ins>
      <w:ins w:id="1155" w:author="CCCCC" w:date="2017-06-17T16:16:00Z">
        <w:r w:rsidR="00C22413">
          <w:rPr>
            <w:color w:val="000000" w:themeColor="text1"/>
          </w:rPr>
          <w:t>une icône</w:t>
        </w:r>
      </w:ins>
      <w:ins w:id="1156"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1157" w:author="CCCCC" w:date="2017-06-17T16:16:00Z">
        <w:r w:rsidR="00C22413">
          <w:rPr>
            <w:color w:val="000000" w:themeColor="text1"/>
          </w:rPr>
          <w:t xml:space="preserve">le nom et la description du groupe. Il permet également de modifier ces </w:t>
        </w:r>
      </w:ins>
      <w:ins w:id="1158" w:author="CCCCC" w:date="2017-06-17T16:18:00Z">
        <w:r w:rsidR="00C22413">
          <w:rPr>
            <w:color w:val="000000" w:themeColor="text1"/>
          </w:rPr>
          <w:t xml:space="preserve">deux </w:t>
        </w:r>
      </w:ins>
      <w:ins w:id="1159" w:author="CCCCC" w:date="2017-06-17T16:16:00Z">
        <w:r w:rsidR="00C22413">
          <w:rPr>
            <w:color w:val="000000" w:themeColor="text1"/>
          </w:rPr>
          <w:t>dernières propriétés</w:t>
        </w:r>
        <w:r w:rsidR="00AF7EFD">
          <w:rPr>
            <w:color w:val="000000" w:themeColor="text1"/>
          </w:rPr>
          <w:t>, ainsi que d</w:t>
        </w:r>
      </w:ins>
      <w:ins w:id="1160" w:author="CCCCC" w:date="2017-06-17T16:21:00Z">
        <w:r w:rsidR="00AF7EFD">
          <w:rPr>
            <w:color w:val="000000" w:themeColor="text1"/>
          </w:rPr>
          <w:t xml:space="preserve">’afficher </w:t>
        </w:r>
        <w:r w:rsidR="008F63AA">
          <w:rPr>
            <w:color w:val="000000" w:themeColor="text1"/>
          </w:rPr>
          <w:t xml:space="preserve">les actions </w:t>
        </w:r>
        <w:r w:rsidR="008F63AA">
          <w:rPr>
            <w:color w:val="000000" w:themeColor="text1"/>
          </w:rPr>
          <w:lastRenderedPageBreak/>
          <w:t>précédemment définies lorsqu</w:t>
        </w:r>
      </w:ins>
      <w:ins w:id="1161" w:author="CCCCC" w:date="2017-06-17T16:37:00Z">
        <w:r w:rsidR="008F63AA">
          <w:rPr>
            <w:color w:val="000000" w:themeColor="text1"/>
          </w:rPr>
          <w:t>’</w:t>
        </w:r>
      </w:ins>
      <w:ins w:id="1162" w:author="CCCCC" w:date="2017-06-17T16:21:00Z">
        <w:r w:rsidR="008F63AA">
          <w:rPr>
            <w:color w:val="000000" w:themeColor="text1"/>
          </w:rPr>
          <w:t>une case est cochée, ainsi que d</w:t>
        </w:r>
      </w:ins>
      <w:ins w:id="1163" w:author="CCCCC" w:date="2017-06-17T16:43:00Z">
        <w:r w:rsidR="008F63AA">
          <w:rPr>
            <w:color w:val="000000" w:themeColor="text1"/>
          </w:rPr>
          <w:t>’afficher la vue détaillée du groupe en cliquant sur la ligne.</w:t>
        </w:r>
      </w:ins>
    </w:p>
    <w:p w14:paraId="4F630785" w14:textId="10E5D343" w:rsidR="008F63AA" w:rsidRDefault="008F63AA">
      <w:pPr>
        <w:rPr>
          <w:ins w:id="1164" w:author="CCCCC" w:date="2017-06-17T16:37:00Z"/>
          <w:color w:val="000000" w:themeColor="text1"/>
        </w:rPr>
        <w:pPrChange w:id="1165" w:author="CCCCC" w:date="2017-06-14T19:19:00Z">
          <w:pPr>
            <w:spacing w:before="0" w:after="0"/>
          </w:pPr>
        </w:pPrChange>
      </w:pPr>
      <w:ins w:id="1166" w:author="CCCCC" w:date="2017-06-17T16:38:00Z">
        <w:r>
          <w:rPr>
            <w:color w:val="000000" w:themeColor="text1"/>
          </w:rPr>
          <w:t>Screenshot liste avec case cochée</w:t>
        </w:r>
      </w:ins>
    </w:p>
    <w:p w14:paraId="1B628988" w14:textId="50176A4A" w:rsidR="008F63AA" w:rsidRDefault="008F63AA">
      <w:pPr>
        <w:pStyle w:val="Heading5"/>
        <w:rPr>
          <w:ins w:id="1167" w:author="CCCCC" w:date="2017-06-17T16:39:00Z"/>
        </w:rPr>
        <w:pPrChange w:id="1168" w:author="CCCCC" w:date="2017-06-17T16:37:00Z">
          <w:pPr>
            <w:spacing w:before="0" w:after="0"/>
          </w:pPr>
        </w:pPrChange>
      </w:pPr>
      <w:ins w:id="1169" w:author="CCCCC" w:date="2017-06-17T16:38:00Z">
        <w:r>
          <w:t>Implémenta</w:t>
        </w:r>
      </w:ins>
      <w:ins w:id="1170" w:author="CCCCC" w:date="2017-06-17T16:39:00Z">
        <w:r>
          <w:t>tion de la vue détaillée d’un groupe de machines virtuelles</w:t>
        </w:r>
      </w:ins>
    </w:p>
    <w:p w14:paraId="34FD9E85" w14:textId="4389C782" w:rsidR="008F63AA" w:rsidRDefault="008F63AA">
      <w:pPr>
        <w:rPr>
          <w:ins w:id="1171" w:author="CCCCC" w:date="2017-06-17T16:47:00Z"/>
        </w:rPr>
        <w:pPrChange w:id="1172" w:author="CCCCC" w:date="2017-06-17T16:39:00Z">
          <w:pPr>
            <w:spacing w:before="0" w:after="0"/>
          </w:pPr>
        </w:pPrChange>
      </w:pPr>
      <w:ins w:id="1173" w:author="CCCCC" w:date="2017-06-17T16:40:00Z">
        <w:r>
          <w:t>La vue détaillée d’un VmGroup devait se faire en utilisant le m</w:t>
        </w:r>
      </w:ins>
      <w:ins w:id="1174" w:author="CCCCC" w:date="2017-06-17T16:41:00Z">
        <w:r>
          <w:t>ême mo</w:t>
        </w:r>
      </w:ins>
      <w:ins w:id="1175" w:author="CCCCC" w:date="2017-06-17T16:42:00Z">
        <w:r>
          <w:t>dèle que celle des autres composant (VM, hôte ou pool)</w:t>
        </w:r>
      </w:ins>
      <w:ins w:id="1176" w:author="CCCCC" w:date="2017-06-17T16:43:00Z">
        <w:r>
          <w:t>.</w:t>
        </w:r>
      </w:ins>
      <w:ins w:id="1177" w:author="CCCCC" w:date="2017-06-17T16:45:00Z">
        <w:r>
          <w:t xml:space="preserve"> Cette vue devait contenir un entête avec le nom du groupe, sa description,</w:t>
        </w:r>
      </w:ins>
      <w:ins w:id="1178" w:author="CCCCC" w:date="2017-06-17T17:02:00Z">
        <w:r w:rsidR="004F7A7A">
          <w:t xml:space="preserve"> une icône de visualisation de l’état du groupe,</w:t>
        </w:r>
      </w:ins>
      <w:ins w:id="1179" w:author="CCCCC" w:date="2017-06-17T16:45:00Z">
        <w:r>
          <w:t xml:space="preserve"> des boutons permettant d</w:t>
        </w:r>
      </w:ins>
      <w:ins w:id="1180" w:author="CCCCC" w:date="2017-06-17T16:46:00Z">
        <w:r>
          <w:t>’</w:t>
        </w:r>
      </w:ins>
      <w:ins w:id="1181" w:author="CCCCC" w:date="2017-06-17T16:45:00Z">
        <w:r>
          <w:t>effectuer</w:t>
        </w:r>
      </w:ins>
      <w:ins w:id="1182" w:author="CCCCC" w:date="2017-06-17T16:46:00Z">
        <w:r>
          <w:t xml:space="preserve"> des actions sur celui-ci</w:t>
        </w:r>
      </w:ins>
      <w:ins w:id="1183" w:author="CCCCC" w:date="2017-06-17T16:47:00Z">
        <w:r w:rsidR="00274E89">
          <w:t xml:space="preserve"> ainsi que des onglets permettant d’afficher différents contenus. Ils sont les suivants :</w:t>
        </w:r>
      </w:ins>
    </w:p>
    <w:p w14:paraId="24C0A3B3" w14:textId="08A163F0" w:rsidR="00274E89" w:rsidRDefault="00274E89">
      <w:pPr>
        <w:pStyle w:val="ListParagraph"/>
        <w:numPr>
          <w:ilvl w:val="0"/>
          <w:numId w:val="20"/>
        </w:numPr>
        <w:rPr>
          <w:ins w:id="1184" w:author="CCCCC" w:date="2017-06-17T16:49:00Z"/>
        </w:rPr>
        <w:pPrChange w:id="1185" w:author="CCCCC" w:date="2017-06-17T16:47:00Z">
          <w:pPr>
            <w:spacing w:before="0" w:after="0"/>
          </w:pPr>
        </w:pPrChange>
      </w:pPr>
      <w:ins w:id="1186" w:author="CCCCC" w:date="2017-06-17T16:47:00Z">
        <w:r>
          <w:t>« General</w:t>
        </w:r>
      </w:ins>
      <w:ins w:id="1187" w:author="CCCCC" w:date="2017-06-17T16:48:00Z">
        <w:r>
          <w:t> </w:t>
        </w:r>
      </w:ins>
      <w:ins w:id="1188" w:author="CCCCC" w:date="2017-06-17T17:03:00Z">
        <w:r w:rsidR="004F7A7A">
          <w:t>» qui</w:t>
        </w:r>
      </w:ins>
      <w:ins w:id="1189" w:author="CCCCC" w:date="2017-06-17T16:48:00Z">
        <w:r>
          <w:t xml:space="preserve"> montre le nombre de machines contenues dans le groupe, le nombre de processeurs utilisés par ces machines, la mémoire vive totale, ainsi que l</w:t>
        </w:r>
      </w:ins>
      <w:ins w:id="1190" w:author="CCCCC" w:date="2017-06-17T16:49:00Z">
        <w:r>
          <w:t>’</w:t>
        </w:r>
        <w:r w:rsidR="004F7A7A">
          <w:t>espace utilisé sur l</w:t>
        </w:r>
        <w:r>
          <w:t>es disques.</w:t>
        </w:r>
      </w:ins>
    </w:p>
    <w:p w14:paraId="17A3E975" w14:textId="636C465D" w:rsidR="00274E89" w:rsidRPr="00274E89" w:rsidRDefault="00274E89">
      <w:pPr>
        <w:pStyle w:val="ListParagraph"/>
        <w:numPr>
          <w:ilvl w:val="0"/>
          <w:numId w:val="20"/>
        </w:numPr>
        <w:rPr>
          <w:ins w:id="1191" w:author="CCCCC" w:date="2017-06-17T16:53:00Z"/>
          <w:rPrChange w:id="1192" w:author="CCCCC" w:date="2017-06-17T16:53:00Z">
            <w:rPr>
              <w:ins w:id="1193" w:author="CCCCC" w:date="2017-06-17T16:53:00Z"/>
            </w:rPr>
          </w:rPrChange>
        </w:rPr>
        <w:pPrChange w:id="1194" w:author="CCCCC" w:date="2017-06-17T16:47:00Z">
          <w:pPr>
            <w:spacing w:before="0" w:after="0"/>
          </w:pPr>
        </w:pPrChange>
      </w:pPr>
      <w:ins w:id="1195" w:author="CCCCC" w:date="2017-06-17T16:49:00Z">
        <w:r w:rsidRPr="00274E89">
          <w:rPr>
            <w:rPrChange w:id="1196" w:author="CCCCC" w:date="2017-06-17T16:53:00Z">
              <w:rPr/>
            </w:rPrChange>
          </w:rPr>
          <w:t>L’onglet « Stats » permettant d</w:t>
        </w:r>
      </w:ins>
      <w:ins w:id="1197" w:author="CCCCC" w:date="2017-06-17T16:50:00Z">
        <w:r w:rsidRPr="00274E89">
          <w:rPr>
            <w:rPrChange w:id="1198" w:author="CCCCC" w:date="2017-06-17T16:53:00Z">
              <w:rPr/>
            </w:rPrChange>
          </w:rPr>
          <w:t xml:space="preserve">’afficher des graphiques montrant le pourcentage </w:t>
        </w:r>
      </w:ins>
      <w:ins w:id="1199" w:author="CCCCC" w:date="2017-06-17T16:51:00Z">
        <w:r w:rsidRPr="00274E89">
          <w:rPr>
            <w:rPrChange w:id="1200" w:author="CCCCC" w:date="2017-06-17T16:53:00Z">
              <w:rPr/>
            </w:rPrChange>
          </w:rPr>
          <w:t xml:space="preserve">d’utilisation des processeurs </w:t>
        </w:r>
      </w:ins>
      <w:ins w:id="1201" w:author="CCCCC" w:date="2017-06-17T16:50:00Z">
        <w:r w:rsidRPr="00274E89">
          <w:rPr>
            <w:rPrChange w:id="1202" w:author="CCCCC" w:date="2017-06-17T16:53:00Z">
              <w:rPr/>
            </w:rPrChange>
          </w:rPr>
          <w:t>total</w:t>
        </w:r>
      </w:ins>
      <w:ins w:id="1203" w:author="CCCCC" w:date="2017-06-17T16:51:00Z">
        <w:r w:rsidRPr="00274E89">
          <w:rPr>
            <w:rPrChange w:id="1204" w:author="CCCCC" w:date="2017-06-17T16:53:00Z">
              <w:rPr/>
            </w:rPrChange>
          </w:rPr>
          <w:t xml:space="preserve">, la RAM total utilisée, ainsi que des </w:t>
        </w:r>
        <w:commentRangeStart w:id="1205"/>
        <w:r w:rsidRPr="00274E89">
          <w:rPr>
            <w:rPrChange w:id="1206" w:author="CCCCC" w:date="2017-06-17T16:53:00Z">
              <w:rPr/>
            </w:rPrChange>
          </w:rPr>
          <w:t xml:space="preserve">graphiques montrant des </w:t>
        </w:r>
        <w:r w:rsidRPr="00274E89">
          <w:rPr>
            <w:color w:val="FF0000"/>
            <w:rPrChange w:id="1207" w:author="CCCCC" w:date="2017-06-17T16:53:00Z">
              <w:rPr/>
            </w:rPrChange>
          </w:rPr>
          <w:t>échanges de données</w:t>
        </w:r>
      </w:ins>
      <w:commentRangeEnd w:id="1205"/>
      <w:ins w:id="1208" w:author="CCCCC" w:date="2017-06-17T16:52:00Z">
        <w:r w:rsidRPr="00274E89">
          <w:rPr>
            <w:rStyle w:val="CommentReference"/>
            <w:color w:val="FF0000"/>
            <w:rPrChange w:id="1209" w:author="CCCCC" w:date="2017-06-17T16:53:00Z">
              <w:rPr>
                <w:rStyle w:val="CommentReference"/>
              </w:rPr>
            </w:rPrChange>
          </w:rPr>
          <w:commentReference w:id="1205"/>
        </w:r>
      </w:ins>
      <w:ins w:id="1210" w:author="CCCCC" w:date="2017-06-17T16:53:00Z">
        <w:r w:rsidRPr="00274E89">
          <w:rPr>
            <w:rPrChange w:id="1211" w:author="CCCCC" w:date="2017-06-17T16:53:00Z">
              <w:rPr/>
            </w:rPrChange>
          </w:rPr>
          <w:t>, en temps réel.</w:t>
        </w:r>
      </w:ins>
      <w:ins w:id="1212" w:author="CCCCC" w:date="2017-06-17T17:06:00Z">
        <w:r w:rsidR="004F7A7A">
          <w:t xml:space="preserve"> De plus, cette vue</w:t>
        </w:r>
      </w:ins>
      <w:ins w:id="1213" w:author="CCCCC" w:date="2017-06-17T17:07:00Z">
        <w:r w:rsidR="007A649E">
          <w:t xml:space="preserve"> devra inclure un bouton permettant d’afficher les statistiques cumulées.</w:t>
        </w:r>
      </w:ins>
    </w:p>
    <w:p w14:paraId="2F7B766A" w14:textId="314CE1FC" w:rsidR="00274E89" w:rsidRDefault="00274E89">
      <w:pPr>
        <w:pStyle w:val="ListParagraph"/>
        <w:numPr>
          <w:ilvl w:val="0"/>
          <w:numId w:val="20"/>
        </w:numPr>
        <w:rPr>
          <w:ins w:id="1214" w:author="CCCCC" w:date="2017-06-17T16:54:00Z"/>
        </w:rPr>
        <w:pPrChange w:id="1215" w:author="CCCCC" w:date="2017-06-17T16:47:00Z">
          <w:pPr>
            <w:spacing w:before="0" w:after="0"/>
          </w:pPr>
        </w:pPrChange>
      </w:pPr>
      <w:ins w:id="1216" w:author="CCCCC" w:date="2017-06-17T16:53:00Z">
        <w:r w:rsidRPr="00274E89">
          <w:rPr>
            <w:rPrChange w:id="1217" w:author="CCCCC" w:date="2017-06-17T16:53:00Z">
              <w:rPr/>
            </w:rPrChange>
          </w:rPr>
          <w:t>Un ongl</w:t>
        </w:r>
        <w:r>
          <w:t>et « Management » permettant d’afficher la liste des machines virtuelles contenant dans le groupe, ainsi que d</w:t>
        </w:r>
      </w:ins>
      <w:ins w:id="1218" w:author="CCCCC" w:date="2017-06-17T16:54:00Z">
        <w:r>
          <w:t>’ajouter ou supprimer des machines, et gérer l’ordre de démarrage et d’extinction des VMs.</w:t>
        </w:r>
      </w:ins>
    </w:p>
    <w:p w14:paraId="0321F7E4" w14:textId="7D9204DE" w:rsidR="00274E89" w:rsidRDefault="00274E89">
      <w:pPr>
        <w:pStyle w:val="ListParagraph"/>
        <w:numPr>
          <w:ilvl w:val="0"/>
          <w:numId w:val="20"/>
        </w:numPr>
        <w:rPr>
          <w:ins w:id="1219" w:author="CCCCC" w:date="2017-06-17T16:58:00Z"/>
        </w:rPr>
        <w:pPrChange w:id="1220" w:author="CCCCC" w:date="2017-06-17T16:47:00Z">
          <w:pPr>
            <w:spacing w:before="0" w:after="0"/>
          </w:pPr>
        </w:pPrChange>
      </w:pPr>
      <w:ins w:id="1221" w:author="CCCCC" w:date="2017-06-17T16:55:00Z">
        <w:r>
          <w:t xml:space="preserve">« Advanced » contiendra les informations relatives au groupe. </w:t>
        </w:r>
      </w:ins>
      <w:ins w:id="1222" w:author="CCCCC" w:date="2017-06-17T16:56:00Z">
        <w:r>
          <w:t>Dans premier temps, seul l’identifiant du groupe sera affiché. Un bouton permettant de supprimer le groupe sera aussi disponible dans cette vue.</w:t>
        </w:r>
      </w:ins>
    </w:p>
    <w:p w14:paraId="379E1030" w14:textId="0C8C1DCA" w:rsidR="004F7A7A" w:rsidRDefault="004F7A7A">
      <w:pPr>
        <w:rPr>
          <w:ins w:id="1223" w:author="CCCCC" w:date="2017-06-17T17:11:00Z"/>
        </w:rPr>
        <w:pPrChange w:id="1224" w:author="CCCCC" w:date="2017-06-17T16:58:00Z">
          <w:pPr>
            <w:spacing w:before="0" w:after="0"/>
          </w:pPr>
        </w:pPrChange>
      </w:pPr>
      <w:ins w:id="1225" w:author="CCCCC" w:date="2017-06-17T16:58:00Z">
        <w:r>
          <w:t xml:space="preserve">Pour ce faire, un dossier « vm-groupe » est créé dans « xo-app ». </w:t>
        </w:r>
      </w:ins>
      <w:ins w:id="1226" w:author="CCCCC" w:date="2017-06-17T16:59:00Z">
        <w:r>
          <w:t xml:space="preserve">Ce dossier contient un fichier « index.js » </w:t>
        </w:r>
      </w:ins>
      <w:ins w:id="1227" w:author="CCCCC" w:date="2017-06-17T17:12:00Z">
        <w:r w:rsidR="00186300">
          <w:t xml:space="preserve">déclarant un composant « VmGroup » </w:t>
        </w:r>
      </w:ins>
      <w:ins w:id="1228" w:author="CCCCC" w:date="2017-06-17T16:59:00Z">
        <w:r>
          <w:t>permettant d’afficher l’entête, et qui instancie le composant nécessaire</w:t>
        </w:r>
      </w:ins>
      <w:ins w:id="1229" w:author="CCCCC" w:date="2017-06-17T17:00:00Z">
        <w:r>
          <w:t xml:space="preserve"> correspond</w:t>
        </w:r>
        <w:r w:rsidR="00885419">
          <w:t xml:space="preserve">ant à l’onglet choisi. </w:t>
        </w:r>
      </w:ins>
      <w:ins w:id="1230" w:author="CCCCC" w:date="2017-06-18T01:25:00Z">
        <w:r w:rsidR="00885419">
          <w:t>Ainsi</w:t>
        </w:r>
      </w:ins>
      <w:ins w:id="1231" w:author="CCCCC" w:date="2017-06-18T01:26:00Z">
        <w:r w:rsidR="00885419">
          <w:t>,</w:t>
        </w:r>
      </w:ins>
      <w:ins w:id="1232" w:author="CCCCC" w:date="2017-06-17T17:00:00Z">
        <w:r w:rsidR="00885419">
          <w:t xml:space="preserve"> </w:t>
        </w:r>
      </w:ins>
      <w:ins w:id="1233" w:author="CCCCC" w:date="2017-06-18T01:26:00Z">
        <w:r w:rsidR="00885419">
          <w:t xml:space="preserve">pour chacun des onglets, </w:t>
        </w:r>
      </w:ins>
      <w:ins w:id="1234" w:author="CCCCC" w:date="2017-06-17T17:00:00Z">
        <w:r>
          <w:t xml:space="preserve">un fichier </w:t>
        </w:r>
      </w:ins>
      <w:ins w:id="1235" w:author="CCCCC" w:date="2017-06-17T17:01:00Z">
        <w:r>
          <w:t>détermine son contenu.</w:t>
        </w:r>
      </w:ins>
    </w:p>
    <w:p w14:paraId="54AEDDE5" w14:textId="296CDEA8" w:rsidR="006A6726" w:rsidRDefault="001855E4">
      <w:pPr>
        <w:rPr>
          <w:ins w:id="1236" w:author="CCCCC" w:date="2017-06-18T01:29:00Z"/>
          <w:noProof/>
          <w:lang w:eastAsia="fr-FR" w:bidi="ar-SA"/>
        </w:rPr>
        <w:pPrChange w:id="1237" w:author="CCCCC" w:date="2017-06-17T16:58:00Z">
          <w:pPr>
            <w:spacing w:before="0" w:after="0"/>
          </w:pPr>
        </w:pPrChange>
      </w:pPr>
      <w:ins w:id="1238" w:author="CCCCC" w:date="2017-06-17T17:18:00Z">
        <w:r>
          <w:rPr>
            <w:noProof/>
            <w:lang w:eastAsia="fr-FR" w:bidi="ar-SA"/>
          </w:rPr>
          <w:drawing>
            <wp:anchor distT="0" distB="0" distL="114300" distR="114300" simplePos="0" relativeHeight="251721216" behindDoc="0" locked="0" layoutInCell="1" allowOverlap="1" wp14:anchorId="0FFE2A4E" wp14:editId="7C6D71D5">
              <wp:simplePos x="0" y="0"/>
              <wp:positionH relativeFrom="margin">
                <wp:align>left</wp:align>
              </wp:positionH>
              <wp:positionV relativeFrom="paragraph">
                <wp:posOffset>4445</wp:posOffset>
              </wp:positionV>
              <wp:extent cx="2952750" cy="40919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52750" cy="4091940"/>
                      </a:xfrm>
                      <a:prstGeom prst="rect">
                        <a:avLst/>
                      </a:prstGeom>
                    </pic:spPr>
                  </pic:pic>
                </a:graphicData>
              </a:graphic>
              <wp14:sizeRelH relativeFrom="margin">
                <wp14:pctWidth>0</wp14:pctWidth>
              </wp14:sizeRelH>
              <wp14:sizeRelV relativeFrom="margin">
                <wp14:pctHeight>0</wp14:pctHeight>
              </wp14:sizeRelV>
            </wp:anchor>
          </w:drawing>
        </w:r>
      </w:ins>
      <w:ins w:id="1239" w:author="CCCCC" w:date="2017-06-17T17:50:00Z">
        <w:r w:rsidR="00CC4285">
          <w:t xml:space="preserve">Il est défini dans </w:t>
        </w:r>
      </w:ins>
      <w:ins w:id="1240" w:author="CCCCC" w:date="2017-06-17T17:51:00Z">
        <w:r w:rsidR="00CC4285">
          <w:t xml:space="preserve">le </w:t>
        </w:r>
      </w:ins>
      <w:ins w:id="1241" w:author="CCCCC" w:date="2017-06-17T17:50:00Z">
        <w:r w:rsidR="00CC4285">
          <w:t xml:space="preserve">composant </w:t>
        </w:r>
      </w:ins>
      <w:ins w:id="1242" w:author="CCCCC" w:date="2017-06-17T17:51:00Z">
        <w:r w:rsidR="00CC4285">
          <w:t xml:space="preserve">« XoApp » que </w:t>
        </w:r>
      </w:ins>
      <w:ins w:id="1243" w:author="CCCCC" w:date="2017-06-17T17:13:00Z">
        <w:r w:rsidR="00186300">
          <w:t>« VmGroup »</w:t>
        </w:r>
      </w:ins>
      <w:ins w:id="1244" w:author="CCCCC" w:date="2017-06-17T17:51:00Z">
        <w:r w:rsidR="00CC4285">
          <w:t xml:space="preserve"> sera affiché à l</w:t>
        </w:r>
      </w:ins>
      <w:ins w:id="1245" w:author="CCCCC" w:date="2017-06-17T17:52:00Z">
        <w:r w:rsidR="00CC4285">
          <w:t>’adresse « /vm-group/&lt;VmGroupId &gt; »</w:t>
        </w:r>
      </w:ins>
      <w:ins w:id="1246" w:author="CCCCC" w:date="2017-06-17T17:53:00Z">
        <w:r w:rsidR="006A6726">
          <w:t>.</w:t>
        </w:r>
      </w:ins>
      <w:ins w:id="1247" w:author="CCCCC" w:date="2017-06-17T17:54:00Z">
        <w:r w:rsidR="006A6726">
          <w:t xml:space="preserve"> </w:t>
        </w:r>
      </w:ins>
      <w:ins w:id="1248" w:author="CCCCC" w:date="2017-06-17T17:53:00Z">
        <w:r w:rsidR="006A6726">
          <w:t>Ce dernier</w:t>
        </w:r>
      </w:ins>
      <w:ins w:id="1249" w:author="CCCCC" w:date="2017-06-17T17:13:00Z">
        <w:r w:rsidR="00186300">
          <w:t xml:space="preserve"> définit différentes routes pour afficher</w:t>
        </w:r>
      </w:ins>
      <w:ins w:id="1250" w:author="CCCCC" w:date="2017-06-17T17:14:00Z">
        <w:r w:rsidR="00186300">
          <w:t xml:space="preserve"> </w:t>
        </w:r>
      </w:ins>
      <w:ins w:id="1251" w:author="CCCCC" w:date="2017-06-17T17:13:00Z">
        <w:r w:rsidR="00186300">
          <w:t xml:space="preserve">les </w:t>
        </w:r>
      </w:ins>
      <w:ins w:id="1252" w:author="CCCCC" w:date="2017-06-17T17:14:00Z">
        <w:r w:rsidR="00186300">
          <w:t>différents contenu</w:t>
        </w:r>
      </w:ins>
      <w:ins w:id="1253" w:author="CCCCC" w:date="2017-06-17T17:54:00Z">
        <w:r w:rsidR="006A6726">
          <w:t>s</w:t>
        </w:r>
      </w:ins>
      <w:ins w:id="1254" w:author="CCCCC" w:date="2017-06-17T17:14:00Z">
        <w:r w:rsidR="00186300">
          <w:t xml:space="preserve"> des différents onglet</w:t>
        </w:r>
      </w:ins>
      <w:ins w:id="1255" w:author="CCCCC" w:date="2017-06-17T17:15:00Z">
        <w:r w:rsidR="00186300">
          <w:t>s</w:t>
        </w:r>
      </w:ins>
      <w:ins w:id="1256" w:author="CCCCC" w:date="2017-06-17T17:14:00Z">
        <w:r w:rsidR="00186300">
          <w:t xml:space="preserve"> en fonction de l’adresse demandée, et ce, gr</w:t>
        </w:r>
      </w:ins>
      <w:ins w:id="1257" w:author="CCCCC" w:date="2017-06-17T17:15:00Z">
        <w:r w:rsidR="00186300">
          <w:t>âce au décorateur « routes ». De plus, il nécessite un accès à l</w:t>
        </w:r>
      </w:ins>
      <w:ins w:id="1258" w:author="CCCCC" w:date="2017-06-17T17:16:00Z">
        <w:r w:rsidR="00186300">
          <w:t xml:space="preserve">’objet que nous voulons afficher. </w:t>
        </w:r>
      </w:ins>
      <w:ins w:id="1259" w:author="CCCCC" w:date="2017-06-17T17:17:00Z">
        <w:r>
          <w:t>Il est rendu disponible avec le décorateur « connectStore »</w:t>
        </w:r>
      </w:ins>
      <w:ins w:id="1260" w:author="CCCCC" w:date="2017-06-17T17:18:00Z">
        <w:r w:rsidRPr="001855E4">
          <w:rPr>
            <w:noProof/>
            <w:lang w:eastAsia="fr-FR" w:bidi="ar-SA"/>
          </w:rPr>
          <w:t xml:space="preserve"> </w:t>
        </w:r>
      </w:ins>
      <w:ins w:id="1261" w:author="CCCCC" w:date="2017-06-17T17:19:00Z">
        <w:r>
          <w:rPr>
            <w:noProof/>
            <w:lang w:eastAsia="fr-FR" w:bidi="ar-SA"/>
          </w:rPr>
          <w:t>qui injecte une propriété « vmGroup »</w:t>
        </w:r>
      </w:ins>
      <w:ins w:id="1262" w:author="CCCCC" w:date="2017-06-17T17:20:00Z">
        <w:r>
          <w:rPr>
            <w:noProof/>
            <w:lang w:eastAsia="fr-FR" w:bidi="ar-SA"/>
          </w:rPr>
          <w:t>, ce grâce au selecteur « createGetObject »</w:t>
        </w:r>
      </w:ins>
      <w:ins w:id="1263" w:author="CCCCC" w:date="2017-06-17T17:46:00Z">
        <w:r w:rsidR="00CC4285">
          <w:rPr>
            <w:noProof/>
            <w:lang w:eastAsia="fr-FR" w:bidi="ar-SA"/>
          </w:rPr>
          <w:t xml:space="preserve"> qui </w:t>
        </w:r>
      </w:ins>
      <w:ins w:id="1264" w:author="CCCCC" w:date="2017-06-17T17:53:00Z">
        <w:r w:rsidR="00CC4285">
          <w:rPr>
            <w:noProof/>
            <w:lang w:eastAsia="fr-FR" w:bidi="ar-SA"/>
          </w:rPr>
          <w:t xml:space="preserve">renvoie l’objet correspondant à </w:t>
        </w:r>
      </w:ins>
      <w:ins w:id="1265" w:author="CCCCC" w:date="2017-06-17T17:46:00Z">
        <w:r w:rsidR="00CC4285">
          <w:rPr>
            <w:noProof/>
            <w:lang w:eastAsia="fr-FR" w:bidi="ar-SA"/>
          </w:rPr>
          <w:t>l’ident</w:t>
        </w:r>
      </w:ins>
      <w:ins w:id="1266" w:author="CCCCC" w:date="2017-06-17T17:52:00Z">
        <w:r w:rsidR="00CC4285">
          <w:rPr>
            <w:noProof/>
            <w:lang w:eastAsia="fr-FR" w:bidi="ar-SA"/>
          </w:rPr>
          <w:t>ifiant passé dans l’URL</w:t>
        </w:r>
      </w:ins>
      <w:ins w:id="1267" w:author="CCCCC" w:date="2017-06-17T17:53:00Z">
        <w:r w:rsidR="00CC4285">
          <w:rPr>
            <w:noProof/>
            <w:lang w:eastAsia="fr-FR" w:bidi="ar-SA"/>
          </w:rPr>
          <w:t>.</w:t>
        </w:r>
        <w:r w:rsidR="006A6726">
          <w:rPr>
            <w:noProof/>
            <w:lang w:eastAsia="fr-FR" w:bidi="ar-SA"/>
          </w:rPr>
          <w:t xml:space="preserve"> </w:t>
        </w:r>
      </w:ins>
      <w:ins w:id="1268" w:author="CCCCC" w:date="2017-06-17T17:55:00Z">
        <w:r w:rsidR="006A6726">
          <w:rPr>
            <w:noProof/>
            <w:lang w:eastAsia="fr-FR" w:bidi="ar-SA"/>
          </w:rPr>
          <w:t xml:space="preserve">Comme </w:t>
        </w:r>
      </w:ins>
      <w:ins w:id="1269" w:author="CCCCC" w:date="2017-06-17T17:58:00Z">
        <w:r w:rsidR="006A6726">
          <w:rPr>
            <w:noProof/>
            <w:lang w:eastAsia="fr-FR" w:bidi="ar-SA"/>
          </w:rPr>
          <w:t>le VmGroup récupéré précedemment ne contient que les identifiants de ces machines</w:t>
        </w:r>
      </w:ins>
      <w:ins w:id="1270" w:author="CCCCC" w:date="2017-06-17T18:00:00Z">
        <w:r w:rsidR="006A6726">
          <w:rPr>
            <w:noProof/>
            <w:lang w:eastAsia="fr-FR" w:bidi="ar-SA"/>
          </w:rPr>
          <w:t xml:space="preserve"> dans son champs « $VMs », </w:t>
        </w:r>
      </w:ins>
      <w:ins w:id="1271" w:author="CCCCC" w:date="2017-06-17T18:02:00Z">
        <w:r w:rsidR="006A6726">
          <w:rPr>
            <w:noProof/>
            <w:lang w:eastAsia="fr-FR" w:bidi="ar-SA"/>
          </w:rPr>
          <w:t>la</w:t>
        </w:r>
      </w:ins>
      <w:ins w:id="1272" w:author="CCCCC" w:date="2017-06-17T18:01:00Z">
        <w:r w:rsidR="006A6726">
          <w:rPr>
            <w:noProof/>
            <w:lang w:eastAsia="fr-FR" w:bidi="ar-SA"/>
          </w:rPr>
          <w:t xml:space="preserve"> liste </w:t>
        </w:r>
      </w:ins>
      <w:ins w:id="1273" w:author="CCCCC" w:date="2017-06-17T18:02:00Z">
        <w:r w:rsidR="006A6726">
          <w:rPr>
            <w:noProof/>
            <w:lang w:eastAsia="fr-FR" w:bidi="ar-SA"/>
          </w:rPr>
          <w:t xml:space="preserve">des machines </w:t>
        </w:r>
      </w:ins>
      <w:ins w:id="1274" w:author="CCCCC" w:date="2017-06-17T18:01:00Z">
        <w:r w:rsidR="006A6726">
          <w:rPr>
            <w:noProof/>
            <w:lang w:eastAsia="fr-FR" w:bidi="ar-SA"/>
          </w:rPr>
          <w:t>va être générer et intégrée à « VmGroup » grâce à ce même décorateur.</w:t>
        </w:r>
      </w:ins>
      <w:ins w:id="1275" w:author="CCCCC" w:date="2017-06-17T18:03:00Z">
        <w:r w:rsidR="00263290">
          <w:rPr>
            <w:noProof/>
            <w:lang w:eastAsia="fr-FR" w:bidi="ar-SA"/>
          </w:rPr>
          <w:t xml:space="preserve"> Ce composant n</w:t>
        </w:r>
      </w:ins>
      <w:ins w:id="1276" w:author="CCCCC" w:date="2017-06-17T18:04:00Z">
        <w:r w:rsidR="00263290">
          <w:rPr>
            <w:noProof/>
            <w:lang w:eastAsia="fr-FR" w:bidi="ar-SA"/>
          </w:rPr>
          <w:t>’exige pas un accès à cette liste, mais</w:t>
        </w:r>
      </w:ins>
      <w:ins w:id="1277" w:author="CCCCC" w:date="2017-06-17T18:05:00Z">
        <w:r w:rsidR="00263290">
          <w:rPr>
            <w:noProof/>
            <w:lang w:eastAsia="fr-FR" w:bidi="ar-SA"/>
          </w:rPr>
          <w:t xml:space="preserve"> </w:t>
        </w:r>
      </w:ins>
      <w:ins w:id="1278" w:author="CCCCC" w:date="2017-06-17T18:00:00Z">
        <w:r w:rsidR="006A6726">
          <w:rPr>
            <w:noProof/>
            <w:lang w:eastAsia="fr-FR" w:bidi="ar-SA"/>
          </w:rPr>
          <w:t xml:space="preserve">la totalité des onglets </w:t>
        </w:r>
      </w:ins>
      <w:ins w:id="1279" w:author="CCCCC" w:date="2017-06-17T18:05:00Z">
        <w:r w:rsidR="00263290">
          <w:rPr>
            <w:noProof/>
            <w:lang w:eastAsia="fr-FR" w:bidi="ar-SA"/>
          </w:rPr>
          <w:t>l’</w:t>
        </w:r>
      </w:ins>
      <w:ins w:id="1280" w:author="CCCCC" w:date="2017-06-17T18:00:00Z">
        <w:r w:rsidR="006A6726">
          <w:rPr>
            <w:noProof/>
            <w:lang w:eastAsia="fr-FR" w:bidi="ar-SA"/>
          </w:rPr>
          <w:t>utilise</w:t>
        </w:r>
      </w:ins>
      <w:ins w:id="1281" w:author="CCCCC" w:date="2017-06-17T18:05:00Z">
        <w:r w:rsidR="00263290">
          <w:rPr>
            <w:noProof/>
            <w:lang w:eastAsia="fr-FR" w:bidi="ar-SA"/>
          </w:rPr>
          <w:t>, ainsi, pour éviter la redondance de code, l’objet contenant les VMs est définit dans ce composan</w:t>
        </w:r>
      </w:ins>
      <w:ins w:id="1282" w:author="CCCCC" w:date="2017-06-17T18:06:00Z">
        <w:r w:rsidR="00263290">
          <w:rPr>
            <w:noProof/>
            <w:lang w:eastAsia="fr-FR" w:bidi="ar-SA"/>
          </w:rPr>
          <w:t>t, et sera passé à l’instanciation de l’onglet.</w:t>
        </w:r>
      </w:ins>
    </w:p>
    <w:p w14:paraId="3344DCBC" w14:textId="4142CD3E" w:rsidR="00C31344" w:rsidRDefault="00473C18">
      <w:pPr>
        <w:rPr>
          <w:ins w:id="1283" w:author="CCCCC" w:date="2017-06-18T02:08:00Z"/>
          <w:noProof/>
          <w:lang w:eastAsia="fr-FR" w:bidi="ar-SA"/>
        </w:rPr>
        <w:pPrChange w:id="1284" w:author="CCCCC" w:date="2017-06-14T19:04:00Z">
          <w:pPr>
            <w:spacing w:before="0" w:after="0"/>
          </w:pPr>
        </w:pPrChange>
      </w:pPr>
      <w:ins w:id="1285" w:author="CCCCC" w:date="2017-06-18T01:44:00Z">
        <w:r>
          <w:rPr>
            <w:noProof/>
            <w:lang w:eastAsia="fr-FR" w:bidi="ar-SA"/>
          </w:rPr>
          <w:lastRenderedPageBreak/>
          <w:drawing>
            <wp:anchor distT="0" distB="0" distL="114300" distR="114300" simplePos="0" relativeHeight="251723264" behindDoc="0" locked="0" layoutInCell="1" allowOverlap="1" wp14:anchorId="3A4F66EE" wp14:editId="1219508A">
              <wp:simplePos x="0" y="0"/>
              <wp:positionH relativeFrom="margin">
                <wp:align>right</wp:align>
              </wp:positionH>
              <wp:positionV relativeFrom="paragraph">
                <wp:posOffset>1737360</wp:posOffset>
              </wp:positionV>
              <wp:extent cx="3743325" cy="1097280"/>
              <wp:effectExtent l="0" t="0" r="9525"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43325" cy="1097280"/>
                      </a:xfrm>
                      <a:prstGeom prst="rect">
                        <a:avLst/>
                      </a:prstGeom>
                    </pic:spPr>
                  </pic:pic>
                </a:graphicData>
              </a:graphic>
              <wp14:sizeRelH relativeFrom="margin">
                <wp14:pctWidth>0</wp14:pctWidth>
              </wp14:sizeRelH>
              <wp14:sizeRelV relativeFrom="margin">
                <wp14:pctHeight>0</wp14:pctHeight>
              </wp14:sizeRelV>
            </wp:anchor>
          </w:drawing>
        </w:r>
      </w:ins>
      <w:ins w:id="1286" w:author="CCCCC" w:date="2017-06-18T01:43:00Z">
        <w:r>
          <w:rPr>
            <w:noProof/>
            <w:lang w:eastAsia="fr-FR" w:bidi="ar-SA"/>
          </w:rPr>
          <w:drawing>
            <wp:anchor distT="0" distB="0" distL="114300" distR="114300" simplePos="0" relativeHeight="251722240" behindDoc="0" locked="0" layoutInCell="1" allowOverlap="1" wp14:anchorId="07BC74D6" wp14:editId="21A06497">
              <wp:simplePos x="0" y="0"/>
              <wp:positionH relativeFrom="margin">
                <wp:align>left</wp:align>
              </wp:positionH>
              <wp:positionV relativeFrom="paragraph">
                <wp:posOffset>3810</wp:posOffset>
              </wp:positionV>
              <wp:extent cx="3305175" cy="1043305"/>
              <wp:effectExtent l="0" t="0" r="9525"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05175" cy="10433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bidi="ar-SA"/>
          </w:rPr>
          <w:t xml:space="preserve"> </w:t>
        </w:r>
      </w:ins>
      <w:ins w:id="1287" w:author="CCCCC" w:date="2017-06-18T01:29:00Z">
        <w:r w:rsidR="00885419">
          <w:rPr>
            <w:noProof/>
            <w:lang w:eastAsia="fr-FR" w:bidi="ar-SA"/>
          </w:rPr>
          <w:t>Le fichier « tab-advanced</w:t>
        </w:r>
      </w:ins>
      <w:ins w:id="1288" w:author="CCCCC" w:date="2017-06-18T01:30:00Z">
        <w:r w:rsidR="00885419">
          <w:rPr>
            <w:noProof/>
            <w:lang w:eastAsia="fr-FR" w:bidi="ar-SA"/>
          </w:rPr>
          <w:t> » définit l’affichage de l’onglet « Advanced »</w:t>
        </w:r>
      </w:ins>
      <w:ins w:id="1289" w:author="CCCCC" w:date="2017-06-18T01:31:00Z">
        <w:r w:rsidR="00885419">
          <w:rPr>
            <w:noProof/>
            <w:lang w:eastAsia="fr-FR" w:bidi="ar-SA"/>
          </w:rPr>
          <w:t xml:space="preserve">. </w:t>
        </w:r>
      </w:ins>
      <w:ins w:id="1290" w:author="CCCCC" w:date="2017-06-18T01:32:00Z">
        <w:r w:rsidR="00885419">
          <w:rPr>
            <w:noProof/>
            <w:lang w:eastAsia="fr-FR" w:bidi="ar-SA"/>
          </w:rPr>
          <w:t>P</w:t>
        </w:r>
      </w:ins>
      <w:ins w:id="1291" w:author="CCCCC" w:date="2017-06-18T01:33:00Z">
        <w:r w:rsidR="00885419">
          <w:rPr>
            <w:noProof/>
            <w:lang w:eastAsia="fr-FR" w:bidi="ar-SA"/>
          </w:rPr>
          <w:t>our la suppression du groupe, il utilise un bouton de type « TabButton</w:t>
        </w:r>
      </w:ins>
      <w:ins w:id="1292" w:author="CCCCC" w:date="2017-06-18T01:34:00Z">
        <w:r w:rsidR="00885419">
          <w:rPr>
            <w:noProof/>
            <w:lang w:eastAsia="fr-FR" w:bidi="ar-SA"/>
          </w:rPr>
          <w:t xml:space="preserve"> ». Il prend en argument  un style qui va ici, l’afficher en rouge, </w:t>
        </w:r>
      </w:ins>
      <w:ins w:id="1293" w:author="CCCCC" w:date="2017-06-18T01:35:00Z">
        <w:r>
          <w:rPr>
            <w:noProof/>
            <w:lang w:eastAsia="fr-FR" w:bidi="ar-SA"/>
          </w:rPr>
          <w:t>un icôn qui sera affiché sur le bouton, un label faisant référence à une chaine de caractère dans le module d</w:t>
        </w:r>
      </w:ins>
      <w:ins w:id="1294" w:author="CCCCC" w:date="2017-06-18T01:36:00Z">
        <w:r>
          <w:rPr>
            <w:noProof/>
            <w:lang w:eastAsia="fr-FR" w:bidi="ar-SA"/>
          </w:rPr>
          <w:t xml:space="preserve">’internationnlisation, ainsi qu’une fonction qui sera éxecutée </w:t>
        </w:r>
      </w:ins>
      <w:ins w:id="1295" w:author="CCCCC" w:date="2017-06-18T01:37:00Z">
        <w:r>
          <w:rPr>
            <w:noProof/>
            <w:lang w:eastAsia="fr-FR" w:bidi="ar-SA"/>
          </w:rPr>
          <w:t xml:space="preserve">lorsqu’un clic sera effectué sur le bouton. </w:t>
        </w:r>
      </w:ins>
      <w:ins w:id="1296" w:author="CCCCC" w:date="2017-06-18T01:38:00Z">
        <w:r>
          <w:rPr>
            <w:noProof/>
            <w:lang w:eastAsia="fr-FR" w:bidi="ar-SA"/>
          </w:rPr>
          <w:t xml:space="preserve">Cette fonction va éxecuter la fonction deleteVmGroup </w:t>
        </w:r>
      </w:ins>
      <w:ins w:id="1297" w:author="CCCCC" w:date="2017-06-18T01:40:00Z">
        <w:r>
          <w:rPr>
            <w:noProof/>
            <w:lang w:eastAsia="fr-FR" w:bidi="ar-SA"/>
          </w:rPr>
          <w:t xml:space="preserve">(ficgure </w:t>
        </w:r>
        <w:r>
          <w:rPr>
            <w:noProof/>
            <w:color w:val="FF0000"/>
            <w:lang w:eastAsia="fr-FR" w:bidi="ar-SA"/>
          </w:rPr>
          <w:t xml:space="preserve">X </w:t>
        </w:r>
        <w:r>
          <w:rPr>
            <w:noProof/>
            <w:lang w:eastAsia="fr-FR" w:bidi="ar-SA"/>
          </w:rPr>
          <w:t xml:space="preserve">) </w:t>
        </w:r>
      </w:ins>
      <w:ins w:id="1298" w:author="CCCCC" w:date="2017-06-18T01:38:00Z">
        <w:r>
          <w:rPr>
            <w:noProof/>
            <w:lang w:eastAsia="fr-FR" w:bidi="ar-SA"/>
          </w:rPr>
          <w:t xml:space="preserve">qui </w:t>
        </w:r>
      </w:ins>
      <w:ins w:id="1299" w:author="CCCCC" w:date="2017-06-18T01:39:00Z">
        <w:r>
          <w:rPr>
            <w:noProof/>
            <w:lang w:eastAsia="fr-FR" w:bidi="ar-SA"/>
          </w:rPr>
          <w:t>va demander une confirmation à l’aide du composant « Confirm »</w:t>
        </w:r>
      </w:ins>
      <w:ins w:id="1300" w:author="CCCCC" w:date="2017-06-18T01:40:00Z">
        <w:r>
          <w:rPr>
            <w:noProof/>
            <w:lang w:eastAsia="fr-FR" w:bidi="ar-SA"/>
          </w:rPr>
          <w:t xml:space="preserve"> (partie </w:t>
        </w:r>
      </w:ins>
      <w:ins w:id="1301" w:author="CCCCC" w:date="2017-06-18T01:41:00Z">
        <w:r>
          <w:rPr>
            <w:noProof/>
            <w:color w:val="FF0000"/>
            <w:lang w:eastAsia="fr-FR" w:bidi="ar-SA"/>
          </w:rPr>
          <w:t xml:space="preserve">X </w:t>
        </w:r>
        <w:r>
          <w:rPr>
            <w:noProof/>
            <w:lang w:eastAsia="fr-FR" w:bidi="ar-SA"/>
          </w:rPr>
          <w:t xml:space="preserve">). Si la promesse est a acceptée, l’utilisateur sera redirigé sur la liste des VmGroups, sinon, rien </w:t>
        </w:r>
      </w:ins>
      <w:ins w:id="1302" w:author="CCCCC" w:date="2017-06-18T01:42:00Z">
        <w:r>
          <w:rPr>
            <w:noProof/>
            <w:lang w:eastAsia="fr-FR" w:bidi="ar-SA"/>
          </w:rPr>
          <w:t xml:space="preserve">ne se passera, car la fonction « noop » est </w:t>
        </w:r>
      </w:ins>
      <w:ins w:id="1303" w:author="CCCCC" w:date="2017-06-18T01:44:00Z">
        <w:r>
          <w:rPr>
            <w:noProof/>
            <w:lang w:eastAsia="fr-FR" w:bidi="ar-SA"/>
          </w:rPr>
          <w:t xml:space="preserve">une </w:t>
        </w:r>
      </w:ins>
      <w:ins w:id="1304" w:author="CCCCC" w:date="2017-06-18T01:42:00Z">
        <w:r>
          <w:rPr>
            <w:noProof/>
            <w:lang w:eastAsia="fr-FR" w:bidi="ar-SA"/>
          </w:rPr>
          <w:t>fonction n’éxecutant aucune instruction.</w:t>
        </w:r>
      </w:ins>
      <w:ins w:id="1305" w:author="CCCCC" w:date="2017-06-18T02:08:00Z">
        <w:r w:rsidR="00C31344">
          <w:rPr>
            <w:noProof/>
            <w:lang w:eastAsia="fr-FR" w:bidi="ar-SA"/>
          </w:rPr>
          <w:br/>
        </w:r>
      </w:ins>
      <w:ins w:id="1306" w:author="CCCCC" w:date="2017-06-18T01:47:00Z">
        <w:r w:rsidR="00851F94">
          <w:rPr>
            <w:noProof/>
            <w:lang w:eastAsia="fr-FR" w:bidi="ar-SA"/>
          </w:rPr>
          <w:t>L’identifiant de du g</w:t>
        </w:r>
      </w:ins>
      <w:ins w:id="1307" w:author="CCCCC" w:date="2017-06-18T01:48:00Z">
        <w:r w:rsidR="00851F94">
          <w:rPr>
            <w:noProof/>
            <w:lang w:eastAsia="fr-FR" w:bidi="ar-SA"/>
          </w:rPr>
          <w:t xml:space="preserve">roupe est affiché dans une table HTML utilisant les balises « table », « tbody », </w:t>
        </w:r>
      </w:ins>
      <w:ins w:id="1308" w:author="CCCCC" w:date="2017-06-18T01:49:00Z">
        <w:r w:rsidR="00851F94">
          <w:rPr>
            <w:noProof/>
            <w:lang w:eastAsia="fr-FR" w:bidi="ar-SA"/>
          </w:rPr>
          <w:t>« tr », et « th ».</w:t>
        </w:r>
      </w:ins>
    </w:p>
    <w:p w14:paraId="7815C7B0" w14:textId="6D8136F8" w:rsidR="00C31344" w:rsidRDefault="00C31344">
      <w:pPr>
        <w:rPr>
          <w:ins w:id="1309" w:author="CCCCC" w:date="2017-06-18T14:32:00Z"/>
        </w:rPr>
        <w:pPrChange w:id="1310" w:author="CCCCC" w:date="2017-06-14T19:04:00Z">
          <w:pPr>
            <w:spacing w:before="0" w:after="0"/>
          </w:pPr>
        </w:pPrChange>
      </w:pPr>
      <w:ins w:id="1311" w:author="CCCCC" w:date="2017-06-18T02:08:00Z">
        <w:r w:rsidRPr="00C31344">
          <w:rPr>
            <w:color w:val="FF0000"/>
            <w:rPrChange w:id="1312" w:author="CCCCC" w:date="2017-06-18T02:08:00Z">
              <w:rPr/>
            </w:rPrChange>
          </w:rPr>
          <w:t>TabGeneral</w:t>
        </w:r>
        <w:r>
          <w:t xml:space="preserve"> </w:t>
        </w:r>
      </w:ins>
    </w:p>
    <w:p w14:paraId="0DDEBD61" w14:textId="2BB0F999" w:rsidR="00ED52D9" w:rsidRDefault="00316367">
      <w:pPr>
        <w:rPr>
          <w:ins w:id="1313" w:author="CCCCC" w:date="2017-06-18T15:13:00Z"/>
        </w:rPr>
        <w:pPrChange w:id="1314" w:author="CCCCC" w:date="2017-06-14T19:04:00Z">
          <w:pPr>
            <w:spacing w:before="0" w:after="0"/>
          </w:pPr>
        </w:pPrChange>
      </w:pPr>
      <w:ins w:id="1315" w:author="CCCCC" w:date="2017-06-18T19:07:00Z">
        <w:r>
          <w:rPr>
            <w:noProof/>
            <w:lang w:eastAsia="fr-FR" w:bidi="ar-SA"/>
          </w:rPr>
          <w:drawing>
            <wp:anchor distT="0" distB="0" distL="114300" distR="114300" simplePos="0" relativeHeight="251725312" behindDoc="0" locked="0" layoutInCell="1" allowOverlap="1" wp14:anchorId="43CFD695" wp14:editId="6226433D">
              <wp:simplePos x="0" y="0"/>
              <wp:positionH relativeFrom="page">
                <wp:align>right</wp:align>
              </wp:positionH>
              <wp:positionV relativeFrom="paragraph">
                <wp:posOffset>2432685</wp:posOffset>
              </wp:positionV>
              <wp:extent cx="7210650" cy="1385570"/>
              <wp:effectExtent l="0" t="0" r="9525"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10650" cy="1385570"/>
                      </a:xfrm>
                      <a:prstGeom prst="rect">
                        <a:avLst/>
                      </a:prstGeom>
                    </pic:spPr>
                  </pic:pic>
                </a:graphicData>
              </a:graphic>
              <wp14:sizeRelH relativeFrom="margin">
                <wp14:pctWidth>0</wp14:pctWidth>
              </wp14:sizeRelH>
              <wp14:sizeRelV relativeFrom="margin">
                <wp14:pctHeight>0</wp14:pctHeight>
              </wp14:sizeRelV>
            </wp:anchor>
          </w:drawing>
        </w:r>
      </w:ins>
      <w:ins w:id="1316" w:author="CCCCC" w:date="2017-06-18T14:59:00Z">
        <w:r w:rsidR="00ED52D9">
          <w:rPr>
            <w:noProof/>
            <w:lang w:eastAsia="fr-FR" w:bidi="ar-SA"/>
          </w:rPr>
          <w:drawing>
            <wp:anchor distT="0" distB="0" distL="114300" distR="114300" simplePos="0" relativeHeight="251724288" behindDoc="0" locked="0" layoutInCell="1" allowOverlap="1" wp14:anchorId="11C188FA" wp14:editId="6D45489A">
              <wp:simplePos x="0" y="0"/>
              <wp:positionH relativeFrom="margin">
                <wp:align>center</wp:align>
              </wp:positionH>
              <wp:positionV relativeFrom="paragraph">
                <wp:posOffset>965835</wp:posOffset>
              </wp:positionV>
              <wp:extent cx="3771900" cy="21780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71900" cy="217805"/>
                      </a:xfrm>
                      <a:prstGeom prst="rect">
                        <a:avLst/>
                      </a:prstGeom>
                    </pic:spPr>
                  </pic:pic>
                </a:graphicData>
              </a:graphic>
              <wp14:sizeRelH relativeFrom="margin">
                <wp14:pctWidth>0</wp14:pctWidth>
              </wp14:sizeRelH>
              <wp14:sizeRelV relativeFrom="margin">
                <wp14:pctHeight>0</wp14:pctHeight>
              </wp14:sizeRelV>
            </wp:anchor>
          </w:drawing>
        </w:r>
      </w:ins>
      <w:ins w:id="1317" w:author="CCCCC" w:date="2017-06-18T14:40:00Z">
        <w:r w:rsidR="00457CD5">
          <w:t>Le</w:t>
        </w:r>
      </w:ins>
      <w:ins w:id="1318" w:author="CCCCC" w:date="2017-06-18T14:51:00Z">
        <w:r w:rsidR="00DE03AD">
          <w:t xml:space="preserve"> rendu du</w:t>
        </w:r>
      </w:ins>
      <w:ins w:id="1319" w:author="CCCCC" w:date="2017-06-18T14:40:00Z">
        <w:r w:rsidR="00457CD5">
          <w:t xml:space="preserve"> composant « TabManagement » défini dans le </w:t>
        </w:r>
      </w:ins>
      <w:ins w:id="1320" w:author="CCCCC" w:date="2017-06-18T14:41:00Z">
        <w:r w:rsidR="00457CD5">
          <w:t>fichier « tab-management »</w:t>
        </w:r>
      </w:ins>
      <w:ins w:id="1321" w:author="CCCCC" w:date="2017-06-18T14:51:00Z">
        <w:r w:rsidR="00DE03AD">
          <w:t xml:space="preserve"> </w:t>
        </w:r>
      </w:ins>
      <w:ins w:id="1322" w:author="CCCCC" w:date="2017-06-18T14:54:00Z">
        <w:r w:rsidR="00ED52D9">
          <w:t>montre,</w:t>
        </w:r>
      </w:ins>
      <w:ins w:id="1323" w:author="CCCCC" w:date="2017-06-18T14:51:00Z">
        <w:r w:rsidR="00DE03AD">
          <w:t xml:space="preserve"> à son initialisation</w:t>
        </w:r>
      </w:ins>
      <w:ins w:id="1324" w:author="CCCCC" w:date="2017-06-18T14:52:00Z">
        <w:r w:rsidR="00ED52D9">
          <w:t xml:space="preserve"> deux boutons et la liste des machines virtuelles. </w:t>
        </w:r>
      </w:ins>
      <w:ins w:id="1325" w:author="CCCCC" w:date="2017-06-18T14:53:00Z">
        <w:r w:rsidR="00ED52D9">
          <w:t xml:space="preserve">La liste est </w:t>
        </w:r>
      </w:ins>
      <w:ins w:id="1326" w:author="CCCCC" w:date="2017-06-18T14:54:00Z">
        <w:r w:rsidR="00ED52D9">
          <w:t xml:space="preserve">affichée grâce à un composant </w:t>
        </w:r>
      </w:ins>
      <w:ins w:id="1327" w:author="CCCCC" w:date="2017-06-18T14:55:00Z">
        <w:r w:rsidR="00ED52D9">
          <w:t xml:space="preserve">« SortedList ». Cette liste prend en deux arguments : la liste </w:t>
        </w:r>
      </w:ins>
      <w:ins w:id="1328" w:author="CCCCC" w:date="2017-06-18T14:57:00Z">
        <w:r w:rsidR="00ED52D9">
          <w:t>des objets</w:t>
        </w:r>
      </w:ins>
      <w:ins w:id="1329" w:author="CCCCC" w:date="2017-06-18T14:55:00Z">
        <w:r w:rsidR="00ED52D9">
          <w:t xml:space="preserve"> à afficher qui est ici la variable </w:t>
        </w:r>
      </w:ins>
      <w:ins w:id="1330" w:author="CCCCC" w:date="2017-06-18T14:56:00Z">
        <w:r w:rsidR="00ED52D9">
          <w:t xml:space="preserve">« vms » qui a été passé </w:t>
        </w:r>
      </w:ins>
      <w:ins w:id="1331" w:author="CCCCC" w:date="2017-06-18T14:57:00Z">
        <w:r w:rsidR="00ED52D9">
          <w:t xml:space="preserve">en argument </w:t>
        </w:r>
      </w:ins>
      <w:ins w:id="1332" w:author="CCCCC" w:date="2017-06-18T14:56:00Z">
        <w:r w:rsidR="00ED52D9">
          <w:t>à « TabManagement »</w:t>
        </w:r>
      </w:ins>
      <w:ins w:id="1333" w:author="CCCCC" w:date="2017-06-18T14:57:00Z">
        <w:r w:rsidR="00ED52D9">
          <w:t xml:space="preserve"> depuis le composant « VmGroup », et un argument « columns »</w:t>
        </w:r>
      </w:ins>
      <w:ins w:id="1334" w:author="CCCCC" w:date="2017-06-18T14:58:00Z">
        <w:r w:rsidR="00ED52D9">
          <w:t xml:space="preserve"> qui définit les colonnes à afficher dans la table.</w:t>
        </w:r>
      </w:ins>
      <w:ins w:id="1335" w:author="CCCCC" w:date="2017-06-18T14:59:00Z">
        <w:r w:rsidR="00ED52D9">
          <w:t xml:space="preserve"> </w:t>
        </w:r>
      </w:ins>
      <w:ins w:id="1336" w:author="CCCCC" w:date="2017-06-18T15:03:00Z">
        <w:r w:rsidR="0047463C">
          <w:br/>
          <w:t xml:space="preserve">Ici, on passe un tableau « VM_COLUMNS » qui est un tableau </w:t>
        </w:r>
      </w:ins>
      <w:ins w:id="1337" w:author="CCCCC" w:date="2017-06-18T15:04:00Z">
        <w:r w:rsidR="0047463C">
          <w:t xml:space="preserve">d’objets. Chaque objet contient un champ </w:t>
        </w:r>
      </w:ins>
      <w:ins w:id="1338" w:author="CCCCC" w:date="2017-06-18T15:05:00Z">
        <w:r w:rsidR="0047463C">
          <w:t xml:space="preserve">« name » qui contient le nom de la colonne, un champ </w:t>
        </w:r>
      </w:ins>
      <w:ins w:id="1339" w:author="CCCCC" w:date="2017-06-18T15:06:00Z">
        <w:r w:rsidR="0047463C">
          <w:t>« itemRenderer » qui est une fonction qui prend en paramètre un objet de la liste et retourne son affichage dans la case du tableau, ainsi q</w:t>
        </w:r>
      </w:ins>
      <w:ins w:id="1340" w:author="CCCCC" w:date="2017-06-18T15:08:00Z">
        <w:r w:rsidR="0047463C">
          <w:t xml:space="preserve">u’un champ « sortCriteria » qui est une fonction qui prend également un objet à afficher et retourne un critère de trie dans la liste. </w:t>
        </w:r>
      </w:ins>
      <w:ins w:id="1341" w:author="CCCCC" w:date="2017-06-18T15:11:00Z">
        <w:r w:rsidR="0047463C">
          <w:t xml:space="preserve">Ce tableau contient donc une colonne affichant le nom </w:t>
        </w:r>
      </w:ins>
      <w:ins w:id="1342" w:author="CCCCC" w:date="2017-06-18T15:12:00Z">
        <w:r w:rsidR="0047463C">
          <w:t>des machines</w:t>
        </w:r>
      </w:ins>
      <w:ins w:id="1343" w:author="CCCCC" w:date="2017-06-18T15:11:00Z">
        <w:r w:rsidR="0047463C">
          <w:t xml:space="preserve"> virtuelle</w:t>
        </w:r>
      </w:ins>
      <w:ins w:id="1344" w:author="CCCCC" w:date="2017-06-18T15:12:00Z">
        <w:r w:rsidR="0047463C">
          <w:t>s, une montrant sa description, et une dernière affichant un bouton</w:t>
        </w:r>
      </w:ins>
      <w:ins w:id="1345" w:author="CCCCC" w:date="2017-06-18T15:13:00Z">
        <w:r w:rsidR="003F77D0">
          <w:t xml:space="preserve"> permettant de supprimer la VM du groupe. On obtient donc le </w:t>
        </w:r>
      </w:ins>
      <w:ins w:id="1346" w:author="CCCCC" w:date="2017-06-18T15:14:00Z">
        <w:r w:rsidR="003F77D0">
          <w:t>rendu</w:t>
        </w:r>
      </w:ins>
      <w:ins w:id="1347" w:author="CCCCC" w:date="2017-06-18T15:13:00Z">
        <w:r w:rsidR="003F77D0">
          <w:t xml:space="preserve"> suivant :</w:t>
        </w:r>
      </w:ins>
    </w:p>
    <w:p w14:paraId="72FE793F" w14:textId="4A3D350C" w:rsidR="002F796F" w:rsidRDefault="003F77D0">
      <w:pPr>
        <w:rPr>
          <w:ins w:id="1348" w:author="CCCCC" w:date="2017-06-18T15:13:00Z"/>
        </w:rPr>
        <w:pPrChange w:id="1349" w:author="CCCCC" w:date="2017-06-14T19:04:00Z">
          <w:pPr>
            <w:spacing w:before="0" w:after="0"/>
          </w:pPr>
        </w:pPrChange>
      </w:pPr>
      <w:ins w:id="1350" w:author="CCCCC" w:date="2017-06-18T15:16:00Z">
        <w:r>
          <w:t xml:space="preserve">Concernant </w:t>
        </w:r>
      </w:ins>
      <w:ins w:id="1351" w:author="CCCCC" w:date="2017-06-18T15:17:00Z">
        <w:r>
          <w:t>les deux boutons bleus</w:t>
        </w:r>
      </w:ins>
      <w:ins w:id="1352" w:author="CCCCC" w:date="2017-06-18T15:16:00Z">
        <w:r>
          <w:t xml:space="preserve"> situés au-dessus du tableau, il</w:t>
        </w:r>
      </w:ins>
      <w:ins w:id="1353" w:author="CCCCC" w:date="2017-06-18T15:18:00Z">
        <w:r>
          <w:t>s</w:t>
        </w:r>
      </w:ins>
      <w:ins w:id="1354" w:author="CCCCC" w:date="2017-06-18T15:16:00Z">
        <w:r>
          <w:t xml:space="preserve"> permettent d</w:t>
        </w:r>
      </w:ins>
      <w:ins w:id="1355" w:author="CCCCC" w:date="2017-06-18T15:17:00Z">
        <w:r>
          <w:t>e montrer les composants d’ajout de machine</w:t>
        </w:r>
      </w:ins>
      <w:ins w:id="1356" w:author="CCCCC" w:date="2017-06-18T19:54:00Z">
        <w:r w:rsidR="001A5692">
          <w:t>s</w:t>
        </w:r>
      </w:ins>
      <w:ins w:id="1357" w:author="CCCCC" w:date="2017-06-18T15:17:00Z">
        <w:r>
          <w:t xml:space="preserve"> au groupe, et de gestion de l’ordre</w:t>
        </w:r>
      </w:ins>
      <w:ins w:id="1358" w:author="CCCCC" w:date="2017-06-18T15:18:00Z">
        <w:r>
          <w:t xml:space="preserve"> de </w:t>
        </w:r>
      </w:ins>
      <w:ins w:id="1359" w:author="CCCCC" w:date="2017-06-18T15:35:00Z">
        <w:r w:rsidR="00D134D2">
          <w:t>démarrage. Ainsi</w:t>
        </w:r>
      </w:ins>
      <w:ins w:id="1360" w:author="CCCCC" w:date="2017-06-18T15:28:00Z">
        <w:r w:rsidR="002F796F">
          <w:t xml:space="preserve">, une valeur </w:t>
        </w:r>
      </w:ins>
      <w:ins w:id="1361" w:author="CCCCC" w:date="2017-06-18T15:29:00Z">
        <w:r w:rsidR="002F796F">
          <w:t xml:space="preserve">« attachVm » </w:t>
        </w:r>
      </w:ins>
      <w:ins w:id="1362" w:author="CCCCC" w:date="2017-06-18T15:28:00Z">
        <w:r w:rsidR="002F796F">
          <w:t>associé</w:t>
        </w:r>
      </w:ins>
      <w:ins w:id="1363" w:author="CCCCC" w:date="2017-06-18T15:29:00Z">
        <w:r w:rsidR="002F796F">
          <w:t>e</w:t>
        </w:r>
      </w:ins>
      <w:ins w:id="1364" w:author="CCCCC" w:date="2017-06-18T15:28:00Z">
        <w:r w:rsidR="002F796F">
          <w:t xml:space="preserve"> au bouton </w:t>
        </w:r>
      </w:ins>
      <w:ins w:id="1365" w:author="CCCCC" w:date="2017-06-18T15:29:00Z">
        <w:r w:rsidR="002F796F">
          <w:t xml:space="preserve">« New VM » dans le state de « TabManagement » est </w:t>
        </w:r>
      </w:ins>
      <w:ins w:id="1366" w:author="CCCCC" w:date="2017-06-18T15:30:00Z">
        <w:r w:rsidR="002F796F">
          <w:t>initialisée</w:t>
        </w:r>
      </w:ins>
      <w:ins w:id="1367" w:author="CCCCC" w:date="2017-06-18T15:29:00Z">
        <w:r w:rsidR="002F796F">
          <w:t xml:space="preserve"> </w:t>
        </w:r>
      </w:ins>
      <w:ins w:id="1368" w:author="CCCCC" w:date="2017-06-18T15:30:00Z">
        <w:r w:rsidR="002F796F">
          <w:t xml:space="preserve">à « false ». Lorsqu’un clic est effectué sur ce bouton, sa valeur associée sera changée </w:t>
        </w:r>
      </w:ins>
      <w:ins w:id="1369" w:author="CCCCC" w:date="2017-06-18T15:32:00Z">
        <w:r w:rsidR="002F796F">
          <w:t>par son opposé</w:t>
        </w:r>
      </w:ins>
      <w:ins w:id="1370" w:author="CCCCC" w:date="2017-06-18T15:30:00Z">
        <w:r w:rsidR="002F796F">
          <w:t xml:space="preserve">. </w:t>
        </w:r>
      </w:ins>
      <w:ins w:id="1371" w:author="CCCCC" w:date="2017-06-18T15:31:00Z">
        <w:r w:rsidR="002F796F">
          <w:t>C’est quand cette valeur est vraie que le composant</w:t>
        </w:r>
      </w:ins>
      <w:ins w:id="1372" w:author="CCCCC" w:date="2017-06-18T15:32:00Z">
        <w:r w:rsidR="002F796F">
          <w:t xml:space="preserve"> permettant d’ajouter des VMs au groupe sera affiché. </w:t>
        </w:r>
      </w:ins>
      <w:ins w:id="1373" w:author="CCCCC" w:date="2017-06-18T15:33:00Z">
        <w:r w:rsidR="002F796F">
          <w:t>Il en est de même avec le bouton</w:t>
        </w:r>
        <w:r w:rsidR="00D134D2">
          <w:t xml:space="preserve"> « Boot » order qui est associé à </w:t>
        </w:r>
      </w:ins>
      <w:ins w:id="1374" w:author="CCCCC" w:date="2017-06-18T15:34:00Z">
        <w:r w:rsidR="00D134D2">
          <w:t xml:space="preserve">un booléen </w:t>
        </w:r>
      </w:ins>
      <w:ins w:id="1375" w:author="CCCCC" w:date="2017-06-18T15:33:00Z">
        <w:r w:rsidR="00D134D2">
          <w:t>« </w:t>
        </w:r>
      </w:ins>
      <w:ins w:id="1376" w:author="CCCCC" w:date="2017-06-18T15:34:00Z">
        <w:r w:rsidR="00D134D2">
          <w:t>bootOrder</w:t>
        </w:r>
        <w:r w:rsidR="00D134D2">
          <w:t xml:space="preserve"> » et permettra la gestion </w:t>
        </w:r>
        <w:r w:rsidR="00D134D2">
          <w:t>de l’ordre de démarrage</w:t>
        </w:r>
      </w:ins>
      <w:ins w:id="1377" w:author="CCCCC" w:date="2017-06-18T15:35:00Z">
        <w:r w:rsidR="00D134D2">
          <w:t>.</w:t>
        </w:r>
      </w:ins>
    </w:p>
    <w:p w14:paraId="2E72CA4B" w14:textId="26DE5D1E" w:rsidR="003F77D0" w:rsidRPr="003F77D0" w:rsidRDefault="00D134D2">
      <w:pPr>
        <w:rPr>
          <w:ins w:id="1378" w:author="CCCCC" w:date="2017-06-18T14:32:00Z"/>
          <w:rPrChange w:id="1379" w:author="CCCCC" w:date="2017-06-18T15:13:00Z">
            <w:rPr>
              <w:ins w:id="1380" w:author="CCCCC" w:date="2017-06-18T14:32:00Z"/>
            </w:rPr>
          </w:rPrChange>
        </w:rPr>
        <w:pPrChange w:id="1381" w:author="CCCCC" w:date="2017-06-14T19:04:00Z">
          <w:pPr>
            <w:spacing w:before="0" w:after="0"/>
          </w:pPr>
        </w:pPrChange>
      </w:pPr>
      <w:ins w:id="1382" w:author="CCCCC" w:date="2017-06-18T15:42:00Z">
        <w:r>
          <w:t xml:space="preserve">L’ajout de machines virtuelles se fait avec un formulaire contenant </w:t>
        </w:r>
      </w:ins>
      <w:ins w:id="1383" w:author="CCCCC" w:date="2017-06-18T16:37:00Z">
        <w:r w:rsidR="00D219E5">
          <w:t xml:space="preserve">un </w:t>
        </w:r>
      </w:ins>
      <w:ins w:id="1384" w:author="CCCCC" w:date="2017-06-18T15:42:00Z">
        <w:r>
          <w:t xml:space="preserve">champ autorisant la </w:t>
        </w:r>
      </w:ins>
      <w:ins w:id="1385" w:author="CCCCC" w:date="2017-06-18T16:37:00Z">
        <w:r w:rsidR="00D219E5">
          <w:t>sélection</w:t>
        </w:r>
      </w:ins>
      <w:ins w:id="1386" w:author="CCCCC" w:date="2017-06-18T15:42:00Z">
        <w:r>
          <w:t xml:space="preserve"> d</w:t>
        </w:r>
      </w:ins>
      <w:ins w:id="1387" w:author="CCCCC" w:date="2017-06-18T15:43:00Z">
        <w:r>
          <w:t xml:space="preserve">’une ou plusieurs VMs, et ce grâce à un composant </w:t>
        </w:r>
        <w:r w:rsidR="008251F1">
          <w:t>« SelectVm »</w:t>
        </w:r>
      </w:ins>
      <w:ins w:id="1388" w:author="CCCCC" w:date="2017-06-18T15:44:00Z">
        <w:r w:rsidR="008251F1">
          <w:t xml:space="preserve"> qui prend en argument une fonction </w:t>
        </w:r>
        <w:r w:rsidR="008251F1">
          <w:lastRenderedPageBreak/>
          <w:t>« onChange » qui sera exécuté quand la valeur du champ sera changé</w:t>
        </w:r>
      </w:ins>
      <w:ins w:id="1389" w:author="CCCCC" w:date="2017-06-18T15:45:00Z">
        <w:r w:rsidR="008251F1">
          <w:t>e</w:t>
        </w:r>
        <w:r w:rsidR="00D219E5">
          <w:t>.</w:t>
        </w:r>
        <w:r w:rsidR="008251F1">
          <w:t xml:space="preserve"> </w:t>
        </w:r>
      </w:ins>
      <w:ins w:id="1390" w:author="CCCCC" w:date="2017-06-18T16:40:00Z">
        <w:r w:rsidR="00D219E5">
          <w:t>I</w:t>
        </w:r>
      </w:ins>
      <w:ins w:id="1391" w:author="CCCCC" w:date="2017-06-18T15:45:00Z">
        <w:r w:rsidR="008251F1">
          <w:t xml:space="preserve">ci, </w:t>
        </w:r>
      </w:ins>
      <w:ins w:id="1392" w:author="CCCCC" w:date="2017-06-18T15:46:00Z">
        <w:r w:rsidR="008251F1">
          <w:t>elle associe à un champ « vmsToAdd » du state</w:t>
        </w:r>
      </w:ins>
      <w:ins w:id="1393" w:author="CCCCC" w:date="2017-06-18T16:41:00Z">
        <w:r w:rsidR="00D219E5">
          <w:t>,</w:t>
        </w:r>
      </w:ins>
      <w:ins w:id="1394" w:author="CCCCC" w:date="2017-06-18T15:46:00Z">
        <w:r w:rsidR="008251F1">
          <w:t xml:space="preserve"> la liste des machines sélectionnées.</w:t>
        </w:r>
      </w:ins>
      <w:ins w:id="1395" w:author="CCCCC" w:date="2017-06-18T16:37:00Z">
        <w:r w:rsidR="00D219E5">
          <w:t xml:space="preserve"> Il prend également en argument un prédicat qui nous permet </w:t>
        </w:r>
      </w:ins>
      <w:ins w:id="1396" w:author="CCCCC" w:date="2017-06-18T16:38:00Z">
        <w:r w:rsidR="00D219E5">
          <w:t xml:space="preserve">de mettre à disposition, une liste contenant les machines voulues. </w:t>
        </w:r>
      </w:ins>
      <w:ins w:id="1397" w:author="CCCCC" w:date="2017-06-18T16:39:00Z">
        <w:r w:rsidR="00D219E5">
          <w:t>En effet, un</w:t>
        </w:r>
      </w:ins>
      <w:ins w:id="1398" w:author="CCCCC" w:date="2017-06-18T16:41:00Z">
        <w:r w:rsidR="00D219E5">
          <w:t>e</w:t>
        </w:r>
      </w:ins>
      <w:ins w:id="1399" w:author="CCCCC" w:date="2017-06-18T16:39:00Z">
        <w:r w:rsidR="00D219E5">
          <w:t xml:space="preserve"> VM ne peut être associé qu’à un seul groupe. Ainsi on définit un prédicat qui renvoie vrai si le champs </w:t>
        </w:r>
      </w:ins>
      <w:ins w:id="1400" w:author="CCCCC" w:date="2017-06-18T16:40:00Z">
        <w:r w:rsidR="00D219E5">
          <w:t>« appliance » de la machine est « null », et faux sinon.</w:t>
        </w:r>
      </w:ins>
      <w:ins w:id="1401" w:author="CCCCC" w:date="2017-06-18T19:58:00Z">
        <w:r w:rsidR="001A5692">
          <w:t xml:space="preserve"> La liste affiche donc uniquement les machines ne faisan</w:t>
        </w:r>
      </w:ins>
      <w:ins w:id="1402" w:author="CCCCC" w:date="2017-06-18T19:59:00Z">
        <w:r w:rsidR="001A5692">
          <w:t>t</w:t>
        </w:r>
      </w:ins>
      <w:ins w:id="1403" w:author="CCCCC" w:date="2017-06-18T19:58:00Z">
        <w:r w:rsidR="001A5692">
          <w:t xml:space="preserve"> pas parti d</w:t>
        </w:r>
      </w:ins>
      <w:ins w:id="1404" w:author="CCCCC" w:date="2017-06-18T19:59:00Z">
        <w:r w:rsidR="001A5692">
          <w:t>’un groupe.</w:t>
        </w:r>
      </w:ins>
    </w:p>
    <w:p w14:paraId="413BF081" w14:textId="083A8F34" w:rsidR="00457CD5" w:rsidRDefault="00457CD5">
      <w:pPr>
        <w:rPr>
          <w:ins w:id="1405" w:author="CCCCC" w:date="2017-06-18T02:08:00Z"/>
        </w:rPr>
        <w:pPrChange w:id="1406" w:author="CCCCC" w:date="2017-06-14T19:04:00Z">
          <w:pPr>
            <w:spacing w:before="0" w:after="0"/>
          </w:pPr>
        </w:pPrChange>
      </w:pPr>
      <w:ins w:id="1407" w:author="CCCCC" w:date="2017-06-18T14:32:00Z">
        <w:r>
          <w:t>tabStats</w:t>
        </w:r>
      </w:ins>
    </w:p>
    <w:p w14:paraId="4A886985" w14:textId="2E01047C" w:rsidR="0023216D" w:rsidRPr="00473C18" w:rsidRDefault="0023216D">
      <w:pPr>
        <w:rPr>
          <w:ins w:id="1408" w:author="CCCCC" w:date="2017-06-14T19:04:00Z"/>
          <w:noProof/>
          <w:lang w:eastAsia="fr-FR" w:bidi="ar-SA"/>
          <w:rPrChange w:id="1409" w:author="CCCCC" w:date="2017-06-18T01:36:00Z">
            <w:rPr>
              <w:ins w:id="1410" w:author="CCCCC" w:date="2017-06-14T19:04:00Z"/>
              <w:rFonts w:asciiTheme="majorHAnsi" w:hAnsiTheme="majorHAnsi" w:cs="Mangal"/>
              <w:color w:val="4F81BD" w:themeColor="accent1"/>
              <w:szCs w:val="21"/>
            </w:rPr>
          </w:rPrChange>
        </w:rPr>
        <w:pPrChange w:id="1411" w:author="CCCCC" w:date="2017-06-14T19:04:00Z">
          <w:pPr>
            <w:spacing w:before="0" w:after="0"/>
          </w:pPr>
        </w:pPrChange>
      </w:pPr>
      <w:ins w:id="1412" w:author="CCCCC" w:date="2017-06-14T19:04:00Z">
        <w:r>
          <w:br w:type="page"/>
        </w:r>
        <w:bookmarkStart w:id="1413" w:name="_GoBack"/>
        <w:bookmarkEnd w:id="1413"/>
      </w:ins>
    </w:p>
    <w:p w14:paraId="6A3B0408" w14:textId="698A3928" w:rsidR="007D0CCA" w:rsidRPr="007619BB" w:rsidRDefault="0023216D">
      <w:pPr>
        <w:pStyle w:val="Heading1"/>
        <w:rPr>
          <w:ins w:id="1414" w:author="CCCCC" w:date="2017-06-13T23:50:00Z"/>
          <w:rFonts w:eastAsia="Source Han Sans CN Regular"/>
          <w:rPrChange w:id="1415" w:author="CCCCC" w:date="2017-06-13T23:50:00Z">
            <w:rPr>
              <w:ins w:id="1416" w:author="CCCCC" w:date="2017-06-13T23:50:00Z"/>
            </w:rPr>
          </w:rPrChange>
        </w:rPr>
        <w:pPrChange w:id="1417" w:author="CCCCC" w:date="2017-06-14T19:04:00Z">
          <w:pPr>
            <w:pStyle w:val="Heading4"/>
          </w:pPr>
        </w:pPrChange>
      </w:pPr>
      <w:ins w:id="1418" w:author="CCCCC" w:date="2017-06-14T19:04:00Z">
        <w:r>
          <w:rPr>
            <w:rFonts w:eastAsia="Source Han Sans CN Regular"/>
          </w:rPr>
          <w:lastRenderedPageBreak/>
          <w:t>Conclusion</w:t>
        </w:r>
      </w:ins>
    </w:p>
    <w:p w14:paraId="17B29283" w14:textId="77777777" w:rsidR="00321DC5" w:rsidRPr="00D0376B" w:rsidDel="0017015E" w:rsidRDefault="00321DC5" w:rsidP="00672DF6">
      <w:pPr>
        <w:rPr>
          <w:del w:id="1419" w:author="CCCCC" w:date="2017-06-08T21:48:00Z"/>
          <w:rStyle w:val="Heading2Char"/>
        </w:rPr>
      </w:pPr>
      <w:r>
        <w:rPr>
          <w:rStyle w:val="Heading2Char"/>
        </w:rPr>
        <w:br w:type="page"/>
      </w:r>
    </w:p>
    <w:p w14:paraId="38AB7B8A" w14:textId="77777777" w:rsidR="003E4B51" w:rsidRPr="00D0376B" w:rsidDel="0017015E" w:rsidRDefault="005052AC">
      <w:pPr>
        <w:pStyle w:val="Standard"/>
        <w:rPr>
          <w:del w:id="1420" w:author="CCCCC" w:date="2017-06-08T21:48:00Z"/>
        </w:rPr>
      </w:pPr>
      <w:bookmarkStart w:id="1421" w:name="_Toc484440082"/>
      <w:del w:id="1422" w:author="CCCCC" w:date="2017-06-08T21:48:00Z">
        <w:r w:rsidRPr="00D0376B" w:rsidDel="0017015E">
          <w:rPr>
            <w:rStyle w:val="Heading2Char"/>
          </w:rPr>
          <w:delText>Réalisation et tests</w:delText>
        </w:r>
        <w:bookmarkEnd w:id="1421"/>
      </w:del>
    </w:p>
    <w:p w14:paraId="25AF2FB5" w14:textId="77777777" w:rsidR="003E4B51" w:rsidRPr="00D0376B" w:rsidDel="0017015E" w:rsidRDefault="005052AC">
      <w:pPr>
        <w:pStyle w:val="Standard"/>
        <w:rPr>
          <w:del w:id="1423" w:author="CCCCC" w:date="2017-06-08T21:48:00Z"/>
        </w:rPr>
      </w:pPr>
      <w:del w:id="1424" w:author="CCCCC" w:date="2017-06-08T21:48:00Z">
        <w:r w:rsidRPr="00D0376B" w:rsidDel="0017015E">
          <w:tab/>
          <w:delText>- mise en place redux</w:delText>
        </w:r>
      </w:del>
    </w:p>
    <w:p w14:paraId="4CC5ECAC" w14:textId="77777777" w:rsidR="00332442" w:rsidRPr="00D0376B" w:rsidDel="0017015E" w:rsidRDefault="005052AC">
      <w:pPr>
        <w:pStyle w:val="Standard"/>
        <w:rPr>
          <w:del w:id="1425" w:author="CCCCC" w:date="2017-06-08T21:48:00Z"/>
          <w:rPrChange w:id="1426" w:author="CCCCC" w:date="2017-06-12T23:23:00Z">
            <w:rPr>
              <w:del w:id="1427" w:author="CCCCC" w:date="2017-06-08T21:48:00Z"/>
              <w:lang w:val="en-US"/>
            </w:rPr>
          </w:rPrChange>
        </w:rPr>
      </w:pPr>
      <w:del w:id="1428" w:author="CCCCC" w:date="2017-06-08T21:48:00Z">
        <w:r w:rsidRPr="00D0376B" w:rsidDel="0017015E">
          <w:tab/>
        </w:r>
        <w:r w:rsidRPr="00D0376B" w:rsidDel="0017015E">
          <w:rPr>
            <w:rPrChange w:id="1429" w:author="CCCCC" w:date="2017-06-12T23:23:00Z">
              <w:rPr>
                <w:lang w:val="en-US"/>
              </w:rPr>
            </w:rPrChange>
          </w:rPr>
          <w:delText xml:space="preserve">- </w:delText>
        </w:r>
      </w:del>
    </w:p>
    <w:p w14:paraId="60156BFB" w14:textId="77777777" w:rsidR="00332442" w:rsidRPr="00D0376B" w:rsidDel="0017015E" w:rsidRDefault="00332442" w:rsidP="00672DF6">
      <w:pPr>
        <w:rPr>
          <w:del w:id="1430" w:author="CCCCC" w:date="2017-06-08T21:48:00Z"/>
          <w:rFonts w:ascii="Liberation Serif" w:hAnsi="Liberation Serif"/>
          <w:rPrChange w:id="1431" w:author="CCCCC" w:date="2017-06-12T23:23:00Z">
            <w:rPr>
              <w:del w:id="1432" w:author="CCCCC" w:date="2017-06-08T21:48:00Z"/>
              <w:rFonts w:ascii="Liberation Serif" w:hAnsi="Liberation Serif"/>
              <w:lang w:val="en-US"/>
            </w:rPr>
          </w:rPrChange>
        </w:rPr>
      </w:pPr>
      <w:del w:id="1433" w:author="CCCCC" w:date="2017-06-08T21:48:00Z">
        <w:r w:rsidRPr="00D0376B" w:rsidDel="0017015E">
          <w:rPr>
            <w:rPrChange w:id="1434" w:author="CCCCC" w:date="2017-06-12T23:23:00Z">
              <w:rPr>
                <w:lang w:val="en-US"/>
              </w:rPr>
            </w:rPrChange>
          </w:rPr>
          <w:br w:type="page"/>
        </w:r>
      </w:del>
    </w:p>
    <w:p w14:paraId="30DC72CC" w14:textId="0ED9C696" w:rsidR="00332442" w:rsidRPr="00353380" w:rsidRDefault="00332442">
      <w:pPr>
        <w:pStyle w:val="Heading1"/>
        <w:rPr>
          <w:rPrChange w:id="1435" w:author="CCCCC" w:date="2017-06-13T18:16:00Z">
            <w:rPr>
              <w:lang w:val="en-US"/>
            </w:rPr>
          </w:rPrChange>
        </w:rPr>
        <w:pPrChange w:id="1436" w:author="CCCCC" w:date="2017-06-11T20:49:00Z">
          <w:pPr>
            <w:pStyle w:val="Heading2"/>
          </w:pPr>
        </w:pPrChange>
      </w:pPr>
      <w:bookmarkStart w:id="1437" w:name="_Toc484440083"/>
      <w:del w:id="1438" w:author="CCCCC" w:date="2017-06-11T20:49:00Z">
        <w:r w:rsidRPr="00D0376B" w:rsidDel="007A7568">
          <w:rPr>
            <w:rPrChange w:id="1439" w:author="CCCCC" w:date="2017-06-12T23:23:00Z">
              <w:rPr>
                <w:lang w:val="en-US"/>
              </w:rPr>
            </w:rPrChange>
          </w:rPr>
          <w:delText>Liens</w:delText>
        </w:r>
      </w:del>
      <w:bookmarkEnd w:id="1437"/>
      <w:ins w:id="1440" w:author="CCCCC" w:date="2017-06-11T20:49:00Z">
        <w:r w:rsidR="007A7568" w:rsidRPr="00D0376B">
          <w:rPr>
            <w:rPrChange w:id="1441" w:author="CCCCC" w:date="2017-06-12T23:23:00Z">
              <w:rPr>
                <w:lang w:val="en-US"/>
              </w:rPr>
            </w:rPrChange>
          </w:rPr>
          <w:t>Bibliographie</w:t>
        </w:r>
      </w:ins>
    </w:p>
    <w:p w14:paraId="142CC432" w14:textId="77777777" w:rsidR="00332442" w:rsidRPr="00353380" w:rsidRDefault="00332442" w:rsidP="00672DF6">
      <w:pPr>
        <w:pStyle w:val="ListParagraph"/>
        <w:rPr>
          <w:rPrChange w:id="1442" w:author="CCCCC" w:date="2017-06-13T18:16:00Z">
            <w:rPr>
              <w:lang w:val="en-US"/>
            </w:rPr>
          </w:rPrChange>
        </w:rPr>
      </w:pPr>
      <w:r w:rsidRPr="00353380">
        <w:rPr>
          <w:rPrChange w:id="1443" w:author="CCCCC" w:date="2017-06-13T18:16:00Z">
            <w:rPr>
              <w:lang w:val="en-US"/>
            </w:rPr>
          </w:rPrChange>
        </w:rPr>
        <w:t>babel</w:t>
      </w:r>
    </w:p>
    <w:p w14:paraId="146F5B9A" w14:textId="77777777" w:rsidR="00332442" w:rsidRPr="00353380" w:rsidRDefault="00332442" w:rsidP="00672DF6">
      <w:pPr>
        <w:pStyle w:val="ListParagraph"/>
        <w:rPr>
          <w:rPrChange w:id="1444" w:author="CCCCC" w:date="2017-06-13T18:16:00Z">
            <w:rPr>
              <w:lang w:val="en-US"/>
            </w:rPr>
          </w:rPrChange>
        </w:rPr>
      </w:pPr>
      <w:r w:rsidRPr="00353380">
        <w:rPr>
          <w:rPrChange w:id="1445" w:author="CCCCC" w:date="2017-06-13T18:16:00Z">
            <w:rPr>
              <w:lang w:val="en-US"/>
            </w:rPr>
          </w:rPrChange>
        </w:rPr>
        <w:t>node</w:t>
      </w:r>
    </w:p>
    <w:p w14:paraId="0F19E795" w14:textId="77777777" w:rsidR="00332442" w:rsidRPr="00353380" w:rsidRDefault="00332442" w:rsidP="00672DF6">
      <w:pPr>
        <w:pStyle w:val="ListParagraph"/>
        <w:rPr>
          <w:rPrChange w:id="1446" w:author="CCCCC" w:date="2017-06-13T18:16:00Z">
            <w:rPr>
              <w:lang w:val="en-US"/>
            </w:rPr>
          </w:rPrChange>
        </w:rPr>
      </w:pPr>
      <w:r w:rsidRPr="00353380">
        <w:rPr>
          <w:rPrChange w:id="1447" w:author="CCCCC" w:date="2017-06-13T18:16:00Z">
            <w:rPr>
              <w:lang w:val="en-US"/>
            </w:rPr>
          </w:rPrChange>
        </w:rPr>
        <w:t>yarn</w:t>
      </w:r>
    </w:p>
    <w:p w14:paraId="6FD6014A" w14:textId="77777777" w:rsidR="00332442" w:rsidRPr="00353380" w:rsidRDefault="00332442" w:rsidP="00672DF6">
      <w:pPr>
        <w:pStyle w:val="ListParagraph"/>
        <w:rPr>
          <w:rPrChange w:id="1448" w:author="CCCCC" w:date="2017-06-13T18:16:00Z">
            <w:rPr>
              <w:lang w:val="en-US"/>
            </w:rPr>
          </w:rPrChange>
        </w:rPr>
      </w:pPr>
      <w:r w:rsidRPr="00353380">
        <w:rPr>
          <w:rPrChange w:id="1449" w:author="CCCCC" w:date="2017-06-13T18:16:00Z">
            <w:rPr>
              <w:lang w:val="en-US"/>
            </w:rPr>
          </w:rPrChange>
        </w:rPr>
        <w:t>react</w:t>
      </w:r>
    </w:p>
    <w:p w14:paraId="7FFC5CA1" w14:textId="77777777" w:rsidR="00332442" w:rsidRPr="00353380" w:rsidRDefault="00332442" w:rsidP="00672DF6">
      <w:pPr>
        <w:pStyle w:val="ListParagraph"/>
        <w:rPr>
          <w:rPrChange w:id="1450" w:author="CCCCC" w:date="2017-06-13T18:16:00Z">
            <w:rPr>
              <w:lang w:val="en-US"/>
            </w:rPr>
          </w:rPrChange>
        </w:rPr>
      </w:pPr>
      <w:r w:rsidRPr="00353380">
        <w:rPr>
          <w:rPrChange w:id="1451" w:author="CCCCC" w:date="2017-06-13T18:16:00Z">
            <w:rPr>
              <w:lang w:val="en-US"/>
            </w:rPr>
          </w:rPrChange>
        </w:rPr>
        <w:t>xo</w:t>
      </w:r>
    </w:p>
    <w:p w14:paraId="0F7A8A4C" w14:textId="77777777" w:rsidR="00332442" w:rsidRPr="00353380" w:rsidRDefault="00F66E46" w:rsidP="00672DF6">
      <w:pPr>
        <w:pStyle w:val="ListParagraph"/>
        <w:rPr>
          <w:rPrChange w:id="1452" w:author="CCCCC" w:date="2017-06-13T18:16:00Z">
            <w:rPr>
              <w:lang w:val="en-US"/>
            </w:rPr>
          </w:rPrChange>
        </w:rPr>
      </w:pPr>
      <w:r w:rsidRPr="00353380">
        <w:rPr>
          <w:rPrChange w:id="1453" w:author="CCCCC" w:date="2017-06-13T18:16:00Z">
            <w:rPr>
              <w:lang w:val="en-US"/>
            </w:rPr>
          </w:rPrChange>
        </w:rPr>
        <w:t>Dépot Gitlab</w:t>
      </w:r>
    </w:p>
    <w:p w14:paraId="6B18382F" w14:textId="77777777" w:rsidR="00F66E46" w:rsidRPr="00353380" w:rsidRDefault="00F66E46" w:rsidP="00672DF6">
      <w:pPr>
        <w:pStyle w:val="ListParagraph"/>
        <w:rPr>
          <w:rPrChange w:id="1454" w:author="CCCCC" w:date="2017-06-13T18:16:00Z">
            <w:rPr>
              <w:lang w:val="en-US"/>
            </w:rPr>
          </w:rPrChange>
        </w:rPr>
      </w:pPr>
      <w:r w:rsidRPr="00353380">
        <w:rPr>
          <w:rPrChange w:id="1455" w:author="CCCCC" w:date="2017-06-13T18:16:00Z">
            <w:rPr>
              <w:lang w:val="en-US"/>
            </w:rPr>
          </w:rPrChange>
        </w:rPr>
        <w:t>Dépot Vates</w:t>
      </w:r>
    </w:p>
    <w:p w14:paraId="1B305438" w14:textId="77777777" w:rsidR="001C0FA1" w:rsidRPr="00353380" w:rsidRDefault="001C0FA1" w:rsidP="00672DF6">
      <w:pPr>
        <w:pStyle w:val="ListParagraph"/>
        <w:rPr>
          <w:rPrChange w:id="1456" w:author="CCCCC" w:date="2017-06-13T18:16:00Z">
            <w:rPr>
              <w:lang w:val="en-US"/>
            </w:rPr>
          </w:rPrChange>
        </w:rPr>
      </w:pPr>
      <w:r w:rsidRPr="00353380">
        <w:rPr>
          <w:rPrChange w:id="1457" w:author="CCCCC" w:date="2017-06-13T18:16:00Z">
            <w:rPr>
              <w:lang w:val="en-US"/>
            </w:rPr>
          </w:rPrChange>
        </w:rPr>
        <w:t>Lodash</w:t>
      </w:r>
    </w:p>
    <w:p w14:paraId="281BA69C" w14:textId="47D7DABF" w:rsidR="00F31021" w:rsidRDefault="00F31021" w:rsidP="00672DF6">
      <w:pPr>
        <w:pStyle w:val="ListParagraph"/>
        <w:rPr>
          <w:ins w:id="1458" w:author="CCCCC" w:date="2017-06-16T21:11:00Z"/>
        </w:rPr>
      </w:pPr>
      <w:r w:rsidRPr="00353380">
        <w:rPr>
          <w:rPrChange w:id="1459" w:author="CCCCC" w:date="2017-06-13T18:16:00Z">
            <w:rPr>
              <w:lang w:val="en-US"/>
            </w:rPr>
          </w:rPrChange>
        </w:rPr>
        <w:t>Jest</w:t>
      </w:r>
    </w:p>
    <w:p w14:paraId="3EEFA2C2" w14:textId="23294C5F" w:rsidR="0028118C" w:rsidRPr="00353380" w:rsidRDefault="0028118C" w:rsidP="00672DF6">
      <w:pPr>
        <w:pStyle w:val="ListParagraph"/>
        <w:rPr>
          <w:rPrChange w:id="1460" w:author="CCCCC" w:date="2017-06-13T18:16:00Z">
            <w:rPr>
              <w:lang w:val="en-US"/>
            </w:rPr>
          </w:rPrChange>
        </w:rPr>
      </w:pPr>
      <w:ins w:id="1461" w:author="CCCCC" w:date="2017-06-16T21:11:00Z">
        <w:r>
          <w:t>Redis-server</w:t>
        </w:r>
      </w:ins>
    </w:p>
    <w:p w14:paraId="47D38656" w14:textId="77777777" w:rsidR="000C1A41" w:rsidRPr="00353380" w:rsidRDefault="000C1A41" w:rsidP="00672DF6">
      <w:pPr>
        <w:rPr>
          <w:rPrChange w:id="1462" w:author="CCCCC" w:date="2017-06-13T18:16:00Z">
            <w:rPr>
              <w:lang w:val="en-US"/>
            </w:rPr>
          </w:rPrChange>
        </w:rPr>
        <w:sectPr w:rsidR="000C1A41" w:rsidRPr="00353380" w:rsidSect="008B4E5E">
          <w:footerReference w:type="default" r:id="rId64"/>
          <w:footerReference w:type="first" r:id="rId65"/>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1463" w:author="CCCCC" w:date="2017-06-13T18:16:00Z">
            <w:rPr>
              <w:lang w:val="en-US"/>
            </w:rPr>
          </w:rPrChange>
        </w:rPr>
      </w:pPr>
      <w:r w:rsidRPr="00353380">
        <w:rPr>
          <w:rPrChange w:id="1464" w:author="CCCCC" w:date="2017-06-13T18:16:00Z">
            <w:rPr>
              <w:lang w:val="en-US"/>
            </w:rPr>
          </w:rPrChange>
        </w:rPr>
        <w:lastRenderedPageBreak/>
        <w:t xml:space="preserve">Annexes : </w:t>
      </w:r>
    </w:p>
    <w:p w14:paraId="517673E6" w14:textId="77777777" w:rsidR="000C1A41" w:rsidRPr="00353380" w:rsidRDefault="000C1A41" w:rsidP="00672DF6">
      <w:pPr>
        <w:rPr>
          <w:rPrChange w:id="1465" w:author="CCCCC" w:date="2017-06-13T18:16:00Z">
            <w:rPr>
              <w:lang w:val="en-US"/>
            </w:rPr>
          </w:rPrChange>
        </w:rPr>
      </w:pPr>
      <w:r w:rsidRPr="00353380">
        <w:rPr>
          <w:rPrChange w:id="1466" w:author="CCCCC" w:date="2017-06-13T18:16:00Z">
            <w:rPr>
              <w:lang w:val="en-US"/>
            </w:rPr>
          </w:rPrChange>
        </w:rPr>
        <w:t xml:space="preserve">State v1 : </w:t>
      </w:r>
      <w:r w:rsidR="0019242A">
        <w:fldChar w:fldCharType="begin"/>
      </w:r>
      <w:r w:rsidR="0019242A" w:rsidRPr="00353380">
        <w:instrText xml:space="preserve"> HYPERLINK "https://gitlab.com/vates/www-xo-2/blob/2d54b2d25dcf78e0cb9703074c59b84565ba6a52/src/node_modules/with-state.js" </w:instrText>
      </w:r>
      <w:r w:rsidR="0019242A">
        <w:fldChar w:fldCharType="separate"/>
      </w:r>
      <w:r w:rsidR="00526457" w:rsidRPr="00353380">
        <w:rPr>
          <w:rStyle w:val="Hyperlink"/>
          <w:rPrChange w:id="1467"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1468"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1469"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1470" w:author="CCCCC" w:date="2017-06-07T22:25:00Z"/>
          <w:lang w:val="en-US"/>
        </w:rPr>
      </w:pPr>
      <w:ins w:id="1471"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1472" w:author="CCCCC" w:date="2017-06-08T19:12:00Z"/>
          <w:lang w:val="en-US"/>
        </w:rPr>
      </w:pPr>
      <w:ins w:id="1473" w:author="CCCCC" w:date="2017-06-08T19:12:00Z">
        <w:r>
          <w:rPr>
            <w:lang w:val="en-US"/>
          </w:rPr>
          <w:br w:type="page"/>
        </w:r>
      </w:ins>
    </w:p>
    <w:p w14:paraId="41243662" w14:textId="6D949719" w:rsidR="00FC1B01" w:rsidRDefault="00FC1B01" w:rsidP="00FC1B01">
      <w:pPr>
        <w:pStyle w:val="Heading1"/>
        <w:rPr>
          <w:ins w:id="1474" w:author="CCCCC" w:date="2017-06-08T19:13:00Z"/>
        </w:rPr>
      </w:pPr>
      <w:ins w:id="1475"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1476" w:author="CCCCC" w:date="2017-06-13T19:30:00Z">
        <w:r w:rsidR="003D289F">
          <w:t xml:space="preserve">Annexe I : </w:t>
        </w:r>
      </w:ins>
      <w:ins w:id="1477" w:author="CCCCC" w:date="2017-06-08T19:12:00Z">
        <w:r w:rsidRPr="00FC1B01">
          <w:rPr>
            <w:rPrChange w:id="1478" w:author="CCCCC" w:date="2017-06-08T19:13:00Z">
              <w:rPr>
                <w:lang w:val="en-US"/>
              </w:rPr>
            </w:rPrChange>
          </w:rPr>
          <w:t>Utilisation de la première version de withState</w:t>
        </w:r>
      </w:ins>
    </w:p>
    <w:p w14:paraId="25471EC0" w14:textId="77777777" w:rsidR="00FC1B01" w:rsidRDefault="00FC1B01">
      <w:pPr>
        <w:spacing w:before="0" w:after="0"/>
        <w:rPr>
          <w:ins w:id="1479" w:author="CCCCC" w:date="2017-06-08T19:13:00Z"/>
          <w:rFonts w:asciiTheme="majorHAnsi" w:eastAsiaTheme="majorEastAsia" w:hAnsiTheme="majorHAnsi" w:cs="Mangal"/>
          <w:b/>
          <w:bCs/>
          <w:color w:val="365F91" w:themeColor="accent1" w:themeShade="BF"/>
          <w:sz w:val="28"/>
          <w:szCs w:val="25"/>
        </w:rPr>
      </w:pPr>
      <w:ins w:id="1480" w:author="CCCCC" w:date="2017-06-08T19:13:00Z">
        <w:r>
          <w:br w:type="page"/>
        </w:r>
      </w:ins>
    </w:p>
    <w:p w14:paraId="34737ABA" w14:textId="6662D6A9" w:rsidR="008D19F8" w:rsidRDefault="00FC1B01" w:rsidP="00FC1B01">
      <w:pPr>
        <w:pStyle w:val="Heading1"/>
        <w:rPr>
          <w:ins w:id="1481" w:author="CCCCC" w:date="2017-06-08T19:33:00Z"/>
        </w:rPr>
      </w:pPr>
      <w:ins w:id="1482"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1483" w:author="CCCCC" w:date="2017-06-13T19:30:00Z">
        <w:r w:rsidR="003D289F">
          <w:t xml:space="preserve">Annexe II : </w:t>
        </w:r>
      </w:ins>
      <w:ins w:id="1484" w:author="CCCCC" w:date="2017-06-08T19:14:00Z">
        <w:r>
          <w:t>Première version du module withState</w:t>
        </w:r>
      </w:ins>
    </w:p>
    <w:p w14:paraId="4D37F647" w14:textId="77777777" w:rsidR="008D19F8" w:rsidRDefault="008D19F8">
      <w:pPr>
        <w:rPr>
          <w:ins w:id="1485" w:author="CCCCC" w:date="2017-06-08T19:33:00Z"/>
          <w:rFonts w:asciiTheme="majorHAnsi" w:eastAsiaTheme="majorEastAsia" w:hAnsiTheme="majorHAnsi" w:cs="Mangal"/>
          <w:color w:val="365F91" w:themeColor="accent1" w:themeShade="BF"/>
          <w:sz w:val="28"/>
          <w:szCs w:val="25"/>
        </w:rPr>
        <w:pPrChange w:id="1486" w:author="CCCCC" w:date="2017-06-08T19:33:00Z">
          <w:pPr>
            <w:spacing w:before="0" w:after="0"/>
          </w:pPr>
        </w:pPrChange>
      </w:pPr>
      <w:ins w:id="1487" w:author="CCCCC" w:date="2017-06-08T19:33:00Z">
        <w:r>
          <w:br w:type="page"/>
        </w:r>
      </w:ins>
    </w:p>
    <w:p w14:paraId="76EFF149" w14:textId="477004AD" w:rsidR="008D19F8" w:rsidRDefault="0017015E" w:rsidP="00FC1B01">
      <w:pPr>
        <w:pStyle w:val="Heading1"/>
        <w:rPr>
          <w:ins w:id="1488" w:author="CCCCC" w:date="2017-06-08T19:42:00Z"/>
        </w:rPr>
      </w:pPr>
      <w:ins w:id="1489"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490" w:author="CCCCC" w:date="2017-06-13T19:30:00Z">
        <w:r w:rsidR="003D289F">
          <w:t xml:space="preserve">Annexe III : </w:t>
        </w:r>
      </w:ins>
      <w:ins w:id="1491" w:author="CCCCC" w:date="2017-06-08T19:34:00Z">
        <w:r w:rsidR="008D19F8">
          <w:t>Composant TodoList utilisant la seconde version de withState</w:t>
        </w:r>
      </w:ins>
      <w:ins w:id="1492" w:author="CCCCC" w:date="2017-06-08T21:52:00Z">
        <w:r w:rsidRPr="0017015E">
          <w:rPr>
            <w:noProof/>
            <w:lang w:eastAsia="fr-FR" w:bidi="ar-SA"/>
          </w:rPr>
          <w:t xml:space="preserve"> </w:t>
        </w:r>
      </w:ins>
    </w:p>
    <w:p w14:paraId="6E086225" w14:textId="1E4638DA" w:rsidR="008D19F8" w:rsidRPr="008D19F8" w:rsidRDefault="002607CE">
      <w:pPr>
        <w:pStyle w:val="Heading1"/>
        <w:rPr>
          <w:ins w:id="1493" w:author="CCCCC" w:date="2017-06-08T19:37:00Z"/>
        </w:rPr>
      </w:pPr>
      <w:ins w:id="1494"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495" w:author="CCCCC" w:date="2017-06-08T19:46:00Z">
        <w:r>
          <w:br/>
        </w:r>
        <w:r>
          <w:lastRenderedPageBreak/>
          <w:br/>
        </w:r>
      </w:ins>
      <w:ins w:id="1496" w:author="CCCCC" w:date="2017-06-13T19:30:00Z">
        <w:r w:rsidR="003D289F">
          <w:t xml:space="preserve">Annexe IV : </w:t>
        </w:r>
      </w:ins>
      <w:ins w:id="1497" w:author="CCCCC" w:date="2017-06-08T19:42:00Z">
        <w:r w:rsidR="008D19F8">
          <w:t>Implémentation de la d</w:t>
        </w:r>
      </w:ins>
      <w:ins w:id="1498" w:author="CCCCC" w:date="2017-06-08T19:43:00Z">
        <w:r w:rsidR="008D19F8">
          <w:t>euxième version du module withState</w:t>
        </w:r>
      </w:ins>
    </w:p>
    <w:p w14:paraId="52AA238B" w14:textId="77777777" w:rsidR="002607CE" w:rsidRDefault="002607CE">
      <w:pPr>
        <w:rPr>
          <w:ins w:id="1499" w:author="CCCCC" w:date="2017-06-08T19:50:00Z"/>
          <w:noProof/>
          <w:lang w:eastAsia="fr-FR" w:bidi="ar-SA"/>
        </w:rPr>
        <w:pPrChange w:id="1500" w:author="CCCCC" w:date="2017-06-08T19:37:00Z">
          <w:pPr>
            <w:spacing w:before="0" w:after="0"/>
          </w:pPr>
        </w:pPrChange>
      </w:pPr>
    </w:p>
    <w:p w14:paraId="6422804F" w14:textId="77777777" w:rsidR="008D19F8" w:rsidRDefault="008D19F8">
      <w:pPr>
        <w:rPr>
          <w:ins w:id="1501" w:author="CCCCC" w:date="2017-06-08T19:41:00Z"/>
          <w:noProof/>
          <w:lang w:eastAsia="fr-FR" w:bidi="ar-SA"/>
        </w:rPr>
        <w:pPrChange w:id="1502" w:author="CCCCC" w:date="2017-06-08T19:37:00Z">
          <w:pPr>
            <w:spacing w:before="0" w:after="0"/>
          </w:pPr>
        </w:pPrChange>
      </w:pPr>
    </w:p>
    <w:p w14:paraId="1AA1375C" w14:textId="77777777" w:rsidR="00FE5807" w:rsidRDefault="002607CE">
      <w:pPr>
        <w:spacing w:before="0" w:after="0"/>
        <w:rPr>
          <w:ins w:id="1503" w:author="CCCCC" w:date="2017-06-08T20:47:00Z"/>
        </w:rPr>
      </w:pPr>
      <w:ins w:id="1504"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505" w:author="CCCCC" w:date="2017-06-08T19:37:00Z">
        <w:r w:rsidR="008D19F8">
          <w:br w:type="page"/>
        </w:r>
      </w:ins>
      <w:ins w:id="1506"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1507" w:author="CCCCC" w:date="2017-06-08T20:47:00Z">
        <w:r w:rsidR="00FE5807">
          <w:br w:type="page"/>
        </w:r>
      </w:ins>
    </w:p>
    <w:p w14:paraId="35D58409" w14:textId="3BD2CC44" w:rsidR="00FE5807" w:rsidRDefault="003D289F" w:rsidP="00FE5807">
      <w:pPr>
        <w:pStyle w:val="Heading1"/>
        <w:rPr>
          <w:ins w:id="1508" w:author="CCCCC" w:date="2017-06-08T20:51:00Z"/>
        </w:rPr>
      </w:pPr>
      <w:ins w:id="1509" w:author="CCCCC" w:date="2017-06-13T19:30:00Z">
        <w:r>
          <w:lastRenderedPageBreak/>
          <w:t>Annexe V</w:t>
        </w:r>
      </w:ins>
      <w:ins w:id="1510" w:author="CCCCC" w:date="2017-06-13T19:31:00Z">
        <w:r>
          <w:t> </w:t>
        </w:r>
      </w:ins>
      <w:ins w:id="1511" w:author="CCCCC" w:date="2017-06-13T19:30:00Z">
        <w:r>
          <w:t>:</w:t>
        </w:r>
      </w:ins>
      <w:ins w:id="1512" w:author="CCCCC" w:date="2017-06-13T19:31:00Z">
        <w:r>
          <w:t xml:space="preserve"> </w:t>
        </w:r>
      </w:ins>
      <w:ins w:id="1513" w:author="CCCCC" w:date="2017-06-08T20:48:00Z">
        <w:r w:rsidR="00FE5807">
          <w:t>Fichier de tests permettant de valider le module withState</w:t>
        </w:r>
      </w:ins>
    </w:p>
    <w:p w14:paraId="5B372F46" w14:textId="507921B6" w:rsidR="007B5BBB" w:rsidRDefault="007B5BBB" w:rsidP="00FE5807">
      <w:pPr>
        <w:pStyle w:val="Heading2"/>
        <w:rPr>
          <w:ins w:id="1514" w:author="CCCCC" w:date="2017-06-08T20:58:00Z"/>
        </w:rPr>
      </w:pPr>
      <w:ins w:id="1515"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1516" w:author="CCCCC" w:date="2017-06-13T19:31:00Z">
        <w:r w:rsidR="003D289F">
          <w:t xml:space="preserve">Annexe V.I : </w:t>
        </w:r>
      </w:ins>
      <w:ins w:id="1517" w:author="CCCCC" w:date="2017-06-08T20:52:00Z">
        <w:r w:rsidR="00FE5807">
          <w:t>Décor</w:t>
        </w:r>
      </w:ins>
      <w:ins w:id="1518" w:author="CCCCC" w:date="2017-06-08T20:53:00Z">
        <w:r w:rsidR="00FE5807">
          <w:t>ation d’</w:t>
        </w:r>
      </w:ins>
      <w:ins w:id="1519" w:author="CCCCC" w:date="2017-06-08T20:52:00Z">
        <w:r w:rsidR="00FE5807">
          <w:t>un composant stateful</w:t>
        </w:r>
      </w:ins>
    </w:p>
    <w:p w14:paraId="6F1D80BF" w14:textId="77777777" w:rsidR="007B5BBB" w:rsidRPr="007949FD" w:rsidRDefault="007B5BBB">
      <w:pPr>
        <w:rPr>
          <w:ins w:id="1520" w:author="CCCCC" w:date="2017-06-08T20:57:00Z"/>
        </w:rPr>
        <w:pPrChange w:id="1521" w:author="CCCCC" w:date="2017-06-08T20:58:00Z">
          <w:pPr>
            <w:pStyle w:val="Heading2"/>
          </w:pPr>
        </w:pPrChange>
      </w:pPr>
    </w:p>
    <w:p w14:paraId="59E103F0" w14:textId="77777777" w:rsidR="007B5BBB" w:rsidRDefault="007B5BBB">
      <w:pPr>
        <w:spacing w:before="0" w:after="0"/>
        <w:rPr>
          <w:ins w:id="1522" w:author="CCCCC" w:date="2017-06-08T20:57:00Z"/>
          <w:rFonts w:asciiTheme="majorHAnsi" w:eastAsiaTheme="majorEastAsia" w:hAnsiTheme="majorHAnsi" w:cs="Mangal"/>
          <w:b/>
          <w:bCs/>
          <w:color w:val="4F81BD" w:themeColor="accent1"/>
          <w:sz w:val="26"/>
          <w:szCs w:val="23"/>
        </w:rPr>
      </w:pPr>
      <w:ins w:id="1523" w:author="CCCCC" w:date="2017-06-08T20:57:00Z">
        <w:r>
          <w:br w:type="page"/>
        </w:r>
      </w:ins>
    </w:p>
    <w:p w14:paraId="28610566" w14:textId="2B488734" w:rsidR="007B5BBB" w:rsidRDefault="001D4A6B">
      <w:pPr>
        <w:pStyle w:val="Heading2"/>
        <w:rPr>
          <w:ins w:id="1524" w:author="CCCCC" w:date="2017-06-08T20:54:00Z"/>
        </w:rPr>
        <w:pPrChange w:id="1525" w:author="CCCCC" w:date="2017-06-08T21:07:00Z">
          <w:pPr>
            <w:pStyle w:val="ListParagraph"/>
            <w:numPr>
              <w:numId w:val="15"/>
            </w:numPr>
            <w:ind w:hanging="360"/>
          </w:pPr>
        </w:pPrChange>
      </w:pPr>
      <w:ins w:id="1526"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1527" w:author="CCCCC" w:date="2017-06-08T21:06:00Z">
        <w:r w:rsidR="007B5BBB">
          <w:t xml:space="preserve"> </w:t>
        </w:r>
      </w:ins>
      <w:ins w:id="1528" w:author="CCCCC" w:date="2017-06-13T19:31:00Z">
        <w:r w:rsidR="003D289F">
          <w:t xml:space="preserve">Annexe V.II : </w:t>
        </w:r>
      </w:ins>
      <w:ins w:id="1529" w:author="CCCCC" w:date="2017-06-08T20:53:00Z">
        <w:r w:rsidR="00FE5807">
          <w:t xml:space="preserve">Décoration d’un composant </w:t>
        </w:r>
      </w:ins>
      <w:ins w:id="1530" w:author="CCCCC" w:date="2017-06-08T20:52:00Z">
        <w:r w:rsidR="00FE5807">
          <w:t>stateless</w:t>
        </w:r>
      </w:ins>
      <w:ins w:id="1531" w:author="CCCCC" w:date="2017-06-08T21:08:00Z">
        <w:r w:rsidRPr="001D4A6B">
          <w:rPr>
            <w:noProof/>
            <w:lang w:eastAsia="fr-FR" w:bidi="ar-SA"/>
          </w:rPr>
          <w:t xml:space="preserve"> </w:t>
        </w:r>
      </w:ins>
    </w:p>
    <w:p w14:paraId="2D18F385" w14:textId="7188500C" w:rsidR="001D4A6B" w:rsidRDefault="001D4A6B" w:rsidP="007B5BBB">
      <w:pPr>
        <w:pStyle w:val="Heading2"/>
        <w:rPr>
          <w:ins w:id="1532" w:author="CCCCC" w:date="2017-06-08T21:12:00Z"/>
          <w:noProof/>
          <w:lang w:eastAsia="fr-FR" w:bidi="ar-SA"/>
        </w:rPr>
      </w:pPr>
      <w:ins w:id="1533"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1534"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1535" w:author="CCCCC" w:date="2017-06-13T19:31:00Z">
        <w:r w:rsidR="003D289F">
          <w:t xml:space="preserve">Annexe V.III   : </w:t>
        </w:r>
      </w:ins>
      <w:ins w:id="1536" w:author="CCCCC" w:date="2017-06-08T20:52:00Z">
        <w:r w:rsidR="007B5BBB">
          <w:t>Utilisation</w:t>
        </w:r>
      </w:ins>
      <w:ins w:id="1537" w:author="CCCCC" w:date="2017-06-08T20:54:00Z">
        <w:r w:rsidR="007B5BBB">
          <w:t xml:space="preserve"> d’</w:t>
        </w:r>
      </w:ins>
      <w:ins w:id="1538" w:author="CCCCC" w:date="2017-06-08T20:52:00Z">
        <w:r w:rsidR="00FE5807">
          <w:t>une fonction pour initialiser la valeur d’un sous-state</w:t>
        </w:r>
      </w:ins>
      <w:ins w:id="1539" w:author="CCCCC" w:date="2017-06-08T21:11:00Z">
        <w:r w:rsidRPr="001D4A6B">
          <w:rPr>
            <w:noProof/>
            <w:lang w:eastAsia="fr-FR" w:bidi="ar-SA"/>
          </w:rPr>
          <w:t xml:space="preserve"> </w:t>
        </w:r>
      </w:ins>
    </w:p>
    <w:p w14:paraId="31430A83" w14:textId="77777777" w:rsidR="001D4A6B" w:rsidRDefault="001D4A6B">
      <w:pPr>
        <w:spacing w:before="0" w:after="0"/>
        <w:rPr>
          <w:ins w:id="1540" w:author="CCCCC" w:date="2017-06-08T21:12:00Z"/>
          <w:rFonts w:asciiTheme="majorHAnsi" w:eastAsiaTheme="majorEastAsia" w:hAnsiTheme="majorHAnsi" w:cs="Mangal"/>
          <w:b/>
          <w:bCs/>
          <w:noProof/>
          <w:color w:val="4F81BD" w:themeColor="accent1"/>
          <w:sz w:val="26"/>
          <w:szCs w:val="23"/>
          <w:lang w:eastAsia="fr-FR" w:bidi="ar-SA"/>
        </w:rPr>
      </w:pPr>
      <w:ins w:id="1541" w:author="CCCCC" w:date="2017-06-08T21:12:00Z">
        <w:r>
          <w:rPr>
            <w:noProof/>
            <w:lang w:eastAsia="fr-FR" w:bidi="ar-SA"/>
          </w:rPr>
          <w:br w:type="page"/>
        </w:r>
      </w:ins>
    </w:p>
    <w:p w14:paraId="73F70B38" w14:textId="3D68D05A" w:rsidR="00FE5807" w:rsidRDefault="003D289F">
      <w:pPr>
        <w:pStyle w:val="Heading2"/>
        <w:rPr>
          <w:ins w:id="1542" w:author="CCCCC" w:date="2017-06-08T20:52:00Z"/>
        </w:rPr>
        <w:pPrChange w:id="1543" w:author="CCCCC" w:date="2017-06-08T20:54:00Z">
          <w:pPr>
            <w:pStyle w:val="ListParagraph"/>
            <w:numPr>
              <w:numId w:val="15"/>
            </w:numPr>
            <w:ind w:hanging="360"/>
          </w:pPr>
        </w:pPrChange>
      </w:pPr>
      <w:ins w:id="1544" w:author="CCCCC" w:date="2017-06-13T19:32:00Z">
        <w:r>
          <w:lastRenderedPageBreak/>
          <w:t>Annexe V.I</w:t>
        </w:r>
      </w:ins>
      <w:ins w:id="1545"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1546" w:author="CCCCC" w:date="2017-06-13T19:32:00Z">
        <w:r>
          <w:t xml:space="preserve">V : </w:t>
        </w:r>
      </w:ins>
      <w:ins w:id="1547" w:author="CCCCC" w:date="2017-06-08T20:52:00Z">
        <w:r w:rsidR="007B5BBB">
          <w:t>Remise de</w:t>
        </w:r>
        <w:r w:rsidR="00FE5807">
          <w:t xml:space="preserve"> la valeur d’un sous-state à sa valeur initiale</w:t>
        </w:r>
      </w:ins>
      <w:ins w:id="1548"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1549" w:author="CCCCC" w:date="2017-06-08T21:15:00Z"/>
        </w:rPr>
      </w:pPr>
      <w:ins w:id="1550" w:author="CCCCC" w:date="2017-06-08T21:13:00Z">
        <w:r>
          <w:t xml:space="preserve"> </w:t>
        </w:r>
      </w:ins>
    </w:p>
    <w:p w14:paraId="41D05AE3" w14:textId="77777777" w:rsidR="001D4A6B" w:rsidRDefault="001D4A6B">
      <w:pPr>
        <w:rPr>
          <w:ins w:id="1551" w:author="CCCCC" w:date="2017-06-08T21:15:00Z"/>
          <w:rFonts w:asciiTheme="majorHAnsi" w:eastAsiaTheme="majorEastAsia" w:hAnsiTheme="majorHAnsi" w:cs="Mangal"/>
          <w:color w:val="4F81BD" w:themeColor="accent1"/>
          <w:sz w:val="26"/>
          <w:szCs w:val="23"/>
        </w:rPr>
        <w:pPrChange w:id="1552" w:author="CCCCC" w:date="2017-06-08T21:15:00Z">
          <w:pPr>
            <w:spacing w:before="0" w:after="0"/>
          </w:pPr>
        </w:pPrChange>
      </w:pPr>
      <w:ins w:id="1553"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1554" w:author="CCCCC" w:date="2017-06-08T21:15:00Z">
        <w:r>
          <w:br w:type="page"/>
        </w:r>
      </w:ins>
    </w:p>
    <w:p w14:paraId="713B7D58" w14:textId="699FAA8D" w:rsidR="00FE5807" w:rsidRDefault="003D289F">
      <w:pPr>
        <w:pStyle w:val="Heading2"/>
        <w:rPr>
          <w:ins w:id="1555" w:author="CCCCC" w:date="2017-06-08T20:54:00Z"/>
        </w:rPr>
        <w:pPrChange w:id="1556" w:author="CCCCC" w:date="2017-06-08T20:54:00Z">
          <w:pPr>
            <w:pStyle w:val="ListParagraph"/>
            <w:numPr>
              <w:numId w:val="15"/>
            </w:numPr>
            <w:ind w:hanging="360"/>
          </w:pPr>
        </w:pPrChange>
      </w:pPr>
      <w:ins w:id="1557" w:author="CCCCC" w:date="2017-06-13T19:32:00Z">
        <w:r>
          <w:lastRenderedPageBreak/>
          <w:t>Annexe V.V :</w:t>
        </w:r>
        <w:r>
          <w:rPr>
            <w:noProof/>
            <w:lang w:eastAsia="fr-FR" w:bidi="ar-SA"/>
          </w:rPr>
          <w:t xml:space="preserve"> </w:t>
        </w:r>
      </w:ins>
      <w:ins w:id="1558"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1559" w:author="CCCCC" w:date="2017-06-08T20:54:00Z">
        <w:r w:rsidR="007B5BBB">
          <w:t>Test d’une action qui ne retourne rien</w:t>
        </w:r>
      </w:ins>
      <w:ins w:id="1560" w:author="CCCCC" w:date="2017-06-08T21:16:00Z">
        <w:r w:rsidR="001D4A6B" w:rsidRPr="001D4A6B">
          <w:rPr>
            <w:noProof/>
            <w:lang w:eastAsia="fr-FR" w:bidi="ar-SA"/>
          </w:rPr>
          <w:t xml:space="preserve"> </w:t>
        </w:r>
      </w:ins>
    </w:p>
    <w:p w14:paraId="124492BB" w14:textId="77777777" w:rsidR="00CA13B8" w:rsidRDefault="00CA13B8">
      <w:pPr>
        <w:spacing w:before="0" w:after="0"/>
        <w:rPr>
          <w:ins w:id="1561" w:author="CCCCC" w:date="2017-06-08T21:17:00Z"/>
          <w:rFonts w:asciiTheme="majorHAnsi" w:eastAsiaTheme="majorEastAsia" w:hAnsiTheme="majorHAnsi" w:cs="Mangal"/>
          <w:b/>
          <w:bCs/>
          <w:color w:val="4F81BD" w:themeColor="accent1"/>
          <w:sz w:val="26"/>
          <w:szCs w:val="23"/>
        </w:rPr>
      </w:pPr>
      <w:ins w:id="1562" w:author="CCCCC" w:date="2017-06-08T21:17:00Z">
        <w:r>
          <w:br w:type="page"/>
        </w:r>
      </w:ins>
    </w:p>
    <w:p w14:paraId="6BBDC9DA" w14:textId="545A4E90" w:rsidR="00FE5807" w:rsidRDefault="003D289F">
      <w:pPr>
        <w:pStyle w:val="Heading2"/>
        <w:rPr>
          <w:ins w:id="1563" w:author="CCCCC" w:date="2017-06-08T20:52:00Z"/>
        </w:rPr>
        <w:pPrChange w:id="1564" w:author="CCCCC" w:date="2017-06-08T20:55:00Z">
          <w:pPr>
            <w:pStyle w:val="ListParagraph"/>
            <w:numPr>
              <w:numId w:val="15"/>
            </w:numPr>
            <w:ind w:hanging="360"/>
          </w:pPr>
        </w:pPrChange>
      </w:pPr>
      <w:ins w:id="1565" w:author="CCCCC" w:date="2017-06-13T19:32:00Z">
        <w:r>
          <w:lastRenderedPageBreak/>
          <w:t>Annexe V.VI :</w:t>
        </w:r>
        <w:r>
          <w:rPr>
            <w:noProof/>
            <w:lang w:eastAsia="fr-FR" w:bidi="ar-SA"/>
          </w:rPr>
          <w:t xml:space="preserve"> </w:t>
        </w:r>
      </w:ins>
      <w:ins w:id="1566"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1567" w:author="CCCCC" w:date="2017-06-08T20:55:00Z">
        <w:r w:rsidR="007B5BBB">
          <w:t>I</w:t>
        </w:r>
      </w:ins>
      <w:ins w:id="1568" w:author="CCCCC" w:date="2017-06-08T20:52:00Z">
        <w:r w:rsidR="00FE5807">
          <w:t xml:space="preserve">nitialisation </w:t>
        </w:r>
        <w:r w:rsidR="007B5BBB">
          <w:t>d’une chaine de caractères vide</w:t>
        </w:r>
      </w:ins>
      <w:ins w:id="1569" w:author="CCCCC" w:date="2017-06-08T20:55:00Z">
        <w:r w:rsidR="007B5BBB">
          <w:t xml:space="preserve"> et création d</w:t>
        </w:r>
      </w:ins>
      <w:ins w:id="1570" w:author="CCCCC" w:date="2017-06-08T20:56:00Z">
        <w:r w:rsidR="007B5BBB">
          <w:t>’une fonction de mise à jour de celle-ci</w:t>
        </w:r>
      </w:ins>
      <w:ins w:id="1571"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1572" w:author="CCCCC" w:date="2017-06-08T20:49:00Z"/>
        </w:rPr>
        <w:pPrChange w:id="1573" w:author="CCCCC" w:date="2017-06-08T20:52:00Z">
          <w:pPr>
            <w:pStyle w:val="Heading1"/>
          </w:pPr>
        </w:pPrChange>
      </w:pPr>
      <w:ins w:id="1574" w:author="CCCCC" w:date="2017-06-13T19:33:00Z">
        <w:r>
          <w:t>Annexe V.VII :</w:t>
        </w:r>
        <w:r>
          <w:rPr>
            <w:noProof/>
            <w:lang w:eastAsia="fr-FR" w:bidi="ar-SA"/>
          </w:rPr>
          <w:t xml:space="preserve"> </w:t>
        </w:r>
      </w:ins>
      <w:ins w:id="1575"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1576" w:author="CCCCC" w:date="2017-06-08T20:52:00Z">
        <w:r w:rsidR="007B5BBB">
          <w:t xml:space="preserve">Déclenchement </w:t>
        </w:r>
      </w:ins>
      <w:ins w:id="1577" w:author="CCCCC" w:date="2017-06-08T20:56:00Z">
        <w:r w:rsidR="007B5BBB">
          <w:t>d’</w:t>
        </w:r>
      </w:ins>
      <w:ins w:id="1578" w:author="CCCCC" w:date="2017-06-08T20:52:00Z">
        <w:r w:rsidR="00FE5807">
          <w:t xml:space="preserve">une erreur </w:t>
        </w:r>
      </w:ins>
      <w:ins w:id="1579" w:author="CCCCC" w:date="2017-06-08T20:56:00Z">
        <w:r w:rsidR="007B5BBB">
          <w:t>lorsque</w:t>
        </w:r>
      </w:ins>
      <w:ins w:id="1580" w:author="CCCCC" w:date="2017-06-08T20:52:00Z">
        <w:r w:rsidR="00FE5807">
          <w:t xml:space="preserve"> plus d’une valeur </w:t>
        </w:r>
      </w:ins>
      <w:ins w:id="1581" w:author="CCCCC" w:date="2017-06-08T20:56:00Z">
        <w:r w:rsidR="007B5BBB">
          <w:t>est</w:t>
        </w:r>
      </w:ins>
      <w:ins w:id="1582" w:author="CCCCC" w:date="2017-06-08T20:52:00Z">
        <w:r w:rsidR="00FE5807">
          <w:t xml:space="preserve"> déclarée dans un sous-state</w:t>
        </w:r>
      </w:ins>
      <w:ins w:id="1583" w:author="CCCCC" w:date="2017-06-08T21:18:00Z">
        <w:r w:rsidR="00CA13B8" w:rsidRPr="00CA13B8">
          <w:rPr>
            <w:noProof/>
            <w:lang w:eastAsia="fr-FR" w:bidi="ar-SA"/>
          </w:rPr>
          <w:t xml:space="preserve"> </w:t>
        </w:r>
      </w:ins>
    </w:p>
    <w:p w14:paraId="6B1611E9" w14:textId="43AB3ACD" w:rsidR="007D5D0D" w:rsidRDefault="00FE5807">
      <w:pPr>
        <w:pStyle w:val="Heading1"/>
        <w:rPr>
          <w:ins w:id="1584" w:author="CCCCC" w:date="2017-06-13T00:00:00Z"/>
        </w:rPr>
        <w:pPrChange w:id="1585" w:author="CCCCC" w:date="2017-06-12T23:59:00Z">
          <w:pPr/>
        </w:pPrChange>
      </w:pPr>
      <w:ins w:id="1586" w:author="CCCCC" w:date="2017-06-08T20:49:00Z">
        <w:r>
          <w:br w:type="page"/>
        </w:r>
      </w:ins>
      <w:ins w:id="1587" w:author="CCCCC" w:date="2017-06-13T19:33:00Z">
        <w:r w:rsidR="003D289F">
          <w:lastRenderedPageBreak/>
          <w:t xml:space="preserve">Annexe VI : </w:t>
        </w:r>
      </w:ins>
      <w:ins w:id="1588" w:author="CCCCC" w:date="2017-06-12T23:59:00Z">
        <w:r w:rsidR="00467671">
          <w:t>Commandes de gestion d</w:t>
        </w:r>
      </w:ins>
      <w:ins w:id="1589" w:author="CCCCC" w:date="2017-06-13T00:00:00Z">
        <w:r w:rsidR="00467671">
          <w:t>’un VM_Appliance</w:t>
        </w:r>
      </w:ins>
    </w:p>
    <w:p w14:paraId="3D24E370" w14:textId="04B5F98B" w:rsidR="00467671" w:rsidRPr="00467671" w:rsidRDefault="00467671">
      <w:pPr>
        <w:rPr>
          <w:rPrChange w:id="1590" w:author="CCCCC" w:date="2017-06-13T00:00:00Z">
            <w:rPr>
              <w:lang w:val="en-US"/>
            </w:rPr>
          </w:rPrChange>
        </w:rPr>
      </w:pPr>
      <w:ins w:id="1591"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29" w:author="CCCCC" w:date="2017-06-10T18:44:00Z" w:initials="C">
    <w:p w14:paraId="33B63E42" w14:textId="77777777" w:rsidR="00851F94" w:rsidRPr="00844DF8" w:rsidRDefault="00851F94">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1205" w:author="CCCCC" w:date="2017-06-17T16:52:00Z" w:initials="C">
    <w:p w14:paraId="6FF8FC9F" w14:textId="3E005F97" w:rsidR="00851F94" w:rsidRDefault="00851F9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Ex w15:paraId="6FF8FC9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03CA2E" w14:textId="77777777" w:rsidR="00A46E78" w:rsidRDefault="00A46E78" w:rsidP="00672DF6">
      <w:r>
        <w:separator/>
      </w:r>
    </w:p>
  </w:endnote>
  <w:endnote w:type="continuationSeparator" w:id="0">
    <w:p w14:paraId="34DA1BB1" w14:textId="77777777" w:rsidR="00A46E78" w:rsidRDefault="00A46E78"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77777777" w:rsidR="00851F94" w:rsidRDefault="00851F94" w:rsidP="00672DF6">
        <w:pPr>
          <w:pStyle w:val="Footer"/>
        </w:pPr>
        <w:r>
          <w:fldChar w:fldCharType="begin"/>
        </w:r>
        <w:r>
          <w:instrText xml:space="preserve"> PAGE   \* MERGEFORMAT </w:instrText>
        </w:r>
        <w:r>
          <w:fldChar w:fldCharType="separate"/>
        </w:r>
        <w:r>
          <w:rPr>
            <w:noProof/>
          </w:rPr>
          <w:t>4</w:t>
        </w:r>
        <w:r>
          <w:rPr>
            <w:noProof/>
          </w:rPr>
          <w:fldChar w:fldCharType="end"/>
        </w:r>
      </w:p>
    </w:sdtContent>
  </w:sdt>
  <w:p w14:paraId="4F4E7DC6" w14:textId="77777777" w:rsidR="00851F94" w:rsidRDefault="00851F94"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851F94" w:rsidRDefault="00851F94" w:rsidP="00672DF6">
    <w:pPr>
      <w:pStyle w:val="Footer"/>
    </w:pPr>
  </w:p>
  <w:p w14:paraId="2EC5F0B9" w14:textId="77777777" w:rsidR="00851F94" w:rsidRDefault="00851F94"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6C3295BB" w:rsidR="00851F94" w:rsidRDefault="00851F94">
        <w:pPr>
          <w:pStyle w:val="Footer"/>
          <w:jc w:val="center"/>
        </w:pPr>
        <w:r>
          <w:fldChar w:fldCharType="begin"/>
        </w:r>
        <w:r>
          <w:instrText xml:space="preserve"> PAGE   \* MERGEFORMAT </w:instrText>
        </w:r>
        <w:r>
          <w:fldChar w:fldCharType="separate"/>
        </w:r>
        <w:r w:rsidR="0010723F">
          <w:rPr>
            <w:noProof/>
          </w:rPr>
          <w:t>6</w:t>
        </w:r>
        <w:r>
          <w:rPr>
            <w:noProof/>
          </w:rPr>
          <w:fldChar w:fldCharType="end"/>
        </w:r>
      </w:p>
    </w:sdtContent>
  </w:sdt>
  <w:p w14:paraId="0A11D343" w14:textId="77777777" w:rsidR="00851F94" w:rsidRDefault="00851F94"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7CCF6229" w:rsidR="00851F94" w:rsidRDefault="00851F94" w:rsidP="00672DF6">
        <w:pPr>
          <w:pStyle w:val="Footer"/>
        </w:pPr>
        <w:r>
          <w:fldChar w:fldCharType="begin"/>
        </w:r>
        <w:r>
          <w:instrText xml:space="preserve"> PAGE   \* MERGEFORMAT </w:instrText>
        </w:r>
        <w:r>
          <w:fldChar w:fldCharType="separate"/>
        </w:r>
        <w:r w:rsidR="001A5692">
          <w:rPr>
            <w:noProof/>
          </w:rPr>
          <w:t>1</w:t>
        </w:r>
        <w:r>
          <w:rPr>
            <w:noProof/>
          </w:rPr>
          <w:fldChar w:fldCharType="end"/>
        </w:r>
      </w:p>
    </w:sdtContent>
  </w:sdt>
  <w:p w14:paraId="0EFB31A7" w14:textId="77777777" w:rsidR="00851F94" w:rsidRDefault="00851F94"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D4CF98" w14:textId="77777777" w:rsidR="00A46E78" w:rsidRDefault="00A46E78" w:rsidP="00672DF6">
      <w:r w:rsidRPr="003E4B51">
        <w:separator/>
      </w:r>
    </w:p>
  </w:footnote>
  <w:footnote w:type="continuationSeparator" w:id="0">
    <w:p w14:paraId="2398F50D" w14:textId="77777777" w:rsidR="00A46E78" w:rsidRDefault="00A46E78" w:rsidP="00672DF6">
      <w:r>
        <w:continuationSeparator/>
      </w:r>
    </w:p>
  </w:footnote>
  <w:footnote w:id="1">
    <w:p w14:paraId="5C5F033C" w14:textId="77777777" w:rsidR="00851F94" w:rsidRDefault="00851F94"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851F94" w:rsidRDefault="00851F94">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851F94" w:rsidRDefault="00851F94">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851F94" w:rsidRDefault="00851F94">
      <w:pPr>
        <w:pStyle w:val="FootnoteText"/>
      </w:pPr>
      <w:r>
        <w:rPr>
          <w:rStyle w:val="FootnoteReference"/>
        </w:rPr>
        <w:footnoteRef/>
      </w:r>
      <w:r>
        <w:t xml:space="preserve"> Dans les exemples suivant, le state n’est composé que d’un seul sous-state.</w:t>
      </w:r>
    </w:p>
  </w:footnote>
  <w:footnote w:id="5">
    <w:p w14:paraId="53CDD817" w14:textId="50201D0D" w:rsidR="00851F94" w:rsidRDefault="00851F94">
      <w:pPr>
        <w:pStyle w:val="FootnoteText"/>
      </w:pPr>
      <w:ins w:id="221" w:author="CCCCC" w:date="2017-06-15T22:55:00Z">
        <w:r>
          <w:rPr>
            <w:rStyle w:val="FootnoteReference"/>
          </w:rPr>
          <w:footnoteRef/>
        </w:r>
        <w:r>
          <w:t xml:space="preserve"> Decorateur(</w:t>
        </w:r>
      </w:ins>
      <w:ins w:id="222" w:author="CCCCC" w:date="2017-06-15T22:56:00Z">
        <w:r>
          <w:t>args)(composant à décorer)</w:t>
        </w:r>
      </w:ins>
    </w:p>
  </w:footnote>
  <w:footnote w:id="6">
    <w:p w14:paraId="1692DE5D" w14:textId="1B33CAB8" w:rsidR="00851F94" w:rsidRDefault="00851F94">
      <w:pPr>
        <w:pStyle w:val="FootnoteText"/>
      </w:pPr>
      <w:ins w:id="675" w:author="CCCCC" w:date="2017-06-11T19:56:00Z">
        <w:r>
          <w:rPr>
            <w:rStyle w:val="FootnoteReference"/>
          </w:rPr>
          <w:footnoteRef/>
        </w:r>
        <w:r>
          <w:t xml:space="preserve"> React-Bootstrap est librairie permettant d’utiliser le framework css Bootstrap dans un projet React</w:t>
        </w:r>
      </w:ins>
      <w:ins w:id="676" w:author="CCCCC" w:date="2017-06-11T19:57:00Z">
        <w:r>
          <w:t xml:space="preserve"> à travers des composant React</w:t>
        </w:r>
      </w:ins>
      <w:ins w:id="677" w:author="CCCCC" w:date="2017-06-11T19:56:00Z">
        <w:r>
          <w:t>.</w:t>
        </w:r>
      </w:ins>
    </w:p>
  </w:footnote>
  <w:footnote w:id="7">
    <w:p w14:paraId="2780F55F" w14:textId="33A11E5E" w:rsidR="00851F94" w:rsidRDefault="00851F94">
      <w:pPr>
        <w:pStyle w:val="FootnoteText"/>
      </w:pPr>
      <w:ins w:id="702" w:author="CCCCC" w:date="2017-06-11T17:14:00Z">
        <w:r>
          <w:rPr>
            <w:rStyle w:val="FootnoteReference"/>
          </w:rPr>
          <w:footnoteRef/>
        </w:r>
        <w:r>
          <w:t xml:space="preserve"> </w:t>
        </w:r>
      </w:ins>
      <w:ins w:id="703" w:author="CCCCC" w:date="2017-06-11T17:15:00Z">
        <w:r>
          <w:t xml:space="preserve">Une promesse est un objet Javascript qui </w:t>
        </w:r>
      </w:ins>
      <w:ins w:id="704" w:author="CCCCC" w:date="2017-06-11T17:19:00Z">
        <w:r>
          <w:t xml:space="preserve">est utilisé pour réaliser des traitements de façon </w:t>
        </w:r>
      </w:ins>
      <w:ins w:id="705" w:author="CCCCC" w:date="2017-06-11T17:20:00Z">
        <w:r>
          <w:t>asynchrone</w:t>
        </w:r>
      </w:ins>
      <w:ins w:id="706" w:author="CCCCC" w:date="2017-06-11T17:19:00Z">
        <w:r>
          <w:t xml:space="preserve">. Il </w:t>
        </w:r>
      </w:ins>
      <w:ins w:id="707" w:author="CCCCC" w:date="2017-06-11T17:15:00Z">
        <w:r>
          <w:t>prend un exécuteur en paramètre.</w:t>
        </w:r>
      </w:ins>
      <w:ins w:id="708" w:author="CCCCC" w:date="2017-06-11T17:17:00Z">
        <w:r>
          <w:t xml:space="preserve"> Cet exécuteur est une fonction qui prend </w:t>
        </w:r>
      </w:ins>
      <w:ins w:id="709" w:author="CCCCC" w:date="2017-06-11T17:21:00Z">
        <w:r>
          <w:t>en arguments deux fonctions qui seront exécutées, l’une si la promesse est résolue, l’autre si elle est rejetée</w:t>
        </w:r>
      </w:ins>
      <w:ins w:id="710" w:author="CCCCC" w:date="2017-06-11T17:17:00Z">
        <w:r>
          <w:t>.</w:t>
        </w:r>
      </w:ins>
    </w:p>
  </w:footnote>
  <w:footnote w:id="8">
    <w:p w14:paraId="6F9961C4" w14:textId="0C5D2454" w:rsidR="00851F94" w:rsidRPr="00353380" w:rsidRDefault="00851F94">
      <w:pPr>
        <w:pStyle w:val="FootnoteText"/>
        <w:rPr>
          <w:lang w:val="en-US"/>
          <w:rPrChange w:id="799" w:author="CCCCC" w:date="2017-06-13T18:17:00Z">
            <w:rPr/>
          </w:rPrChange>
        </w:rPr>
      </w:pPr>
      <w:ins w:id="800" w:author="CCCCC" w:date="2017-06-12T19:43:00Z">
        <w:r>
          <w:rPr>
            <w:rStyle w:val="FootnoteReference"/>
          </w:rPr>
          <w:footnoteRef/>
        </w:r>
        <w:r w:rsidRPr="00353380">
          <w:rPr>
            <w:lang w:val="en-US"/>
            <w:rPrChange w:id="801" w:author="CCCCC" w:date="2017-06-13T18:17:00Z">
              <w:rPr/>
            </w:rPrChange>
          </w:rPr>
          <w:t xml:space="preserve"> </w:t>
        </w:r>
      </w:ins>
      <w:ins w:id="802" w:author="CCCCC" w:date="2017-06-12T19:44:00Z">
        <w:r w:rsidRPr="00353380">
          <w:rPr>
            <w:lang w:val="en-US"/>
            <w:rPrChange w:id="803" w:author="CCCCC" w:date="2017-06-13T18:17:00Z">
              <w:rPr/>
            </w:rPrChange>
          </w:rPr>
          <w:t>Server Message Block</w:t>
        </w:r>
      </w:ins>
    </w:p>
  </w:footnote>
  <w:footnote w:id="9">
    <w:p w14:paraId="0FF208C0" w14:textId="0D3F7F38" w:rsidR="00851F94" w:rsidRPr="00353380" w:rsidRDefault="00851F94">
      <w:pPr>
        <w:pStyle w:val="FootnoteText"/>
        <w:rPr>
          <w:lang w:val="en-US"/>
          <w:rPrChange w:id="807" w:author="CCCCC" w:date="2017-06-13T18:17:00Z">
            <w:rPr/>
          </w:rPrChange>
        </w:rPr>
      </w:pPr>
      <w:ins w:id="808" w:author="CCCCC" w:date="2017-06-12T19:45:00Z">
        <w:r>
          <w:rPr>
            <w:rStyle w:val="FootnoteReference"/>
          </w:rPr>
          <w:footnoteRef/>
        </w:r>
        <w:r w:rsidRPr="00353380">
          <w:rPr>
            <w:lang w:val="en-US"/>
            <w:rPrChange w:id="809" w:author="CCCCC" w:date="2017-06-13T18:17:00Z">
              <w:rPr/>
            </w:rPrChange>
          </w:rPr>
          <w:t xml:space="preserve"> </w:t>
        </w:r>
      </w:ins>
      <w:ins w:id="810" w:author="CCCCC" w:date="2017-06-12T19:46:00Z">
        <w:r w:rsidRPr="00353380">
          <w:rPr>
            <w:lang w:val="en-US"/>
            <w:rPrChange w:id="811" w:author="CCCCC" w:date="2017-06-13T18:17:00Z">
              <w:rPr/>
            </w:rPrChange>
          </w:rPr>
          <w:t>Network File System</w:t>
        </w:r>
      </w:ins>
    </w:p>
  </w:footnote>
  <w:footnote w:id="10">
    <w:p w14:paraId="2A88DF18" w14:textId="000CD3BF" w:rsidR="00851F94" w:rsidRDefault="00851F94">
      <w:pPr>
        <w:pStyle w:val="FootnoteText"/>
      </w:pPr>
      <w:ins w:id="999" w:author="CCCCC" w:date="2017-06-14T00:08:00Z">
        <w:r>
          <w:rPr>
            <w:rStyle w:val="FootnoteReference"/>
          </w:rPr>
          <w:footnoteRef/>
        </w:r>
        <w:r>
          <w:t xml:space="preserve"> Le nom vm-appliance ne correspondant pas vraiment à </w:t>
        </w:r>
      </w:ins>
      <w:ins w:id="1000" w:author="CCCCC" w:date="2017-06-14T00:09:00Z">
        <w:r>
          <w:t>la fonctionnalité</w:t>
        </w:r>
      </w:ins>
      <w:ins w:id="1001" w:author="CCCCC" w:date="2017-06-14T00:08:00Z">
        <w:r>
          <w:t xml:space="preserve"> q</w:t>
        </w:r>
      </w:ins>
      <w:ins w:id="1002" w:author="CCCCC" w:date="2017-06-14T00:09:00Z">
        <w:r>
          <w:t>u’il représente, il a été renommé par vm-group dans Xen Orchestra.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8"/>
  </w:num>
  <w:num w:numId="4">
    <w:abstractNumId w:val="10"/>
  </w:num>
  <w:num w:numId="5">
    <w:abstractNumId w:val="16"/>
  </w:num>
  <w:num w:numId="6">
    <w:abstractNumId w:val="8"/>
  </w:num>
  <w:num w:numId="7">
    <w:abstractNumId w:val="2"/>
  </w:num>
  <w:num w:numId="8">
    <w:abstractNumId w:val="4"/>
  </w:num>
  <w:num w:numId="9">
    <w:abstractNumId w:val="3"/>
  </w:num>
  <w:num w:numId="10">
    <w:abstractNumId w:val="17"/>
  </w:num>
  <w:num w:numId="11">
    <w:abstractNumId w:val="0"/>
  </w:num>
  <w:num w:numId="12">
    <w:abstractNumId w:val="7"/>
  </w:num>
  <w:num w:numId="13">
    <w:abstractNumId w:val="9"/>
  </w:num>
  <w:num w:numId="14">
    <w:abstractNumId w:val="11"/>
  </w:num>
  <w:num w:numId="15">
    <w:abstractNumId w:val="12"/>
  </w:num>
  <w:num w:numId="16">
    <w:abstractNumId w:val="13"/>
  </w:num>
  <w:num w:numId="17">
    <w:abstractNumId w:val="15"/>
  </w:num>
  <w:num w:numId="18">
    <w:abstractNumId w:val="5"/>
  </w:num>
  <w:num w:numId="19">
    <w:abstractNumId w:val="14"/>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US" w:vendorID="64" w:dllVersion="131078" w:nlCheck="1" w:checkStyle="1"/>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52EBE"/>
    <w:rsid w:val="001574DF"/>
    <w:rsid w:val="0016322B"/>
    <w:rsid w:val="00165C10"/>
    <w:rsid w:val="0017015E"/>
    <w:rsid w:val="001842F0"/>
    <w:rsid w:val="00184BEA"/>
    <w:rsid w:val="001855E4"/>
    <w:rsid w:val="00186300"/>
    <w:rsid w:val="0019242A"/>
    <w:rsid w:val="001A3614"/>
    <w:rsid w:val="001A4C64"/>
    <w:rsid w:val="001A5692"/>
    <w:rsid w:val="001B332D"/>
    <w:rsid w:val="001C0FA1"/>
    <w:rsid w:val="001C4193"/>
    <w:rsid w:val="001C6FBA"/>
    <w:rsid w:val="001D4A6B"/>
    <w:rsid w:val="001E322E"/>
    <w:rsid w:val="001F2447"/>
    <w:rsid w:val="001F68C4"/>
    <w:rsid w:val="001F7E81"/>
    <w:rsid w:val="00202FDA"/>
    <w:rsid w:val="00211A67"/>
    <w:rsid w:val="002202D2"/>
    <w:rsid w:val="00221844"/>
    <w:rsid w:val="00225B0F"/>
    <w:rsid w:val="0023216D"/>
    <w:rsid w:val="002333D4"/>
    <w:rsid w:val="002402C0"/>
    <w:rsid w:val="00243482"/>
    <w:rsid w:val="002607CE"/>
    <w:rsid w:val="00260CB2"/>
    <w:rsid w:val="00263290"/>
    <w:rsid w:val="002652F6"/>
    <w:rsid w:val="00265CA5"/>
    <w:rsid w:val="00274E89"/>
    <w:rsid w:val="0027714B"/>
    <w:rsid w:val="0028118C"/>
    <w:rsid w:val="00281BC1"/>
    <w:rsid w:val="002854EC"/>
    <w:rsid w:val="002957AD"/>
    <w:rsid w:val="002A51A9"/>
    <w:rsid w:val="002B486A"/>
    <w:rsid w:val="002B5055"/>
    <w:rsid w:val="002C4B3F"/>
    <w:rsid w:val="002C7F62"/>
    <w:rsid w:val="002D0314"/>
    <w:rsid w:val="002F796F"/>
    <w:rsid w:val="003136F5"/>
    <w:rsid w:val="00316367"/>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7EB8"/>
    <w:rsid w:val="00421941"/>
    <w:rsid w:val="004239CA"/>
    <w:rsid w:val="00432D2B"/>
    <w:rsid w:val="004330AE"/>
    <w:rsid w:val="00457CD5"/>
    <w:rsid w:val="00467671"/>
    <w:rsid w:val="00471A83"/>
    <w:rsid w:val="00473C18"/>
    <w:rsid w:val="00473C54"/>
    <w:rsid w:val="0047463C"/>
    <w:rsid w:val="00496593"/>
    <w:rsid w:val="004B3546"/>
    <w:rsid w:val="004C7B3C"/>
    <w:rsid w:val="004E12B8"/>
    <w:rsid w:val="004F4E97"/>
    <w:rsid w:val="004F6BC9"/>
    <w:rsid w:val="004F7A7A"/>
    <w:rsid w:val="005052AC"/>
    <w:rsid w:val="005132E9"/>
    <w:rsid w:val="00526457"/>
    <w:rsid w:val="005365C6"/>
    <w:rsid w:val="00582BD3"/>
    <w:rsid w:val="00585D2B"/>
    <w:rsid w:val="00586EFC"/>
    <w:rsid w:val="00587075"/>
    <w:rsid w:val="005965EF"/>
    <w:rsid w:val="005B3F29"/>
    <w:rsid w:val="005B76EB"/>
    <w:rsid w:val="005D526A"/>
    <w:rsid w:val="005E061D"/>
    <w:rsid w:val="005F2017"/>
    <w:rsid w:val="006008E5"/>
    <w:rsid w:val="0060717E"/>
    <w:rsid w:val="00607A0D"/>
    <w:rsid w:val="00617AAB"/>
    <w:rsid w:val="00625DCE"/>
    <w:rsid w:val="006621A3"/>
    <w:rsid w:val="00665D1C"/>
    <w:rsid w:val="00667DE3"/>
    <w:rsid w:val="00672DF6"/>
    <w:rsid w:val="006760A7"/>
    <w:rsid w:val="0068051B"/>
    <w:rsid w:val="00681248"/>
    <w:rsid w:val="00682D19"/>
    <w:rsid w:val="00687032"/>
    <w:rsid w:val="006870E2"/>
    <w:rsid w:val="006A0671"/>
    <w:rsid w:val="006A16AA"/>
    <w:rsid w:val="006A61E6"/>
    <w:rsid w:val="006A672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A6C"/>
    <w:rsid w:val="007949FD"/>
    <w:rsid w:val="00797D10"/>
    <w:rsid w:val="007A649E"/>
    <w:rsid w:val="007A7568"/>
    <w:rsid w:val="007B5BBB"/>
    <w:rsid w:val="007B5D77"/>
    <w:rsid w:val="007C69A9"/>
    <w:rsid w:val="007D0CCA"/>
    <w:rsid w:val="007D41AF"/>
    <w:rsid w:val="007D5D0D"/>
    <w:rsid w:val="007E565D"/>
    <w:rsid w:val="00800840"/>
    <w:rsid w:val="00811F50"/>
    <w:rsid w:val="008219C9"/>
    <w:rsid w:val="00821BCE"/>
    <w:rsid w:val="008251F1"/>
    <w:rsid w:val="00826AFF"/>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C2B2B"/>
    <w:rsid w:val="008D19F8"/>
    <w:rsid w:val="008D6C78"/>
    <w:rsid w:val="008F14E3"/>
    <w:rsid w:val="008F63AA"/>
    <w:rsid w:val="008F6699"/>
    <w:rsid w:val="00903F3E"/>
    <w:rsid w:val="009075B3"/>
    <w:rsid w:val="009108B6"/>
    <w:rsid w:val="00915F57"/>
    <w:rsid w:val="009227EE"/>
    <w:rsid w:val="0092373C"/>
    <w:rsid w:val="00927304"/>
    <w:rsid w:val="00932030"/>
    <w:rsid w:val="0094291B"/>
    <w:rsid w:val="00947FD3"/>
    <w:rsid w:val="009550E7"/>
    <w:rsid w:val="00977CE4"/>
    <w:rsid w:val="00992F50"/>
    <w:rsid w:val="009A1F6C"/>
    <w:rsid w:val="009C419B"/>
    <w:rsid w:val="009E097B"/>
    <w:rsid w:val="009E26CB"/>
    <w:rsid w:val="009F72D3"/>
    <w:rsid w:val="00A038BB"/>
    <w:rsid w:val="00A231FE"/>
    <w:rsid w:val="00A256CB"/>
    <w:rsid w:val="00A269B7"/>
    <w:rsid w:val="00A46E78"/>
    <w:rsid w:val="00A47241"/>
    <w:rsid w:val="00A50DFC"/>
    <w:rsid w:val="00A62916"/>
    <w:rsid w:val="00A67341"/>
    <w:rsid w:val="00A71D8D"/>
    <w:rsid w:val="00A748D1"/>
    <w:rsid w:val="00A775DE"/>
    <w:rsid w:val="00A862B3"/>
    <w:rsid w:val="00A9463A"/>
    <w:rsid w:val="00AA16F9"/>
    <w:rsid w:val="00AB5755"/>
    <w:rsid w:val="00AF7EFD"/>
    <w:rsid w:val="00B045DA"/>
    <w:rsid w:val="00B236D0"/>
    <w:rsid w:val="00B330DF"/>
    <w:rsid w:val="00B37D3A"/>
    <w:rsid w:val="00B444E3"/>
    <w:rsid w:val="00B60E60"/>
    <w:rsid w:val="00B62F09"/>
    <w:rsid w:val="00B76940"/>
    <w:rsid w:val="00BB0330"/>
    <w:rsid w:val="00BB0916"/>
    <w:rsid w:val="00BB1C80"/>
    <w:rsid w:val="00BB4AAD"/>
    <w:rsid w:val="00BB5970"/>
    <w:rsid w:val="00BB7FF4"/>
    <w:rsid w:val="00BD1F64"/>
    <w:rsid w:val="00BE7142"/>
    <w:rsid w:val="00BF200B"/>
    <w:rsid w:val="00C04163"/>
    <w:rsid w:val="00C2227C"/>
    <w:rsid w:val="00C22413"/>
    <w:rsid w:val="00C31344"/>
    <w:rsid w:val="00C51DA3"/>
    <w:rsid w:val="00C55C05"/>
    <w:rsid w:val="00C65498"/>
    <w:rsid w:val="00C66991"/>
    <w:rsid w:val="00C7379A"/>
    <w:rsid w:val="00C77AC3"/>
    <w:rsid w:val="00C865C2"/>
    <w:rsid w:val="00C87EF3"/>
    <w:rsid w:val="00CA13B8"/>
    <w:rsid w:val="00CB74D7"/>
    <w:rsid w:val="00CC293B"/>
    <w:rsid w:val="00CC4285"/>
    <w:rsid w:val="00CD2527"/>
    <w:rsid w:val="00CD495B"/>
    <w:rsid w:val="00CE65BD"/>
    <w:rsid w:val="00CF00F1"/>
    <w:rsid w:val="00CF0650"/>
    <w:rsid w:val="00CF2AA4"/>
    <w:rsid w:val="00D0376B"/>
    <w:rsid w:val="00D049F9"/>
    <w:rsid w:val="00D06539"/>
    <w:rsid w:val="00D12E2E"/>
    <w:rsid w:val="00D134D2"/>
    <w:rsid w:val="00D219E5"/>
    <w:rsid w:val="00D2744D"/>
    <w:rsid w:val="00D333F3"/>
    <w:rsid w:val="00D33EEB"/>
    <w:rsid w:val="00D34A97"/>
    <w:rsid w:val="00D37C21"/>
    <w:rsid w:val="00D501A2"/>
    <w:rsid w:val="00D51187"/>
    <w:rsid w:val="00D5711C"/>
    <w:rsid w:val="00DA3F7E"/>
    <w:rsid w:val="00DA7618"/>
    <w:rsid w:val="00DA7D81"/>
    <w:rsid w:val="00DB787C"/>
    <w:rsid w:val="00DC1E0A"/>
    <w:rsid w:val="00DC7F29"/>
    <w:rsid w:val="00DD32BE"/>
    <w:rsid w:val="00DE03AD"/>
    <w:rsid w:val="00DF5884"/>
    <w:rsid w:val="00E007BA"/>
    <w:rsid w:val="00E17615"/>
    <w:rsid w:val="00E224CF"/>
    <w:rsid w:val="00E30E3B"/>
    <w:rsid w:val="00E311DD"/>
    <w:rsid w:val="00E44C61"/>
    <w:rsid w:val="00E5209F"/>
    <w:rsid w:val="00E56737"/>
    <w:rsid w:val="00E671F9"/>
    <w:rsid w:val="00E674A9"/>
    <w:rsid w:val="00E743F2"/>
    <w:rsid w:val="00E74B04"/>
    <w:rsid w:val="00E87667"/>
    <w:rsid w:val="00E91E38"/>
    <w:rsid w:val="00E9474C"/>
    <w:rsid w:val="00E96724"/>
    <w:rsid w:val="00EA15C6"/>
    <w:rsid w:val="00EA196F"/>
    <w:rsid w:val="00EB43D1"/>
    <w:rsid w:val="00EB7417"/>
    <w:rsid w:val="00EC1231"/>
    <w:rsid w:val="00ED464C"/>
    <w:rsid w:val="00ED52D9"/>
    <w:rsid w:val="00EF15D7"/>
    <w:rsid w:val="00EF66FC"/>
    <w:rsid w:val="00EF7035"/>
    <w:rsid w:val="00F0188C"/>
    <w:rsid w:val="00F0256C"/>
    <w:rsid w:val="00F10476"/>
    <w:rsid w:val="00F11CC9"/>
    <w:rsid w:val="00F11EA1"/>
    <w:rsid w:val="00F15C4C"/>
    <w:rsid w:val="00F228DD"/>
    <w:rsid w:val="00F242B6"/>
    <w:rsid w:val="00F2544C"/>
    <w:rsid w:val="00F31021"/>
    <w:rsid w:val="00F3335A"/>
    <w:rsid w:val="00F55C14"/>
    <w:rsid w:val="00F55C7B"/>
    <w:rsid w:val="00F66E46"/>
    <w:rsid w:val="00F920F1"/>
    <w:rsid w:val="00FB251F"/>
    <w:rsid w:val="00FB26AB"/>
    <w:rsid w:val="00FC1B01"/>
    <w:rsid w:val="00FC3046"/>
    <w:rsid w:val="00FC3F16"/>
    <w:rsid w:val="00FC4687"/>
    <w:rsid w:val="00FD3415"/>
    <w:rsid w:val="00FD4174"/>
    <w:rsid w:val="00FD52DB"/>
    <w:rsid w:val="00FE0A69"/>
    <w:rsid w:val="00FE5807"/>
    <w:rsid w:val="00FF0B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omments" Target="comments.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C6F42E-3614-466C-965E-12F93312E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6666</TotalTime>
  <Pages>46</Pages>
  <Words>8187</Words>
  <Characters>45033</Characters>
  <Application>Microsoft Office Word</Application>
  <DocSecurity>0</DocSecurity>
  <Lines>375</Lines>
  <Paragraphs>106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CCCCC</dc:creator>
  <cp:keywords/>
  <dc:description/>
  <cp:lastModifiedBy>CCCCC</cp:lastModifiedBy>
  <cp:revision>56</cp:revision>
  <dcterms:created xsi:type="dcterms:W3CDTF">2017-06-07T20:55:00Z</dcterms:created>
  <dcterms:modified xsi:type="dcterms:W3CDTF">2017-06-18T23:17:00Z</dcterms:modified>
</cp:coreProperties>
</file>