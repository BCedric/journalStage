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firstRow="1" w:lastRow="0" w:firstColumn="1" w:lastColumn="0" w:noHBand="0" w:noVBand="1"/>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PrChange>
          </w:tblPr>
          <w:tblGrid>
            <w:gridCol w:w="3407"/>
            <w:gridCol w:w="3820"/>
            <w:gridCol w:w="2843"/>
            <w:tblGridChange w:id="3">
              <w:tblGrid>
                <w:gridCol w:w="3478"/>
                <w:gridCol w:w="3439"/>
                <w:gridCol w:w="2721"/>
              </w:tblGrid>
            </w:tblGridChange>
          </w:tblGrid>
          <w:tr w:rsidR="000D7996" w:rsidDel="00541828" w14:paraId="50A3C09E" w14:textId="77777777"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14:paraId="5ACFBBA8" w14:textId="77777777" w:rsidR="000D7996" w:rsidDel="00541828" w:rsidRDefault="000D7996" w:rsidP="00541828">
                    <w:pPr>
                      <w:pStyle w:val="NoSpacing"/>
                      <w:rPr>
                        <w:del w:id="7" w:author="CCCCC" w:date="2017-06-20T19:01:00Z"/>
                        <w:rFonts w:asciiTheme="majorHAnsi" w:eastAsiaTheme="majorEastAsia" w:hAnsiTheme="majorHAnsi" w:cstheme="majorBidi"/>
                        <w:sz w:val="76"/>
                        <w:szCs w:val="72"/>
                      </w:rPr>
                    </w:pPr>
                  </w:p>
                </w:tc>
                <w:customXmlDelRangeStart w:id="8" w:author="CCCCC" w:date="2017-06-20T19:01:00Z"/>
              </w:sdtContent>
            </w:sdt>
            <w:customXmlDelRangeEnd w:id="8"/>
            <w:tc>
              <w:tcPr>
                <w:tcW w:w="6377" w:type="dxa"/>
                <w:gridSpan w:val="2"/>
                <w:tcBorders>
                  <w:left w:val="single" w:sz="18" w:space="0" w:color="808080" w:themeColor="background1" w:themeShade="80"/>
                  <w:bottom w:val="single" w:sz="18" w:space="0" w:color="808080" w:themeColor="background1" w:themeShade="80"/>
                </w:tcBorders>
                <w:vAlign w:val="center"/>
                <w:tcPrChange w:id="9"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0"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0"/>
                  <w:p w14:paraId="6E5EF56B" w14:textId="77777777" w:rsidR="000D7996" w:rsidRPr="00541828" w:rsidDel="00541828" w:rsidRDefault="00E54A28" w:rsidP="00541828">
                    <w:pPr>
                      <w:pStyle w:val="NoSpacing"/>
                      <w:rPr>
                        <w:del w:id="11" w:author="CCCCC" w:date="2017-06-20T18:59:00Z"/>
                        <w:rFonts w:eastAsiaTheme="majorEastAsia" w:cstheme="majorBidi"/>
                        <w:sz w:val="36"/>
                        <w:szCs w:val="36"/>
                        <w:rPrChange w:id="12" w:author="CCCCC" w:date="2017-06-20T18:59:00Z">
                          <w:rPr>
                            <w:del w:id="13" w:author="CCCCC" w:date="2017-06-20T18:59:00Z"/>
                            <w:rFonts w:asciiTheme="majorHAnsi" w:eastAsiaTheme="majorEastAsia" w:hAnsiTheme="majorHAnsi" w:cstheme="majorBidi"/>
                            <w:sz w:val="36"/>
                            <w:szCs w:val="36"/>
                          </w:rPr>
                        </w:rPrChange>
                      </w:rPr>
                    </w:pPr>
                  </w:p>
                  <w:customXmlDelRangeStart w:id="14" w:author="CCCCC" w:date="2017-06-20T19:01:00Z"/>
                </w:sdtContent>
              </w:sdt>
              <w:customXmlDelRangeEnd w:id="14"/>
              <w:p w14:paraId="4BF9FE76" w14:textId="77777777" w:rsidR="005A1737" w:rsidRDefault="005A1737">
                <w:pPr>
                  <w:pStyle w:val="NoSpacing"/>
                  <w:rPr>
                    <w:del w:id="15" w:author="CCCCC" w:date="2017-06-20T19:01:00Z"/>
                    <w:color w:val="4F81BD" w:themeColor="accent1"/>
                    <w:sz w:val="200"/>
                    <w:szCs w:val="200"/>
                  </w:rPr>
                  <w:pPrChange w:id="16" w:author="CCCCC" w:date="2017-06-20T18:58:00Z">
                    <w:pPr>
                      <w:pStyle w:val="NoSpacing"/>
                      <w:framePr w:hSpace="187" w:wrap="around" w:vAnchor="page" w:hAnchor="page" w:xAlign="center" w:yAlign="center"/>
                      <w:spacing w:before="120" w:after="120"/>
                      <w:jc w:val="both"/>
                    </w:pPr>
                  </w:pPrChange>
                </w:pPr>
              </w:p>
            </w:tc>
          </w:tr>
          <w:tr w:rsidR="000D7996" w:rsidDel="00541828" w14:paraId="5201C704" w14:textId="77777777" w:rsidTr="00541828">
            <w:trPr>
              <w:del w:id="17" w:author="CCCCC" w:date="2017-06-20T19:01:00Z"/>
            </w:trPr>
            <w:tc>
              <w:tcPr>
                <w:tcW w:w="6917" w:type="dxa"/>
                <w:gridSpan w:val="2"/>
                <w:tcBorders>
                  <w:top w:val="single" w:sz="18" w:space="0" w:color="808080" w:themeColor="background1" w:themeShade="80"/>
                </w:tcBorders>
                <w:vAlign w:val="center"/>
                <w:tcPrChange w:id="18" w:author="CCCCC" w:date="2017-06-20T19:01:00Z">
                  <w:tcPr>
                    <w:tcW w:w="7054" w:type="dxa"/>
                    <w:gridSpan w:val="2"/>
                    <w:tcBorders>
                      <w:top w:val="single" w:sz="18" w:space="0" w:color="808080" w:themeColor="background1" w:themeShade="80"/>
                    </w:tcBorders>
                    <w:vAlign w:val="center"/>
                  </w:tcPr>
                </w:tcPrChange>
              </w:tcPr>
              <w:customXmlDelRangeStart w:id="19"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19"/>
                  <w:p w14:paraId="35215FBD" w14:textId="77777777" w:rsidR="005A1737" w:rsidRDefault="00E54A28">
                    <w:pPr>
                      <w:pStyle w:val="NoSpacing"/>
                      <w:rPr>
                        <w:del w:id="20" w:author="CCCCC" w:date="2017-06-20T19:01:00Z"/>
                      </w:rPr>
                      <w:pPrChange w:id="21" w:author="CCCCC" w:date="2017-06-20T19:00:00Z">
                        <w:pPr>
                          <w:pStyle w:val="NoSpacing"/>
                          <w:framePr w:hSpace="187" w:wrap="around" w:vAnchor="page" w:hAnchor="page" w:xAlign="center" w:yAlign="center"/>
                          <w:spacing w:before="120" w:after="120"/>
                          <w:jc w:val="both"/>
                        </w:pPr>
                      </w:pPrChange>
                    </w:pPr>
                  </w:p>
                  <w:customXmlDelRangeStart w:id="22" w:author="CCCCC" w:date="2017-06-20T19:01:00Z"/>
                </w:sdtContent>
              </w:sdt>
              <w:customXmlDelRangeEnd w:id="22"/>
            </w:tc>
            <w:customXmlDelRangeStart w:id="23"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3"/>
                <w:tc>
                  <w:tcPr>
                    <w:tcW w:w="2721" w:type="dxa"/>
                    <w:tcBorders>
                      <w:top w:val="single" w:sz="18" w:space="0" w:color="808080" w:themeColor="background1" w:themeShade="80"/>
                    </w:tcBorders>
                    <w:vAlign w:val="center"/>
                    <w:tcPrChange w:id="24" w:author="CCCCC" w:date="2017-06-20T19:01:00Z">
                      <w:tcPr>
                        <w:tcW w:w="2738" w:type="dxa"/>
                        <w:tcBorders>
                          <w:top w:val="single" w:sz="18" w:space="0" w:color="808080" w:themeColor="background1" w:themeShade="80"/>
                        </w:tcBorders>
                        <w:vAlign w:val="center"/>
                      </w:tcPr>
                    </w:tcPrChange>
                  </w:tcPr>
                  <w:p w14:paraId="5C62B68B" w14:textId="77777777" w:rsidR="005A1737" w:rsidRDefault="005A1737">
                    <w:pPr>
                      <w:pStyle w:val="NoSpacing"/>
                      <w:rPr>
                        <w:del w:id="25" w:author="CCCCC" w:date="2017-06-20T19:01:00Z"/>
                        <w:rFonts w:asciiTheme="majorHAnsi" w:eastAsiaTheme="majorEastAsia" w:hAnsiTheme="majorHAnsi" w:cstheme="majorBidi"/>
                        <w:sz w:val="36"/>
                        <w:szCs w:val="36"/>
                      </w:rPr>
                      <w:pPrChange w:id="26" w:author="CCCCC" w:date="2017-06-20T19:00:00Z">
                        <w:pPr>
                          <w:pStyle w:val="NoSpacing"/>
                          <w:framePr w:hSpace="187" w:wrap="around" w:vAnchor="page" w:hAnchor="page" w:xAlign="center" w:yAlign="center"/>
                          <w:spacing w:before="120" w:after="120"/>
                          <w:jc w:val="both"/>
                        </w:pPr>
                      </w:pPrChange>
                    </w:pPr>
                  </w:p>
                </w:tc>
                <w:customXmlDelRangeStart w:id="27" w:author="CCCCC" w:date="2017-06-20T19:00:00Z"/>
              </w:sdtContent>
            </w:sdt>
            <w:customXmlDelRangeEnd w:id="27"/>
          </w:tr>
        </w:tbl>
        <w:p w14:paraId="293CBA19" w14:textId="77777777"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firstRow="1" w:lastRow="0" w:firstColumn="1" w:lastColumn="0" w:noHBand="0" w:noVBand="1"/>
          </w:tblPr>
          <w:tblGrid>
            <w:gridCol w:w="2815"/>
            <w:gridCol w:w="4412"/>
            <w:gridCol w:w="2843"/>
          </w:tblGrid>
          <w:tr w:rsidR="00F94A0C" w14:paraId="3C26FFB6" w14:textId="77777777" w:rsidTr="00F94A0C">
            <w:trPr>
              <w:ins w:id="28"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14:paraId="19BC1C2A" w14:textId="77777777" w:rsidR="00F94A0C" w:rsidRDefault="00E54A28" w:rsidP="00F94A0C">
                <w:pPr>
                  <w:pStyle w:val="NoSpacing"/>
                  <w:rPr>
                    <w:ins w:id="29" w:author="CCCCC" w:date="2017-06-20T19:08:00Z"/>
                    <w:rFonts w:asciiTheme="majorHAnsi" w:eastAsiaTheme="majorEastAsia" w:hAnsiTheme="majorHAnsi" w:cstheme="majorBidi"/>
                    <w:sz w:val="76"/>
                    <w:szCs w:val="72"/>
                  </w:rPr>
                </w:pPr>
                <w:customXmlInsRangeStart w:id="30"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0"/>
                    <w:ins w:id="31"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2" w:author="CCCCC" w:date="2017-06-20T19:08:00Z"/>
                  </w:sdtContent>
                </w:sdt>
                <w:customXmlInsRangeEnd w:id="32"/>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3"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3"/>
                  <w:p w14:paraId="60912AE2" w14:textId="77777777" w:rsidR="00F94A0C" w:rsidRDefault="00F94A0C" w:rsidP="00F94A0C">
                    <w:pPr>
                      <w:pStyle w:val="NoSpacing"/>
                      <w:rPr>
                        <w:ins w:id="34" w:author="CCCCC" w:date="2017-06-20T19:08:00Z"/>
                        <w:color w:val="4F81BD" w:themeColor="accent1"/>
                        <w:sz w:val="200"/>
                        <w:szCs w:val="200"/>
                      </w:rPr>
                    </w:pPr>
                    <w:ins w:id="35"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t de Xen Orchestra,</w:t>
                      </w:r>
                    </w:ins>
                    <w:ins w:id="36" w:author="Cédric" w:date="2017-06-22T14:48:00Z">
                      <w:r w:rsidR="004C31CA">
                        <w:rPr>
                          <w:rFonts w:eastAsiaTheme="majorEastAsia" w:cstheme="majorBidi"/>
                          <w:color w:val="4F81BD" w:themeColor="accent1"/>
                          <w:sz w:val="48"/>
                          <w:szCs w:val="48"/>
                        </w:rPr>
                        <w:t xml:space="preserve"> </w:t>
                      </w:r>
                    </w:ins>
                    <w:ins w:id="37" w:author="CCCCC" w:date="2017-06-20T19:08:00Z">
                      <w:r>
                        <w:rPr>
                          <w:rFonts w:eastAsiaTheme="majorEastAsia" w:cstheme="majorBidi"/>
                          <w:color w:val="4F81BD" w:themeColor="accent1"/>
                          <w:sz w:val="48"/>
                          <w:szCs w:val="48"/>
                        </w:rPr>
                        <w:t>interface web de gestion de machines virtuelles</w:t>
                      </w:r>
                    </w:ins>
                  </w:p>
                  <w:customXmlInsRangeStart w:id="38" w:author="CCCCC" w:date="2017-06-20T19:08:00Z"/>
                </w:sdtContent>
              </w:sdt>
              <w:customXmlInsRangeEnd w:id="38"/>
            </w:tc>
          </w:tr>
          <w:tr w:rsidR="00F94A0C" w14:paraId="068E74EB" w14:textId="77777777" w:rsidTr="00F94A0C">
            <w:trPr>
              <w:ins w:id="39" w:author="CCCCC" w:date="2017-06-20T19:08:00Z"/>
            </w:trPr>
            <w:tc>
              <w:tcPr>
                <w:tcW w:w="6917" w:type="dxa"/>
                <w:gridSpan w:val="2"/>
                <w:tcBorders>
                  <w:top w:val="single" w:sz="18" w:space="0" w:color="808080" w:themeColor="background1" w:themeShade="80"/>
                </w:tcBorders>
                <w:vAlign w:val="center"/>
              </w:tcPr>
              <w:customXmlInsRangeStart w:id="40"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40"/>
                  <w:p w14:paraId="3F2CBA44" w14:textId="77777777" w:rsidR="00F94A0C" w:rsidRDefault="00F94A0C" w:rsidP="00F94A0C">
                    <w:pPr>
                      <w:pStyle w:val="NoSpacing"/>
                      <w:rPr>
                        <w:ins w:id="41" w:author="CCCCC" w:date="2017-06-20T19:08:00Z"/>
                        <w:rFonts w:asciiTheme="majorHAnsi" w:eastAsiaTheme="majorEastAsia" w:hAnsiTheme="majorHAnsi" w:cstheme="majorBidi"/>
                        <w:sz w:val="36"/>
                        <w:szCs w:val="36"/>
                      </w:rPr>
                    </w:pPr>
                    <w:ins w:id="42" w:author="CCCCC" w:date="2017-06-20T19:08:00Z">
                      <w:r w:rsidRPr="00541828">
                        <w:rPr>
                          <w:rFonts w:asciiTheme="majorHAnsi" w:eastAsiaTheme="majorEastAsia" w:hAnsiTheme="majorHAnsi" w:cstheme="majorBidi"/>
                          <w:sz w:val="36"/>
                          <w:szCs w:val="36"/>
                        </w:rPr>
                        <w:t>Bois Cédric</w:t>
                      </w:r>
                    </w:ins>
                  </w:p>
                  <w:customXmlInsRangeStart w:id="43" w:author="CCCCC" w:date="2017-06-20T19:08:00Z"/>
                </w:sdtContent>
              </w:sdt>
              <w:customXmlInsRangeEnd w:id="43"/>
              <w:p w14:paraId="31F291AE" w14:textId="77777777" w:rsidR="00F94A0C" w:rsidRDefault="00F94A0C" w:rsidP="00F94A0C">
                <w:pPr>
                  <w:pStyle w:val="NoSpacing"/>
                  <w:rPr>
                    <w:ins w:id="44" w:author="CCCCC" w:date="2017-06-20T19:08:00Z"/>
                    <w:rFonts w:asciiTheme="majorHAnsi" w:eastAsiaTheme="majorEastAsia" w:hAnsiTheme="majorHAnsi" w:cstheme="majorBidi"/>
                    <w:sz w:val="36"/>
                    <w:szCs w:val="36"/>
                  </w:rPr>
                </w:pPr>
                <w:ins w:id="45" w:author="CCCCC" w:date="2017-06-20T19:08:00Z">
                  <w:r>
                    <w:rPr>
                      <w:rFonts w:asciiTheme="majorHAnsi" w:eastAsiaTheme="majorEastAsia" w:hAnsiTheme="majorHAnsi" w:cstheme="majorBidi"/>
                      <w:sz w:val="36"/>
                      <w:szCs w:val="36"/>
                    </w:rPr>
                    <w:t>Master WIC</w:t>
                  </w:r>
                </w:ins>
              </w:p>
              <w:p w14:paraId="41CB84EC" w14:textId="77777777" w:rsidR="00F94A0C" w:rsidRDefault="00F94A0C" w:rsidP="00F94A0C">
                <w:pPr>
                  <w:pStyle w:val="NoSpacing"/>
                  <w:rPr>
                    <w:ins w:id="46" w:author="CCCCC" w:date="2017-06-20T19:08:00Z"/>
                  </w:rPr>
                </w:pPr>
                <w:ins w:id="47"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14:paraId="37B71ADD" w14:textId="77777777" w:rsidR="00F94A0C" w:rsidRDefault="00F94A0C" w:rsidP="00F94A0C">
                <w:pPr>
                  <w:pStyle w:val="NoSpacing"/>
                  <w:rPr>
                    <w:ins w:id="48" w:author="CCCCC" w:date="2017-06-20T19:08:00Z"/>
                    <w:rFonts w:asciiTheme="majorHAnsi" w:eastAsiaTheme="majorEastAsia" w:hAnsiTheme="majorHAnsi" w:cstheme="majorBidi"/>
                    <w:sz w:val="36"/>
                    <w:szCs w:val="36"/>
                  </w:rPr>
                </w:pPr>
              </w:p>
            </w:tc>
          </w:tr>
        </w:tbl>
        <w:p w14:paraId="22280CAD" w14:textId="77777777" w:rsidR="00F86C2B" w:rsidRDefault="005A1737">
          <w:pPr>
            <w:spacing w:before="0" w:after="0"/>
            <w:jc w:val="left"/>
            <w:rPr>
              <w:del w:id="49" w:author="CCCCC" w:date="2017-06-20T20:01:00Z"/>
              <w:rPrChange w:id="50" w:author="CCCCC" w:date="2017-06-20T20:01:00Z">
                <w:rPr>
                  <w:del w:id="51" w:author="CCCCC" w:date="2017-06-20T20:01:00Z"/>
                  <w:rFonts w:asciiTheme="majorHAnsi" w:eastAsiaTheme="majorEastAsia" w:hAnsiTheme="majorHAnsi" w:cs="Mangal"/>
                  <w:b/>
                  <w:bCs/>
                  <w:color w:val="4F81BD" w:themeColor="accent1"/>
                </w:rPr>
              </w:rPrChange>
            </w:rPr>
          </w:pPr>
          <w:ins w:id="52" w:author="CCCCC" w:date="2017-06-20T19:02:00Z">
            <w:r>
              <w:rPr>
                <w:noProof/>
                <w:lang w:eastAsia="fr-FR" w:bidi="ar-SA"/>
              </w:rPr>
              <w:drawing>
                <wp:anchor distT="0" distB="0" distL="114300" distR="114300" simplePos="0" relativeHeight="251661824" behindDoc="0" locked="0" layoutInCell="1" allowOverlap="1" wp14:anchorId="625B445F" wp14:editId="14C44D1D">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3630" cy="2294890"/>
                          </a:xfrm>
                          <a:prstGeom prst="rect">
                            <a:avLst/>
                          </a:prstGeom>
                          <a:noFill/>
                          <a:ln>
                            <a:noFill/>
                          </a:ln>
                        </pic:spPr>
                      </pic:pic>
                    </a:graphicData>
                  </a:graphic>
                </wp:anchor>
              </w:drawing>
            </w:r>
          </w:ins>
          <w:ins w:id="53" w:author="CCCCC" w:date="2017-06-20T19:03:00Z">
            <w:r w:rsidR="00541828">
              <w:rPr>
                <w:noProof/>
                <w:lang w:eastAsia="fr-FR" w:bidi="ar-SA"/>
              </w:rPr>
              <w:t xml:space="preserve"> </w:t>
            </w:r>
          </w:ins>
          <w:ins w:id="54" w:author="CCCCC" w:date="2017-06-20T19:01:00Z">
            <w:r w:rsidR="00541828">
              <w:t xml:space="preserve"> </w:t>
            </w:r>
          </w:ins>
          <w:r w:rsidR="000D7996">
            <w:br w:type="page"/>
          </w:r>
          <w:ins w:id="55" w:author="CCCCC" w:date="2017-06-20T19:45:00Z">
            <w:r w:rsidR="00E54A28">
              <w:rPr>
                <w:noProof/>
                <w:lang w:eastAsia="fr-FR" w:bidi="ar-SA"/>
              </w:rPr>
              <w:lastRenderedPageBreak/>
              <w:pict w14:anchorId="51B55D7C">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66796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14:paraId="3BDBE0E0" w14:textId="77777777" w:rsidR="00E54A28" w:rsidRDefault="00E54A28">
                        <w:pPr>
                          <w:rPr>
                            <w:ins w:id="56" w:author="CCCCC" w:date="2017-06-20T19:49:00Z"/>
                            <w:rStyle w:val="Strong"/>
                            <w:rFonts w:ascii="Berlin Sans FB Demi" w:hAnsi="Berlin Sans FB Demi"/>
                          </w:rPr>
                        </w:pPr>
                        <w:ins w:id="57" w:author="CCCCC" w:date="2017-06-20T19:45:00Z">
                          <w:r w:rsidRPr="00F55D17">
                            <w:rPr>
                              <w:rStyle w:val="Strong"/>
                              <w:rFonts w:ascii="Berlin Sans FB Demi" w:hAnsi="Berlin Sans FB Demi"/>
                              <w:rPrChange w:id="58" w:author="CCCCC" w:date="2017-06-20T19:49:00Z">
                                <w:rPr/>
                              </w:rPrChange>
                            </w:rPr>
                            <w:t>Remerciements</w:t>
                          </w:r>
                        </w:ins>
                      </w:p>
                      <w:p w14:paraId="7D4EBA5A" w14:textId="77777777" w:rsidR="00E54A28" w:rsidRPr="00EA21D3" w:rsidRDefault="00E54A28">
                        <w:pPr>
                          <w:rPr>
                            <w:rStyle w:val="Strong"/>
                            <w:rFonts w:ascii="Berlin Sans FB Demi" w:hAnsi="Berlin Sans FB Demi"/>
                            <w:rPrChange w:id="59" w:author="CCCCC" w:date="2017-06-20T19:49:00Z">
                              <w:rPr/>
                            </w:rPrChange>
                          </w:rPr>
                        </w:pPr>
                      </w:p>
                    </w:txbxContent>
                  </v:textbox>
                  <w10:wrap type="square" anchorx="margin"/>
                </v:shape>
              </w:pict>
            </w:r>
          </w:ins>
          <w:ins w:id="60" w:author="CCCCC" w:date="2017-06-20T19:50:00Z">
            <w:r w:rsidR="00E54A28">
              <w:rPr>
                <w:noProof/>
                <w:lang w:eastAsia="fr-FR" w:bidi="ar-SA"/>
              </w:rPr>
              <w:pict w14:anchorId="35D04393">
                <v:shape id="_x0000_s1027" type="#_x0000_t202" style="position:absolute;margin-left:0;margin-top:266.85pt;width:398.8pt;height:195.3pt;z-index:25166899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14:paraId="29DFA4BC" w14:textId="77777777" w:rsidR="00E54A28" w:rsidRDefault="00E54A28">
                        <w:pPr>
                          <w:jc w:val="center"/>
                          <w:rPr>
                            <w:ins w:id="61" w:author="CCCCC" w:date="2017-06-20T19:53:00Z"/>
                          </w:rPr>
                          <w:pPrChange w:id="62" w:author="CCCCC" w:date="2017-06-20T19:52:00Z">
                            <w:pPr/>
                          </w:pPrChange>
                        </w:pPr>
                        <w:ins w:id="63" w:author="CCCCC" w:date="2017-06-20T19:52:00Z">
                          <w:r>
                            <w:t xml:space="preserve">Je tiens à remercier Julien Fontanet qui s’est rendu disponible, m’a apporté son aide </w:t>
                          </w:r>
                        </w:ins>
                        <w:ins w:id="64" w:author="CCCCC" w:date="2017-06-20T19:58:00Z">
                          <w:r>
                            <w:t>et m’a guidé tout au long de cette période</w:t>
                          </w:r>
                        </w:ins>
                        <w:ins w:id="65" w:author="CCCCC" w:date="2017-06-20T19:52:00Z">
                          <w:r>
                            <w:t xml:space="preserve">, ainsi que Pierre Donias et Olivier Lambert </w:t>
                          </w:r>
                        </w:ins>
                        <w:ins w:id="66" w:author="CCCCC" w:date="2017-06-20T19:56:00Z">
                          <w:r>
                            <w:t>qui m’ont également été de bon conseils.</w:t>
                          </w:r>
                        </w:ins>
                      </w:p>
                      <w:p w14:paraId="03BF8DED" w14:textId="77777777" w:rsidR="00E54A28" w:rsidRDefault="00E54A28">
                        <w:pPr>
                          <w:jc w:val="center"/>
                          <w:pPrChange w:id="67" w:author="CCCCC" w:date="2017-06-20T19:52:00Z">
                            <w:pPr/>
                          </w:pPrChange>
                        </w:pPr>
                        <w:ins w:id="68" w:author="CCCCC" w:date="2017-06-20T19:53:00Z">
                          <w:r>
                            <w:t xml:space="preserve">Plus généralement, </w:t>
                          </w:r>
                        </w:ins>
                        <w:ins w:id="69" w:author="CCCCC" w:date="2017-06-20T19:58:00Z">
                          <w:r>
                            <w:t xml:space="preserve">je remercie </w:t>
                          </w:r>
                        </w:ins>
                        <w:ins w:id="70" w:author="CCCCC" w:date="2017-06-20T19:55:00Z">
                          <w:r>
                            <w:t>Vates de m’avoir accueilli au sein de son équipe.</w:t>
                          </w:r>
                        </w:ins>
                      </w:p>
                    </w:txbxContent>
                  </v:textbox>
                  <w10:wrap type="square" anchorx="margin"/>
                </v:shape>
              </w:pict>
            </w:r>
          </w:ins>
        </w:p>
        <w:customXmlDelRangeStart w:id="71" w:author="CCCCC" w:date="2017-06-20T19:01:00Z"/>
      </w:sdtContent>
    </w:sdt>
    <w:customXmlDelRangeEnd w:id="71"/>
    <w:p w14:paraId="757B1040" w14:textId="77777777"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0D2B6B6D" w14:textId="77777777" w:rsidR="008B4E5E" w:rsidRDefault="008B4E5E" w:rsidP="00672DF6">
          <w:pPr>
            <w:pStyle w:val="TOCHeading"/>
          </w:pPr>
          <w:r>
            <w:t>Sommaire</w:t>
          </w:r>
        </w:p>
        <w:p w14:paraId="55C4F7F5" w14:textId="77777777" w:rsidR="00E71547" w:rsidRDefault="00F55D17">
          <w:pPr>
            <w:pStyle w:val="TOC1"/>
            <w:tabs>
              <w:tab w:val="right" w:leader="dot" w:pos="9628"/>
            </w:tabs>
            <w:rPr>
              <w:ins w:id="73" w:author="Cédric" w:date="2017-06-22T16:24:00Z"/>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ins w:id="74" w:author="Cédric" w:date="2017-06-22T16:24:00Z">
            <w:r w:rsidR="00E71547" w:rsidRPr="000107FE">
              <w:rPr>
                <w:rStyle w:val="Hyperlink"/>
                <w:noProof/>
              </w:rPr>
              <w:fldChar w:fldCharType="begin"/>
            </w:r>
            <w:r w:rsidR="00E71547" w:rsidRPr="000107FE">
              <w:rPr>
                <w:rStyle w:val="Hyperlink"/>
                <w:noProof/>
              </w:rPr>
              <w:instrText xml:space="preserve"> </w:instrText>
            </w:r>
            <w:r w:rsidR="00E71547">
              <w:rPr>
                <w:noProof/>
              </w:rPr>
              <w:instrText>HYPERLINK \l "_Toc485912021"</w:instrText>
            </w:r>
            <w:r w:rsidR="00E71547" w:rsidRPr="000107FE">
              <w:rPr>
                <w:rStyle w:val="Hyperlink"/>
                <w:noProof/>
              </w:rPr>
              <w:instrText xml:space="preserve"> </w:instrText>
            </w:r>
            <w:r w:rsidR="00E71547" w:rsidRPr="000107FE">
              <w:rPr>
                <w:rStyle w:val="Hyperlink"/>
                <w:noProof/>
              </w:rPr>
              <w:fldChar w:fldCharType="separate"/>
            </w:r>
            <w:r w:rsidR="00E71547" w:rsidRPr="000107FE">
              <w:rPr>
                <w:rStyle w:val="Hyperlink"/>
                <w:noProof/>
              </w:rPr>
              <w:t>Introduction</w:t>
            </w:r>
            <w:r w:rsidR="00E71547">
              <w:rPr>
                <w:noProof/>
                <w:webHidden/>
              </w:rPr>
              <w:tab/>
            </w:r>
            <w:r w:rsidR="00E71547">
              <w:rPr>
                <w:noProof/>
                <w:webHidden/>
              </w:rPr>
              <w:fldChar w:fldCharType="begin"/>
            </w:r>
            <w:r w:rsidR="00E71547">
              <w:rPr>
                <w:noProof/>
                <w:webHidden/>
              </w:rPr>
              <w:instrText xml:space="preserve"> PAGEREF _Toc485912021 \h </w:instrText>
            </w:r>
          </w:ins>
          <w:r w:rsidR="00E71547">
            <w:rPr>
              <w:noProof/>
              <w:webHidden/>
            </w:rPr>
          </w:r>
          <w:r w:rsidR="00E71547">
            <w:rPr>
              <w:noProof/>
              <w:webHidden/>
            </w:rPr>
            <w:fldChar w:fldCharType="separate"/>
          </w:r>
          <w:ins w:id="75" w:author="Cédric" w:date="2017-06-22T16:24:00Z">
            <w:r w:rsidR="00E71547">
              <w:rPr>
                <w:noProof/>
                <w:webHidden/>
              </w:rPr>
              <w:t>1</w:t>
            </w:r>
            <w:r w:rsidR="00E71547">
              <w:rPr>
                <w:noProof/>
                <w:webHidden/>
              </w:rPr>
              <w:fldChar w:fldCharType="end"/>
            </w:r>
            <w:r w:rsidR="00E71547" w:rsidRPr="000107FE">
              <w:rPr>
                <w:rStyle w:val="Hyperlink"/>
                <w:noProof/>
              </w:rPr>
              <w:fldChar w:fldCharType="end"/>
            </w:r>
          </w:ins>
        </w:p>
        <w:p w14:paraId="00695729" w14:textId="77777777" w:rsidR="00E71547" w:rsidRDefault="00E71547">
          <w:pPr>
            <w:pStyle w:val="TOC1"/>
            <w:tabs>
              <w:tab w:val="right" w:leader="dot" w:pos="9628"/>
            </w:tabs>
            <w:rPr>
              <w:ins w:id="76" w:author="Cédric" w:date="2017-06-22T16:24:00Z"/>
              <w:rFonts w:asciiTheme="minorHAnsi" w:eastAsiaTheme="minorEastAsia" w:hAnsiTheme="minorHAnsi" w:cstheme="minorBidi"/>
              <w:noProof/>
              <w:kern w:val="0"/>
              <w:sz w:val="22"/>
              <w:szCs w:val="22"/>
              <w:lang w:eastAsia="fr-FR" w:bidi="ar-SA"/>
            </w:rPr>
          </w:pPr>
          <w:ins w:id="77"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"_Toc485912022"</w:instrText>
            </w:r>
            <w:r w:rsidRPr="000107FE">
              <w:rPr>
                <w:rStyle w:val="Hyperlink"/>
                <w:noProof/>
              </w:rPr>
              <w:instrText xml:space="preserve"> </w:instrText>
            </w:r>
            <w:r w:rsidRPr="000107FE">
              <w:rPr>
                <w:rStyle w:val="Hyperlink"/>
                <w:noProof/>
              </w:rPr>
              <w:fldChar w:fldCharType="separate"/>
            </w:r>
            <w:r w:rsidRPr="000107FE">
              <w:rPr>
                <w:rStyle w:val="Hyperlink"/>
                <w:noProof/>
              </w:rPr>
              <w:t>L’entreprise</w:t>
            </w:r>
            <w:r>
              <w:rPr>
                <w:noProof/>
                <w:webHidden/>
              </w:rPr>
              <w:tab/>
            </w:r>
            <w:r>
              <w:rPr>
                <w:noProof/>
                <w:webHidden/>
              </w:rPr>
              <w:fldChar w:fldCharType="begin"/>
            </w:r>
            <w:r>
              <w:rPr>
                <w:noProof/>
                <w:webHidden/>
              </w:rPr>
              <w:instrText xml:space="preserve"> PAGEREF _Toc485912022 \h </w:instrText>
            </w:r>
          </w:ins>
          <w:r>
            <w:rPr>
              <w:noProof/>
              <w:webHidden/>
            </w:rPr>
          </w:r>
          <w:r>
            <w:rPr>
              <w:noProof/>
              <w:webHidden/>
            </w:rPr>
            <w:fldChar w:fldCharType="separate"/>
          </w:r>
          <w:ins w:id="78" w:author="Cédric" w:date="2017-06-22T16:24:00Z">
            <w:r>
              <w:rPr>
                <w:noProof/>
                <w:webHidden/>
              </w:rPr>
              <w:t>2</w:t>
            </w:r>
            <w:r>
              <w:rPr>
                <w:noProof/>
                <w:webHidden/>
              </w:rPr>
              <w:fldChar w:fldCharType="end"/>
            </w:r>
            <w:r w:rsidRPr="000107FE">
              <w:rPr>
                <w:rStyle w:val="Hyperlink"/>
                <w:noProof/>
              </w:rPr>
              <w:fldChar w:fldCharType="end"/>
            </w:r>
          </w:ins>
        </w:p>
        <w:p w14:paraId="64417B9C" w14:textId="77777777" w:rsidR="00E71547" w:rsidRDefault="00E71547">
          <w:pPr>
            <w:pStyle w:val="TOC2"/>
            <w:tabs>
              <w:tab w:val="right" w:leader="dot" w:pos="9628"/>
            </w:tabs>
            <w:rPr>
              <w:ins w:id="79" w:author="Cédric" w:date="2017-06-22T16:24:00Z"/>
              <w:rFonts w:asciiTheme="minorHAnsi" w:eastAsiaTheme="minorEastAsia" w:hAnsiTheme="minorHAnsi" w:cstheme="minorBidi"/>
              <w:noProof/>
              <w:kern w:val="0"/>
              <w:sz w:val="22"/>
              <w:szCs w:val="22"/>
              <w:lang w:eastAsia="fr-FR" w:bidi="ar-SA"/>
            </w:rPr>
          </w:pPr>
          <w:ins w:id="80"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"_Toc485912023"</w:instrText>
            </w:r>
            <w:r w:rsidRPr="000107FE">
              <w:rPr>
                <w:rStyle w:val="Hyperlink"/>
                <w:noProof/>
              </w:rPr>
              <w:instrText xml:space="preserve"> </w:instrText>
            </w:r>
            <w:r w:rsidRPr="000107FE">
              <w:rPr>
                <w:rStyle w:val="Hyperlink"/>
                <w:noProof/>
              </w:rPr>
              <w:fldChar w:fldCharType="separate"/>
            </w:r>
            <w:r w:rsidRPr="000107FE">
              <w:rPr>
                <w:rStyle w:val="Hyperlink"/>
                <w:noProof/>
              </w:rPr>
              <w:t>A propos de Vates</w:t>
            </w:r>
            <w:r>
              <w:rPr>
                <w:noProof/>
                <w:webHidden/>
              </w:rPr>
              <w:tab/>
            </w:r>
            <w:r>
              <w:rPr>
                <w:noProof/>
                <w:webHidden/>
              </w:rPr>
              <w:fldChar w:fldCharType="begin"/>
            </w:r>
            <w:r>
              <w:rPr>
                <w:noProof/>
                <w:webHidden/>
              </w:rPr>
              <w:instrText xml:space="preserve"> PAGEREF _Toc485912023 \h </w:instrText>
            </w:r>
          </w:ins>
          <w:r>
            <w:rPr>
              <w:noProof/>
              <w:webHidden/>
            </w:rPr>
          </w:r>
          <w:r>
            <w:rPr>
              <w:noProof/>
              <w:webHidden/>
            </w:rPr>
            <w:fldChar w:fldCharType="separate"/>
          </w:r>
          <w:ins w:id="81" w:author="Cédric" w:date="2017-06-22T16:24:00Z">
            <w:r>
              <w:rPr>
                <w:noProof/>
                <w:webHidden/>
              </w:rPr>
              <w:t>2</w:t>
            </w:r>
            <w:r>
              <w:rPr>
                <w:noProof/>
                <w:webHidden/>
              </w:rPr>
              <w:fldChar w:fldCharType="end"/>
            </w:r>
            <w:r w:rsidRPr="000107FE">
              <w:rPr>
                <w:rStyle w:val="Hyperlink"/>
                <w:noProof/>
              </w:rPr>
              <w:fldChar w:fldCharType="end"/>
            </w:r>
          </w:ins>
        </w:p>
        <w:p w14:paraId="3F3006F6" w14:textId="77777777" w:rsidR="00E71547" w:rsidRDefault="00E71547">
          <w:pPr>
            <w:pStyle w:val="TOC2"/>
            <w:tabs>
              <w:tab w:val="right" w:leader="dot" w:pos="9628"/>
            </w:tabs>
            <w:rPr>
              <w:ins w:id="82" w:author="Cédric" w:date="2017-06-22T16:24:00Z"/>
              <w:rFonts w:asciiTheme="minorHAnsi" w:eastAsiaTheme="minorEastAsia" w:hAnsiTheme="minorHAnsi" w:cstheme="minorBidi"/>
              <w:noProof/>
              <w:kern w:val="0"/>
              <w:sz w:val="22"/>
              <w:szCs w:val="22"/>
              <w:lang w:eastAsia="fr-FR" w:bidi="ar-SA"/>
            </w:rPr>
          </w:pPr>
          <w:ins w:id="83"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"_Toc485912024"</w:instrText>
            </w:r>
            <w:r w:rsidRPr="000107FE">
              <w:rPr>
                <w:rStyle w:val="Hyperlink"/>
                <w:noProof/>
              </w:rPr>
              <w:instrText xml:space="preserve"> </w:instrText>
            </w:r>
            <w:r w:rsidRPr="000107FE">
              <w:rPr>
                <w:rStyle w:val="Hyperlink"/>
                <w:noProof/>
              </w:rPr>
              <w:fldChar w:fldCharType="separate"/>
            </w:r>
            <w:r w:rsidRPr="000107FE">
              <w:rPr>
                <w:rStyle w:val="Hyperlink"/>
                <w:noProof/>
              </w:rPr>
              <w:t>Gestion de projet</w:t>
            </w:r>
            <w:r>
              <w:rPr>
                <w:noProof/>
                <w:webHidden/>
              </w:rPr>
              <w:tab/>
            </w:r>
            <w:r>
              <w:rPr>
                <w:noProof/>
                <w:webHidden/>
              </w:rPr>
              <w:fldChar w:fldCharType="begin"/>
            </w:r>
            <w:r>
              <w:rPr>
                <w:noProof/>
                <w:webHidden/>
              </w:rPr>
              <w:instrText xml:space="preserve"> PAGEREF _Toc485912024 \h </w:instrText>
            </w:r>
          </w:ins>
          <w:r>
            <w:rPr>
              <w:noProof/>
              <w:webHidden/>
            </w:rPr>
          </w:r>
          <w:r>
            <w:rPr>
              <w:noProof/>
              <w:webHidden/>
            </w:rPr>
            <w:fldChar w:fldCharType="separate"/>
          </w:r>
          <w:ins w:id="84" w:author="Cédric" w:date="2017-06-22T16:24:00Z">
            <w:r>
              <w:rPr>
                <w:noProof/>
                <w:webHidden/>
              </w:rPr>
              <w:t>2</w:t>
            </w:r>
            <w:r>
              <w:rPr>
                <w:noProof/>
                <w:webHidden/>
              </w:rPr>
              <w:fldChar w:fldCharType="end"/>
            </w:r>
            <w:r w:rsidRPr="000107FE">
              <w:rPr>
                <w:rStyle w:val="Hyperlink"/>
                <w:noProof/>
              </w:rPr>
              <w:fldChar w:fldCharType="end"/>
            </w:r>
          </w:ins>
        </w:p>
        <w:p w14:paraId="3087D3D3" w14:textId="77777777" w:rsidR="00E71547" w:rsidRDefault="00E71547">
          <w:pPr>
            <w:pStyle w:val="TOC1"/>
            <w:tabs>
              <w:tab w:val="right" w:leader="dot" w:pos="9628"/>
            </w:tabs>
            <w:rPr>
              <w:ins w:id="85" w:author="Cédric" w:date="2017-06-22T16:24:00Z"/>
              <w:rFonts w:asciiTheme="minorHAnsi" w:eastAsiaTheme="minorEastAsia" w:hAnsiTheme="minorHAnsi" w:cstheme="minorBidi"/>
              <w:noProof/>
              <w:kern w:val="0"/>
              <w:sz w:val="22"/>
              <w:szCs w:val="22"/>
              <w:lang w:eastAsia="fr-FR" w:bidi="ar-SA"/>
            </w:rPr>
          </w:pPr>
          <w:ins w:id="86"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"_Toc485912025"</w:instrText>
            </w:r>
            <w:r w:rsidRPr="000107FE">
              <w:rPr>
                <w:rStyle w:val="Hyperlink"/>
                <w:noProof/>
              </w:rPr>
              <w:instrText xml:space="preserve"> </w:instrText>
            </w:r>
            <w:r w:rsidRPr="000107FE">
              <w:rPr>
                <w:rStyle w:val="Hyperlink"/>
                <w:noProof/>
              </w:rPr>
              <w:fldChar w:fldCharType="separate"/>
            </w:r>
            <w:r w:rsidRPr="000107FE">
              <w:rPr>
                <w:rStyle w:val="Hyperlink"/>
                <w:noProof/>
              </w:rPr>
              <w:t>Répartition du temps de travail</w:t>
            </w:r>
            <w:r>
              <w:rPr>
                <w:noProof/>
                <w:webHidden/>
              </w:rPr>
              <w:tab/>
            </w:r>
            <w:r>
              <w:rPr>
                <w:noProof/>
                <w:webHidden/>
              </w:rPr>
              <w:fldChar w:fldCharType="begin"/>
            </w:r>
            <w:r>
              <w:rPr>
                <w:noProof/>
                <w:webHidden/>
              </w:rPr>
              <w:instrText xml:space="preserve"> PAGEREF _Toc485912025 \h </w:instrText>
            </w:r>
          </w:ins>
          <w:r>
            <w:rPr>
              <w:noProof/>
              <w:webHidden/>
            </w:rPr>
          </w:r>
          <w:r>
            <w:rPr>
              <w:noProof/>
              <w:webHidden/>
            </w:rPr>
            <w:fldChar w:fldCharType="separate"/>
          </w:r>
          <w:ins w:id="87" w:author="Cédric" w:date="2017-06-22T16:24:00Z">
            <w:r>
              <w:rPr>
                <w:noProof/>
                <w:webHidden/>
              </w:rPr>
              <w:t>3</w:t>
            </w:r>
            <w:r>
              <w:rPr>
                <w:noProof/>
                <w:webHidden/>
              </w:rPr>
              <w:fldChar w:fldCharType="end"/>
            </w:r>
            <w:r w:rsidRPr="000107FE">
              <w:rPr>
                <w:rStyle w:val="Hyperlink"/>
                <w:noProof/>
              </w:rPr>
              <w:fldChar w:fldCharType="end"/>
            </w:r>
          </w:ins>
        </w:p>
        <w:p w14:paraId="65D611ED" w14:textId="77777777" w:rsidR="00E71547" w:rsidRDefault="00E71547">
          <w:pPr>
            <w:pStyle w:val="TOC1"/>
            <w:tabs>
              <w:tab w:val="right" w:leader="dot" w:pos="9628"/>
            </w:tabs>
            <w:rPr>
              <w:ins w:id="88" w:author="Cédric" w:date="2017-06-22T16:24:00Z"/>
              <w:rFonts w:asciiTheme="minorHAnsi" w:eastAsiaTheme="minorEastAsia" w:hAnsiTheme="minorHAnsi" w:cstheme="minorBidi"/>
              <w:noProof/>
              <w:kern w:val="0"/>
              <w:sz w:val="22"/>
              <w:szCs w:val="22"/>
              <w:lang w:eastAsia="fr-FR" w:bidi="ar-SA"/>
            </w:rPr>
          </w:pPr>
          <w:ins w:id="89"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"_Toc485912026"</w:instrText>
            </w:r>
            <w:r w:rsidRPr="000107FE">
              <w:rPr>
                <w:rStyle w:val="Hyperlink"/>
                <w:noProof/>
              </w:rPr>
              <w:instrText xml:space="preserve"> </w:instrText>
            </w:r>
            <w:r w:rsidRPr="000107FE">
              <w:rPr>
                <w:rStyle w:val="Hyperlink"/>
                <w:noProof/>
              </w:rPr>
              <w:fldChar w:fldCharType="separate"/>
            </w:r>
            <w:r w:rsidRPr="000107FE">
              <w:rPr>
                <w:rStyle w:val="Hyperlink"/>
                <w:noProof/>
              </w:rPr>
              <w:t>Technologies utilisées</w:t>
            </w:r>
            <w:r>
              <w:rPr>
                <w:noProof/>
                <w:webHidden/>
              </w:rPr>
              <w:tab/>
            </w:r>
            <w:r>
              <w:rPr>
                <w:noProof/>
                <w:webHidden/>
              </w:rPr>
              <w:fldChar w:fldCharType="begin"/>
            </w:r>
            <w:r>
              <w:rPr>
                <w:noProof/>
                <w:webHidden/>
              </w:rPr>
              <w:instrText xml:space="preserve"> PAGEREF _Toc485912026 \h </w:instrText>
            </w:r>
          </w:ins>
          <w:r>
            <w:rPr>
              <w:noProof/>
              <w:webHidden/>
            </w:rPr>
          </w:r>
          <w:r>
            <w:rPr>
              <w:noProof/>
              <w:webHidden/>
            </w:rPr>
            <w:fldChar w:fldCharType="separate"/>
          </w:r>
          <w:ins w:id="90" w:author="Cédric" w:date="2017-06-22T16:24:00Z">
            <w:r>
              <w:rPr>
                <w:noProof/>
                <w:webHidden/>
              </w:rPr>
              <w:t>4</w:t>
            </w:r>
            <w:r>
              <w:rPr>
                <w:noProof/>
                <w:webHidden/>
              </w:rPr>
              <w:fldChar w:fldCharType="end"/>
            </w:r>
            <w:r w:rsidRPr="000107FE">
              <w:rPr>
                <w:rStyle w:val="Hyperlink"/>
                <w:noProof/>
              </w:rPr>
              <w:fldChar w:fldCharType="end"/>
            </w:r>
          </w:ins>
        </w:p>
        <w:p w14:paraId="607AADDA" w14:textId="77777777" w:rsidR="00E71547" w:rsidRDefault="00E71547">
          <w:pPr>
            <w:pStyle w:val="TOC2"/>
            <w:tabs>
              <w:tab w:val="right" w:leader="dot" w:pos="9628"/>
            </w:tabs>
            <w:rPr>
              <w:ins w:id="91" w:author="Cédric" w:date="2017-06-22T16:24:00Z"/>
              <w:rFonts w:asciiTheme="minorHAnsi" w:eastAsiaTheme="minorEastAsia" w:hAnsiTheme="minorHAnsi" w:cstheme="minorBidi"/>
              <w:noProof/>
              <w:kern w:val="0"/>
              <w:sz w:val="22"/>
              <w:szCs w:val="22"/>
              <w:lang w:eastAsia="fr-FR" w:bidi="ar-SA"/>
            </w:rPr>
          </w:pPr>
          <w:ins w:id="92"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"_Toc485912027"</w:instrText>
            </w:r>
            <w:r w:rsidRPr="000107FE">
              <w:rPr>
                <w:rStyle w:val="Hyperlink"/>
                <w:noProof/>
              </w:rPr>
              <w:instrText xml:space="preserve"> </w:instrText>
            </w:r>
            <w:r w:rsidRPr="000107FE">
              <w:rPr>
                <w:rStyle w:val="Hyperlink"/>
                <w:noProof/>
              </w:rPr>
              <w:fldChar w:fldCharType="separate"/>
            </w:r>
            <w:r w:rsidRPr="000107FE">
              <w:rPr>
                <w:rStyle w:val="Hyperlink"/>
                <w:noProof/>
              </w:rPr>
              <w:t>NodeJS</w:t>
            </w:r>
            <w:r>
              <w:rPr>
                <w:noProof/>
                <w:webHidden/>
              </w:rPr>
              <w:tab/>
            </w:r>
            <w:r>
              <w:rPr>
                <w:noProof/>
                <w:webHidden/>
              </w:rPr>
              <w:fldChar w:fldCharType="begin"/>
            </w:r>
            <w:r>
              <w:rPr>
                <w:noProof/>
                <w:webHidden/>
              </w:rPr>
              <w:instrText xml:space="preserve"> PAGEREF _Toc485912027 \h </w:instrText>
            </w:r>
          </w:ins>
          <w:r>
            <w:rPr>
              <w:noProof/>
              <w:webHidden/>
            </w:rPr>
          </w:r>
          <w:r>
            <w:rPr>
              <w:noProof/>
              <w:webHidden/>
            </w:rPr>
            <w:fldChar w:fldCharType="separate"/>
          </w:r>
          <w:ins w:id="93" w:author="Cédric" w:date="2017-06-22T16:24:00Z">
            <w:r>
              <w:rPr>
                <w:noProof/>
                <w:webHidden/>
              </w:rPr>
              <w:t>4</w:t>
            </w:r>
            <w:r>
              <w:rPr>
                <w:noProof/>
                <w:webHidden/>
              </w:rPr>
              <w:fldChar w:fldCharType="end"/>
            </w:r>
            <w:r w:rsidRPr="000107FE">
              <w:rPr>
                <w:rStyle w:val="Hyperlink"/>
                <w:noProof/>
              </w:rPr>
              <w:fldChar w:fldCharType="end"/>
            </w:r>
          </w:ins>
        </w:p>
        <w:p w14:paraId="5D6C6E98" w14:textId="77777777" w:rsidR="00E71547" w:rsidRDefault="00E71547">
          <w:pPr>
            <w:pStyle w:val="TOC2"/>
            <w:tabs>
              <w:tab w:val="right" w:leader="dot" w:pos="9628"/>
            </w:tabs>
            <w:rPr>
              <w:ins w:id="94" w:author="Cédric" w:date="2017-06-22T16:24:00Z"/>
              <w:rFonts w:asciiTheme="minorHAnsi" w:eastAsiaTheme="minorEastAsia" w:hAnsiTheme="minorHAnsi" w:cstheme="minorBidi"/>
              <w:noProof/>
              <w:kern w:val="0"/>
              <w:sz w:val="22"/>
              <w:szCs w:val="22"/>
              <w:lang w:eastAsia="fr-FR" w:bidi="ar-SA"/>
            </w:rPr>
          </w:pPr>
          <w:ins w:id="95"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"_Toc485912028"</w:instrText>
            </w:r>
            <w:r w:rsidRPr="000107FE">
              <w:rPr>
                <w:rStyle w:val="Hyperlink"/>
                <w:noProof/>
              </w:rPr>
              <w:instrText xml:space="preserve"> </w:instrText>
            </w:r>
            <w:r w:rsidRPr="000107FE">
              <w:rPr>
                <w:rStyle w:val="Hyperlink"/>
                <w:noProof/>
              </w:rPr>
              <w:fldChar w:fldCharType="separate"/>
            </w:r>
            <w:r w:rsidRPr="000107FE">
              <w:rPr>
                <w:rStyle w:val="Hyperlink"/>
                <w:noProof/>
              </w:rPr>
              <w:t>Yarn</w:t>
            </w:r>
            <w:r>
              <w:rPr>
                <w:noProof/>
                <w:webHidden/>
              </w:rPr>
              <w:tab/>
            </w:r>
            <w:r>
              <w:rPr>
                <w:noProof/>
                <w:webHidden/>
              </w:rPr>
              <w:fldChar w:fldCharType="begin"/>
            </w:r>
            <w:r>
              <w:rPr>
                <w:noProof/>
                <w:webHidden/>
              </w:rPr>
              <w:instrText xml:space="preserve"> PAGEREF _Toc485912028 \h </w:instrText>
            </w:r>
          </w:ins>
          <w:r>
            <w:rPr>
              <w:noProof/>
              <w:webHidden/>
            </w:rPr>
          </w:r>
          <w:r>
            <w:rPr>
              <w:noProof/>
              <w:webHidden/>
            </w:rPr>
            <w:fldChar w:fldCharType="separate"/>
          </w:r>
          <w:ins w:id="96" w:author="Cédric" w:date="2017-06-22T16:24:00Z">
            <w:r>
              <w:rPr>
                <w:noProof/>
                <w:webHidden/>
              </w:rPr>
              <w:t>4</w:t>
            </w:r>
            <w:r>
              <w:rPr>
                <w:noProof/>
                <w:webHidden/>
              </w:rPr>
              <w:fldChar w:fldCharType="end"/>
            </w:r>
            <w:r w:rsidRPr="000107FE">
              <w:rPr>
                <w:rStyle w:val="Hyperlink"/>
                <w:noProof/>
              </w:rPr>
              <w:fldChar w:fldCharType="end"/>
            </w:r>
          </w:ins>
        </w:p>
        <w:p w14:paraId="23DB945D" w14:textId="77777777" w:rsidR="00E71547" w:rsidRDefault="00E71547">
          <w:pPr>
            <w:pStyle w:val="TOC2"/>
            <w:tabs>
              <w:tab w:val="right" w:leader="dot" w:pos="9628"/>
            </w:tabs>
            <w:rPr>
              <w:ins w:id="97" w:author="Cédric" w:date="2017-06-22T16:24:00Z"/>
              <w:rFonts w:asciiTheme="minorHAnsi" w:eastAsiaTheme="minorEastAsia" w:hAnsiTheme="minorHAnsi" w:cstheme="minorBidi"/>
              <w:noProof/>
              <w:kern w:val="0"/>
              <w:sz w:val="22"/>
              <w:szCs w:val="22"/>
              <w:lang w:eastAsia="fr-FR" w:bidi="ar-SA"/>
            </w:rPr>
          </w:pPr>
          <w:ins w:id="98"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"_Toc485912029"</w:instrText>
            </w:r>
            <w:r w:rsidRPr="000107FE">
              <w:rPr>
                <w:rStyle w:val="Hyperlink"/>
                <w:noProof/>
              </w:rPr>
              <w:instrText xml:space="preserve"> </w:instrText>
            </w:r>
            <w:r w:rsidRPr="000107FE">
              <w:rPr>
                <w:rStyle w:val="Hyperlink"/>
                <w:noProof/>
              </w:rPr>
              <w:fldChar w:fldCharType="separate"/>
            </w:r>
            <w:r w:rsidRPr="000107FE">
              <w:rPr>
                <w:rStyle w:val="Hyperlink"/>
                <w:noProof/>
              </w:rPr>
              <w:t>ReactJS</w:t>
            </w:r>
            <w:r>
              <w:rPr>
                <w:noProof/>
                <w:webHidden/>
              </w:rPr>
              <w:tab/>
            </w:r>
            <w:r>
              <w:rPr>
                <w:noProof/>
                <w:webHidden/>
              </w:rPr>
              <w:fldChar w:fldCharType="begin"/>
            </w:r>
            <w:r>
              <w:rPr>
                <w:noProof/>
                <w:webHidden/>
              </w:rPr>
              <w:instrText xml:space="preserve"> PAGEREF _Toc485912029 \h </w:instrText>
            </w:r>
          </w:ins>
          <w:r>
            <w:rPr>
              <w:noProof/>
              <w:webHidden/>
            </w:rPr>
          </w:r>
          <w:r>
            <w:rPr>
              <w:noProof/>
              <w:webHidden/>
            </w:rPr>
            <w:fldChar w:fldCharType="separate"/>
          </w:r>
          <w:ins w:id="99" w:author="Cédric" w:date="2017-06-22T16:24:00Z">
            <w:r>
              <w:rPr>
                <w:noProof/>
                <w:webHidden/>
              </w:rPr>
              <w:t>4</w:t>
            </w:r>
            <w:r>
              <w:rPr>
                <w:noProof/>
                <w:webHidden/>
              </w:rPr>
              <w:fldChar w:fldCharType="end"/>
            </w:r>
            <w:r w:rsidRPr="000107FE">
              <w:rPr>
                <w:rStyle w:val="Hyperlink"/>
                <w:noProof/>
              </w:rPr>
              <w:fldChar w:fldCharType="end"/>
            </w:r>
          </w:ins>
        </w:p>
        <w:p w14:paraId="39D770C7" w14:textId="77777777" w:rsidR="00E71547" w:rsidRDefault="00E71547">
          <w:pPr>
            <w:pStyle w:val="TOC2"/>
            <w:tabs>
              <w:tab w:val="right" w:leader="dot" w:pos="9628"/>
            </w:tabs>
            <w:rPr>
              <w:ins w:id="100" w:author="Cédric" w:date="2017-06-22T16:24:00Z"/>
              <w:rFonts w:asciiTheme="minorHAnsi" w:eastAsiaTheme="minorEastAsia" w:hAnsiTheme="minorHAnsi" w:cstheme="minorBidi"/>
              <w:noProof/>
              <w:kern w:val="0"/>
              <w:sz w:val="22"/>
              <w:szCs w:val="22"/>
              <w:lang w:eastAsia="fr-FR" w:bidi="ar-SA"/>
            </w:rPr>
          </w:pPr>
          <w:ins w:id="101"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"_Toc485912030"</w:instrText>
            </w:r>
            <w:r w:rsidRPr="000107FE">
              <w:rPr>
                <w:rStyle w:val="Hyperlink"/>
                <w:noProof/>
              </w:rPr>
              <w:instrText xml:space="preserve"> </w:instrText>
            </w:r>
            <w:r w:rsidRPr="000107FE">
              <w:rPr>
                <w:rStyle w:val="Hyperlink"/>
                <w:noProof/>
              </w:rPr>
              <w:fldChar w:fldCharType="separate"/>
            </w:r>
            <w:r w:rsidRPr="000107FE">
              <w:rPr>
                <w:rStyle w:val="Hyperlink"/>
                <w:noProof/>
              </w:rPr>
              <w:t>Babel</w:t>
            </w:r>
            <w:r>
              <w:rPr>
                <w:noProof/>
                <w:webHidden/>
              </w:rPr>
              <w:tab/>
            </w:r>
            <w:r>
              <w:rPr>
                <w:noProof/>
                <w:webHidden/>
              </w:rPr>
              <w:fldChar w:fldCharType="begin"/>
            </w:r>
            <w:r>
              <w:rPr>
                <w:noProof/>
                <w:webHidden/>
              </w:rPr>
              <w:instrText xml:space="preserve"> PAGEREF _Toc485912030 \h </w:instrText>
            </w:r>
          </w:ins>
          <w:r>
            <w:rPr>
              <w:noProof/>
              <w:webHidden/>
            </w:rPr>
          </w:r>
          <w:r>
            <w:rPr>
              <w:noProof/>
              <w:webHidden/>
            </w:rPr>
            <w:fldChar w:fldCharType="separate"/>
          </w:r>
          <w:ins w:id="102" w:author="Cédric" w:date="2017-06-22T16:24:00Z">
            <w:r>
              <w:rPr>
                <w:noProof/>
                <w:webHidden/>
              </w:rPr>
              <w:t>5</w:t>
            </w:r>
            <w:r>
              <w:rPr>
                <w:noProof/>
                <w:webHidden/>
              </w:rPr>
              <w:fldChar w:fldCharType="end"/>
            </w:r>
            <w:r w:rsidRPr="000107FE">
              <w:rPr>
                <w:rStyle w:val="Hyperlink"/>
                <w:noProof/>
              </w:rPr>
              <w:fldChar w:fldCharType="end"/>
            </w:r>
          </w:ins>
        </w:p>
        <w:p w14:paraId="190E5697" w14:textId="77777777" w:rsidR="00E71547" w:rsidRDefault="00E71547">
          <w:pPr>
            <w:pStyle w:val="TOC2"/>
            <w:tabs>
              <w:tab w:val="right" w:leader="dot" w:pos="9628"/>
            </w:tabs>
            <w:rPr>
              <w:ins w:id="103" w:author="Cédric" w:date="2017-06-22T16:24:00Z"/>
              <w:rFonts w:asciiTheme="minorHAnsi" w:eastAsiaTheme="minorEastAsia" w:hAnsiTheme="minorHAnsi" w:cstheme="minorBidi"/>
              <w:noProof/>
              <w:kern w:val="0"/>
              <w:sz w:val="22"/>
              <w:szCs w:val="22"/>
              <w:lang w:eastAsia="fr-FR" w:bidi="ar-SA"/>
            </w:rPr>
          </w:pPr>
          <w:ins w:id="104"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"_Toc485912031"</w:instrText>
            </w:r>
            <w:r w:rsidRPr="000107FE">
              <w:rPr>
                <w:rStyle w:val="Hyperlink"/>
                <w:noProof/>
              </w:rPr>
              <w:instrText xml:space="preserve"> </w:instrText>
            </w:r>
            <w:r w:rsidRPr="000107FE">
              <w:rPr>
                <w:rStyle w:val="Hyperlink"/>
                <w:noProof/>
              </w:rPr>
              <w:fldChar w:fldCharType="separate"/>
            </w:r>
            <w:r w:rsidRPr="000107FE">
              <w:rPr>
                <w:rStyle w:val="Hyperlink"/>
                <w:noProof/>
              </w:rPr>
              <w:t>Redis</w:t>
            </w:r>
            <w:r>
              <w:rPr>
                <w:noProof/>
                <w:webHidden/>
              </w:rPr>
              <w:tab/>
            </w:r>
            <w:r>
              <w:rPr>
                <w:noProof/>
                <w:webHidden/>
              </w:rPr>
              <w:fldChar w:fldCharType="begin"/>
            </w:r>
            <w:r>
              <w:rPr>
                <w:noProof/>
                <w:webHidden/>
              </w:rPr>
              <w:instrText xml:space="preserve"> PAGEREF _Toc485912031 \h </w:instrText>
            </w:r>
          </w:ins>
          <w:r>
            <w:rPr>
              <w:noProof/>
              <w:webHidden/>
            </w:rPr>
          </w:r>
          <w:r>
            <w:rPr>
              <w:noProof/>
              <w:webHidden/>
            </w:rPr>
            <w:fldChar w:fldCharType="separate"/>
          </w:r>
          <w:ins w:id="105" w:author="Cédric" w:date="2017-06-22T16:24:00Z">
            <w:r>
              <w:rPr>
                <w:noProof/>
                <w:webHidden/>
              </w:rPr>
              <w:t>5</w:t>
            </w:r>
            <w:r>
              <w:rPr>
                <w:noProof/>
                <w:webHidden/>
              </w:rPr>
              <w:fldChar w:fldCharType="end"/>
            </w:r>
            <w:r w:rsidRPr="000107FE">
              <w:rPr>
                <w:rStyle w:val="Hyperlink"/>
                <w:noProof/>
              </w:rPr>
              <w:fldChar w:fldCharType="end"/>
            </w:r>
          </w:ins>
        </w:p>
        <w:p w14:paraId="561C9F98" w14:textId="77777777" w:rsidR="00E71547" w:rsidRDefault="00E71547">
          <w:pPr>
            <w:pStyle w:val="TOC1"/>
            <w:tabs>
              <w:tab w:val="right" w:leader="dot" w:pos="9628"/>
            </w:tabs>
            <w:rPr>
              <w:ins w:id="106" w:author="Cédric" w:date="2017-06-22T16:24:00Z"/>
              <w:rFonts w:asciiTheme="minorHAnsi" w:eastAsiaTheme="minorEastAsia" w:hAnsiTheme="minorHAnsi" w:cstheme="minorBidi"/>
              <w:noProof/>
              <w:kern w:val="0"/>
              <w:sz w:val="22"/>
              <w:szCs w:val="22"/>
              <w:lang w:eastAsia="fr-FR" w:bidi="ar-SA"/>
            </w:rPr>
          </w:pPr>
          <w:ins w:id="107"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"_Toc485912032"</w:instrText>
            </w:r>
            <w:r w:rsidRPr="000107FE">
              <w:rPr>
                <w:rStyle w:val="Hyperlink"/>
                <w:noProof/>
              </w:rPr>
              <w:instrText xml:space="preserve"> </w:instrText>
            </w:r>
            <w:r w:rsidRPr="000107FE">
              <w:rPr>
                <w:rStyle w:val="Hyperlink"/>
                <w:noProof/>
              </w:rPr>
              <w:fldChar w:fldCharType="separate"/>
            </w:r>
            <w:r w:rsidRPr="000107FE">
              <w:rPr>
                <w:rStyle w:val="Hyperlink"/>
                <w:noProof/>
              </w:rPr>
              <w:t>Travail réalisé</w:t>
            </w:r>
            <w:r>
              <w:rPr>
                <w:noProof/>
                <w:webHidden/>
              </w:rPr>
              <w:tab/>
            </w:r>
            <w:r>
              <w:rPr>
                <w:noProof/>
                <w:webHidden/>
              </w:rPr>
              <w:fldChar w:fldCharType="begin"/>
            </w:r>
            <w:r>
              <w:rPr>
                <w:noProof/>
                <w:webHidden/>
              </w:rPr>
              <w:instrText xml:space="preserve"> PAGEREF _Toc485912032 \h </w:instrText>
            </w:r>
          </w:ins>
          <w:r>
            <w:rPr>
              <w:noProof/>
              <w:webHidden/>
            </w:rPr>
          </w:r>
          <w:r>
            <w:rPr>
              <w:noProof/>
              <w:webHidden/>
            </w:rPr>
            <w:fldChar w:fldCharType="separate"/>
          </w:r>
          <w:ins w:id="108" w:author="Cédric" w:date="2017-06-22T16:24:00Z">
            <w:r>
              <w:rPr>
                <w:noProof/>
                <w:webHidden/>
              </w:rPr>
              <w:t>6</w:t>
            </w:r>
            <w:r>
              <w:rPr>
                <w:noProof/>
                <w:webHidden/>
              </w:rPr>
              <w:fldChar w:fldCharType="end"/>
            </w:r>
            <w:r w:rsidRPr="000107FE">
              <w:rPr>
                <w:rStyle w:val="Hyperlink"/>
                <w:noProof/>
              </w:rPr>
              <w:fldChar w:fldCharType="end"/>
            </w:r>
          </w:ins>
        </w:p>
        <w:p w14:paraId="232361AA" w14:textId="77777777" w:rsidR="00E71547" w:rsidRDefault="00E71547">
          <w:pPr>
            <w:pStyle w:val="TOC2"/>
            <w:tabs>
              <w:tab w:val="right" w:leader="dot" w:pos="9628"/>
            </w:tabs>
            <w:rPr>
              <w:ins w:id="109" w:author="Cédric" w:date="2017-06-22T16:24:00Z"/>
              <w:rFonts w:asciiTheme="minorHAnsi" w:eastAsiaTheme="minorEastAsia" w:hAnsiTheme="minorHAnsi" w:cstheme="minorBidi"/>
              <w:noProof/>
              <w:kern w:val="0"/>
              <w:sz w:val="22"/>
              <w:szCs w:val="22"/>
              <w:lang w:eastAsia="fr-FR" w:bidi="ar-SA"/>
            </w:rPr>
          </w:pPr>
          <w:ins w:id="110"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"_Toc485912033"</w:instrText>
            </w:r>
            <w:r w:rsidRPr="000107FE">
              <w:rPr>
                <w:rStyle w:val="Hyperlink"/>
                <w:noProof/>
              </w:rPr>
              <w:instrText xml:space="preserve"> </w:instrText>
            </w:r>
            <w:r w:rsidRPr="000107FE">
              <w:rPr>
                <w:rStyle w:val="Hyperlink"/>
                <w:noProof/>
              </w:rPr>
              <w:fldChar w:fldCharType="separate"/>
            </w:r>
            <w:r w:rsidRPr="000107FE">
              <w:rPr>
                <w:rStyle w:val="Hyperlink"/>
                <w:noProof/>
              </w:rPr>
              <w:t>Prise en main des différents outils</w:t>
            </w:r>
            <w:r>
              <w:rPr>
                <w:noProof/>
                <w:webHidden/>
              </w:rPr>
              <w:tab/>
            </w:r>
            <w:r>
              <w:rPr>
                <w:noProof/>
                <w:webHidden/>
              </w:rPr>
              <w:fldChar w:fldCharType="begin"/>
            </w:r>
            <w:r>
              <w:rPr>
                <w:noProof/>
                <w:webHidden/>
              </w:rPr>
              <w:instrText xml:space="preserve"> PAGEREF _Toc485912033 \h </w:instrText>
            </w:r>
          </w:ins>
          <w:r>
            <w:rPr>
              <w:noProof/>
              <w:webHidden/>
            </w:rPr>
          </w:r>
          <w:r>
            <w:rPr>
              <w:noProof/>
              <w:webHidden/>
            </w:rPr>
            <w:fldChar w:fldCharType="separate"/>
          </w:r>
          <w:ins w:id="111" w:author="Cédric" w:date="2017-06-22T16:24:00Z">
            <w:r>
              <w:rPr>
                <w:noProof/>
                <w:webHidden/>
              </w:rPr>
              <w:t>6</w:t>
            </w:r>
            <w:r>
              <w:rPr>
                <w:noProof/>
                <w:webHidden/>
              </w:rPr>
              <w:fldChar w:fldCharType="end"/>
            </w:r>
            <w:r w:rsidRPr="000107FE">
              <w:rPr>
                <w:rStyle w:val="Hyperlink"/>
                <w:noProof/>
              </w:rPr>
              <w:fldChar w:fldCharType="end"/>
            </w:r>
          </w:ins>
        </w:p>
        <w:p w14:paraId="1F666943" w14:textId="77777777" w:rsidR="00E71547" w:rsidRDefault="00E71547">
          <w:pPr>
            <w:pStyle w:val="TOC3"/>
            <w:tabs>
              <w:tab w:val="right" w:leader="dot" w:pos="9628"/>
            </w:tabs>
            <w:rPr>
              <w:ins w:id="112" w:author="Cédric" w:date="2017-06-22T16:24:00Z"/>
              <w:rFonts w:asciiTheme="minorHAnsi" w:eastAsiaTheme="minorEastAsia" w:hAnsiTheme="minorHAnsi" w:cstheme="minorBidi"/>
              <w:noProof/>
              <w:kern w:val="0"/>
              <w:sz w:val="22"/>
              <w:szCs w:val="22"/>
              <w:lang w:eastAsia="fr-FR" w:bidi="ar-SA"/>
            </w:rPr>
          </w:pPr>
          <w:ins w:id="113"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"_Toc485912034"</w:instrText>
            </w:r>
            <w:r w:rsidRPr="000107FE">
              <w:rPr>
                <w:rStyle w:val="Hyperlink"/>
                <w:noProof/>
              </w:rPr>
              <w:instrText xml:space="preserve"> </w:instrText>
            </w:r>
            <w:r w:rsidRPr="000107FE">
              <w:rPr>
                <w:rStyle w:val="Hyperlink"/>
                <w:noProof/>
              </w:rPr>
              <w:fldChar w:fldCharType="separate"/>
            </w:r>
            <w:r w:rsidRPr="000107FE">
              <w:rPr>
                <w:rStyle w:val="Hyperlink"/>
                <w:noProof/>
              </w:rPr>
              <w:t>ES6</w:t>
            </w:r>
            <w:r>
              <w:rPr>
                <w:noProof/>
                <w:webHidden/>
              </w:rPr>
              <w:tab/>
            </w:r>
            <w:r>
              <w:rPr>
                <w:noProof/>
                <w:webHidden/>
              </w:rPr>
              <w:fldChar w:fldCharType="begin"/>
            </w:r>
            <w:r>
              <w:rPr>
                <w:noProof/>
                <w:webHidden/>
              </w:rPr>
              <w:instrText xml:space="preserve"> PAGEREF _Toc485912034 \h </w:instrText>
            </w:r>
          </w:ins>
          <w:r>
            <w:rPr>
              <w:noProof/>
              <w:webHidden/>
            </w:rPr>
          </w:r>
          <w:r>
            <w:rPr>
              <w:noProof/>
              <w:webHidden/>
            </w:rPr>
            <w:fldChar w:fldCharType="separate"/>
          </w:r>
          <w:ins w:id="114" w:author="Cédric" w:date="2017-06-22T16:24:00Z">
            <w:r>
              <w:rPr>
                <w:noProof/>
                <w:webHidden/>
              </w:rPr>
              <w:t>6</w:t>
            </w:r>
            <w:r>
              <w:rPr>
                <w:noProof/>
                <w:webHidden/>
              </w:rPr>
              <w:fldChar w:fldCharType="end"/>
            </w:r>
            <w:r w:rsidRPr="000107FE">
              <w:rPr>
                <w:rStyle w:val="Hyperlink"/>
                <w:noProof/>
              </w:rPr>
              <w:fldChar w:fldCharType="end"/>
            </w:r>
          </w:ins>
        </w:p>
        <w:p w14:paraId="36E0F327" w14:textId="77777777" w:rsidR="00E71547" w:rsidRDefault="00E71547">
          <w:pPr>
            <w:pStyle w:val="TOC3"/>
            <w:tabs>
              <w:tab w:val="right" w:leader="dot" w:pos="9628"/>
            </w:tabs>
            <w:rPr>
              <w:ins w:id="115" w:author="Cédric" w:date="2017-06-22T16:24:00Z"/>
              <w:rFonts w:asciiTheme="minorHAnsi" w:eastAsiaTheme="minorEastAsia" w:hAnsiTheme="minorHAnsi" w:cstheme="minorBidi"/>
              <w:noProof/>
              <w:kern w:val="0"/>
              <w:sz w:val="22"/>
              <w:szCs w:val="22"/>
              <w:lang w:eastAsia="fr-FR" w:bidi="ar-SA"/>
            </w:rPr>
          </w:pPr>
          <w:ins w:id="116"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"_Toc485912035"</w:instrText>
            </w:r>
            <w:r w:rsidRPr="000107FE">
              <w:rPr>
                <w:rStyle w:val="Hyperlink"/>
                <w:noProof/>
              </w:rPr>
              <w:instrText xml:space="preserve"> </w:instrText>
            </w:r>
            <w:r w:rsidRPr="000107FE">
              <w:rPr>
                <w:rStyle w:val="Hyperlink"/>
                <w:noProof/>
              </w:rPr>
              <w:fldChar w:fldCharType="separate"/>
            </w:r>
            <w:r w:rsidRPr="000107FE">
              <w:rPr>
                <w:rStyle w:val="Hyperlink"/>
                <w:noProof/>
              </w:rPr>
              <w:t>Redux</w:t>
            </w:r>
            <w:r>
              <w:rPr>
                <w:noProof/>
                <w:webHidden/>
              </w:rPr>
              <w:tab/>
            </w:r>
            <w:r>
              <w:rPr>
                <w:noProof/>
                <w:webHidden/>
              </w:rPr>
              <w:fldChar w:fldCharType="begin"/>
            </w:r>
            <w:r>
              <w:rPr>
                <w:noProof/>
                <w:webHidden/>
              </w:rPr>
              <w:instrText xml:space="preserve"> PAGEREF _Toc485912035 \h </w:instrText>
            </w:r>
          </w:ins>
          <w:r>
            <w:rPr>
              <w:noProof/>
              <w:webHidden/>
            </w:rPr>
          </w:r>
          <w:r>
            <w:rPr>
              <w:noProof/>
              <w:webHidden/>
            </w:rPr>
            <w:fldChar w:fldCharType="separate"/>
          </w:r>
          <w:ins w:id="117" w:author="Cédric" w:date="2017-06-22T16:24:00Z">
            <w:r>
              <w:rPr>
                <w:noProof/>
                <w:webHidden/>
              </w:rPr>
              <w:t>6</w:t>
            </w:r>
            <w:r>
              <w:rPr>
                <w:noProof/>
                <w:webHidden/>
              </w:rPr>
              <w:fldChar w:fldCharType="end"/>
            </w:r>
            <w:r w:rsidRPr="000107FE">
              <w:rPr>
                <w:rStyle w:val="Hyperlink"/>
                <w:noProof/>
              </w:rPr>
              <w:fldChar w:fldCharType="end"/>
            </w:r>
          </w:ins>
        </w:p>
        <w:p w14:paraId="6EDCE167" w14:textId="77777777" w:rsidR="00E71547" w:rsidRDefault="00E71547">
          <w:pPr>
            <w:pStyle w:val="TOC3"/>
            <w:tabs>
              <w:tab w:val="right" w:leader="dot" w:pos="9628"/>
            </w:tabs>
            <w:rPr>
              <w:ins w:id="118" w:author="Cédric" w:date="2017-06-22T16:24:00Z"/>
              <w:rFonts w:asciiTheme="minorHAnsi" w:eastAsiaTheme="minorEastAsia" w:hAnsiTheme="minorHAnsi" w:cstheme="minorBidi"/>
              <w:noProof/>
              <w:kern w:val="0"/>
              <w:sz w:val="22"/>
              <w:szCs w:val="22"/>
              <w:lang w:eastAsia="fr-FR" w:bidi="ar-SA"/>
            </w:rPr>
          </w:pPr>
          <w:ins w:id="119"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"_Toc485912036"</w:instrText>
            </w:r>
            <w:r w:rsidRPr="000107FE">
              <w:rPr>
                <w:rStyle w:val="Hyperlink"/>
                <w:noProof/>
              </w:rPr>
              <w:instrText xml:space="preserve"> </w:instrText>
            </w:r>
            <w:r w:rsidRPr="000107FE">
              <w:rPr>
                <w:rStyle w:val="Hyperlink"/>
                <w:noProof/>
              </w:rPr>
              <w:fldChar w:fldCharType="separate"/>
            </w:r>
            <w:r w:rsidRPr="000107FE">
              <w:rPr>
                <w:rStyle w:val="Hyperlink"/>
                <w:noProof/>
              </w:rPr>
              <w:t>Lodash</w:t>
            </w:r>
            <w:r>
              <w:rPr>
                <w:noProof/>
                <w:webHidden/>
              </w:rPr>
              <w:tab/>
            </w:r>
            <w:r>
              <w:rPr>
                <w:noProof/>
                <w:webHidden/>
              </w:rPr>
              <w:fldChar w:fldCharType="begin"/>
            </w:r>
            <w:r>
              <w:rPr>
                <w:noProof/>
                <w:webHidden/>
              </w:rPr>
              <w:instrText xml:space="preserve"> PAGEREF _Toc485912036 \h </w:instrText>
            </w:r>
          </w:ins>
          <w:r>
            <w:rPr>
              <w:noProof/>
              <w:webHidden/>
            </w:rPr>
          </w:r>
          <w:r>
            <w:rPr>
              <w:noProof/>
              <w:webHidden/>
            </w:rPr>
            <w:fldChar w:fldCharType="separate"/>
          </w:r>
          <w:ins w:id="120" w:author="Cédric" w:date="2017-06-22T16:24:00Z">
            <w:r>
              <w:rPr>
                <w:noProof/>
                <w:webHidden/>
              </w:rPr>
              <w:t>8</w:t>
            </w:r>
            <w:r>
              <w:rPr>
                <w:noProof/>
                <w:webHidden/>
              </w:rPr>
              <w:fldChar w:fldCharType="end"/>
            </w:r>
            <w:r w:rsidRPr="000107FE">
              <w:rPr>
                <w:rStyle w:val="Hyperlink"/>
                <w:noProof/>
              </w:rPr>
              <w:fldChar w:fldCharType="end"/>
            </w:r>
          </w:ins>
        </w:p>
        <w:p w14:paraId="2AC01C23" w14:textId="77777777" w:rsidR="00E71547" w:rsidRDefault="00E71547">
          <w:pPr>
            <w:pStyle w:val="TOC2"/>
            <w:tabs>
              <w:tab w:val="right" w:leader="dot" w:pos="9628"/>
            </w:tabs>
            <w:rPr>
              <w:ins w:id="121" w:author="Cédric" w:date="2017-06-22T16:24:00Z"/>
              <w:rFonts w:asciiTheme="minorHAnsi" w:eastAsiaTheme="minorEastAsia" w:hAnsiTheme="minorHAnsi" w:cstheme="minorBidi"/>
              <w:noProof/>
              <w:kern w:val="0"/>
              <w:sz w:val="22"/>
              <w:szCs w:val="22"/>
              <w:lang w:eastAsia="fr-FR" w:bidi="ar-SA"/>
            </w:rPr>
          </w:pPr>
          <w:ins w:id="122"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"_Toc485912037"</w:instrText>
            </w:r>
            <w:r w:rsidRPr="000107FE">
              <w:rPr>
                <w:rStyle w:val="Hyperlink"/>
                <w:noProof/>
              </w:rPr>
              <w:instrText xml:space="preserve"> </w:instrText>
            </w:r>
            <w:r w:rsidRPr="000107FE">
              <w:rPr>
                <w:rStyle w:val="Hyperlink"/>
                <w:noProof/>
              </w:rPr>
              <w:fldChar w:fldCharType="separate"/>
            </w:r>
            <w:r w:rsidRPr="000107FE">
              <w:rPr>
                <w:rStyle w:val="Hyperlink"/>
                <w:noProof/>
              </w:rPr>
              <w:t>Développement du module withState</w:t>
            </w:r>
            <w:r>
              <w:rPr>
                <w:noProof/>
                <w:webHidden/>
              </w:rPr>
              <w:tab/>
            </w:r>
            <w:r>
              <w:rPr>
                <w:noProof/>
                <w:webHidden/>
              </w:rPr>
              <w:fldChar w:fldCharType="begin"/>
            </w:r>
            <w:r>
              <w:rPr>
                <w:noProof/>
                <w:webHidden/>
              </w:rPr>
              <w:instrText xml:space="preserve"> PAGEREF _Toc485912037 \h </w:instrText>
            </w:r>
          </w:ins>
          <w:r>
            <w:rPr>
              <w:noProof/>
              <w:webHidden/>
            </w:rPr>
          </w:r>
          <w:r>
            <w:rPr>
              <w:noProof/>
              <w:webHidden/>
            </w:rPr>
            <w:fldChar w:fldCharType="separate"/>
          </w:r>
          <w:ins w:id="123" w:author="Cédric" w:date="2017-06-22T16:24:00Z">
            <w:r>
              <w:rPr>
                <w:noProof/>
                <w:webHidden/>
              </w:rPr>
              <w:t>8</w:t>
            </w:r>
            <w:r>
              <w:rPr>
                <w:noProof/>
                <w:webHidden/>
              </w:rPr>
              <w:fldChar w:fldCharType="end"/>
            </w:r>
            <w:r w:rsidRPr="000107FE">
              <w:rPr>
                <w:rStyle w:val="Hyperlink"/>
                <w:noProof/>
              </w:rPr>
              <w:fldChar w:fldCharType="end"/>
            </w:r>
          </w:ins>
        </w:p>
        <w:p w14:paraId="27043DF6" w14:textId="77777777" w:rsidR="00E71547" w:rsidRDefault="00E71547">
          <w:pPr>
            <w:pStyle w:val="TOC3"/>
            <w:tabs>
              <w:tab w:val="right" w:leader="dot" w:pos="9628"/>
            </w:tabs>
            <w:rPr>
              <w:ins w:id="124" w:author="Cédric" w:date="2017-06-22T16:24:00Z"/>
              <w:rFonts w:asciiTheme="minorHAnsi" w:eastAsiaTheme="minorEastAsia" w:hAnsiTheme="minorHAnsi" w:cstheme="minorBidi"/>
              <w:noProof/>
              <w:kern w:val="0"/>
              <w:sz w:val="22"/>
              <w:szCs w:val="22"/>
              <w:lang w:eastAsia="fr-FR" w:bidi="ar-SA"/>
            </w:rPr>
          </w:pPr>
          <w:ins w:id="125"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"_Toc485912038"</w:instrText>
            </w:r>
            <w:r w:rsidRPr="000107FE">
              <w:rPr>
                <w:rStyle w:val="Hyperlink"/>
                <w:noProof/>
              </w:rPr>
              <w:instrText xml:space="preserve"> </w:instrText>
            </w:r>
            <w:r w:rsidRPr="000107FE">
              <w:rPr>
                <w:rStyle w:val="Hyperlink"/>
                <w:noProof/>
              </w:rPr>
              <w:fldChar w:fldCharType="separate"/>
            </w:r>
            <w:r w:rsidRPr="000107FE">
              <w:rPr>
                <w:rStyle w:val="Hyperlink"/>
                <w:noProof/>
              </w:rPr>
              <w:t>Objectifs</w:t>
            </w:r>
            <w:r>
              <w:rPr>
                <w:noProof/>
                <w:webHidden/>
              </w:rPr>
              <w:tab/>
            </w:r>
            <w:r>
              <w:rPr>
                <w:noProof/>
                <w:webHidden/>
              </w:rPr>
              <w:fldChar w:fldCharType="begin"/>
            </w:r>
            <w:r>
              <w:rPr>
                <w:noProof/>
                <w:webHidden/>
              </w:rPr>
              <w:instrText xml:space="preserve"> PAGEREF _Toc485912038 \h </w:instrText>
            </w:r>
          </w:ins>
          <w:r>
            <w:rPr>
              <w:noProof/>
              <w:webHidden/>
            </w:rPr>
          </w:r>
          <w:r>
            <w:rPr>
              <w:noProof/>
              <w:webHidden/>
            </w:rPr>
            <w:fldChar w:fldCharType="separate"/>
          </w:r>
          <w:ins w:id="126" w:author="Cédric" w:date="2017-06-22T16:24:00Z">
            <w:r>
              <w:rPr>
                <w:noProof/>
                <w:webHidden/>
              </w:rPr>
              <w:t>8</w:t>
            </w:r>
            <w:r>
              <w:rPr>
                <w:noProof/>
                <w:webHidden/>
              </w:rPr>
              <w:fldChar w:fldCharType="end"/>
            </w:r>
            <w:r w:rsidRPr="000107FE">
              <w:rPr>
                <w:rStyle w:val="Hyperlink"/>
                <w:noProof/>
              </w:rPr>
              <w:fldChar w:fldCharType="end"/>
            </w:r>
          </w:ins>
        </w:p>
        <w:p w14:paraId="68C9D8A3" w14:textId="77777777" w:rsidR="00E71547" w:rsidRDefault="00E71547">
          <w:pPr>
            <w:pStyle w:val="TOC3"/>
            <w:tabs>
              <w:tab w:val="right" w:leader="dot" w:pos="9628"/>
            </w:tabs>
            <w:rPr>
              <w:ins w:id="127" w:author="Cédric" w:date="2017-06-22T16:24:00Z"/>
              <w:rFonts w:asciiTheme="minorHAnsi" w:eastAsiaTheme="minorEastAsia" w:hAnsiTheme="minorHAnsi" w:cstheme="minorBidi"/>
              <w:noProof/>
              <w:kern w:val="0"/>
              <w:sz w:val="22"/>
              <w:szCs w:val="22"/>
              <w:lang w:eastAsia="fr-FR" w:bidi="ar-SA"/>
            </w:rPr>
          </w:pPr>
          <w:ins w:id="128"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"_Toc485912039"</w:instrText>
            </w:r>
            <w:r w:rsidRPr="000107FE">
              <w:rPr>
                <w:rStyle w:val="Hyperlink"/>
                <w:noProof/>
              </w:rPr>
              <w:instrText xml:space="preserve"> </w:instrText>
            </w:r>
            <w:r w:rsidRPr="000107FE">
              <w:rPr>
                <w:rStyle w:val="Hyperlink"/>
                <w:noProof/>
              </w:rPr>
              <w:fldChar w:fldCharType="separate"/>
            </w:r>
            <w:r w:rsidRPr="000107FE">
              <w:rPr>
                <w:rStyle w:val="Hyperlink"/>
                <w:noProof/>
              </w:rPr>
              <w:t>Réalisation</w:t>
            </w:r>
            <w:r>
              <w:rPr>
                <w:noProof/>
                <w:webHidden/>
              </w:rPr>
              <w:tab/>
            </w:r>
            <w:r>
              <w:rPr>
                <w:noProof/>
                <w:webHidden/>
              </w:rPr>
              <w:fldChar w:fldCharType="begin"/>
            </w:r>
            <w:r>
              <w:rPr>
                <w:noProof/>
                <w:webHidden/>
              </w:rPr>
              <w:instrText xml:space="preserve"> PAGEREF _Toc485912039 \h </w:instrText>
            </w:r>
          </w:ins>
          <w:r>
            <w:rPr>
              <w:noProof/>
              <w:webHidden/>
            </w:rPr>
          </w:r>
          <w:r>
            <w:rPr>
              <w:noProof/>
              <w:webHidden/>
            </w:rPr>
            <w:fldChar w:fldCharType="separate"/>
          </w:r>
          <w:ins w:id="129" w:author="Cédric" w:date="2017-06-22T16:24:00Z">
            <w:r>
              <w:rPr>
                <w:noProof/>
                <w:webHidden/>
              </w:rPr>
              <w:t>8</w:t>
            </w:r>
            <w:r>
              <w:rPr>
                <w:noProof/>
                <w:webHidden/>
              </w:rPr>
              <w:fldChar w:fldCharType="end"/>
            </w:r>
            <w:r w:rsidRPr="000107FE">
              <w:rPr>
                <w:rStyle w:val="Hyperlink"/>
                <w:noProof/>
              </w:rPr>
              <w:fldChar w:fldCharType="end"/>
            </w:r>
          </w:ins>
        </w:p>
        <w:p w14:paraId="2288CFFD" w14:textId="77777777" w:rsidR="00E71547" w:rsidRDefault="00E71547">
          <w:pPr>
            <w:pStyle w:val="TOC3"/>
            <w:tabs>
              <w:tab w:val="right" w:leader="dot" w:pos="9628"/>
            </w:tabs>
            <w:rPr>
              <w:ins w:id="130" w:author="Cédric" w:date="2017-06-22T16:24:00Z"/>
              <w:rFonts w:asciiTheme="minorHAnsi" w:eastAsiaTheme="minorEastAsia" w:hAnsiTheme="minorHAnsi" w:cstheme="minorBidi"/>
              <w:noProof/>
              <w:kern w:val="0"/>
              <w:sz w:val="22"/>
              <w:szCs w:val="22"/>
              <w:lang w:eastAsia="fr-FR" w:bidi="ar-SA"/>
            </w:rPr>
          </w:pPr>
          <w:ins w:id="131"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"_Toc485912040"</w:instrText>
            </w:r>
            <w:r w:rsidRPr="000107FE">
              <w:rPr>
                <w:rStyle w:val="Hyperlink"/>
                <w:noProof/>
              </w:rPr>
              <w:instrText xml:space="preserve"> </w:instrText>
            </w:r>
            <w:r w:rsidRPr="000107FE">
              <w:rPr>
                <w:rStyle w:val="Hyperlink"/>
                <w:noProof/>
              </w:rPr>
              <w:fldChar w:fldCharType="separate"/>
            </w:r>
            <w:r w:rsidRPr="000107FE">
              <w:rPr>
                <w:rStyle w:val="Hyperlink"/>
                <w:noProof/>
              </w:rPr>
              <w:t>Tests</w:t>
            </w:r>
            <w:r>
              <w:rPr>
                <w:noProof/>
                <w:webHidden/>
              </w:rPr>
              <w:tab/>
            </w:r>
            <w:r>
              <w:rPr>
                <w:noProof/>
                <w:webHidden/>
              </w:rPr>
              <w:fldChar w:fldCharType="begin"/>
            </w:r>
            <w:r>
              <w:rPr>
                <w:noProof/>
                <w:webHidden/>
              </w:rPr>
              <w:instrText xml:space="preserve"> PAGEREF _Toc485912040 \h </w:instrText>
            </w:r>
          </w:ins>
          <w:r>
            <w:rPr>
              <w:noProof/>
              <w:webHidden/>
            </w:rPr>
          </w:r>
          <w:r>
            <w:rPr>
              <w:noProof/>
              <w:webHidden/>
            </w:rPr>
            <w:fldChar w:fldCharType="separate"/>
          </w:r>
          <w:ins w:id="132" w:author="Cédric" w:date="2017-06-22T16:24:00Z">
            <w:r>
              <w:rPr>
                <w:noProof/>
                <w:webHidden/>
              </w:rPr>
              <w:t>12</w:t>
            </w:r>
            <w:r>
              <w:rPr>
                <w:noProof/>
                <w:webHidden/>
              </w:rPr>
              <w:fldChar w:fldCharType="end"/>
            </w:r>
            <w:r w:rsidRPr="000107FE">
              <w:rPr>
                <w:rStyle w:val="Hyperlink"/>
                <w:noProof/>
              </w:rPr>
              <w:fldChar w:fldCharType="end"/>
            </w:r>
          </w:ins>
        </w:p>
        <w:p w14:paraId="759FF087" w14:textId="77777777" w:rsidR="00E71547" w:rsidRDefault="00E71547">
          <w:pPr>
            <w:pStyle w:val="TOC2"/>
            <w:tabs>
              <w:tab w:val="right" w:leader="dot" w:pos="9628"/>
            </w:tabs>
            <w:rPr>
              <w:ins w:id="133" w:author="Cédric" w:date="2017-06-22T16:24:00Z"/>
              <w:rFonts w:asciiTheme="minorHAnsi" w:eastAsiaTheme="minorEastAsia" w:hAnsiTheme="minorHAnsi" w:cstheme="minorBidi"/>
              <w:noProof/>
              <w:kern w:val="0"/>
              <w:sz w:val="22"/>
              <w:szCs w:val="22"/>
              <w:lang w:eastAsia="fr-FR" w:bidi="ar-SA"/>
            </w:rPr>
          </w:pPr>
          <w:ins w:id="134"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"_Toc485912041"</w:instrText>
            </w:r>
            <w:r w:rsidRPr="000107FE">
              <w:rPr>
                <w:rStyle w:val="Hyperlink"/>
                <w:noProof/>
              </w:rPr>
              <w:instrText xml:space="preserve"> </w:instrText>
            </w:r>
            <w:r w:rsidRPr="000107FE">
              <w:rPr>
                <w:rStyle w:val="Hyperlink"/>
                <w:noProof/>
              </w:rPr>
              <w:fldChar w:fldCharType="separate"/>
            </w:r>
            <w:r w:rsidRPr="000107FE">
              <w:rPr>
                <w:rStyle w:val="Hyperlink"/>
                <w:noProof/>
              </w:rPr>
              <w:t>Développement de Xen Orchestra</w:t>
            </w:r>
            <w:r>
              <w:rPr>
                <w:noProof/>
                <w:webHidden/>
              </w:rPr>
              <w:tab/>
            </w:r>
            <w:r>
              <w:rPr>
                <w:noProof/>
                <w:webHidden/>
              </w:rPr>
              <w:fldChar w:fldCharType="begin"/>
            </w:r>
            <w:r>
              <w:rPr>
                <w:noProof/>
                <w:webHidden/>
              </w:rPr>
              <w:instrText xml:space="preserve"> PAGEREF _Toc485912041 \h </w:instrText>
            </w:r>
          </w:ins>
          <w:r>
            <w:rPr>
              <w:noProof/>
              <w:webHidden/>
            </w:rPr>
          </w:r>
          <w:r>
            <w:rPr>
              <w:noProof/>
              <w:webHidden/>
            </w:rPr>
            <w:fldChar w:fldCharType="separate"/>
          </w:r>
          <w:ins w:id="135" w:author="Cédric" w:date="2017-06-22T16:24:00Z">
            <w:r>
              <w:rPr>
                <w:noProof/>
                <w:webHidden/>
              </w:rPr>
              <w:t>13</w:t>
            </w:r>
            <w:r>
              <w:rPr>
                <w:noProof/>
                <w:webHidden/>
              </w:rPr>
              <w:fldChar w:fldCharType="end"/>
            </w:r>
            <w:r w:rsidRPr="000107FE">
              <w:rPr>
                <w:rStyle w:val="Hyperlink"/>
                <w:noProof/>
              </w:rPr>
              <w:fldChar w:fldCharType="end"/>
            </w:r>
          </w:ins>
        </w:p>
        <w:p w14:paraId="13DB6029" w14:textId="77777777" w:rsidR="00E71547" w:rsidRDefault="00E71547">
          <w:pPr>
            <w:pStyle w:val="TOC3"/>
            <w:tabs>
              <w:tab w:val="right" w:leader="dot" w:pos="9628"/>
            </w:tabs>
            <w:rPr>
              <w:ins w:id="136" w:author="Cédric" w:date="2017-06-22T16:24:00Z"/>
              <w:rFonts w:asciiTheme="minorHAnsi" w:eastAsiaTheme="minorEastAsia" w:hAnsiTheme="minorHAnsi" w:cstheme="minorBidi"/>
              <w:noProof/>
              <w:kern w:val="0"/>
              <w:sz w:val="22"/>
              <w:szCs w:val="22"/>
              <w:lang w:eastAsia="fr-FR" w:bidi="ar-SA"/>
            </w:rPr>
          </w:pPr>
          <w:ins w:id="137"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"_Toc485912042"</w:instrText>
            </w:r>
            <w:r w:rsidRPr="000107FE">
              <w:rPr>
                <w:rStyle w:val="Hyperlink"/>
                <w:noProof/>
              </w:rPr>
              <w:instrText xml:space="preserve"> </w:instrText>
            </w:r>
            <w:r w:rsidRPr="000107FE">
              <w:rPr>
                <w:rStyle w:val="Hyperlink"/>
                <w:noProof/>
              </w:rPr>
              <w:fldChar w:fldCharType="separate"/>
            </w:r>
            <w:r w:rsidRPr="000107FE">
              <w:rPr>
                <w:rStyle w:val="Hyperlink"/>
                <w:noProof/>
              </w:rPr>
              <w:t>Présentation de Xen Orchestra</w:t>
            </w:r>
            <w:r>
              <w:rPr>
                <w:noProof/>
                <w:webHidden/>
              </w:rPr>
              <w:tab/>
            </w:r>
            <w:r>
              <w:rPr>
                <w:noProof/>
                <w:webHidden/>
              </w:rPr>
              <w:fldChar w:fldCharType="begin"/>
            </w:r>
            <w:r>
              <w:rPr>
                <w:noProof/>
                <w:webHidden/>
              </w:rPr>
              <w:instrText xml:space="preserve"> PAGEREF _Toc485912042 \h </w:instrText>
            </w:r>
          </w:ins>
          <w:r>
            <w:rPr>
              <w:noProof/>
              <w:webHidden/>
            </w:rPr>
          </w:r>
          <w:r>
            <w:rPr>
              <w:noProof/>
              <w:webHidden/>
            </w:rPr>
            <w:fldChar w:fldCharType="separate"/>
          </w:r>
          <w:ins w:id="138" w:author="Cédric" w:date="2017-06-22T16:24:00Z">
            <w:r>
              <w:rPr>
                <w:noProof/>
                <w:webHidden/>
              </w:rPr>
              <w:t>13</w:t>
            </w:r>
            <w:r>
              <w:rPr>
                <w:noProof/>
                <w:webHidden/>
              </w:rPr>
              <w:fldChar w:fldCharType="end"/>
            </w:r>
            <w:r w:rsidRPr="000107FE">
              <w:rPr>
                <w:rStyle w:val="Hyperlink"/>
                <w:noProof/>
              </w:rPr>
              <w:fldChar w:fldCharType="end"/>
            </w:r>
          </w:ins>
        </w:p>
        <w:p w14:paraId="6204B4C6" w14:textId="77777777" w:rsidR="00E71547" w:rsidRDefault="00E71547">
          <w:pPr>
            <w:pStyle w:val="TOC3"/>
            <w:tabs>
              <w:tab w:val="right" w:leader="dot" w:pos="9628"/>
            </w:tabs>
            <w:rPr>
              <w:ins w:id="139" w:author="Cédric" w:date="2017-06-22T16:24:00Z"/>
              <w:rFonts w:asciiTheme="minorHAnsi" w:eastAsiaTheme="minorEastAsia" w:hAnsiTheme="minorHAnsi" w:cstheme="minorBidi"/>
              <w:noProof/>
              <w:kern w:val="0"/>
              <w:sz w:val="22"/>
              <w:szCs w:val="22"/>
              <w:lang w:eastAsia="fr-FR" w:bidi="ar-SA"/>
            </w:rPr>
          </w:pPr>
          <w:ins w:id="140"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"_Toc485912043"</w:instrText>
            </w:r>
            <w:r w:rsidRPr="000107FE">
              <w:rPr>
                <w:rStyle w:val="Hyperlink"/>
                <w:noProof/>
              </w:rPr>
              <w:instrText xml:space="preserve"> </w:instrText>
            </w:r>
            <w:r w:rsidRPr="000107FE">
              <w:rPr>
                <w:rStyle w:val="Hyperlink"/>
                <w:noProof/>
              </w:rPr>
              <w:fldChar w:fldCharType="separate"/>
            </w:r>
            <w:r w:rsidRPr="000107FE">
              <w:rPr>
                <w:rStyle w:val="Hyperlink"/>
                <w:noProof/>
              </w:rPr>
              <w:t>Afficher une icône orange quand l'hôte est indisponible</w:t>
            </w:r>
            <w:r>
              <w:rPr>
                <w:noProof/>
                <w:webHidden/>
              </w:rPr>
              <w:tab/>
            </w:r>
            <w:r>
              <w:rPr>
                <w:noProof/>
                <w:webHidden/>
              </w:rPr>
              <w:fldChar w:fldCharType="begin"/>
            </w:r>
            <w:r>
              <w:rPr>
                <w:noProof/>
                <w:webHidden/>
              </w:rPr>
              <w:instrText xml:space="preserve"> PAGEREF _Toc485912043 \h </w:instrText>
            </w:r>
          </w:ins>
          <w:r>
            <w:rPr>
              <w:noProof/>
              <w:webHidden/>
            </w:rPr>
          </w:r>
          <w:r>
            <w:rPr>
              <w:noProof/>
              <w:webHidden/>
            </w:rPr>
            <w:fldChar w:fldCharType="separate"/>
          </w:r>
          <w:ins w:id="141" w:author="Cédric" w:date="2017-06-22T16:24:00Z">
            <w:r>
              <w:rPr>
                <w:noProof/>
                <w:webHidden/>
              </w:rPr>
              <w:t>15</w:t>
            </w:r>
            <w:r>
              <w:rPr>
                <w:noProof/>
                <w:webHidden/>
              </w:rPr>
              <w:fldChar w:fldCharType="end"/>
            </w:r>
            <w:r w:rsidRPr="000107FE">
              <w:rPr>
                <w:rStyle w:val="Hyperlink"/>
                <w:noProof/>
              </w:rPr>
              <w:fldChar w:fldCharType="end"/>
            </w:r>
          </w:ins>
        </w:p>
        <w:p w14:paraId="6997EC64" w14:textId="77777777" w:rsidR="00E71547" w:rsidRDefault="00E71547">
          <w:pPr>
            <w:pStyle w:val="TOC3"/>
            <w:tabs>
              <w:tab w:val="right" w:leader="dot" w:pos="9628"/>
            </w:tabs>
            <w:rPr>
              <w:ins w:id="142" w:author="Cédric" w:date="2017-06-22T16:24:00Z"/>
              <w:rFonts w:asciiTheme="minorHAnsi" w:eastAsiaTheme="minorEastAsia" w:hAnsiTheme="minorHAnsi" w:cstheme="minorBidi"/>
              <w:noProof/>
              <w:kern w:val="0"/>
              <w:sz w:val="22"/>
              <w:szCs w:val="22"/>
              <w:lang w:eastAsia="fr-FR" w:bidi="ar-SA"/>
            </w:rPr>
          </w:pPr>
          <w:ins w:id="143"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"_Toc485912044"</w:instrText>
            </w:r>
            <w:r w:rsidRPr="000107FE">
              <w:rPr>
                <w:rStyle w:val="Hyperlink"/>
                <w:noProof/>
              </w:rPr>
              <w:instrText xml:space="preserve"> </w:instrText>
            </w:r>
            <w:r w:rsidRPr="000107FE">
              <w:rPr>
                <w:rStyle w:val="Hyperlink"/>
                <w:noProof/>
              </w:rPr>
              <w:fldChar w:fldCharType="separate"/>
            </w:r>
            <w:r w:rsidRPr="000107FE">
              <w:rPr>
                <w:rStyle w:val="Hyperlink"/>
                <w:noProof/>
              </w:rPr>
              <w:t>Demander une confirmation quand une mise à jour est faite depuis la vue d'un pool</w:t>
            </w:r>
            <w:r>
              <w:rPr>
                <w:noProof/>
                <w:webHidden/>
              </w:rPr>
              <w:tab/>
            </w:r>
            <w:r>
              <w:rPr>
                <w:noProof/>
                <w:webHidden/>
              </w:rPr>
              <w:fldChar w:fldCharType="begin"/>
            </w:r>
            <w:r>
              <w:rPr>
                <w:noProof/>
                <w:webHidden/>
              </w:rPr>
              <w:instrText xml:space="preserve"> PAGEREF _Toc485912044 \h </w:instrText>
            </w:r>
          </w:ins>
          <w:r>
            <w:rPr>
              <w:noProof/>
              <w:webHidden/>
            </w:rPr>
          </w:r>
          <w:r>
            <w:rPr>
              <w:noProof/>
              <w:webHidden/>
            </w:rPr>
            <w:fldChar w:fldCharType="separate"/>
          </w:r>
          <w:ins w:id="144" w:author="Cédric" w:date="2017-06-22T16:24:00Z">
            <w:r>
              <w:rPr>
                <w:noProof/>
                <w:webHidden/>
              </w:rPr>
              <w:t>16</w:t>
            </w:r>
            <w:r>
              <w:rPr>
                <w:noProof/>
                <w:webHidden/>
              </w:rPr>
              <w:fldChar w:fldCharType="end"/>
            </w:r>
            <w:r w:rsidRPr="000107FE">
              <w:rPr>
                <w:rStyle w:val="Hyperlink"/>
                <w:noProof/>
              </w:rPr>
              <w:fldChar w:fldCharType="end"/>
            </w:r>
          </w:ins>
        </w:p>
        <w:p w14:paraId="045497B7" w14:textId="77777777" w:rsidR="00E71547" w:rsidRDefault="00E71547">
          <w:pPr>
            <w:pStyle w:val="TOC3"/>
            <w:tabs>
              <w:tab w:val="right" w:leader="dot" w:pos="9628"/>
            </w:tabs>
            <w:rPr>
              <w:ins w:id="145" w:author="Cédric" w:date="2017-06-22T16:24:00Z"/>
              <w:rFonts w:asciiTheme="minorHAnsi" w:eastAsiaTheme="minorEastAsia" w:hAnsiTheme="minorHAnsi" w:cstheme="minorBidi"/>
              <w:noProof/>
              <w:kern w:val="0"/>
              <w:sz w:val="22"/>
              <w:szCs w:val="22"/>
              <w:lang w:eastAsia="fr-FR" w:bidi="ar-SA"/>
            </w:rPr>
          </w:pPr>
          <w:ins w:id="146"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"_Toc485912045"</w:instrText>
            </w:r>
            <w:r w:rsidRPr="000107FE">
              <w:rPr>
                <w:rStyle w:val="Hyperlink"/>
                <w:noProof/>
              </w:rPr>
              <w:instrText xml:space="preserve"> </w:instrText>
            </w:r>
            <w:r w:rsidRPr="000107FE">
              <w:rPr>
                <w:rStyle w:val="Hyperlink"/>
                <w:noProof/>
              </w:rPr>
              <w:fldChar w:fldCharType="separate"/>
            </w:r>
            <w:r w:rsidRPr="000107FE">
              <w:rPr>
                <w:rStyle w:val="Hyperlink"/>
                <w:noProof/>
              </w:rPr>
              <w:t>Afficher un message rappelant les fichiers de sauvegarde compatibles</w:t>
            </w:r>
            <w:r>
              <w:rPr>
                <w:noProof/>
                <w:webHidden/>
              </w:rPr>
              <w:tab/>
            </w:r>
            <w:r>
              <w:rPr>
                <w:noProof/>
                <w:webHidden/>
              </w:rPr>
              <w:fldChar w:fldCharType="begin"/>
            </w:r>
            <w:r>
              <w:rPr>
                <w:noProof/>
                <w:webHidden/>
              </w:rPr>
              <w:instrText xml:space="preserve"> PAGEREF _Toc485912045 \h </w:instrText>
            </w:r>
          </w:ins>
          <w:r>
            <w:rPr>
              <w:noProof/>
              <w:webHidden/>
            </w:rPr>
          </w:r>
          <w:r>
            <w:rPr>
              <w:noProof/>
              <w:webHidden/>
            </w:rPr>
            <w:fldChar w:fldCharType="separate"/>
          </w:r>
          <w:ins w:id="147" w:author="Cédric" w:date="2017-06-22T16:24:00Z">
            <w:r>
              <w:rPr>
                <w:noProof/>
                <w:webHidden/>
              </w:rPr>
              <w:t>18</w:t>
            </w:r>
            <w:r>
              <w:rPr>
                <w:noProof/>
                <w:webHidden/>
              </w:rPr>
              <w:fldChar w:fldCharType="end"/>
            </w:r>
            <w:r w:rsidRPr="000107FE">
              <w:rPr>
                <w:rStyle w:val="Hyperlink"/>
                <w:noProof/>
              </w:rPr>
              <w:fldChar w:fldCharType="end"/>
            </w:r>
          </w:ins>
        </w:p>
        <w:p w14:paraId="3C4D03B9" w14:textId="77777777" w:rsidR="00E71547" w:rsidRDefault="00E71547">
          <w:pPr>
            <w:pStyle w:val="TOC3"/>
            <w:tabs>
              <w:tab w:val="right" w:leader="dot" w:pos="9628"/>
            </w:tabs>
            <w:rPr>
              <w:ins w:id="148" w:author="Cédric" w:date="2017-06-22T16:24:00Z"/>
              <w:rFonts w:asciiTheme="minorHAnsi" w:eastAsiaTheme="minorEastAsia" w:hAnsiTheme="minorHAnsi" w:cstheme="minorBidi"/>
              <w:noProof/>
              <w:kern w:val="0"/>
              <w:sz w:val="22"/>
              <w:szCs w:val="22"/>
              <w:lang w:eastAsia="fr-FR" w:bidi="ar-SA"/>
            </w:rPr>
          </w:pPr>
          <w:ins w:id="149"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"_Toc485912046"</w:instrText>
            </w:r>
            <w:r w:rsidRPr="000107FE">
              <w:rPr>
                <w:rStyle w:val="Hyperlink"/>
                <w:noProof/>
              </w:rPr>
              <w:instrText xml:space="preserve"> </w:instrText>
            </w:r>
            <w:r w:rsidRPr="000107FE">
              <w:rPr>
                <w:rStyle w:val="Hyperlink"/>
                <w:noProof/>
              </w:rPr>
              <w:fldChar w:fldCharType="separate"/>
            </w:r>
            <w:r w:rsidRPr="000107FE">
              <w:rPr>
                <w:rStyle w:val="Hyperlink"/>
                <w:noProof/>
              </w:rPr>
              <w:t>Afficher depuis combien de temps une machine est éteinte</w:t>
            </w:r>
            <w:r>
              <w:rPr>
                <w:noProof/>
                <w:webHidden/>
              </w:rPr>
              <w:tab/>
            </w:r>
            <w:r>
              <w:rPr>
                <w:noProof/>
                <w:webHidden/>
              </w:rPr>
              <w:fldChar w:fldCharType="begin"/>
            </w:r>
            <w:r>
              <w:rPr>
                <w:noProof/>
                <w:webHidden/>
              </w:rPr>
              <w:instrText xml:space="preserve"> PAGEREF _Toc485912046 \h </w:instrText>
            </w:r>
          </w:ins>
          <w:r>
            <w:rPr>
              <w:noProof/>
              <w:webHidden/>
            </w:rPr>
          </w:r>
          <w:r>
            <w:rPr>
              <w:noProof/>
              <w:webHidden/>
            </w:rPr>
            <w:fldChar w:fldCharType="separate"/>
          </w:r>
          <w:ins w:id="150" w:author="Cédric" w:date="2017-06-22T16:24:00Z">
            <w:r>
              <w:rPr>
                <w:noProof/>
                <w:webHidden/>
              </w:rPr>
              <w:t>19</w:t>
            </w:r>
            <w:r>
              <w:rPr>
                <w:noProof/>
                <w:webHidden/>
              </w:rPr>
              <w:fldChar w:fldCharType="end"/>
            </w:r>
            <w:r w:rsidRPr="000107FE">
              <w:rPr>
                <w:rStyle w:val="Hyperlink"/>
                <w:noProof/>
              </w:rPr>
              <w:fldChar w:fldCharType="end"/>
            </w:r>
          </w:ins>
        </w:p>
        <w:p w14:paraId="7194AB8B" w14:textId="77777777" w:rsidR="00E71547" w:rsidRDefault="00E71547">
          <w:pPr>
            <w:pStyle w:val="TOC3"/>
            <w:tabs>
              <w:tab w:val="right" w:leader="dot" w:pos="9628"/>
            </w:tabs>
            <w:rPr>
              <w:ins w:id="151" w:author="Cédric" w:date="2017-06-22T16:24:00Z"/>
              <w:rFonts w:asciiTheme="minorHAnsi" w:eastAsiaTheme="minorEastAsia" w:hAnsiTheme="minorHAnsi" w:cstheme="minorBidi"/>
              <w:noProof/>
              <w:kern w:val="0"/>
              <w:sz w:val="22"/>
              <w:szCs w:val="22"/>
              <w:lang w:eastAsia="fr-FR" w:bidi="ar-SA"/>
            </w:rPr>
          </w:pPr>
          <w:ins w:id="152"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"_Toc485912047"</w:instrText>
            </w:r>
            <w:r w:rsidRPr="000107FE">
              <w:rPr>
                <w:rStyle w:val="Hyperlink"/>
                <w:noProof/>
              </w:rPr>
              <w:instrText xml:space="preserve"> </w:instrText>
            </w:r>
            <w:r w:rsidRPr="000107FE">
              <w:rPr>
                <w:rStyle w:val="Hyperlink"/>
                <w:noProof/>
              </w:rPr>
              <w:fldChar w:fldCharType="separate"/>
            </w:r>
            <w:r w:rsidRPr="000107FE">
              <w:rPr>
                <w:rStyle w:val="Hyperlink"/>
                <w:noProof/>
              </w:rPr>
              <w:t>Rendre possible la création de groupes de machines virtuelles</w:t>
            </w:r>
            <w:r>
              <w:rPr>
                <w:noProof/>
                <w:webHidden/>
              </w:rPr>
              <w:tab/>
            </w:r>
            <w:r>
              <w:rPr>
                <w:noProof/>
                <w:webHidden/>
              </w:rPr>
              <w:fldChar w:fldCharType="begin"/>
            </w:r>
            <w:r>
              <w:rPr>
                <w:noProof/>
                <w:webHidden/>
              </w:rPr>
              <w:instrText xml:space="preserve"> PAGEREF _Toc485912047 \h </w:instrText>
            </w:r>
          </w:ins>
          <w:r>
            <w:rPr>
              <w:noProof/>
              <w:webHidden/>
            </w:rPr>
          </w:r>
          <w:r>
            <w:rPr>
              <w:noProof/>
              <w:webHidden/>
            </w:rPr>
            <w:fldChar w:fldCharType="separate"/>
          </w:r>
          <w:ins w:id="153" w:author="Cédric" w:date="2017-06-22T16:24:00Z">
            <w:r>
              <w:rPr>
                <w:noProof/>
                <w:webHidden/>
              </w:rPr>
              <w:t>20</w:t>
            </w:r>
            <w:r>
              <w:rPr>
                <w:noProof/>
                <w:webHidden/>
              </w:rPr>
              <w:fldChar w:fldCharType="end"/>
            </w:r>
            <w:r w:rsidRPr="000107FE">
              <w:rPr>
                <w:rStyle w:val="Hyperlink"/>
                <w:noProof/>
              </w:rPr>
              <w:fldChar w:fldCharType="end"/>
            </w:r>
          </w:ins>
        </w:p>
        <w:p w14:paraId="6F85DD71" w14:textId="77777777" w:rsidR="00E71547" w:rsidRDefault="00E71547">
          <w:pPr>
            <w:pStyle w:val="TOC1"/>
            <w:tabs>
              <w:tab w:val="right" w:leader="dot" w:pos="9628"/>
            </w:tabs>
            <w:rPr>
              <w:ins w:id="154" w:author="Cédric" w:date="2017-06-22T16:24:00Z"/>
              <w:rFonts w:asciiTheme="minorHAnsi" w:eastAsiaTheme="minorEastAsia" w:hAnsiTheme="minorHAnsi" w:cstheme="minorBidi"/>
              <w:noProof/>
              <w:kern w:val="0"/>
              <w:sz w:val="22"/>
              <w:szCs w:val="22"/>
              <w:lang w:eastAsia="fr-FR" w:bidi="ar-SA"/>
            </w:rPr>
          </w:pPr>
          <w:ins w:id="155"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"_Toc485912048"</w:instrText>
            </w:r>
            <w:r w:rsidRPr="000107FE">
              <w:rPr>
                <w:rStyle w:val="Hyperlink"/>
                <w:noProof/>
              </w:rPr>
              <w:instrText xml:space="preserve"> </w:instrText>
            </w:r>
            <w:r w:rsidRPr="000107FE">
              <w:rPr>
                <w:rStyle w:val="Hyperlink"/>
                <w:noProof/>
              </w:rPr>
              <w:fldChar w:fldCharType="separate"/>
            </w:r>
            <w:r w:rsidRPr="000107FE">
              <w:rPr>
                <w:rStyle w:val="Hyperlink"/>
                <w:noProof/>
              </w:rPr>
              <w:t>Conclusion</w:t>
            </w:r>
            <w:r>
              <w:rPr>
                <w:noProof/>
                <w:webHidden/>
              </w:rPr>
              <w:tab/>
            </w:r>
            <w:r>
              <w:rPr>
                <w:noProof/>
                <w:webHidden/>
              </w:rPr>
              <w:fldChar w:fldCharType="begin"/>
            </w:r>
            <w:r>
              <w:rPr>
                <w:noProof/>
                <w:webHidden/>
              </w:rPr>
              <w:instrText xml:space="preserve"> PAGEREF _Toc485912048 \h </w:instrText>
            </w:r>
          </w:ins>
          <w:r>
            <w:rPr>
              <w:noProof/>
              <w:webHidden/>
            </w:rPr>
          </w:r>
          <w:r>
            <w:rPr>
              <w:noProof/>
              <w:webHidden/>
            </w:rPr>
            <w:fldChar w:fldCharType="separate"/>
          </w:r>
          <w:ins w:id="156" w:author="Cédric" w:date="2017-06-22T16:24:00Z">
            <w:r>
              <w:rPr>
                <w:noProof/>
                <w:webHidden/>
              </w:rPr>
              <w:t>28</w:t>
            </w:r>
            <w:r>
              <w:rPr>
                <w:noProof/>
                <w:webHidden/>
              </w:rPr>
              <w:fldChar w:fldCharType="end"/>
            </w:r>
            <w:r w:rsidRPr="000107FE">
              <w:rPr>
                <w:rStyle w:val="Hyperlink"/>
                <w:noProof/>
              </w:rPr>
              <w:fldChar w:fldCharType="end"/>
            </w:r>
          </w:ins>
        </w:p>
        <w:p w14:paraId="7D8D3241" w14:textId="77777777" w:rsidR="00E71547" w:rsidRDefault="00E71547">
          <w:pPr>
            <w:pStyle w:val="TOC1"/>
            <w:tabs>
              <w:tab w:val="right" w:leader="dot" w:pos="9628"/>
            </w:tabs>
            <w:rPr>
              <w:ins w:id="157" w:author="Cédric" w:date="2017-06-22T16:24:00Z"/>
              <w:rFonts w:asciiTheme="minorHAnsi" w:eastAsiaTheme="minorEastAsia" w:hAnsiTheme="minorHAnsi" w:cstheme="minorBidi"/>
              <w:noProof/>
              <w:kern w:val="0"/>
              <w:sz w:val="22"/>
              <w:szCs w:val="22"/>
              <w:lang w:eastAsia="fr-FR" w:bidi="ar-SA"/>
            </w:rPr>
          </w:pPr>
          <w:ins w:id="158" w:author="Cédric" w:date="2017-06-22T16:24:00Z">
            <w:r w:rsidRPr="000107FE">
              <w:rPr>
                <w:rStyle w:val="Hyperlink"/>
                <w:noProof/>
              </w:rPr>
              <w:fldChar w:fldCharType="begin"/>
            </w:r>
            <w:r w:rsidRPr="000107FE">
              <w:rPr>
                <w:rStyle w:val="Hyperlink"/>
                <w:noProof/>
              </w:rPr>
              <w:instrText xml:space="preserve"> </w:instrText>
            </w:r>
            <w:r>
              <w:rPr>
                <w:noProof/>
              </w:rPr>
              <w:instrText>HYPERLINK \l "_Toc485912049"</w:instrText>
            </w:r>
            <w:r w:rsidRPr="000107FE">
              <w:rPr>
                <w:rStyle w:val="Hyperlink"/>
                <w:noProof/>
              </w:rPr>
              <w:instrText xml:space="preserve"> </w:instrText>
            </w:r>
            <w:r w:rsidRPr="000107FE">
              <w:rPr>
                <w:rStyle w:val="Hyperlink"/>
                <w:noProof/>
              </w:rPr>
              <w:fldChar w:fldCharType="separate"/>
            </w:r>
            <w:r w:rsidRPr="000107FE">
              <w:rPr>
                <w:rStyle w:val="Hyperlink"/>
                <w:noProof/>
              </w:rPr>
              <w:t>Bibliographie</w:t>
            </w:r>
            <w:r>
              <w:rPr>
                <w:noProof/>
                <w:webHidden/>
              </w:rPr>
              <w:tab/>
            </w:r>
            <w:r>
              <w:rPr>
                <w:noProof/>
                <w:webHidden/>
              </w:rPr>
              <w:fldChar w:fldCharType="begin"/>
            </w:r>
            <w:r>
              <w:rPr>
                <w:noProof/>
                <w:webHidden/>
              </w:rPr>
              <w:instrText xml:space="preserve"> PAGEREF _Toc485912049 \h </w:instrText>
            </w:r>
          </w:ins>
          <w:r>
            <w:rPr>
              <w:noProof/>
              <w:webHidden/>
            </w:rPr>
          </w:r>
          <w:r>
            <w:rPr>
              <w:noProof/>
              <w:webHidden/>
            </w:rPr>
            <w:fldChar w:fldCharType="separate"/>
          </w:r>
          <w:ins w:id="159" w:author="Cédric" w:date="2017-06-22T16:24:00Z">
            <w:r>
              <w:rPr>
                <w:noProof/>
                <w:webHidden/>
              </w:rPr>
              <w:t>1</w:t>
            </w:r>
            <w:r>
              <w:rPr>
                <w:noProof/>
                <w:webHidden/>
              </w:rPr>
              <w:fldChar w:fldCharType="end"/>
            </w:r>
            <w:r w:rsidRPr="000107FE">
              <w:rPr>
                <w:rStyle w:val="Hyperlink"/>
                <w:noProof/>
              </w:rPr>
              <w:fldChar w:fldCharType="end"/>
            </w:r>
          </w:ins>
        </w:p>
        <w:p w14:paraId="2CCDF1B5" w14:textId="77777777" w:rsidR="00C21BE3" w:rsidDel="00EB6773" w:rsidRDefault="00C21BE3">
          <w:pPr>
            <w:pStyle w:val="TOC1"/>
            <w:tabs>
              <w:tab w:val="right" w:leader="dot" w:pos="9628"/>
            </w:tabs>
            <w:rPr>
              <w:ins w:id="160" w:author="CCCCC" w:date="2017-06-19T19:32:00Z"/>
              <w:del w:id="161" w:author="Cédric" w:date="2017-06-22T10:44:00Z"/>
              <w:rFonts w:asciiTheme="minorHAnsi" w:eastAsiaTheme="minorEastAsia" w:hAnsiTheme="minorHAnsi" w:cstheme="minorBidi"/>
              <w:noProof/>
              <w:kern w:val="0"/>
              <w:sz w:val="22"/>
              <w:szCs w:val="22"/>
              <w:lang w:eastAsia="fr-FR" w:bidi="ar-SA"/>
            </w:rPr>
          </w:pPr>
          <w:ins w:id="162" w:author="CCCCC" w:date="2017-06-19T19:32:00Z">
            <w:del w:id="163" w:author="Cédric" w:date="2017-06-22T10:44:00Z">
              <w:r w:rsidRPr="00EB6773" w:rsidDel="00EB6773">
                <w:rPr>
                  <w:rStyle w:val="Hyperlink"/>
                  <w:noProof/>
                </w:rPr>
                <w:delText>Introduction</w:delText>
              </w:r>
              <w:r w:rsidDel="00EB6773">
                <w:rPr>
                  <w:noProof/>
                  <w:webHidden/>
                </w:rPr>
                <w:tab/>
                <w:delText>1</w:delText>
              </w:r>
            </w:del>
          </w:ins>
        </w:p>
        <w:p w14:paraId="73BE7D99" w14:textId="77777777" w:rsidR="00C21BE3" w:rsidDel="00EB6773" w:rsidRDefault="00C21BE3">
          <w:pPr>
            <w:pStyle w:val="TOC1"/>
            <w:tabs>
              <w:tab w:val="right" w:leader="dot" w:pos="9628"/>
            </w:tabs>
            <w:rPr>
              <w:ins w:id="164" w:author="CCCCC" w:date="2017-06-19T19:32:00Z"/>
              <w:del w:id="165" w:author="Cédric" w:date="2017-06-22T10:44:00Z"/>
              <w:rFonts w:asciiTheme="minorHAnsi" w:eastAsiaTheme="minorEastAsia" w:hAnsiTheme="minorHAnsi" w:cstheme="minorBidi"/>
              <w:noProof/>
              <w:kern w:val="0"/>
              <w:sz w:val="22"/>
              <w:szCs w:val="22"/>
              <w:lang w:eastAsia="fr-FR" w:bidi="ar-SA"/>
            </w:rPr>
          </w:pPr>
          <w:ins w:id="166" w:author="CCCCC" w:date="2017-06-19T19:32:00Z">
            <w:del w:id="167" w:author="Cédric" w:date="2017-06-22T10:44:00Z">
              <w:r w:rsidRPr="00EB6773" w:rsidDel="00EB6773">
                <w:rPr>
                  <w:rStyle w:val="Hyperlink"/>
                  <w:noProof/>
                </w:rPr>
                <w:delText>L'entreprise</w:delText>
              </w:r>
              <w:r w:rsidDel="00EB6773">
                <w:rPr>
                  <w:noProof/>
                  <w:webHidden/>
                </w:rPr>
                <w:tab/>
                <w:delText>2</w:delText>
              </w:r>
            </w:del>
          </w:ins>
        </w:p>
        <w:p w14:paraId="6DE55668" w14:textId="77777777" w:rsidR="00C21BE3" w:rsidDel="00EB6773" w:rsidRDefault="00C21BE3">
          <w:pPr>
            <w:pStyle w:val="TOC1"/>
            <w:tabs>
              <w:tab w:val="right" w:leader="dot" w:pos="9628"/>
            </w:tabs>
            <w:rPr>
              <w:ins w:id="168" w:author="CCCCC" w:date="2017-06-19T19:32:00Z"/>
              <w:del w:id="169" w:author="Cédric" w:date="2017-06-22T10:44:00Z"/>
              <w:rFonts w:asciiTheme="minorHAnsi" w:eastAsiaTheme="minorEastAsia" w:hAnsiTheme="minorHAnsi" w:cstheme="minorBidi"/>
              <w:noProof/>
              <w:kern w:val="0"/>
              <w:sz w:val="22"/>
              <w:szCs w:val="22"/>
              <w:lang w:eastAsia="fr-FR" w:bidi="ar-SA"/>
            </w:rPr>
          </w:pPr>
          <w:ins w:id="170" w:author="CCCCC" w:date="2017-06-19T19:32:00Z">
            <w:del w:id="171" w:author="Cédric" w:date="2017-06-22T10:44:00Z">
              <w:r w:rsidRPr="00EB6773" w:rsidDel="00EB6773">
                <w:rPr>
                  <w:rStyle w:val="Hyperlink"/>
                  <w:noProof/>
                </w:rPr>
                <w:delText>Gestion de projet</w:delText>
              </w:r>
              <w:r w:rsidDel="00EB6773">
                <w:rPr>
                  <w:noProof/>
                  <w:webHidden/>
                </w:rPr>
                <w:tab/>
                <w:delText>2</w:delText>
              </w:r>
            </w:del>
          </w:ins>
        </w:p>
        <w:p w14:paraId="1230CF7E" w14:textId="77777777" w:rsidR="00C21BE3" w:rsidDel="00EB6773" w:rsidRDefault="00C21BE3">
          <w:pPr>
            <w:pStyle w:val="TOC1"/>
            <w:tabs>
              <w:tab w:val="right" w:leader="dot" w:pos="9628"/>
            </w:tabs>
            <w:rPr>
              <w:ins w:id="172" w:author="CCCCC" w:date="2017-06-19T19:32:00Z"/>
              <w:del w:id="173" w:author="Cédric" w:date="2017-06-22T10:44:00Z"/>
              <w:rFonts w:asciiTheme="minorHAnsi" w:eastAsiaTheme="minorEastAsia" w:hAnsiTheme="minorHAnsi" w:cstheme="minorBidi"/>
              <w:noProof/>
              <w:kern w:val="0"/>
              <w:sz w:val="22"/>
              <w:szCs w:val="22"/>
              <w:lang w:eastAsia="fr-FR" w:bidi="ar-SA"/>
            </w:rPr>
          </w:pPr>
          <w:ins w:id="174" w:author="CCCCC" w:date="2017-06-19T19:32:00Z">
            <w:del w:id="175" w:author="Cédric" w:date="2017-06-22T10:44:00Z">
              <w:r w:rsidRPr="00EB6773" w:rsidDel="00EB6773">
                <w:rPr>
                  <w:rStyle w:val="Hyperlink"/>
                  <w:noProof/>
                </w:rPr>
                <w:delText>Répartition du temps de travail</w:delText>
              </w:r>
              <w:r w:rsidDel="00EB6773">
                <w:rPr>
                  <w:noProof/>
                  <w:webHidden/>
                </w:rPr>
                <w:tab/>
                <w:delText>3</w:delText>
              </w:r>
            </w:del>
          </w:ins>
        </w:p>
        <w:p w14:paraId="7594C40D" w14:textId="77777777" w:rsidR="00C21BE3" w:rsidDel="00EB6773" w:rsidRDefault="00C21BE3">
          <w:pPr>
            <w:pStyle w:val="TOC1"/>
            <w:tabs>
              <w:tab w:val="right" w:leader="dot" w:pos="9628"/>
            </w:tabs>
            <w:rPr>
              <w:ins w:id="176" w:author="CCCCC" w:date="2017-06-19T19:32:00Z"/>
              <w:del w:id="177" w:author="Cédric" w:date="2017-06-22T10:44:00Z"/>
              <w:rFonts w:asciiTheme="minorHAnsi" w:eastAsiaTheme="minorEastAsia" w:hAnsiTheme="minorHAnsi" w:cstheme="minorBidi"/>
              <w:noProof/>
              <w:kern w:val="0"/>
              <w:sz w:val="22"/>
              <w:szCs w:val="22"/>
              <w:lang w:eastAsia="fr-FR" w:bidi="ar-SA"/>
            </w:rPr>
          </w:pPr>
          <w:ins w:id="178" w:author="CCCCC" w:date="2017-06-19T19:32:00Z">
            <w:del w:id="179" w:author="Cédric" w:date="2017-06-22T10:44:00Z">
              <w:r w:rsidRPr="00EB6773" w:rsidDel="00EB6773">
                <w:rPr>
                  <w:rStyle w:val="Hyperlink"/>
                  <w:noProof/>
                </w:rPr>
                <w:delText>Technologies utilisées</w:delText>
              </w:r>
              <w:r w:rsidDel="00EB6773">
                <w:rPr>
                  <w:noProof/>
                  <w:webHidden/>
                </w:rPr>
                <w:tab/>
                <w:delText>4</w:delText>
              </w:r>
            </w:del>
          </w:ins>
        </w:p>
        <w:p w14:paraId="67321829" w14:textId="77777777" w:rsidR="00C21BE3" w:rsidDel="00EB6773" w:rsidRDefault="00C21BE3">
          <w:pPr>
            <w:pStyle w:val="TOC2"/>
            <w:tabs>
              <w:tab w:val="right" w:leader="dot" w:pos="9628"/>
            </w:tabs>
            <w:rPr>
              <w:ins w:id="180" w:author="CCCCC" w:date="2017-06-19T19:32:00Z"/>
              <w:del w:id="181" w:author="Cédric" w:date="2017-06-22T10:44:00Z"/>
              <w:rFonts w:asciiTheme="minorHAnsi" w:eastAsiaTheme="minorEastAsia" w:hAnsiTheme="minorHAnsi" w:cstheme="minorBidi"/>
              <w:noProof/>
              <w:kern w:val="0"/>
              <w:sz w:val="22"/>
              <w:szCs w:val="22"/>
              <w:lang w:eastAsia="fr-FR" w:bidi="ar-SA"/>
            </w:rPr>
          </w:pPr>
          <w:ins w:id="182" w:author="CCCCC" w:date="2017-06-19T19:32:00Z">
            <w:del w:id="183" w:author="Cédric" w:date="2017-06-22T10:44:00Z">
              <w:r w:rsidRPr="00EB6773" w:rsidDel="00EB6773">
                <w:rPr>
                  <w:rStyle w:val="Hyperlink"/>
                  <w:noProof/>
                </w:rPr>
                <w:delText>NodeJS</w:delText>
              </w:r>
              <w:r w:rsidDel="00EB6773">
                <w:rPr>
                  <w:noProof/>
                  <w:webHidden/>
                </w:rPr>
                <w:tab/>
                <w:delText>4</w:delText>
              </w:r>
            </w:del>
          </w:ins>
        </w:p>
        <w:p w14:paraId="07D5DD66" w14:textId="77777777" w:rsidR="00C21BE3" w:rsidDel="00EB6773" w:rsidRDefault="00C21BE3">
          <w:pPr>
            <w:pStyle w:val="TOC2"/>
            <w:tabs>
              <w:tab w:val="right" w:leader="dot" w:pos="9628"/>
            </w:tabs>
            <w:rPr>
              <w:ins w:id="184" w:author="CCCCC" w:date="2017-06-19T19:32:00Z"/>
              <w:del w:id="185" w:author="Cédric" w:date="2017-06-22T10:44:00Z"/>
              <w:rFonts w:asciiTheme="minorHAnsi" w:eastAsiaTheme="minorEastAsia" w:hAnsiTheme="minorHAnsi" w:cstheme="minorBidi"/>
              <w:noProof/>
              <w:kern w:val="0"/>
              <w:sz w:val="22"/>
              <w:szCs w:val="22"/>
              <w:lang w:eastAsia="fr-FR" w:bidi="ar-SA"/>
            </w:rPr>
          </w:pPr>
          <w:ins w:id="186" w:author="CCCCC" w:date="2017-06-19T19:32:00Z">
            <w:del w:id="187" w:author="Cédric" w:date="2017-06-22T10:44:00Z">
              <w:r w:rsidRPr="00EB6773" w:rsidDel="00EB6773">
                <w:rPr>
                  <w:rStyle w:val="Hyperlink"/>
                  <w:noProof/>
                </w:rPr>
                <w:delText>Yarn</w:delText>
              </w:r>
              <w:r w:rsidDel="00EB6773">
                <w:rPr>
                  <w:noProof/>
                  <w:webHidden/>
                </w:rPr>
                <w:tab/>
                <w:delText>4</w:delText>
              </w:r>
            </w:del>
          </w:ins>
        </w:p>
        <w:p w14:paraId="329B593D" w14:textId="77777777" w:rsidR="00C21BE3" w:rsidDel="00EB6773" w:rsidRDefault="00C21BE3">
          <w:pPr>
            <w:pStyle w:val="TOC2"/>
            <w:tabs>
              <w:tab w:val="right" w:leader="dot" w:pos="9628"/>
            </w:tabs>
            <w:rPr>
              <w:ins w:id="188" w:author="CCCCC" w:date="2017-06-19T19:32:00Z"/>
              <w:del w:id="189" w:author="Cédric" w:date="2017-06-22T10:44:00Z"/>
              <w:rFonts w:asciiTheme="minorHAnsi" w:eastAsiaTheme="minorEastAsia" w:hAnsiTheme="minorHAnsi" w:cstheme="minorBidi"/>
              <w:noProof/>
              <w:kern w:val="0"/>
              <w:sz w:val="22"/>
              <w:szCs w:val="22"/>
              <w:lang w:eastAsia="fr-FR" w:bidi="ar-SA"/>
            </w:rPr>
          </w:pPr>
          <w:ins w:id="190" w:author="CCCCC" w:date="2017-06-19T19:32:00Z">
            <w:del w:id="191" w:author="Cédric" w:date="2017-06-22T10:44:00Z">
              <w:r w:rsidRPr="00EB6773" w:rsidDel="00EB6773">
                <w:rPr>
                  <w:rStyle w:val="Hyperlink"/>
                  <w:noProof/>
                </w:rPr>
                <w:delText>ReactJS</w:delText>
              </w:r>
              <w:r w:rsidDel="00EB6773">
                <w:rPr>
                  <w:noProof/>
                  <w:webHidden/>
                </w:rPr>
                <w:tab/>
                <w:delText>4</w:delText>
              </w:r>
            </w:del>
          </w:ins>
        </w:p>
        <w:p w14:paraId="0CBB4212" w14:textId="77777777" w:rsidR="00C21BE3" w:rsidDel="00EB6773" w:rsidRDefault="00C21BE3">
          <w:pPr>
            <w:pStyle w:val="TOC2"/>
            <w:tabs>
              <w:tab w:val="right" w:leader="dot" w:pos="9628"/>
            </w:tabs>
            <w:rPr>
              <w:ins w:id="192" w:author="CCCCC" w:date="2017-06-19T19:32:00Z"/>
              <w:del w:id="193" w:author="Cédric" w:date="2017-06-22T10:44:00Z"/>
              <w:rFonts w:asciiTheme="minorHAnsi" w:eastAsiaTheme="minorEastAsia" w:hAnsiTheme="minorHAnsi" w:cstheme="minorBidi"/>
              <w:noProof/>
              <w:kern w:val="0"/>
              <w:sz w:val="22"/>
              <w:szCs w:val="22"/>
              <w:lang w:eastAsia="fr-FR" w:bidi="ar-SA"/>
            </w:rPr>
          </w:pPr>
          <w:ins w:id="194" w:author="CCCCC" w:date="2017-06-19T19:32:00Z">
            <w:del w:id="195" w:author="Cédric" w:date="2017-06-22T10:44:00Z">
              <w:r w:rsidRPr="00EB6773" w:rsidDel="00EB6773">
                <w:rPr>
                  <w:rStyle w:val="Hyperlink"/>
                  <w:noProof/>
                </w:rPr>
                <w:delText>Redis</w:delText>
              </w:r>
              <w:r w:rsidDel="00EB6773">
                <w:rPr>
                  <w:noProof/>
                  <w:webHidden/>
                </w:rPr>
                <w:tab/>
                <w:delText>4</w:delText>
              </w:r>
            </w:del>
          </w:ins>
        </w:p>
        <w:p w14:paraId="06E255E7" w14:textId="77777777" w:rsidR="00C21BE3" w:rsidDel="00EB6773" w:rsidRDefault="00C21BE3">
          <w:pPr>
            <w:pStyle w:val="TOC2"/>
            <w:tabs>
              <w:tab w:val="right" w:leader="dot" w:pos="9628"/>
            </w:tabs>
            <w:rPr>
              <w:ins w:id="196" w:author="CCCCC" w:date="2017-06-19T19:32:00Z"/>
              <w:del w:id="197" w:author="Cédric" w:date="2017-06-22T10:44:00Z"/>
              <w:rFonts w:asciiTheme="minorHAnsi" w:eastAsiaTheme="minorEastAsia" w:hAnsiTheme="minorHAnsi" w:cstheme="minorBidi"/>
              <w:noProof/>
              <w:kern w:val="0"/>
              <w:sz w:val="22"/>
              <w:szCs w:val="22"/>
              <w:lang w:eastAsia="fr-FR" w:bidi="ar-SA"/>
            </w:rPr>
          </w:pPr>
          <w:ins w:id="198" w:author="CCCCC" w:date="2017-06-19T19:32:00Z">
            <w:del w:id="199" w:author="Cédric" w:date="2017-06-22T10:44:00Z">
              <w:r w:rsidRPr="00EB6773" w:rsidDel="00EB6773">
                <w:rPr>
                  <w:rStyle w:val="Hyperlink"/>
                  <w:noProof/>
                </w:rPr>
                <w:delText>Babel</w:delText>
              </w:r>
              <w:r w:rsidDel="00EB6773">
                <w:rPr>
                  <w:noProof/>
                  <w:webHidden/>
                </w:rPr>
                <w:tab/>
                <w:delText>5</w:delText>
              </w:r>
            </w:del>
          </w:ins>
        </w:p>
        <w:p w14:paraId="34063C96" w14:textId="77777777" w:rsidR="00C21BE3" w:rsidDel="00EB6773" w:rsidRDefault="00C21BE3">
          <w:pPr>
            <w:pStyle w:val="TOC2"/>
            <w:tabs>
              <w:tab w:val="right" w:leader="dot" w:pos="9628"/>
            </w:tabs>
            <w:rPr>
              <w:ins w:id="200" w:author="CCCCC" w:date="2017-06-19T19:32:00Z"/>
              <w:del w:id="201" w:author="Cédric" w:date="2017-06-22T10:44:00Z"/>
              <w:rFonts w:asciiTheme="minorHAnsi" w:eastAsiaTheme="minorEastAsia" w:hAnsiTheme="minorHAnsi" w:cstheme="minorBidi"/>
              <w:noProof/>
              <w:kern w:val="0"/>
              <w:sz w:val="22"/>
              <w:szCs w:val="22"/>
              <w:lang w:eastAsia="fr-FR" w:bidi="ar-SA"/>
            </w:rPr>
          </w:pPr>
          <w:ins w:id="202" w:author="CCCCC" w:date="2017-06-19T19:32:00Z">
            <w:del w:id="203" w:author="Cédric" w:date="2017-06-22T10:44:00Z">
              <w:r w:rsidRPr="00EB6773" w:rsidDel="00EB6773">
                <w:rPr>
                  <w:rStyle w:val="Hyperlink"/>
                  <w:noProof/>
                </w:rPr>
                <w:delText>Redis</w:delText>
              </w:r>
              <w:r w:rsidDel="00EB6773">
                <w:rPr>
                  <w:noProof/>
                  <w:webHidden/>
                </w:rPr>
                <w:tab/>
                <w:delText>5</w:delText>
              </w:r>
            </w:del>
          </w:ins>
        </w:p>
        <w:p w14:paraId="6E4F0CC6" w14:textId="77777777" w:rsidR="00C21BE3" w:rsidDel="00EB6773" w:rsidRDefault="00C21BE3">
          <w:pPr>
            <w:pStyle w:val="TOC1"/>
            <w:tabs>
              <w:tab w:val="right" w:leader="dot" w:pos="9628"/>
            </w:tabs>
            <w:rPr>
              <w:ins w:id="204" w:author="CCCCC" w:date="2017-06-19T19:32:00Z"/>
              <w:del w:id="205" w:author="Cédric" w:date="2017-06-22T10:44:00Z"/>
              <w:rFonts w:asciiTheme="minorHAnsi" w:eastAsiaTheme="minorEastAsia" w:hAnsiTheme="minorHAnsi" w:cstheme="minorBidi"/>
              <w:noProof/>
              <w:kern w:val="0"/>
              <w:sz w:val="22"/>
              <w:szCs w:val="22"/>
              <w:lang w:eastAsia="fr-FR" w:bidi="ar-SA"/>
            </w:rPr>
          </w:pPr>
          <w:ins w:id="206" w:author="CCCCC" w:date="2017-06-19T19:32:00Z">
            <w:del w:id="207" w:author="Cédric" w:date="2017-06-22T10:44:00Z">
              <w:r w:rsidRPr="00EB6773" w:rsidDel="00EB6773">
                <w:rPr>
                  <w:rStyle w:val="Hyperlink"/>
                  <w:noProof/>
                </w:rPr>
                <w:delText>Travail réalisé</w:delText>
              </w:r>
              <w:r w:rsidDel="00EB6773">
                <w:rPr>
                  <w:noProof/>
                  <w:webHidden/>
                </w:rPr>
                <w:tab/>
                <w:delText>6</w:delText>
              </w:r>
            </w:del>
          </w:ins>
        </w:p>
        <w:p w14:paraId="69A9F04D" w14:textId="77777777" w:rsidR="00C21BE3" w:rsidDel="00EB6773" w:rsidRDefault="00C21BE3">
          <w:pPr>
            <w:pStyle w:val="TOC2"/>
            <w:tabs>
              <w:tab w:val="right" w:leader="dot" w:pos="9628"/>
            </w:tabs>
            <w:rPr>
              <w:ins w:id="208" w:author="CCCCC" w:date="2017-06-19T19:32:00Z"/>
              <w:del w:id="209" w:author="Cédric" w:date="2017-06-22T10:44:00Z"/>
              <w:rFonts w:asciiTheme="minorHAnsi" w:eastAsiaTheme="minorEastAsia" w:hAnsiTheme="minorHAnsi" w:cstheme="minorBidi"/>
              <w:noProof/>
              <w:kern w:val="0"/>
              <w:sz w:val="22"/>
              <w:szCs w:val="22"/>
              <w:lang w:eastAsia="fr-FR" w:bidi="ar-SA"/>
            </w:rPr>
          </w:pPr>
          <w:ins w:id="210" w:author="CCCCC" w:date="2017-06-19T19:32:00Z">
            <w:del w:id="211" w:author="Cédric" w:date="2017-06-22T10:44:00Z">
              <w:r w:rsidRPr="00EB6773" w:rsidDel="00EB6773">
                <w:rPr>
                  <w:rStyle w:val="Hyperlink"/>
                  <w:noProof/>
                </w:rPr>
                <w:delText>Prise en main des différents outils</w:delText>
              </w:r>
              <w:r w:rsidDel="00EB6773">
                <w:rPr>
                  <w:noProof/>
                  <w:webHidden/>
                </w:rPr>
                <w:tab/>
                <w:delText>6</w:delText>
              </w:r>
            </w:del>
          </w:ins>
        </w:p>
        <w:p w14:paraId="3774BB3A" w14:textId="77777777" w:rsidR="00C21BE3" w:rsidDel="00EB6773" w:rsidRDefault="00C21BE3">
          <w:pPr>
            <w:pStyle w:val="TOC3"/>
            <w:tabs>
              <w:tab w:val="right" w:leader="dot" w:pos="9628"/>
            </w:tabs>
            <w:rPr>
              <w:ins w:id="212" w:author="CCCCC" w:date="2017-06-19T19:32:00Z"/>
              <w:del w:id="213" w:author="Cédric" w:date="2017-06-22T10:44:00Z"/>
              <w:rFonts w:asciiTheme="minorHAnsi" w:eastAsiaTheme="minorEastAsia" w:hAnsiTheme="minorHAnsi" w:cstheme="minorBidi"/>
              <w:noProof/>
              <w:kern w:val="0"/>
              <w:sz w:val="22"/>
              <w:szCs w:val="22"/>
              <w:lang w:eastAsia="fr-FR" w:bidi="ar-SA"/>
            </w:rPr>
          </w:pPr>
          <w:ins w:id="214" w:author="CCCCC" w:date="2017-06-19T19:32:00Z">
            <w:del w:id="215" w:author="Cédric" w:date="2017-06-22T10:44:00Z">
              <w:r w:rsidRPr="00EB6773" w:rsidDel="00EB6773">
                <w:rPr>
                  <w:rStyle w:val="Hyperlink"/>
                  <w:noProof/>
                </w:rPr>
                <w:delText>ES6</w:delText>
              </w:r>
              <w:r w:rsidDel="00EB6773">
                <w:rPr>
                  <w:noProof/>
                  <w:webHidden/>
                </w:rPr>
                <w:tab/>
                <w:delText>6</w:delText>
              </w:r>
            </w:del>
          </w:ins>
        </w:p>
        <w:p w14:paraId="143F6036" w14:textId="77777777" w:rsidR="00C21BE3" w:rsidDel="00EB6773" w:rsidRDefault="00C21BE3">
          <w:pPr>
            <w:pStyle w:val="TOC3"/>
            <w:tabs>
              <w:tab w:val="right" w:leader="dot" w:pos="9628"/>
            </w:tabs>
            <w:rPr>
              <w:ins w:id="216" w:author="CCCCC" w:date="2017-06-19T19:32:00Z"/>
              <w:del w:id="217" w:author="Cédric" w:date="2017-06-22T10:44:00Z"/>
              <w:rFonts w:asciiTheme="minorHAnsi" w:eastAsiaTheme="minorEastAsia" w:hAnsiTheme="minorHAnsi" w:cstheme="minorBidi"/>
              <w:noProof/>
              <w:kern w:val="0"/>
              <w:sz w:val="22"/>
              <w:szCs w:val="22"/>
              <w:lang w:eastAsia="fr-FR" w:bidi="ar-SA"/>
            </w:rPr>
          </w:pPr>
          <w:ins w:id="218" w:author="CCCCC" w:date="2017-06-19T19:32:00Z">
            <w:del w:id="219" w:author="Cédric" w:date="2017-06-22T10:44:00Z">
              <w:r w:rsidRPr="00EB6773" w:rsidDel="00EB6773">
                <w:rPr>
                  <w:rStyle w:val="Hyperlink"/>
                  <w:noProof/>
                </w:rPr>
                <w:delText>Redux</w:delText>
              </w:r>
              <w:r w:rsidDel="00EB6773">
                <w:rPr>
                  <w:noProof/>
                  <w:webHidden/>
                </w:rPr>
                <w:tab/>
                <w:delText>6</w:delText>
              </w:r>
            </w:del>
          </w:ins>
        </w:p>
        <w:p w14:paraId="5E5ABDAC" w14:textId="77777777" w:rsidR="00C21BE3" w:rsidDel="00EB6773" w:rsidRDefault="00C21BE3">
          <w:pPr>
            <w:pStyle w:val="TOC3"/>
            <w:tabs>
              <w:tab w:val="right" w:leader="dot" w:pos="9628"/>
            </w:tabs>
            <w:rPr>
              <w:ins w:id="220" w:author="CCCCC" w:date="2017-06-19T19:32:00Z"/>
              <w:del w:id="221" w:author="Cédric" w:date="2017-06-22T10:44:00Z"/>
              <w:rFonts w:asciiTheme="minorHAnsi" w:eastAsiaTheme="minorEastAsia" w:hAnsiTheme="minorHAnsi" w:cstheme="minorBidi"/>
              <w:noProof/>
              <w:kern w:val="0"/>
              <w:sz w:val="22"/>
              <w:szCs w:val="22"/>
              <w:lang w:eastAsia="fr-FR" w:bidi="ar-SA"/>
            </w:rPr>
          </w:pPr>
          <w:ins w:id="222" w:author="CCCCC" w:date="2017-06-19T19:32:00Z">
            <w:del w:id="223" w:author="Cédric" w:date="2017-06-22T10:44:00Z">
              <w:r w:rsidRPr="00EB6773" w:rsidDel="00EB6773">
                <w:rPr>
                  <w:rStyle w:val="Hyperlink"/>
                  <w:noProof/>
                </w:rPr>
                <w:delText>Lodash</w:delText>
              </w:r>
              <w:r w:rsidDel="00EB6773">
                <w:rPr>
                  <w:noProof/>
                  <w:webHidden/>
                </w:rPr>
                <w:tab/>
                <w:delText>7</w:delText>
              </w:r>
            </w:del>
          </w:ins>
        </w:p>
        <w:p w14:paraId="5A2B6951" w14:textId="77777777" w:rsidR="00C21BE3" w:rsidDel="00EB6773" w:rsidRDefault="00C21BE3">
          <w:pPr>
            <w:pStyle w:val="TOC2"/>
            <w:tabs>
              <w:tab w:val="right" w:leader="dot" w:pos="9628"/>
            </w:tabs>
            <w:rPr>
              <w:ins w:id="224" w:author="CCCCC" w:date="2017-06-19T19:32:00Z"/>
              <w:del w:id="225" w:author="Cédric" w:date="2017-06-22T10:44:00Z"/>
              <w:rFonts w:asciiTheme="minorHAnsi" w:eastAsiaTheme="minorEastAsia" w:hAnsiTheme="minorHAnsi" w:cstheme="minorBidi"/>
              <w:noProof/>
              <w:kern w:val="0"/>
              <w:sz w:val="22"/>
              <w:szCs w:val="22"/>
              <w:lang w:eastAsia="fr-FR" w:bidi="ar-SA"/>
            </w:rPr>
          </w:pPr>
          <w:ins w:id="226" w:author="CCCCC" w:date="2017-06-19T19:32:00Z">
            <w:del w:id="227" w:author="Cédric" w:date="2017-06-22T10:44:00Z">
              <w:r w:rsidRPr="00EB6773" w:rsidDel="00EB6773">
                <w:rPr>
                  <w:rStyle w:val="Hyperlink"/>
                  <w:noProof/>
                </w:rPr>
                <w:delText>Développement du module withState</w:delText>
              </w:r>
              <w:r w:rsidDel="00EB6773">
                <w:rPr>
                  <w:noProof/>
                  <w:webHidden/>
                </w:rPr>
                <w:tab/>
                <w:delText>7</w:delText>
              </w:r>
            </w:del>
          </w:ins>
        </w:p>
        <w:p w14:paraId="4E742F9A" w14:textId="77777777" w:rsidR="00C21BE3" w:rsidDel="00EB6773" w:rsidRDefault="00C21BE3">
          <w:pPr>
            <w:pStyle w:val="TOC3"/>
            <w:tabs>
              <w:tab w:val="right" w:leader="dot" w:pos="9628"/>
            </w:tabs>
            <w:rPr>
              <w:ins w:id="228" w:author="CCCCC" w:date="2017-06-19T19:32:00Z"/>
              <w:del w:id="229" w:author="Cédric" w:date="2017-06-22T10:44:00Z"/>
              <w:rFonts w:asciiTheme="minorHAnsi" w:eastAsiaTheme="minorEastAsia" w:hAnsiTheme="minorHAnsi" w:cstheme="minorBidi"/>
              <w:noProof/>
              <w:kern w:val="0"/>
              <w:sz w:val="22"/>
              <w:szCs w:val="22"/>
              <w:lang w:eastAsia="fr-FR" w:bidi="ar-SA"/>
            </w:rPr>
          </w:pPr>
          <w:ins w:id="230" w:author="CCCCC" w:date="2017-06-19T19:32:00Z">
            <w:del w:id="231" w:author="Cédric" w:date="2017-06-22T10:44:00Z">
              <w:r w:rsidRPr="00EB6773" w:rsidDel="00EB6773">
                <w:rPr>
                  <w:rStyle w:val="Hyperlink"/>
                  <w:noProof/>
                </w:rPr>
                <w:delText>Objectifs</w:delText>
              </w:r>
              <w:r w:rsidDel="00EB6773">
                <w:rPr>
                  <w:noProof/>
                  <w:webHidden/>
                </w:rPr>
                <w:tab/>
                <w:delText>7</w:delText>
              </w:r>
            </w:del>
          </w:ins>
        </w:p>
        <w:p w14:paraId="5A53055B" w14:textId="77777777" w:rsidR="00C21BE3" w:rsidDel="00EB6773" w:rsidRDefault="00C21BE3">
          <w:pPr>
            <w:pStyle w:val="TOC3"/>
            <w:tabs>
              <w:tab w:val="right" w:leader="dot" w:pos="9628"/>
            </w:tabs>
            <w:rPr>
              <w:ins w:id="232" w:author="CCCCC" w:date="2017-06-19T19:32:00Z"/>
              <w:del w:id="233" w:author="Cédric" w:date="2017-06-22T10:44:00Z"/>
              <w:rFonts w:asciiTheme="minorHAnsi" w:eastAsiaTheme="minorEastAsia" w:hAnsiTheme="minorHAnsi" w:cstheme="minorBidi"/>
              <w:noProof/>
              <w:kern w:val="0"/>
              <w:sz w:val="22"/>
              <w:szCs w:val="22"/>
              <w:lang w:eastAsia="fr-FR" w:bidi="ar-SA"/>
            </w:rPr>
          </w:pPr>
          <w:ins w:id="234" w:author="CCCCC" w:date="2017-06-19T19:32:00Z">
            <w:del w:id="235" w:author="Cédric" w:date="2017-06-22T10:44:00Z">
              <w:r w:rsidRPr="00EB6773" w:rsidDel="00EB6773">
                <w:rPr>
                  <w:rStyle w:val="Hyperlink"/>
                  <w:noProof/>
                </w:rPr>
                <w:delText>Réalisation</w:delText>
              </w:r>
              <w:r w:rsidDel="00EB6773">
                <w:rPr>
                  <w:noProof/>
                  <w:webHidden/>
                </w:rPr>
                <w:tab/>
                <w:delText>8</w:delText>
              </w:r>
            </w:del>
          </w:ins>
        </w:p>
        <w:p w14:paraId="3E0148CE" w14:textId="77777777" w:rsidR="00C21BE3" w:rsidDel="00EB6773" w:rsidRDefault="00C21BE3">
          <w:pPr>
            <w:pStyle w:val="TOC3"/>
            <w:tabs>
              <w:tab w:val="right" w:leader="dot" w:pos="9628"/>
            </w:tabs>
            <w:rPr>
              <w:ins w:id="236" w:author="CCCCC" w:date="2017-06-19T19:32:00Z"/>
              <w:del w:id="237" w:author="Cédric" w:date="2017-06-22T10:44:00Z"/>
              <w:rFonts w:asciiTheme="minorHAnsi" w:eastAsiaTheme="minorEastAsia" w:hAnsiTheme="minorHAnsi" w:cstheme="minorBidi"/>
              <w:noProof/>
              <w:kern w:val="0"/>
              <w:sz w:val="22"/>
              <w:szCs w:val="22"/>
              <w:lang w:eastAsia="fr-FR" w:bidi="ar-SA"/>
            </w:rPr>
          </w:pPr>
          <w:ins w:id="238" w:author="CCCCC" w:date="2017-06-19T19:32:00Z">
            <w:del w:id="239" w:author="Cédric" w:date="2017-06-22T10:44:00Z">
              <w:r w:rsidRPr="00EB6773" w:rsidDel="00EB6773">
                <w:rPr>
                  <w:rStyle w:val="Hyperlink"/>
                  <w:noProof/>
                </w:rPr>
                <w:delText>Tests</w:delText>
              </w:r>
              <w:r w:rsidDel="00EB6773">
                <w:rPr>
                  <w:noProof/>
                  <w:webHidden/>
                </w:rPr>
                <w:tab/>
                <w:delText>12</w:delText>
              </w:r>
            </w:del>
          </w:ins>
        </w:p>
        <w:p w14:paraId="5252CB05" w14:textId="77777777" w:rsidR="00C21BE3" w:rsidDel="00EB6773" w:rsidRDefault="00C21BE3">
          <w:pPr>
            <w:pStyle w:val="TOC2"/>
            <w:tabs>
              <w:tab w:val="right" w:leader="dot" w:pos="9628"/>
            </w:tabs>
            <w:rPr>
              <w:ins w:id="240" w:author="CCCCC" w:date="2017-06-19T19:32:00Z"/>
              <w:del w:id="241" w:author="Cédric" w:date="2017-06-22T10:44:00Z"/>
              <w:rFonts w:asciiTheme="minorHAnsi" w:eastAsiaTheme="minorEastAsia" w:hAnsiTheme="minorHAnsi" w:cstheme="minorBidi"/>
              <w:noProof/>
              <w:kern w:val="0"/>
              <w:sz w:val="22"/>
              <w:szCs w:val="22"/>
              <w:lang w:eastAsia="fr-FR" w:bidi="ar-SA"/>
            </w:rPr>
          </w:pPr>
          <w:ins w:id="242" w:author="CCCCC" w:date="2017-06-19T19:32:00Z">
            <w:del w:id="243" w:author="Cédric" w:date="2017-06-22T10:44:00Z">
              <w:r w:rsidRPr="00EB6773" w:rsidDel="00EB6773">
                <w:rPr>
                  <w:rStyle w:val="Hyperlink"/>
                  <w:noProof/>
                </w:rPr>
                <w:delText>Développement de Xen Orchestra</w:delText>
              </w:r>
              <w:r w:rsidDel="00EB6773">
                <w:rPr>
                  <w:noProof/>
                  <w:webHidden/>
                </w:rPr>
                <w:tab/>
                <w:delText>13</w:delText>
              </w:r>
            </w:del>
          </w:ins>
        </w:p>
        <w:p w14:paraId="4D4363E5" w14:textId="77777777" w:rsidR="00C21BE3" w:rsidDel="00EB6773" w:rsidRDefault="00C21BE3">
          <w:pPr>
            <w:pStyle w:val="TOC3"/>
            <w:tabs>
              <w:tab w:val="right" w:leader="dot" w:pos="9628"/>
            </w:tabs>
            <w:rPr>
              <w:ins w:id="244" w:author="CCCCC" w:date="2017-06-19T19:32:00Z"/>
              <w:del w:id="245" w:author="Cédric" w:date="2017-06-22T10:44:00Z"/>
              <w:rFonts w:asciiTheme="minorHAnsi" w:eastAsiaTheme="minorEastAsia" w:hAnsiTheme="minorHAnsi" w:cstheme="minorBidi"/>
              <w:noProof/>
              <w:kern w:val="0"/>
              <w:sz w:val="22"/>
              <w:szCs w:val="22"/>
              <w:lang w:eastAsia="fr-FR" w:bidi="ar-SA"/>
            </w:rPr>
          </w:pPr>
          <w:ins w:id="246" w:author="CCCCC" w:date="2017-06-19T19:32:00Z">
            <w:del w:id="247" w:author="Cédric" w:date="2017-06-22T10:44:00Z">
              <w:r w:rsidRPr="00EB6773" w:rsidDel="00EB6773">
                <w:rPr>
                  <w:rStyle w:val="Hyperlink"/>
                  <w:noProof/>
                </w:rPr>
                <w:delText>Présentation de Xen Orchestra</w:delText>
              </w:r>
              <w:r w:rsidDel="00EB6773">
                <w:rPr>
                  <w:noProof/>
                  <w:webHidden/>
                </w:rPr>
                <w:tab/>
                <w:delText>13</w:delText>
              </w:r>
            </w:del>
          </w:ins>
        </w:p>
        <w:p w14:paraId="2D5C234E" w14:textId="77777777" w:rsidR="00C21BE3" w:rsidDel="00EB6773" w:rsidRDefault="00C21BE3">
          <w:pPr>
            <w:pStyle w:val="TOC3"/>
            <w:tabs>
              <w:tab w:val="right" w:leader="dot" w:pos="9628"/>
            </w:tabs>
            <w:rPr>
              <w:ins w:id="248" w:author="CCCCC" w:date="2017-06-19T19:32:00Z"/>
              <w:del w:id="249" w:author="Cédric" w:date="2017-06-22T10:44:00Z"/>
              <w:rFonts w:asciiTheme="minorHAnsi" w:eastAsiaTheme="minorEastAsia" w:hAnsiTheme="minorHAnsi" w:cstheme="minorBidi"/>
              <w:noProof/>
              <w:kern w:val="0"/>
              <w:sz w:val="22"/>
              <w:szCs w:val="22"/>
              <w:lang w:eastAsia="fr-FR" w:bidi="ar-SA"/>
            </w:rPr>
          </w:pPr>
          <w:ins w:id="250" w:author="CCCCC" w:date="2017-06-19T19:32:00Z">
            <w:del w:id="251" w:author="Cédric" w:date="2017-06-22T10:44:00Z">
              <w:r w:rsidRPr="00EB6773" w:rsidDel="00EB6773">
                <w:rPr>
                  <w:rStyle w:val="Hyperlink"/>
                  <w:noProof/>
                </w:rPr>
                <w:delText>Afficher une icône orange quand l'hôte est indisponible</w:delText>
              </w:r>
              <w:r w:rsidDel="00EB6773">
                <w:rPr>
                  <w:noProof/>
                  <w:webHidden/>
                </w:rPr>
                <w:tab/>
                <w:delText>17</w:delText>
              </w:r>
            </w:del>
          </w:ins>
        </w:p>
        <w:p w14:paraId="42C33C61" w14:textId="77777777" w:rsidR="00C21BE3" w:rsidDel="00EB6773" w:rsidRDefault="00C21BE3">
          <w:pPr>
            <w:pStyle w:val="TOC3"/>
            <w:tabs>
              <w:tab w:val="right" w:leader="dot" w:pos="9628"/>
            </w:tabs>
            <w:rPr>
              <w:ins w:id="252" w:author="CCCCC" w:date="2017-06-19T19:32:00Z"/>
              <w:del w:id="253" w:author="Cédric" w:date="2017-06-22T10:44:00Z"/>
              <w:rFonts w:asciiTheme="minorHAnsi" w:eastAsiaTheme="minorEastAsia" w:hAnsiTheme="minorHAnsi" w:cstheme="minorBidi"/>
              <w:noProof/>
              <w:kern w:val="0"/>
              <w:sz w:val="22"/>
              <w:szCs w:val="22"/>
              <w:lang w:eastAsia="fr-FR" w:bidi="ar-SA"/>
            </w:rPr>
          </w:pPr>
          <w:ins w:id="254" w:author="CCCCC" w:date="2017-06-19T19:32:00Z">
            <w:del w:id="255" w:author="Cédric" w:date="2017-06-22T10:44:00Z">
              <w:r w:rsidRPr="00EB6773" w:rsidDel="00EB6773">
                <w:rPr>
                  <w:rStyle w:val="Hyperlink"/>
                  <w:noProof/>
                </w:rPr>
                <w:delText>Demander une confirmation quand une mise à jour est faite depuis la vue d'un pool</w:delText>
              </w:r>
              <w:r w:rsidDel="00EB6773">
                <w:rPr>
                  <w:noProof/>
                  <w:webHidden/>
                </w:rPr>
                <w:tab/>
                <w:delText>18</w:delText>
              </w:r>
            </w:del>
          </w:ins>
        </w:p>
        <w:p w14:paraId="56F0354C" w14:textId="77777777" w:rsidR="00C21BE3" w:rsidDel="00EB6773" w:rsidRDefault="00C21BE3">
          <w:pPr>
            <w:pStyle w:val="TOC3"/>
            <w:tabs>
              <w:tab w:val="right" w:leader="dot" w:pos="9628"/>
            </w:tabs>
            <w:rPr>
              <w:ins w:id="256" w:author="CCCCC" w:date="2017-06-19T19:32:00Z"/>
              <w:del w:id="257" w:author="Cédric" w:date="2017-06-22T10:44:00Z"/>
              <w:rFonts w:asciiTheme="minorHAnsi" w:eastAsiaTheme="minorEastAsia" w:hAnsiTheme="minorHAnsi" w:cstheme="minorBidi"/>
              <w:noProof/>
              <w:kern w:val="0"/>
              <w:sz w:val="22"/>
              <w:szCs w:val="22"/>
              <w:lang w:eastAsia="fr-FR" w:bidi="ar-SA"/>
            </w:rPr>
          </w:pPr>
          <w:ins w:id="258" w:author="CCCCC" w:date="2017-06-19T19:32:00Z">
            <w:del w:id="259" w:author="Cédric" w:date="2017-06-22T10:44:00Z">
              <w:r w:rsidRPr="00EB6773" w:rsidDel="00EB6773">
                <w:rPr>
                  <w:rStyle w:val="Hyperlink"/>
                  <w:noProof/>
                </w:rPr>
                <w:delText>Afficher un message rappelant les fichiers de sauvegarde compatibles</w:delText>
              </w:r>
              <w:r w:rsidDel="00EB6773">
                <w:rPr>
                  <w:noProof/>
                  <w:webHidden/>
                </w:rPr>
                <w:tab/>
                <w:delText>19</w:delText>
              </w:r>
            </w:del>
          </w:ins>
        </w:p>
        <w:p w14:paraId="58397934" w14:textId="77777777" w:rsidR="00C21BE3" w:rsidDel="00EB6773" w:rsidRDefault="00C21BE3">
          <w:pPr>
            <w:pStyle w:val="TOC3"/>
            <w:tabs>
              <w:tab w:val="right" w:leader="dot" w:pos="9628"/>
            </w:tabs>
            <w:rPr>
              <w:ins w:id="260" w:author="CCCCC" w:date="2017-06-19T19:32:00Z"/>
              <w:del w:id="261" w:author="Cédric" w:date="2017-06-22T10:44:00Z"/>
              <w:rFonts w:asciiTheme="minorHAnsi" w:eastAsiaTheme="minorEastAsia" w:hAnsiTheme="minorHAnsi" w:cstheme="minorBidi"/>
              <w:noProof/>
              <w:kern w:val="0"/>
              <w:sz w:val="22"/>
              <w:szCs w:val="22"/>
              <w:lang w:eastAsia="fr-FR" w:bidi="ar-SA"/>
            </w:rPr>
          </w:pPr>
          <w:ins w:id="262" w:author="CCCCC" w:date="2017-06-19T19:32:00Z">
            <w:del w:id="263" w:author="Cédric" w:date="2017-06-22T10:44:00Z">
              <w:r w:rsidRPr="00EB6773" w:rsidDel="00EB6773">
                <w:rPr>
                  <w:rStyle w:val="Hyperlink"/>
                  <w:noProof/>
                </w:rPr>
                <w:delText>Afficher depuis combien de temps une machine est éteinte</w:delText>
              </w:r>
              <w:r w:rsidDel="00EB6773">
                <w:rPr>
                  <w:noProof/>
                  <w:webHidden/>
                </w:rPr>
                <w:tab/>
                <w:delText>20</w:delText>
              </w:r>
            </w:del>
          </w:ins>
        </w:p>
        <w:p w14:paraId="2FEB9C81" w14:textId="77777777" w:rsidR="00C21BE3" w:rsidDel="00EB6773" w:rsidRDefault="00C21BE3">
          <w:pPr>
            <w:pStyle w:val="TOC3"/>
            <w:tabs>
              <w:tab w:val="right" w:leader="dot" w:pos="9628"/>
            </w:tabs>
            <w:rPr>
              <w:ins w:id="264" w:author="CCCCC" w:date="2017-06-19T19:32:00Z"/>
              <w:del w:id="265" w:author="Cédric" w:date="2017-06-22T10:44:00Z"/>
              <w:rFonts w:asciiTheme="minorHAnsi" w:eastAsiaTheme="minorEastAsia" w:hAnsiTheme="minorHAnsi" w:cstheme="minorBidi"/>
              <w:noProof/>
              <w:kern w:val="0"/>
              <w:sz w:val="22"/>
              <w:szCs w:val="22"/>
              <w:lang w:eastAsia="fr-FR" w:bidi="ar-SA"/>
            </w:rPr>
          </w:pPr>
          <w:ins w:id="266" w:author="CCCCC" w:date="2017-06-19T19:32:00Z">
            <w:del w:id="267" w:author="Cédric" w:date="2017-06-22T10:44:00Z">
              <w:r w:rsidRPr="00EB6773" w:rsidDel="00EB6773">
                <w:rPr>
                  <w:rStyle w:val="Hyperlink"/>
                  <w:noProof/>
                </w:rPr>
                <w:delText>Rendre possible la création de groupes de machines virtuelles</w:delText>
              </w:r>
              <w:r w:rsidDel="00EB6773">
                <w:rPr>
                  <w:noProof/>
                  <w:webHidden/>
                </w:rPr>
                <w:tab/>
                <w:delText>22</w:delText>
              </w:r>
            </w:del>
          </w:ins>
        </w:p>
        <w:p w14:paraId="7CDFC7D1" w14:textId="77777777" w:rsidR="0032197F" w:rsidDel="00EB6773" w:rsidRDefault="00F55D17">
          <w:pPr>
            <w:pStyle w:val="TOC2"/>
            <w:tabs>
              <w:tab w:val="right" w:leader="dot" w:pos="9628"/>
            </w:tabs>
            <w:rPr>
              <w:del w:id="268" w:author="Cédric" w:date="2017-06-22T10:44:00Z"/>
              <w:rFonts w:asciiTheme="minorHAnsi" w:eastAsiaTheme="minorEastAsia" w:hAnsiTheme="minorHAnsi" w:cstheme="minorBidi"/>
              <w:noProof/>
              <w:kern w:val="0"/>
              <w:sz w:val="22"/>
              <w:szCs w:val="22"/>
              <w:lang w:eastAsia="fr-FR" w:bidi="ar-SA"/>
            </w:rPr>
          </w:pPr>
          <w:del w:id="269" w:author="Cédric" w:date="2017-06-22T10:44:00Z">
            <w:r w:rsidRPr="00F55D17" w:rsidDel="00EB6773">
              <w:rPr>
                <w:rPrChange w:id="270" w:author="CCCCC" w:date="2017-06-19T19:32:00Z">
                  <w:rPr>
                    <w:rStyle w:val="Hyperlink"/>
                    <w:noProof/>
                  </w:rPr>
                </w:rPrChange>
              </w:rPr>
              <w:delText>Introduction</w:delText>
            </w:r>
            <w:r w:rsidR="0032197F" w:rsidDel="00EB6773">
              <w:rPr>
                <w:noProof/>
                <w:webHidden/>
              </w:rPr>
              <w:tab/>
            </w:r>
            <w:r w:rsidR="00FF0B63" w:rsidDel="00EB6773">
              <w:rPr>
                <w:noProof/>
                <w:webHidden/>
              </w:rPr>
              <w:delText>1</w:delText>
            </w:r>
          </w:del>
        </w:p>
        <w:p w14:paraId="30019DA7" w14:textId="77777777" w:rsidR="0032197F" w:rsidDel="00EB6773" w:rsidRDefault="00F55D17">
          <w:pPr>
            <w:pStyle w:val="TOC2"/>
            <w:tabs>
              <w:tab w:val="right" w:leader="dot" w:pos="9628"/>
            </w:tabs>
            <w:rPr>
              <w:del w:id="271" w:author="Cédric" w:date="2017-06-22T10:44:00Z"/>
              <w:rFonts w:asciiTheme="minorHAnsi" w:eastAsiaTheme="minorEastAsia" w:hAnsiTheme="minorHAnsi" w:cstheme="minorBidi"/>
              <w:noProof/>
              <w:kern w:val="0"/>
              <w:sz w:val="22"/>
              <w:szCs w:val="22"/>
              <w:lang w:eastAsia="fr-FR" w:bidi="ar-SA"/>
            </w:rPr>
          </w:pPr>
          <w:del w:id="272" w:author="Cédric" w:date="2017-06-22T10:44:00Z">
            <w:r w:rsidRPr="00F55D17" w:rsidDel="00EB6773">
              <w:rPr>
                <w:rPrChange w:id="273" w:author="CCCCC" w:date="2017-06-19T19:32:00Z">
                  <w:rPr>
                    <w:rStyle w:val="Hyperlink"/>
                    <w:noProof/>
                  </w:rPr>
                </w:rPrChange>
              </w:rPr>
              <w:delText>L'entreprise</w:delText>
            </w:r>
            <w:r w:rsidR="0032197F" w:rsidDel="00EB6773">
              <w:rPr>
                <w:noProof/>
                <w:webHidden/>
              </w:rPr>
              <w:tab/>
            </w:r>
            <w:r w:rsidR="00FF0B63" w:rsidDel="00EB6773">
              <w:rPr>
                <w:noProof/>
                <w:webHidden/>
              </w:rPr>
              <w:delText>2</w:delText>
            </w:r>
          </w:del>
        </w:p>
        <w:p w14:paraId="4909EBE8" w14:textId="77777777" w:rsidR="0032197F" w:rsidDel="00EB6773" w:rsidRDefault="00F55D17">
          <w:pPr>
            <w:pStyle w:val="TOC2"/>
            <w:tabs>
              <w:tab w:val="right" w:leader="dot" w:pos="9628"/>
            </w:tabs>
            <w:rPr>
              <w:del w:id="274" w:author="Cédric" w:date="2017-06-22T10:44:00Z"/>
              <w:rFonts w:asciiTheme="minorHAnsi" w:eastAsiaTheme="minorEastAsia" w:hAnsiTheme="minorHAnsi" w:cstheme="minorBidi"/>
              <w:noProof/>
              <w:kern w:val="0"/>
              <w:sz w:val="22"/>
              <w:szCs w:val="22"/>
              <w:lang w:eastAsia="fr-FR" w:bidi="ar-SA"/>
            </w:rPr>
          </w:pPr>
          <w:del w:id="275" w:author="Cédric" w:date="2017-06-22T10:44:00Z">
            <w:r w:rsidRPr="00F55D17" w:rsidDel="00EB6773">
              <w:rPr>
                <w:rPrChange w:id="276" w:author="CCCCC" w:date="2017-06-19T19:32:00Z">
                  <w:rPr>
                    <w:rStyle w:val="Hyperlink"/>
                    <w:noProof/>
                  </w:rPr>
                </w:rPrChange>
              </w:rPr>
              <w:delText>Gestion de projet</w:delText>
            </w:r>
            <w:r w:rsidR="0032197F" w:rsidDel="00EB6773">
              <w:rPr>
                <w:noProof/>
                <w:webHidden/>
              </w:rPr>
              <w:tab/>
            </w:r>
            <w:r w:rsidR="00FF0B63" w:rsidDel="00EB6773">
              <w:rPr>
                <w:noProof/>
                <w:webHidden/>
              </w:rPr>
              <w:delText>2</w:delText>
            </w:r>
          </w:del>
        </w:p>
        <w:p w14:paraId="1CABEDC3" w14:textId="77777777" w:rsidR="0032197F" w:rsidDel="00EB6773" w:rsidRDefault="00F55D17">
          <w:pPr>
            <w:pStyle w:val="TOC2"/>
            <w:tabs>
              <w:tab w:val="right" w:leader="dot" w:pos="9628"/>
            </w:tabs>
            <w:rPr>
              <w:del w:id="277" w:author="Cédric" w:date="2017-06-22T10:44:00Z"/>
              <w:rFonts w:asciiTheme="minorHAnsi" w:eastAsiaTheme="minorEastAsia" w:hAnsiTheme="minorHAnsi" w:cstheme="minorBidi"/>
              <w:noProof/>
              <w:kern w:val="0"/>
              <w:sz w:val="22"/>
              <w:szCs w:val="22"/>
              <w:lang w:eastAsia="fr-FR" w:bidi="ar-SA"/>
            </w:rPr>
          </w:pPr>
          <w:del w:id="278" w:author="Cédric" w:date="2017-06-22T10:44:00Z">
            <w:r w:rsidRPr="00F55D17" w:rsidDel="00EB6773">
              <w:rPr>
                <w:rPrChange w:id="279" w:author="CCCCC" w:date="2017-06-19T19:32:00Z">
                  <w:rPr>
                    <w:rStyle w:val="Hyperlink"/>
                    <w:noProof/>
                  </w:rPr>
                </w:rPrChange>
              </w:rPr>
              <w:delText>Cahier des charges</w:delText>
            </w:r>
            <w:r w:rsidR="0032197F" w:rsidDel="00EB6773">
              <w:rPr>
                <w:noProof/>
                <w:webHidden/>
              </w:rPr>
              <w:tab/>
            </w:r>
            <w:r w:rsidR="00FF0B63" w:rsidDel="00EB6773">
              <w:rPr>
                <w:noProof/>
                <w:webHidden/>
              </w:rPr>
              <w:delText>3</w:delText>
            </w:r>
          </w:del>
        </w:p>
        <w:p w14:paraId="0ACD1A73" w14:textId="77777777" w:rsidR="0032197F" w:rsidDel="00EB6773" w:rsidRDefault="00F55D17">
          <w:pPr>
            <w:pStyle w:val="TOC2"/>
            <w:tabs>
              <w:tab w:val="right" w:leader="dot" w:pos="9628"/>
            </w:tabs>
            <w:rPr>
              <w:del w:id="280" w:author="Cédric" w:date="2017-06-22T10:44:00Z"/>
              <w:rFonts w:asciiTheme="minorHAnsi" w:eastAsiaTheme="minorEastAsia" w:hAnsiTheme="minorHAnsi" w:cstheme="minorBidi"/>
              <w:noProof/>
              <w:kern w:val="0"/>
              <w:sz w:val="22"/>
              <w:szCs w:val="22"/>
              <w:lang w:eastAsia="fr-FR" w:bidi="ar-SA"/>
            </w:rPr>
          </w:pPr>
          <w:del w:id="281" w:author="Cédric" w:date="2017-06-22T10:44:00Z">
            <w:r w:rsidRPr="00F55D17" w:rsidDel="00EB6773">
              <w:rPr>
                <w:rPrChange w:id="282" w:author="CCCCC" w:date="2017-06-19T19:32:00Z">
                  <w:rPr>
                    <w:rStyle w:val="Hyperlink"/>
                    <w:noProof/>
                  </w:rPr>
                </w:rPrChange>
              </w:rPr>
              <w:delText>Technologies utilisées</w:delText>
            </w:r>
            <w:r w:rsidR="0032197F" w:rsidDel="00EB6773">
              <w:rPr>
                <w:noProof/>
                <w:webHidden/>
              </w:rPr>
              <w:tab/>
            </w:r>
            <w:r w:rsidR="00FF0B63" w:rsidDel="00EB6773">
              <w:rPr>
                <w:noProof/>
                <w:webHidden/>
              </w:rPr>
              <w:delText>4</w:delText>
            </w:r>
          </w:del>
        </w:p>
        <w:p w14:paraId="797C61A0" w14:textId="77777777" w:rsidR="0032197F" w:rsidDel="00EB6773" w:rsidRDefault="00F55D17">
          <w:pPr>
            <w:pStyle w:val="TOC3"/>
            <w:tabs>
              <w:tab w:val="right" w:leader="dot" w:pos="9628"/>
            </w:tabs>
            <w:rPr>
              <w:del w:id="283" w:author="Cédric" w:date="2017-06-22T10:44:00Z"/>
              <w:rFonts w:asciiTheme="minorHAnsi" w:eastAsiaTheme="minorEastAsia" w:hAnsiTheme="minorHAnsi" w:cstheme="minorBidi"/>
              <w:noProof/>
              <w:kern w:val="0"/>
              <w:sz w:val="22"/>
              <w:szCs w:val="22"/>
              <w:lang w:eastAsia="fr-FR" w:bidi="ar-SA"/>
            </w:rPr>
          </w:pPr>
          <w:del w:id="284" w:author="Cédric" w:date="2017-06-22T10:44:00Z">
            <w:r w:rsidRPr="00F55D17" w:rsidDel="00EB6773">
              <w:rPr>
                <w:rPrChange w:id="285" w:author="CCCCC" w:date="2017-06-19T19:32:00Z">
                  <w:rPr>
                    <w:rStyle w:val="Hyperlink"/>
                    <w:noProof/>
                  </w:rPr>
                </w:rPrChange>
              </w:rPr>
              <w:delText>NodeJS</w:delText>
            </w:r>
            <w:r w:rsidR="0032197F" w:rsidDel="00EB6773">
              <w:rPr>
                <w:noProof/>
                <w:webHidden/>
              </w:rPr>
              <w:tab/>
            </w:r>
            <w:r w:rsidR="00FF0B63" w:rsidDel="00EB6773">
              <w:rPr>
                <w:noProof/>
                <w:webHidden/>
              </w:rPr>
              <w:delText>4</w:delText>
            </w:r>
          </w:del>
        </w:p>
        <w:p w14:paraId="33BA2BA4" w14:textId="77777777" w:rsidR="0032197F" w:rsidDel="00EB6773" w:rsidRDefault="00F55D17">
          <w:pPr>
            <w:pStyle w:val="TOC3"/>
            <w:tabs>
              <w:tab w:val="right" w:leader="dot" w:pos="9628"/>
            </w:tabs>
            <w:rPr>
              <w:del w:id="286" w:author="Cédric" w:date="2017-06-22T10:44:00Z"/>
              <w:rFonts w:asciiTheme="minorHAnsi" w:eastAsiaTheme="minorEastAsia" w:hAnsiTheme="minorHAnsi" w:cstheme="minorBidi"/>
              <w:noProof/>
              <w:kern w:val="0"/>
              <w:sz w:val="22"/>
              <w:szCs w:val="22"/>
              <w:lang w:eastAsia="fr-FR" w:bidi="ar-SA"/>
            </w:rPr>
          </w:pPr>
          <w:del w:id="287" w:author="Cédric" w:date="2017-06-22T10:44:00Z">
            <w:r w:rsidRPr="00F55D17" w:rsidDel="00EB6773">
              <w:rPr>
                <w:rPrChange w:id="288" w:author="CCCCC" w:date="2017-06-19T19:32:00Z">
                  <w:rPr>
                    <w:rStyle w:val="Hyperlink"/>
                    <w:noProof/>
                  </w:rPr>
                </w:rPrChange>
              </w:rPr>
              <w:delText>Yarn</w:delText>
            </w:r>
            <w:r w:rsidR="0032197F" w:rsidDel="00EB6773">
              <w:rPr>
                <w:noProof/>
                <w:webHidden/>
              </w:rPr>
              <w:tab/>
            </w:r>
            <w:r w:rsidR="00FF0B63" w:rsidDel="00EB6773">
              <w:rPr>
                <w:noProof/>
                <w:webHidden/>
              </w:rPr>
              <w:delText>4</w:delText>
            </w:r>
          </w:del>
        </w:p>
        <w:p w14:paraId="0828F771" w14:textId="77777777" w:rsidR="0032197F" w:rsidDel="00EB6773" w:rsidRDefault="00F55D17">
          <w:pPr>
            <w:pStyle w:val="TOC3"/>
            <w:tabs>
              <w:tab w:val="right" w:leader="dot" w:pos="9628"/>
            </w:tabs>
            <w:rPr>
              <w:del w:id="289" w:author="Cédric" w:date="2017-06-22T10:44:00Z"/>
              <w:rFonts w:asciiTheme="minorHAnsi" w:eastAsiaTheme="minorEastAsia" w:hAnsiTheme="minorHAnsi" w:cstheme="minorBidi"/>
              <w:noProof/>
              <w:kern w:val="0"/>
              <w:sz w:val="22"/>
              <w:szCs w:val="22"/>
              <w:lang w:eastAsia="fr-FR" w:bidi="ar-SA"/>
            </w:rPr>
          </w:pPr>
          <w:del w:id="290" w:author="Cédric" w:date="2017-06-22T10:44:00Z">
            <w:r w:rsidRPr="00F55D17" w:rsidDel="00EB6773">
              <w:rPr>
                <w:rPrChange w:id="291" w:author="CCCCC" w:date="2017-06-19T19:32:00Z">
                  <w:rPr>
                    <w:rStyle w:val="Hyperlink"/>
                    <w:noProof/>
                  </w:rPr>
                </w:rPrChange>
              </w:rPr>
              <w:delText>ReactJS</w:delText>
            </w:r>
            <w:r w:rsidR="0032197F" w:rsidDel="00EB6773">
              <w:rPr>
                <w:noProof/>
                <w:webHidden/>
              </w:rPr>
              <w:tab/>
            </w:r>
            <w:r w:rsidR="00FF0B63" w:rsidDel="00EB6773">
              <w:rPr>
                <w:noProof/>
                <w:webHidden/>
              </w:rPr>
              <w:delText>4</w:delText>
            </w:r>
          </w:del>
        </w:p>
        <w:p w14:paraId="26A95AC2" w14:textId="77777777" w:rsidR="0032197F" w:rsidDel="00EB6773" w:rsidRDefault="00F55D17">
          <w:pPr>
            <w:pStyle w:val="TOC3"/>
            <w:tabs>
              <w:tab w:val="right" w:leader="dot" w:pos="9628"/>
            </w:tabs>
            <w:rPr>
              <w:del w:id="292" w:author="Cédric" w:date="2017-06-22T10:44:00Z"/>
              <w:rFonts w:asciiTheme="minorHAnsi" w:eastAsiaTheme="minorEastAsia" w:hAnsiTheme="minorHAnsi" w:cstheme="minorBidi"/>
              <w:noProof/>
              <w:kern w:val="0"/>
              <w:sz w:val="22"/>
              <w:szCs w:val="22"/>
              <w:lang w:eastAsia="fr-FR" w:bidi="ar-SA"/>
            </w:rPr>
          </w:pPr>
          <w:del w:id="293" w:author="Cédric" w:date="2017-06-22T10:44:00Z">
            <w:r w:rsidRPr="00F55D17" w:rsidDel="00EB6773">
              <w:rPr>
                <w:rPrChange w:id="294" w:author="CCCCC" w:date="2017-06-19T19:32:00Z">
                  <w:rPr>
                    <w:rStyle w:val="Hyperlink"/>
                    <w:noProof/>
                  </w:rPr>
                </w:rPrChange>
              </w:rPr>
              <w:delText>Babel</w:delText>
            </w:r>
            <w:r w:rsidR="0032197F" w:rsidDel="00EB6773">
              <w:rPr>
                <w:noProof/>
                <w:webHidden/>
              </w:rPr>
              <w:tab/>
            </w:r>
            <w:r w:rsidR="00FF0B63" w:rsidDel="00EB6773">
              <w:rPr>
                <w:noProof/>
                <w:webHidden/>
              </w:rPr>
              <w:delText>5</w:delText>
            </w:r>
          </w:del>
        </w:p>
        <w:p w14:paraId="4A0B7A80" w14:textId="77777777" w:rsidR="0032197F" w:rsidDel="00EB6773" w:rsidRDefault="00F55D17">
          <w:pPr>
            <w:pStyle w:val="TOC2"/>
            <w:tabs>
              <w:tab w:val="right" w:leader="dot" w:pos="9628"/>
            </w:tabs>
            <w:rPr>
              <w:del w:id="295" w:author="Cédric" w:date="2017-06-22T10:44:00Z"/>
              <w:rFonts w:asciiTheme="minorHAnsi" w:eastAsiaTheme="minorEastAsia" w:hAnsiTheme="minorHAnsi" w:cstheme="minorBidi"/>
              <w:noProof/>
              <w:kern w:val="0"/>
              <w:sz w:val="22"/>
              <w:szCs w:val="22"/>
              <w:lang w:eastAsia="fr-FR" w:bidi="ar-SA"/>
            </w:rPr>
          </w:pPr>
          <w:del w:id="296" w:author="Cédric" w:date="2017-06-22T10:44:00Z">
            <w:r w:rsidRPr="00F55D17" w:rsidDel="00EB6773">
              <w:rPr>
                <w:rPrChange w:id="297" w:author="CCCCC" w:date="2017-06-19T19:32:00Z">
                  <w:rPr>
                    <w:rStyle w:val="Hyperlink"/>
                    <w:noProof/>
                  </w:rPr>
                </w:rPrChange>
              </w:rPr>
              <w:delText>Travail réalisé</w:delText>
            </w:r>
            <w:r w:rsidR="0032197F" w:rsidDel="00EB6773">
              <w:rPr>
                <w:noProof/>
                <w:webHidden/>
              </w:rPr>
              <w:tab/>
            </w:r>
            <w:r w:rsidR="00FF0B63" w:rsidDel="00EB6773">
              <w:rPr>
                <w:noProof/>
                <w:webHidden/>
              </w:rPr>
              <w:delText>6</w:delText>
            </w:r>
          </w:del>
        </w:p>
        <w:p w14:paraId="356758EB" w14:textId="77777777" w:rsidR="0032197F" w:rsidDel="00EB6773" w:rsidRDefault="00F55D17">
          <w:pPr>
            <w:pStyle w:val="TOC3"/>
            <w:tabs>
              <w:tab w:val="right" w:leader="dot" w:pos="9628"/>
            </w:tabs>
            <w:rPr>
              <w:del w:id="298" w:author="Cédric" w:date="2017-06-22T10:44:00Z"/>
              <w:rFonts w:asciiTheme="minorHAnsi" w:eastAsiaTheme="minorEastAsia" w:hAnsiTheme="minorHAnsi" w:cstheme="minorBidi"/>
              <w:noProof/>
              <w:kern w:val="0"/>
              <w:sz w:val="22"/>
              <w:szCs w:val="22"/>
              <w:lang w:eastAsia="fr-FR" w:bidi="ar-SA"/>
            </w:rPr>
          </w:pPr>
          <w:del w:id="299" w:author="Cédric" w:date="2017-06-22T10:44:00Z">
            <w:r w:rsidRPr="00F55D17" w:rsidDel="00EB6773">
              <w:rPr>
                <w:rPrChange w:id="300" w:author="CCCCC" w:date="2017-06-19T19:32:00Z">
                  <w:rPr>
                    <w:rStyle w:val="Hyperlink"/>
                    <w:noProof/>
                  </w:rPr>
                </w:rPrChange>
              </w:rPr>
              <w:delText>Prise en main des différents outils</w:delText>
            </w:r>
            <w:r w:rsidR="0032197F" w:rsidDel="00EB6773">
              <w:rPr>
                <w:noProof/>
                <w:webHidden/>
              </w:rPr>
              <w:tab/>
            </w:r>
            <w:r w:rsidR="00FF0B63" w:rsidDel="00EB6773">
              <w:rPr>
                <w:noProof/>
                <w:webHidden/>
              </w:rPr>
              <w:delText>6</w:delText>
            </w:r>
          </w:del>
        </w:p>
        <w:p w14:paraId="58CAEFBC" w14:textId="77777777" w:rsidR="0032197F" w:rsidDel="00EB6773" w:rsidRDefault="00F55D17">
          <w:pPr>
            <w:pStyle w:val="TOC3"/>
            <w:tabs>
              <w:tab w:val="right" w:leader="dot" w:pos="9628"/>
            </w:tabs>
            <w:rPr>
              <w:del w:id="301" w:author="Cédric" w:date="2017-06-22T10:44:00Z"/>
              <w:rFonts w:asciiTheme="minorHAnsi" w:eastAsiaTheme="minorEastAsia" w:hAnsiTheme="minorHAnsi" w:cstheme="minorBidi"/>
              <w:noProof/>
              <w:kern w:val="0"/>
              <w:sz w:val="22"/>
              <w:szCs w:val="22"/>
              <w:lang w:eastAsia="fr-FR" w:bidi="ar-SA"/>
            </w:rPr>
          </w:pPr>
          <w:del w:id="302" w:author="Cédric" w:date="2017-06-22T10:44:00Z">
            <w:r w:rsidRPr="00F55D17" w:rsidDel="00EB6773">
              <w:rPr>
                <w:rPrChange w:id="303" w:author="CCCCC" w:date="2017-06-19T19:32:00Z">
                  <w:rPr>
                    <w:rStyle w:val="Hyperlink"/>
                    <w:noProof/>
                  </w:rPr>
                </w:rPrChange>
              </w:rPr>
              <w:delText>Développement du module withState</w:delText>
            </w:r>
            <w:r w:rsidR="0032197F" w:rsidDel="00EB6773">
              <w:rPr>
                <w:noProof/>
                <w:webHidden/>
              </w:rPr>
              <w:tab/>
            </w:r>
            <w:r w:rsidR="00FF0B63" w:rsidDel="00EB6773">
              <w:rPr>
                <w:noProof/>
                <w:webHidden/>
              </w:rPr>
              <w:delText>7</w:delText>
            </w:r>
          </w:del>
        </w:p>
        <w:p w14:paraId="7C5BDA42" w14:textId="77777777" w:rsidR="0032197F" w:rsidDel="00EB6773" w:rsidRDefault="00F55D17">
          <w:pPr>
            <w:pStyle w:val="TOC3"/>
            <w:tabs>
              <w:tab w:val="right" w:leader="dot" w:pos="9628"/>
            </w:tabs>
            <w:rPr>
              <w:del w:id="304" w:author="Cédric" w:date="2017-06-22T10:44:00Z"/>
              <w:rFonts w:asciiTheme="minorHAnsi" w:eastAsiaTheme="minorEastAsia" w:hAnsiTheme="minorHAnsi" w:cstheme="minorBidi"/>
              <w:noProof/>
              <w:kern w:val="0"/>
              <w:sz w:val="22"/>
              <w:szCs w:val="22"/>
              <w:lang w:eastAsia="fr-FR" w:bidi="ar-SA"/>
            </w:rPr>
          </w:pPr>
          <w:del w:id="305" w:author="Cédric" w:date="2017-06-22T10:44:00Z">
            <w:r w:rsidRPr="00F55D17" w:rsidDel="00EB6773">
              <w:rPr>
                <w:rPrChange w:id="306" w:author="CCCCC" w:date="2017-06-19T19:32:00Z">
                  <w:rPr>
                    <w:rStyle w:val="Hyperlink"/>
                    <w:noProof/>
                  </w:rPr>
                </w:rPrChange>
              </w:rPr>
              <w:delText>Développement de Xen Orchestra</w:delText>
            </w:r>
            <w:r w:rsidR="0032197F" w:rsidDel="00EB6773">
              <w:rPr>
                <w:noProof/>
                <w:webHidden/>
              </w:rPr>
              <w:tab/>
            </w:r>
            <w:r w:rsidR="00EF7035" w:rsidDel="00EB6773">
              <w:rPr>
                <w:noProof/>
                <w:webHidden/>
              </w:rPr>
              <w:delText>9</w:delText>
            </w:r>
          </w:del>
        </w:p>
        <w:p w14:paraId="6AD10372" w14:textId="77777777" w:rsidR="0032197F" w:rsidDel="00EB6773" w:rsidRDefault="00F55D17">
          <w:pPr>
            <w:pStyle w:val="TOC2"/>
            <w:tabs>
              <w:tab w:val="right" w:leader="dot" w:pos="9628"/>
            </w:tabs>
            <w:rPr>
              <w:del w:id="307" w:author="Cédric" w:date="2017-06-22T10:44:00Z"/>
              <w:rFonts w:asciiTheme="minorHAnsi" w:eastAsiaTheme="minorEastAsia" w:hAnsiTheme="minorHAnsi" w:cstheme="minorBidi"/>
              <w:noProof/>
              <w:kern w:val="0"/>
              <w:sz w:val="22"/>
              <w:szCs w:val="22"/>
              <w:lang w:eastAsia="fr-FR" w:bidi="ar-SA"/>
            </w:rPr>
          </w:pPr>
          <w:del w:id="308" w:author="Cédric" w:date="2017-06-22T10:44:00Z">
            <w:r w:rsidRPr="00F55D17" w:rsidDel="00EB6773">
              <w:rPr>
                <w:rPrChange w:id="309" w:author="CCCCC" w:date="2017-06-19T19:32:00Z">
                  <w:rPr>
                    <w:rStyle w:val="Hyperlink"/>
                    <w:noProof/>
                  </w:rPr>
                </w:rPrChange>
              </w:rPr>
              <w:delText>Réalisation et tests</w:delText>
            </w:r>
            <w:r w:rsidR="0032197F" w:rsidDel="00EB6773">
              <w:rPr>
                <w:noProof/>
                <w:webHidden/>
              </w:rPr>
              <w:tab/>
            </w:r>
            <w:r w:rsidR="00EF7035" w:rsidDel="00EB6773">
              <w:rPr>
                <w:noProof/>
                <w:webHidden/>
              </w:rPr>
              <w:delText>11</w:delText>
            </w:r>
          </w:del>
        </w:p>
        <w:p w14:paraId="6F7E14C9" w14:textId="77777777" w:rsidR="0032197F" w:rsidDel="00EB6773" w:rsidRDefault="00F55D17">
          <w:pPr>
            <w:pStyle w:val="TOC2"/>
            <w:tabs>
              <w:tab w:val="right" w:leader="dot" w:pos="9628"/>
            </w:tabs>
            <w:rPr>
              <w:del w:id="310" w:author="Cédric" w:date="2017-06-22T10:44:00Z"/>
              <w:rFonts w:asciiTheme="minorHAnsi" w:eastAsiaTheme="minorEastAsia" w:hAnsiTheme="minorHAnsi" w:cstheme="minorBidi"/>
              <w:noProof/>
              <w:kern w:val="0"/>
              <w:sz w:val="22"/>
              <w:szCs w:val="22"/>
              <w:lang w:eastAsia="fr-FR" w:bidi="ar-SA"/>
            </w:rPr>
          </w:pPr>
          <w:del w:id="311" w:author="Cédric" w:date="2017-06-22T10:44:00Z">
            <w:r w:rsidRPr="00F55D17" w:rsidDel="00EB6773">
              <w:rPr>
                <w:rPrChange w:id="312" w:author="CCCCC" w:date="2017-06-19T19:32:00Z">
                  <w:rPr>
                    <w:rStyle w:val="Hyperlink"/>
                    <w:noProof/>
                    <w:lang w:val="en-US"/>
                  </w:rPr>
                </w:rPrChange>
              </w:rPr>
              <w:delText>Liens</w:delText>
            </w:r>
            <w:r w:rsidR="0032197F" w:rsidDel="00EB6773">
              <w:rPr>
                <w:noProof/>
                <w:webHidden/>
              </w:rPr>
              <w:tab/>
            </w:r>
            <w:r w:rsidR="00EF7035" w:rsidDel="00EB6773">
              <w:rPr>
                <w:noProof/>
                <w:webHidden/>
              </w:rPr>
              <w:delText>12</w:delText>
            </w:r>
          </w:del>
        </w:p>
        <w:p w14:paraId="52F06445" w14:textId="77777777" w:rsidR="008B4E5E" w:rsidRDefault="00F55D17" w:rsidP="00672DF6">
          <w:r>
            <w:fldChar w:fldCharType="end"/>
          </w:r>
        </w:p>
      </w:sdtContent>
    </w:sdt>
    <w:p w14:paraId="6B4391A4" w14:textId="77777777" w:rsidR="008B4E5E" w:rsidRDefault="008B4E5E" w:rsidP="00672DF6">
      <w:pPr>
        <w:pStyle w:val="Heading2"/>
        <w:sectPr w:rsidR="008B4E5E" w:rsidSect="008B4E5E">
          <w:footerReference w:type="first" r:id="rId11"/>
          <w:pgSz w:w="11906" w:h="16838"/>
          <w:pgMar w:top="1134" w:right="1134" w:bottom="1134" w:left="1134" w:header="720" w:footer="720" w:gutter="0"/>
          <w:pgNumType w:start="1"/>
          <w:cols w:space="720"/>
          <w:titlePg/>
          <w:docGrid w:linePitch="326"/>
        </w:sectPr>
      </w:pPr>
    </w:p>
    <w:p w14:paraId="1A3733F8" w14:textId="77777777" w:rsidR="005A1737" w:rsidRDefault="005052AC">
      <w:pPr>
        <w:pStyle w:val="Heading1"/>
        <w:pPrChange w:id="313" w:author="CCCCC" w:date="2017-06-11T20:50:00Z">
          <w:pPr>
            <w:pStyle w:val="Heading2"/>
          </w:pPr>
        </w:pPrChange>
      </w:pPr>
      <w:del w:id="314" w:author="CCCCC" w:date="2017-06-11T20:50:00Z">
        <w:r w:rsidDel="007A7568">
          <w:lastRenderedPageBreak/>
          <w:delText>Introduction</w:delText>
        </w:r>
      </w:del>
      <w:bookmarkStart w:id="315" w:name="_Toc485912021"/>
      <w:ins w:id="316" w:author="CCCCC" w:date="2017-06-11T20:50:00Z">
        <w:r w:rsidR="007A7568">
          <w:t>Introduction</w:t>
        </w:r>
      </w:ins>
      <w:bookmarkEnd w:id="315"/>
    </w:p>
    <w:p w14:paraId="52D18071" w14:textId="77777777" w:rsidR="00321DC5" w:rsidRDefault="00321DC5" w:rsidP="00672DF6">
      <w:pPr>
        <w:rPr>
          <w:rStyle w:val="5yl5"/>
        </w:rPr>
      </w:pPr>
      <w:r>
        <w:rPr>
          <w:rStyle w:val="5yl5"/>
        </w:rPr>
        <w:t xml:space="preserve">Dans le cadre du master Web Informatique et Connaissances, j’ai effectué un stage de cinq mois </w:t>
      </w:r>
      <w:del w:id="317" w:author="CCCCC" w:date="2017-06-20T19:10:00Z">
        <w:r w:rsidDel="00F24D6B">
          <w:rPr>
            <w:rStyle w:val="5yl5"/>
          </w:rPr>
          <w:delText xml:space="preserve">et demi </w:delText>
        </w:r>
      </w:del>
      <w:r>
        <w:rPr>
          <w:rStyle w:val="5yl5"/>
        </w:rPr>
        <w:t>au sein de l’entreprise Vates. Ce stage s’est déroulé du 30 janvier au 30 juin 2017.</w:t>
      </w:r>
    </w:p>
    <w:p w14:paraId="4A39569A" w14:textId="77777777" w:rsidR="00826AFF" w:rsidRDefault="00321DC5" w:rsidP="00672DF6">
      <w:pPr>
        <w:rPr>
          <w:rStyle w:val="5yl5"/>
        </w:rPr>
      </w:pPr>
      <w:r>
        <w:rPr>
          <w:rStyle w:val="5yl5"/>
        </w:rPr>
        <w:t xml:space="preserve">Le but de ce stage est </w:t>
      </w:r>
      <w:ins w:id="318" w:author="CCCCC" w:date="2017-06-21T12:59:00Z">
        <w:r w:rsidR="00FF47C2">
          <w:rPr>
            <w:rStyle w:val="5yl5"/>
          </w:rPr>
          <w:t xml:space="preserve">de </w:t>
        </w:r>
      </w:ins>
      <w:r>
        <w:rPr>
          <w:rStyle w:val="5yl5"/>
        </w:rPr>
        <w:t xml:space="preserve">découvrir le monde professionnel, tout en </w:t>
      </w:r>
      <w:ins w:id="319" w:author="CCCCC" w:date="2017-06-20T19:12:00Z">
        <w:r w:rsidR="00F24D6B">
          <w:rPr>
            <w:rStyle w:val="5yl5"/>
          </w:rPr>
          <w:t>développant de nouvelle</w:t>
        </w:r>
      </w:ins>
      <w:ins w:id="320" w:author="Cédric" w:date="2017-06-22T17:04:00Z">
        <w:r w:rsidR="006D74F9">
          <w:rPr>
            <w:rStyle w:val="5yl5"/>
          </w:rPr>
          <w:t>s</w:t>
        </w:r>
      </w:ins>
      <w:ins w:id="321" w:author="CCCCC" w:date="2017-06-20T19:12:00Z">
        <w:r w:rsidR="00F24D6B">
          <w:rPr>
            <w:rStyle w:val="5yl5"/>
          </w:rPr>
          <w:t xml:space="preserve"> compétences, ou en </w:t>
        </w:r>
      </w:ins>
      <w:r>
        <w:rPr>
          <w:rStyle w:val="5yl5"/>
        </w:rPr>
        <w:t>approfondissant des connaissances</w:t>
      </w:r>
      <w:ins w:id="322" w:author="CCCCC" w:date="2017-06-20T19:13:00Z">
        <w:r w:rsidR="00F24D6B">
          <w:rPr>
            <w:rStyle w:val="5yl5"/>
          </w:rPr>
          <w:t xml:space="preserve"> </w:t>
        </w:r>
      </w:ins>
      <w:del w:id="323" w:author="CCCCC" w:date="2017-06-20T19:13:00Z">
        <w:r w:rsidDel="00F24D6B">
          <w:rPr>
            <w:rStyle w:val="5yl5"/>
          </w:rPr>
          <w:delText xml:space="preserve"> acquises </w:delText>
        </w:r>
      </w:del>
      <w:r>
        <w:rPr>
          <w:rStyle w:val="5yl5"/>
        </w:rPr>
        <w:t xml:space="preserve">qui ont pu être vu en cours, </w:t>
      </w:r>
      <w:del w:id="324" w:author="CCCCC" w:date="2017-06-19T19:55:00Z">
        <w:r w:rsidDel="00910EA0">
          <w:rPr>
            <w:rStyle w:val="5yl5"/>
          </w:rPr>
          <w:delText xml:space="preserve">comme </w:delText>
        </w:r>
      </w:del>
      <w:ins w:id="325" w:author="CCCCC" w:date="2017-06-19T19:55:00Z">
        <w:r w:rsidR="00910EA0">
          <w:rPr>
            <w:rStyle w:val="5yl5"/>
          </w:rPr>
          <w:t xml:space="preserve">ou </w:t>
        </w:r>
      </w:ins>
      <w:r>
        <w:rPr>
          <w:rStyle w:val="5yl5"/>
        </w:rPr>
        <w:t xml:space="preserve">lors de projets personnels. </w:t>
      </w:r>
      <w:del w:id="326" w:author="CCCCC" w:date="2017-06-19T19:55:00Z">
        <w:r w:rsidDel="00910EA0">
          <w:rPr>
            <w:rStyle w:val="5yl5"/>
          </w:rPr>
          <w:delText xml:space="preserve">Lors </w:delText>
        </w:r>
      </w:del>
      <w:ins w:id="327"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328" w:author="CCCCC" w:date="2017-06-19T19:55:00Z">
        <w:r w:rsidR="00826AFF" w:rsidDel="00910EA0">
          <w:rPr>
            <w:rStyle w:val="5yl5"/>
          </w:rPr>
          <w:delText>l</w:delText>
        </w:r>
      </w:del>
      <w:ins w:id="329"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330"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14BC2CD6" w14:textId="77777777" w:rsidR="00DA7D81" w:rsidDel="00910EA0" w:rsidRDefault="00DA7D81" w:rsidP="00672DF6">
      <w:pPr>
        <w:rPr>
          <w:del w:id="331" w:author="CCCCC" w:date="2017-06-19T19:56:00Z"/>
          <w:rStyle w:val="5yl5"/>
        </w:rPr>
      </w:pPr>
    </w:p>
    <w:p w14:paraId="1210CDE2" w14:textId="77777777" w:rsidR="00DA7D81" w:rsidDel="00910EA0" w:rsidRDefault="00DA7D81" w:rsidP="00672DF6">
      <w:pPr>
        <w:rPr>
          <w:del w:id="332" w:author="CCCCC" w:date="2017-06-19T19:56:00Z"/>
          <w:rStyle w:val="5yl5"/>
        </w:rPr>
      </w:pPr>
      <w:del w:id="333" w:author="CCCCC" w:date="2017-06-19T19:56:00Z">
        <w:r w:rsidDel="00910EA0">
          <w:rPr>
            <w:rStyle w:val="5yl5"/>
          </w:rPr>
          <w:delText>_____________________/!\_________________________</w:delText>
        </w:r>
      </w:del>
    </w:p>
    <w:p w14:paraId="29B71D29" w14:textId="77777777" w:rsidR="00910EA0" w:rsidRDefault="00321DC5" w:rsidP="00672DF6">
      <w:pPr>
        <w:rPr>
          <w:ins w:id="334" w:author="CCCCC" w:date="2017-06-19T20:00:00Z"/>
        </w:rPr>
      </w:pPr>
      <w:del w:id="335" w:author="CCCCC" w:date="2017-06-19T19:56:00Z">
        <w:r w:rsidDel="00910EA0">
          <w:rPr>
            <w:rStyle w:val="5yl5"/>
          </w:rPr>
          <w:delText xml:space="preserve"> </w:delText>
        </w:r>
      </w:del>
      <w:r>
        <w:rPr>
          <w:rStyle w:val="5yl5"/>
        </w:rPr>
        <w:t xml:space="preserve">Le projet proposé par </w:t>
      </w:r>
      <w:del w:id="336" w:author="CCCCC" w:date="2017-06-19T19:56:00Z">
        <w:r w:rsidDel="00910EA0">
          <w:rPr>
            <w:rStyle w:val="5yl5"/>
          </w:rPr>
          <w:delText>Studio Goliath</w:delText>
        </w:r>
      </w:del>
      <w:ins w:id="337" w:author="CCCCC" w:date="2017-06-19T19:56:00Z">
        <w:r w:rsidR="00910EA0">
          <w:rPr>
            <w:rStyle w:val="5yl5"/>
          </w:rPr>
          <w:t>Vates</w:t>
        </w:r>
      </w:ins>
      <w:r>
        <w:rPr>
          <w:rStyle w:val="5yl5"/>
        </w:rPr>
        <w:t xml:space="preserve"> répondait entièrement à mes attentes puisqu’il est </w:t>
      </w:r>
      <w:ins w:id="338" w:author="CCCCC" w:date="2017-06-19T20:00:00Z">
        <w:r w:rsidR="00910EA0">
          <w:rPr>
            <w:rStyle w:val="5yl5"/>
          </w:rPr>
          <w:t>de p</w:t>
        </w:r>
        <w:r w:rsidR="00910EA0">
          <w:t>articiper au développement du logiciel libre Xen Orchestra</w:t>
        </w:r>
      </w:ins>
      <w:ins w:id="339" w:author="CCCCC" w:date="2017-06-19T20:01:00Z">
        <w:r w:rsidR="00910EA0">
          <w:t xml:space="preserve"> à l’aide de ReactJS</w:t>
        </w:r>
      </w:ins>
      <w:ins w:id="340" w:author="CCCCC" w:date="2017-06-20T19:14:00Z">
        <w:r w:rsidR="00F24D6B">
          <w:t>.</w:t>
        </w:r>
      </w:ins>
    </w:p>
    <w:p w14:paraId="70E6815D" w14:textId="77777777" w:rsidR="00321DC5" w:rsidDel="00910EA0" w:rsidRDefault="00321DC5" w:rsidP="00672DF6">
      <w:pPr>
        <w:rPr>
          <w:del w:id="341" w:author="CCCCC" w:date="2017-06-19T20:00:00Z"/>
          <w:rStyle w:val="5yl5"/>
        </w:rPr>
      </w:pPr>
      <w:del w:id="342" w:author="CCCCC" w:date="2017-06-19T20:00:00Z">
        <w:r w:rsidDel="00910EA0">
          <w:rPr>
            <w:rStyle w:val="5yl5"/>
          </w:rPr>
          <w:delText>de développer une application WEB à l’aide Symfony2.</w:delText>
        </w:r>
      </w:del>
    </w:p>
    <w:p w14:paraId="55FDB3F6" w14:textId="77777777" w:rsidR="00321DC5" w:rsidDel="00EB72E3" w:rsidRDefault="00321DC5" w:rsidP="00672DF6">
      <w:pPr>
        <w:rPr>
          <w:del w:id="343" w:author="CCCCC" w:date="2017-06-20T19:04:00Z"/>
          <w:rStyle w:val="5yl5"/>
        </w:rPr>
      </w:pPr>
      <w:r>
        <w:rPr>
          <w:rStyle w:val="5yl5"/>
        </w:rPr>
        <w:t>Ce rapport commence par une présentation de l’entreprise</w:t>
      </w:r>
      <w:ins w:id="344"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345" w:author="CCCCC" w:date="2017-06-19T20:04:00Z">
        <w:r w:rsidR="00910EA0">
          <w:rPr>
            <w:rStyle w:val="5yl5"/>
          </w:rPr>
          <w:t>des différentes technologies que j’ai pu utiliser</w:t>
        </w:r>
      </w:ins>
      <w:del w:id="346" w:author="CCCCC" w:date="2017-06-19T20:04:00Z">
        <w:r w:rsidDel="00910EA0">
          <w:rPr>
            <w:rStyle w:val="5yl5"/>
          </w:rPr>
          <w:delText>du projet,</w:delText>
        </w:r>
      </w:del>
      <w:r>
        <w:rPr>
          <w:rStyle w:val="5yl5"/>
        </w:rPr>
        <w:t xml:space="preserve"> puis une présentation du travail que j’ai réalisé</w:t>
      </w:r>
      <w:ins w:id="347" w:author="CCCCC" w:date="2017-06-20T19:14:00Z">
        <w:del w:id="348" w:author="Cédric" w:date="2017-06-22T17:06:00Z">
          <w:r w:rsidR="00F24D6B" w:rsidDel="006D74F9">
            <w:rPr>
              <w:rStyle w:val="5yl5"/>
            </w:rPr>
            <w:delText xml:space="preserve"> </w:delText>
          </w:r>
        </w:del>
      </w:ins>
      <w:del w:id="349" w:author="CCCCC" w:date="2017-06-19T20:05:00Z">
        <w:r w:rsidDel="00910EA0">
          <w:rPr>
            <w:rStyle w:val="5yl5"/>
          </w:rPr>
          <w:delText>, et</w:delText>
        </w:r>
      </w:del>
      <w:del w:id="350" w:author="Cédric" w:date="2017-06-22T17:05:00Z">
        <w:r w:rsidDel="006D74F9">
          <w:rPr>
            <w:rStyle w:val="5yl5"/>
          </w:rPr>
          <w:delText xml:space="preserve"> pour finir</w:delText>
        </w:r>
      </w:del>
      <w:del w:id="351" w:author="CCCCC" w:date="2017-06-19T20:04:00Z">
        <w:r w:rsidDel="00910EA0">
          <w:rPr>
            <w:rStyle w:val="5yl5"/>
          </w:rPr>
          <w:delText>, une partie concernant l’avenir de ce projet</w:delText>
        </w:r>
      </w:del>
      <w:r>
        <w:rPr>
          <w:rStyle w:val="5yl5"/>
        </w:rPr>
        <w:t>.</w:t>
      </w:r>
    </w:p>
    <w:p w14:paraId="00EDC2DB" w14:textId="77777777" w:rsidR="00DA7D81" w:rsidDel="00EB72E3" w:rsidRDefault="00DA7D81" w:rsidP="00672DF6">
      <w:pPr>
        <w:rPr>
          <w:del w:id="352" w:author="CCCCC" w:date="2017-06-20T19:04:00Z"/>
          <w:rStyle w:val="5yl5"/>
        </w:rPr>
      </w:pPr>
    </w:p>
    <w:p w14:paraId="3C5900E8" w14:textId="77777777" w:rsidR="00DA7D81" w:rsidRPr="002202D2" w:rsidDel="00EB72E3" w:rsidRDefault="00DA7D81" w:rsidP="00672DF6">
      <w:pPr>
        <w:rPr>
          <w:del w:id="353" w:author="CCCCC" w:date="2017-06-20T19:04:00Z"/>
          <w:rStyle w:val="5yl5"/>
          <w:rFonts w:cs="Times New Roman"/>
        </w:rPr>
      </w:pPr>
      <w:del w:id="354" w:author="CCCCC" w:date="2017-06-20T19:04:00Z">
        <w:r w:rsidDel="00EB72E3">
          <w:rPr>
            <w:rStyle w:val="5yl5"/>
          </w:rPr>
          <w:delText>___________________________________________________</w:delText>
        </w:r>
      </w:del>
    </w:p>
    <w:p w14:paraId="3D84AAB6" w14:textId="77777777" w:rsidR="00321DC5" w:rsidRDefault="00321DC5" w:rsidP="00672DF6">
      <w:pPr>
        <w:rPr>
          <w:ins w:id="355" w:author="Cédric" w:date="2017-06-22T16:24:00Z"/>
          <w:rStyle w:val="5yl5"/>
        </w:rPr>
      </w:pPr>
      <w:r>
        <w:rPr>
          <w:rStyle w:val="5yl5"/>
        </w:rPr>
        <w:br w:type="page"/>
      </w:r>
    </w:p>
    <w:p w14:paraId="2595D2AC" w14:textId="77777777" w:rsidR="00E71547" w:rsidRPr="00E71547" w:rsidRDefault="00E71547">
      <w:pPr>
        <w:pStyle w:val="Heading1"/>
        <w:rPr>
          <w:rStyle w:val="5yl5"/>
          <w:rPrChange w:id="356" w:author="Cédric" w:date="2017-06-22T16:24:00Z">
            <w:rPr>
              <w:rStyle w:val="5yl5"/>
            </w:rPr>
          </w:rPrChange>
        </w:rPr>
        <w:pPrChange w:id="357" w:author="Cédric" w:date="2017-06-22T16:24:00Z">
          <w:pPr/>
        </w:pPrChange>
      </w:pPr>
      <w:bookmarkStart w:id="358" w:name="_Toc485912022"/>
      <w:ins w:id="359" w:author="Cédric" w:date="2017-06-22T16:24:00Z">
        <w:r>
          <w:rPr>
            <w:rStyle w:val="5yl5"/>
          </w:rPr>
          <w:lastRenderedPageBreak/>
          <w:t>L’entreprise</w:t>
        </w:r>
      </w:ins>
      <w:bookmarkEnd w:id="358"/>
    </w:p>
    <w:p w14:paraId="7FBFE00E" w14:textId="77777777" w:rsidR="005A1737" w:rsidRPr="00E71547" w:rsidRDefault="008C5E05">
      <w:pPr>
        <w:pStyle w:val="Heading2"/>
        <w:rPr>
          <w:rPrChange w:id="360" w:author="Cédric" w:date="2017-06-22T16:24:00Z">
            <w:rPr>
              <w:rStyle w:val="Heading2Char"/>
              <w:color w:val="365F91" w:themeColor="accent1" w:themeShade="BF"/>
              <w:sz w:val="28"/>
              <w:szCs w:val="25"/>
            </w:rPr>
          </w:rPrChange>
        </w:rPr>
        <w:pPrChange w:id="361" w:author="Cédric" w:date="2017-06-22T16:24:00Z">
          <w:pPr>
            <w:pStyle w:val="Standard"/>
          </w:pPr>
        </w:pPrChange>
      </w:pPr>
      <w:del w:id="362" w:author="Cédric" w:date="2017-06-22T14:33:00Z">
        <w:r w:rsidRPr="00E71547" w:rsidDel="00D65B50">
          <w:rPr>
            <w:rPrChange w:id="363" w:author="Cédric" w:date="2017-06-22T16:24:00Z">
              <w:rPr>
                <w:rStyle w:val="Heading2Char"/>
                <w:color w:val="365F91" w:themeColor="accent1" w:themeShade="BF"/>
                <w:sz w:val="28"/>
                <w:szCs w:val="25"/>
              </w:rPr>
            </w:rPrChange>
          </w:rPr>
          <w:delText>L'entreprise</w:delText>
        </w:r>
      </w:del>
      <w:bookmarkStart w:id="364" w:name="_Toc485912023"/>
      <w:ins w:id="365" w:author="Cédric" w:date="2017-06-22T14:33:00Z">
        <w:r w:rsidR="00D65B50" w:rsidRPr="00E71547">
          <w:rPr>
            <w:rPrChange w:id="366" w:author="Cédric" w:date="2017-06-22T16:24:00Z">
              <w:rPr>
                <w:rStyle w:val="Heading2Char"/>
                <w:color w:val="365F91" w:themeColor="accent1" w:themeShade="BF"/>
                <w:sz w:val="28"/>
                <w:szCs w:val="25"/>
              </w:rPr>
            </w:rPrChange>
          </w:rPr>
          <w:t>A propos de Vates</w:t>
        </w:r>
      </w:ins>
      <w:bookmarkEnd w:id="364"/>
    </w:p>
    <w:p w14:paraId="7F03758A" w14:textId="77777777" w:rsidR="00927304" w:rsidRDefault="00927304" w:rsidP="00672DF6">
      <w:r>
        <w:t>Vates, qui du latin signifie "devin" ou "oracle", est également une entreprise de développement open source</w:t>
      </w:r>
      <w:ins w:id="367" w:author="Cédric" w:date="2017-06-22T16:25:00Z">
        <w:r w:rsidR="004164E9">
          <w:t xml:space="preserve"> </w:t>
        </w:r>
      </w:ins>
      <w:del w:id="368" w:author="Cédric" w:date="2017-06-22T16:25:00Z">
        <w:r w:rsidDel="004164E9">
          <w:delText>. S</w:delText>
        </w:r>
      </w:del>
      <w:ins w:id="369" w:author="Cédric" w:date="2017-06-22T16:25:00Z">
        <w:r w:rsidR="004164E9">
          <w:t>s</w:t>
        </w:r>
      </w:ins>
      <w:r>
        <w:t>itué</w:t>
      </w:r>
      <w:ins w:id="370" w:author="Cédric" w:date="2017-06-22T16:26:00Z">
        <w:r w:rsidR="004164E9">
          <w:t>e</w:t>
        </w:r>
      </w:ins>
      <w:r>
        <w:t xml:space="preserve"> à Grenoble, au </w:t>
      </w:r>
      <w:del w:id="371" w:author="CCCCC" w:date="2017-06-20T19:15:00Z">
        <w:r w:rsidDel="00F24D6B">
          <w:delText xml:space="preserve">3 </w:delText>
        </w:r>
      </w:del>
      <w:ins w:id="372" w:author="CCCCC" w:date="2017-06-20T19:15:00Z">
        <w:r w:rsidR="00F24D6B">
          <w:t xml:space="preserve">17 </w:t>
        </w:r>
      </w:ins>
      <w:r>
        <w:t xml:space="preserve">rue </w:t>
      </w:r>
      <w:del w:id="373" w:author="CCCCC" w:date="2017-06-20T19:16:00Z">
        <w:r w:rsidDel="00F24D6B">
          <w:delText>Pierre Termier</w:delText>
        </w:r>
      </w:del>
      <w:ins w:id="374" w:author="CCCCC" w:date="2017-06-20T19:16:00Z">
        <w:r w:rsidR="00F24D6B">
          <w:t>Aimé Berey</w:t>
        </w:r>
      </w:ins>
      <w:ins w:id="375" w:author="Cédric" w:date="2017-06-22T16:26:00Z">
        <w:r w:rsidR="004164E9">
          <w:t>.</w:t>
        </w:r>
      </w:ins>
      <w:ins w:id="376" w:author="CCCCC" w:date="2017-06-21T21:16:00Z">
        <w:del w:id="377" w:author="Cédric" w:date="2017-06-22T16:03:00Z">
          <w:r w:rsidR="00523988" w:rsidDel="00890EEB">
            <w:delText>.</w:delText>
          </w:r>
        </w:del>
      </w:ins>
      <w:del w:id="378" w:author="CCCCC" w:date="2017-06-21T21:16:00Z">
        <w:r w:rsidDel="00523988">
          <w:delText>,</w:delText>
        </w:r>
      </w:del>
      <w:r>
        <w:t xml:space="preserve"> Vates a été créé en 2006 par Olivier Lambert, Julien Fontanet et Nithida </w:t>
      </w:r>
      <w:del w:id="379" w:author="CCCCC" w:date="2017-06-21T21:17:00Z">
        <w:r w:rsidDel="00523988">
          <w:delText>Keophilavong</w:delText>
        </w:r>
      </w:del>
      <w:ins w:id="380" w:author="CCCCC" w:date="2017-06-21T21:17:00Z">
        <w:r w:rsidR="00523988">
          <w:t>Vialle</w:t>
        </w:r>
      </w:ins>
      <w:r>
        <w:t>.</w:t>
      </w:r>
    </w:p>
    <w:p w14:paraId="42C12419"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06929B64" w14:textId="77777777" w:rsidR="005741CB" w:rsidRDefault="00F228DD" w:rsidP="00672DF6">
      <w:pPr>
        <w:rPr>
          <w:ins w:id="381" w:author="CCCCC" w:date="2017-06-22T00:56:00Z"/>
        </w:rPr>
      </w:pPr>
      <w:r>
        <w:t xml:space="preserve">L'entreprise est </w:t>
      </w:r>
      <w:r w:rsidR="00B76940">
        <w:t>composée</w:t>
      </w:r>
      <w:r>
        <w:t xml:space="preserve"> de </w:t>
      </w:r>
      <w:ins w:id="382" w:author="Cédric" w:date="2017-06-22T14:51:00Z">
        <w:r w:rsidR="00DA2A43">
          <w:t xml:space="preserve">six </w:t>
        </w:r>
      </w:ins>
      <w:del w:id="383" w:author="Cédric" w:date="2017-06-22T14:51:00Z">
        <w:r w:rsidDel="00DA2A43">
          <w:delText xml:space="preserve">cinq </w:delText>
        </w:r>
      </w:del>
      <w:r>
        <w:t xml:space="preserve">salariés : un directeur technique, </w:t>
      </w:r>
      <w:ins w:id="384" w:author="Cédric" w:date="2017-06-22T14:54:00Z">
        <w:r w:rsidR="003339AB">
          <w:t xml:space="preserve">un </w:t>
        </w:r>
      </w:ins>
      <w:ins w:id="385" w:author="Cédric" w:date="2017-06-22T16:21:00Z">
        <w:r w:rsidR="00E71547">
          <w:t>chef</w:t>
        </w:r>
      </w:ins>
      <w:ins w:id="386" w:author="Cédric" w:date="2017-06-22T14:54:00Z">
        <w:r w:rsidR="003339AB">
          <w:t xml:space="preserve"> de projet, </w:t>
        </w:r>
      </w:ins>
      <w:r w:rsidRPr="00F228DD">
        <w:rPr>
          <w:color w:val="FF0000"/>
        </w:rPr>
        <w:t>nit</w:t>
      </w:r>
      <w:r>
        <w:t>, deux développeurs</w:t>
      </w:r>
      <w:ins w:id="387" w:author="Cédric" w:date="2017-06-22T09:54:00Z">
        <w:r w:rsidR="005A1737">
          <w:t xml:space="preserve">, </w:t>
        </w:r>
      </w:ins>
      <w:ins w:id="388" w:author="Cédric" w:date="2017-06-22T09:59:00Z">
        <w:r w:rsidR="00235D57">
          <w:t>un chef de projet web marketing</w:t>
        </w:r>
      </w:ins>
    </w:p>
    <w:p w14:paraId="416009AB" w14:textId="77777777" w:rsidR="00F228DD" w:rsidRDefault="005741CB" w:rsidP="005741CB">
      <w:pPr>
        <w:rPr>
          <w:ins w:id="389" w:author="CCCCC" w:date="2017-06-20T19:38:00Z"/>
        </w:rPr>
      </w:pPr>
      <w:ins w:id="390" w:author="CCCCC" w:date="2017-06-22T00:56:00Z">
        <w:r>
          <w:t>Durant ma période de stage, j’ai rejoint l’équipe développement.</w:t>
        </w:r>
      </w:ins>
      <w:del w:id="391" w:author="CCCCC" w:date="2017-06-22T00:56:00Z">
        <w:r w:rsidR="00F228DD" w:rsidDel="005741CB">
          <w:delText xml:space="preserve">, </w:delText>
        </w:r>
      </w:del>
    </w:p>
    <w:p w14:paraId="1C5FC3C2" w14:textId="77777777" w:rsidR="00FE35A8" w:rsidDel="00E71547" w:rsidRDefault="00FE35A8" w:rsidP="00672DF6">
      <w:pPr>
        <w:rPr>
          <w:del w:id="392" w:author="Cédric" w:date="2017-06-22T16:25:00Z"/>
        </w:rPr>
      </w:pPr>
      <w:ins w:id="393" w:author="CCCCC" w:date="2017-06-20T19:38:00Z">
        <w:del w:id="394" w:author="Cédric" w:date="2017-06-22T16:25:00Z">
          <w:r w:rsidDel="00E71547">
            <w:delText>Bad, julien, olivier, marc, pierre, quentin, nit, fabrice</w:delText>
          </w:r>
        </w:del>
      </w:ins>
    </w:p>
    <w:p w14:paraId="20E5ACC4" w14:textId="77777777" w:rsidR="005A1737" w:rsidRDefault="00064FB0">
      <w:pPr>
        <w:pStyle w:val="Heading2"/>
      </w:pPr>
      <w:bookmarkStart w:id="395" w:name="_Toc485912024"/>
      <w:r>
        <w:t>Gestion de projet</w:t>
      </w:r>
      <w:bookmarkEnd w:id="395"/>
    </w:p>
    <w:p w14:paraId="26219307" w14:textId="77777777" w:rsidR="005A1737" w:rsidRDefault="00F2544C">
      <w:pPr>
        <w:rPr>
          <w:ins w:id="396" w:author="CCCCC" w:date="2017-06-20T20:23:00Z"/>
        </w:rPr>
        <w:pPrChange w:id="397" w:author="CCCCC" w:date="2017-06-20T20:25:00Z">
          <w:pPr>
            <w:pStyle w:val="Standard"/>
          </w:pPr>
        </w:pPrChange>
      </w:pPr>
      <w:r>
        <w:t xml:space="preserve">Xen Orchestra est développé grâce </w:t>
      </w:r>
      <w:ins w:id="398" w:author="CCCCC" w:date="2017-06-20T20:09:00Z">
        <w:r w:rsidR="00C9727D">
          <w:t xml:space="preserve">essentiellement </w:t>
        </w:r>
      </w:ins>
      <w:r>
        <w:t xml:space="preserve">à </w:t>
      </w:r>
      <w:del w:id="399" w:author="CCCCC" w:date="2017-06-20T20:09:00Z">
        <w:r w:rsidDel="00C9727D">
          <w:delText xml:space="preserve">essentiellement </w:delText>
        </w:r>
      </w:del>
      <w:del w:id="400" w:author="CCCCC" w:date="2017-06-22T01:05:00Z">
        <w:r w:rsidDel="00ED67CE">
          <w:delText>deux</w:delText>
        </w:r>
      </w:del>
      <w:ins w:id="401" w:author="CCCCC" w:date="2017-06-22T01:05:00Z">
        <w:r w:rsidR="00ED67CE">
          <w:t>trois</w:t>
        </w:r>
      </w:ins>
      <w:r>
        <w:t xml:space="preserve"> outils de gestions :</w:t>
      </w:r>
    </w:p>
    <w:p w14:paraId="71123361" w14:textId="77777777" w:rsidR="005A1737" w:rsidRDefault="00F306BE">
      <w:pPr>
        <w:pStyle w:val="ListParagraph"/>
        <w:numPr>
          <w:ilvl w:val="0"/>
          <w:numId w:val="21"/>
        </w:numPr>
        <w:rPr>
          <w:del w:id="402" w:author="CCCCC" w:date="2017-06-20T20:23:00Z"/>
        </w:rPr>
        <w:pPrChange w:id="403" w:author="CCCCC" w:date="2017-06-20T20:23:00Z">
          <w:pPr>
            <w:pStyle w:val="Standard"/>
          </w:pPr>
        </w:pPrChange>
      </w:pPr>
      <w:moveToRangeStart w:id="404" w:author="CCCCC" w:date="2017-06-20T20:23:00Z" w:name="move485753528"/>
      <w:moveTo w:id="405" w:author="CCCCC" w:date="2017-06-20T20:23:00Z">
        <w:r>
          <w:t>Mattermost qui est un chat sur lequel l'ensemble de l'équipe peut échanger. En effet, une partie de l'équipe effectuant son activité en télétravail, un outil de communication est nécessaire</w:t>
        </w:r>
      </w:moveTo>
      <w:moveToRangeEnd w:id="404"/>
    </w:p>
    <w:p w14:paraId="624A0726" w14:textId="77777777" w:rsidR="005A1737" w:rsidRDefault="005A1737">
      <w:pPr>
        <w:pStyle w:val="ListParagraph"/>
        <w:numPr>
          <w:ilvl w:val="0"/>
          <w:numId w:val="21"/>
        </w:numPr>
        <w:rPr>
          <w:ins w:id="406" w:author="CCCCC" w:date="2017-06-20T20:25:00Z"/>
        </w:rPr>
        <w:pPrChange w:id="407" w:author="CCCCC" w:date="2017-06-20T20:23:00Z">
          <w:pPr>
            <w:pStyle w:val="Standard"/>
          </w:pPr>
        </w:pPrChange>
      </w:pPr>
    </w:p>
    <w:p w14:paraId="4D0120D5" w14:textId="77777777" w:rsidR="005A1737" w:rsidRDefault="00F306BE">
      <w:pPr>
        <w:pStyle w:val="ListParagraph"/>
        <w:numPr>
          <w:ilvl w:val="0"/>
          <w:numId w:val="21"/>
        </w:numPr>
        <w:rPr>
          <w:ins w:id="408" w:author="CCCCC" w:date="2017-06-22T01:05:00Z"/>
        </w:rPr>
        <w:pPrChange w:id="409" w:author="CCCCC" w:date="2017-06-20T20:25:00Z">
          <w:pPr>
            <w:pStyle w:val="Standard"/>
          </w:pPr>
        </w:pPrChange>
      </w:pPr>
      <w:ins w:id="410" w:author="CCCCC" w:date="2017-06-20T20:23:00Z">
        <w:r>
          <w:t xml:space="preserve">Git, Github et Gitlab: Vates utilise l'outils de gestion et de versions git qui permet de garder une traçabilité du développement du logiciel ainsi que de travailler en équipe sur un projet. Github et Gitlab sont des services web d'hébergement et de gestion du développement de projets utilisant git. Xen Orchestra est disponible dans </w:t>
        </w:r>
      </w:ins>
      <w:ins w:id="411" w:author="CCCCC" w:date="2017-06-20T20:25:00Z">
        <w:r w:rsidR="00830692">
          <w:t>un dépôt public</w:t>
        </w:r>
      </w:ins>
      <w:ins w:id="412" w:author="CCCCC" w:date="2017-06-20T20:23:00Z">
        <w:r>
          <w:t xml:space="preserve"> de Github. Dans ces plateformes, chaque dépôt possède une section dans laquelle tout le monde peut ouvrir des tâches qui peuvent correspondre à un rapport de bug ou au développement de nouvelles fonctionnalités.</w:t>
        </w:r>
        <w:del w:id="413" w:author="Cédric" w:date="2017-06-22T17:09:00Z">
          <w:r w:rsidDel="000C5739">
            <w:delText xml:space="preserve"> </w:delText>
          </w:r>
        </w:del>
        <w:r>
          <w:t xml:space="preserve"> Au sein de Vates, ces tâches sont ensuite assigné</w:t>
        </w:r>
      </w:ins>
      <w:ins w:id="414" w:author="CCCCC" w:date="2017-06-20T20:25:00Z">
        <w:r w:rsidR="00830692">
          <w:t>e</w:t>
        </w:r>
      </w:ins>
      <w:ins w:id="415" w:author="CCCCC" w:date="2017-06-20T20:23:00Z">
        <w:r>
          <w:t xml:space="preserve">s à un développeur par un </w:t>
        </w:r>
        <w:del w:id="416" w:author="Cédric" w:date="2017-06-22T17:09:00Z">
          <w:r w:rsidDel="00D601E1">
            <w:delText>directeur technique</w:delText>
          </w:r>
        </w:del>
      </w:ins>
      <w:ins w:id="417" w:author="Cédric" w:date="2017-06-22T17:09:00Z">
        <w:r w:rsidR="00D601E1">
          <w:t>chef de projet</w:t>
        </w:r>
      </w:ins>
      <w:ins w:id="418" w:author="CCCCC" w:date="2017-06-20T20:23:00Z">
        <w:r>
          <w:t xml:space="preserve">. </w:t>
        </w:r>
      </w:ins>
      <w:ins w:id="419" w:author="CCCCC" w:date="2017-06-20T20:24:00Z">
        <w:r>
          <w: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w:t>
        </w:r>
        <w:del w:id="420" w:author="Cédric" w:date="2017-06-22T17:10:00Z">
          <w:r w:rsidDel="00D601E1">
            <w:delText>au moins un</w:delText>
          </w:r>
        </w:del>
      </w:ins>
      <w:ins w:id="421" w:author="Cédric" w:date="2017-06-22T17:10:00Z">
        <w:r w:rsidR="00D601E1">
          <w:t>le</w:t>
        </w:r>
      </w:ins>
      <w:ins w:id="422" w:author="CCCCC" w:date="2017-06-20T20:24:00Z">
        <w:r>
          <w:t xml:space="preserve"> directeur technique et éventuellement d’autre</w:t>
        </w:r>
      </w:ins>
      <w:ins w:id="423" w:author="Cédric" w:date="2017-06-22T16:07:00Z">
        <w:r w:rsidR="002B4A10">
          <w:t>s</w:t>
        </w:r>
      </w:ins>
      <w:ins w:id="424" w:author="CCCCC" w:date="2017-06-20T20:24:00Z">
        <w:r>
          <w:t xml:space="preserve"> développeurs. Une discussion sur le code produit va alors démarrer, entrainant des modifications. Lorsqu’il n’y a plus aucun point à éclaircir, la demande de fusion est acceptée et les modifications seront alors ajoutées à la branche</w:t>
        </w:r>
      </w:ins>
      <w:ins w:id="425" w:author="CCCCC" w:date="2017-06-20T20:25:00Z">
        <w:r>
          <w:t xml:space="preserve"> principale.</w:t>
        </w:r>
      </w:ins>
    </w:p>
    <w:p w14:paraId="3F557806" w14:textId="77777777" w:rsidR="005A1737" w:rsidRDefault="00ED67CE">
      <w:pPr>
        <w:pStyle w:val="ListParagraph"/>
        <w:numPr>
          <w:ilvl w:val="0"/>
          <w:numId w:val="21"/>
        </w:numPr>
        <w:rPr>
          <w:ins w:id="426" w:author="CCCCC" w:date="2017-06-20T20:23:00Z"/>
        </w:rPr>
        <w:pPrChange w:id="427" w:author="CCCCC" w:date="2017-06-20T20:25:00Z">
          <w:pPr>
            <w:pStyle w:val="Standard"/>
          </w:pPr>
        </w:pPrChange>
      </w:pPr>
      <w:ins w:id="428" w:author="CCCCC" w:date="2017-06-22T01:05:00Z">
        <w:r>
          <w:t>Crisp, qui est également une plateforme de chat. Elle sert au service de support</w:t>
        </w:r>
      </w:ins>
      <w:ins w:id="429" w:author="CCCCC" w:date="2017-06-22T01:06:00Z">
        <w:r>
          <w:t xml:space="preserve"> pour Xen Orchestra. Ainsi, l</w:t>
        </w:r>
      </w:ins>
      <w:ins w:id="430" w:author="CCCCC" w:date="2017-06-22T01:07:00Z">
        <w:r>
          <w:t>’équipe de développement y répond aux questions de clients, ce qui permet de faire ressortir des défauts dans la conception du logiciel</w:t>
        </w:r>
      </w:ins>
      <w:ins w:id="431" w:author="CCCCC" w:date="2017-06-22T01:09:00Z">
        <w:r>
          <w:t>.</w:t>
        </w:r>
      </w:ins>
    </w:p>
    <w:p w14:paraId="4CEA668E" w14:textId="77777777" w:rsidR="005A1737" w:rsidRDefault="00F2544C">
      <w:pPr>
        <w:rPr>
          <w:del w:id="432" w:author="CCCCC" w:date="2017-06-20T20:22:00Z"/>
        </w:rPr>
        <w:pPrChange w:id="433" w:author="CCCCC" w:date="2017-06-20T20:24:00Z">
          <w:pPr>
            <w:pStyle w:val="Standard"/>
          </w:pPr>
        </w:pPrChange>
      </w:pPr>
      <w:del w:id="434" w:author="CCCCC" w:date="2017-06-20T20:22:00Z">
        <w:r w:rsidDel="00F306BE">
          <w:tab/>
          <w:delText xml:space="preserve">- </w:delText>
        </w:r>
      </w:del>
      <w:moveFromRangeStart w:id="435" w:author="CCCCC" w:date="2017-06-20T20:23:00Z" w:name="move485753528"/>
      <w:moveFrom w:id="436" w:author="CCCCC" w:date="2017-06-20T20:23:00Z">
        <w:del w:id="437"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435"/>
    </w:p>
    <w:p w14:paraId="576D3066" w14:textId="77777777" w:rsidR="005A1737" w:rsidRDefault="005A1737">
      <w:pPr>
        <w:rPr>
          <w:del w:id="438" w:author="CCCCC" w:date="2017-06-20T20:24:00Z"/>
        </w:rPr>
        <w:pPrChange w:id="439" w:author="CCCCC" w:date="2017-06-20T20:24:00Z">
          <w:pPr>
            <w:pStyle w:val="Standard"/>
          </w:pPr>
        </w:pPrChange>
      </w:pPr>
    </w:p>
    <w:p w14:paraId="12E69897" w14:textId="77777777" w:rsidR="005A1737" w:rsidRDefault="00064FB0">
      <w:pPr>
        <w:rPr>
          <w:del w:id="440" w:author="CCCCC" w:date="2017-06-20T20:23:00Z"/>
        </w:rPr>
        <w:pPrChange w:id="441" w:author="CCCCC" w:date="2017-06-20T20:12:00Z">
          <w:pPr>
            <w:pStyle w:val="Standard"/>
          </w:pPr>
        </w:pPrChange>
      </w:pPr>
      <w:del w:id="442" w:author="CCCCC" w:date="2017-06-20T20:22:00Z">
        <w:r w:rsidDel="00F306BE">
          <w:tab/>
          <w:delText>-</w:delText>
        </w:r>
      </w:del>
      <w:del w:id="443"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444" w:author="CCCCC" w:date="2017-06-20T19:29:00Z">
        <w:r w:rsidR="00A775DE" w:rsidDel="00FE35A8">
          <w:delText xml:space="preserve"> sur lequel </w:delText>
        </w:r>
      </w:del>
      <w:del w:id="445" w:author="CCCCC" w:date="2017-06-20T20:23:00Z">
        <w:r w:rsidR="00A775DE" w:rsidDel="00F306BE">
          <w:delText>Xen Orchestra est disponible dans un dépôt publi</w:delText>
        </w:r>
      </w:del>
      <w:del w:id="446" w:author="CCCCC" w:date="2017-06-20T20:09:00Z">
        <w:r w:rsidR="00A775DE" w:rsidDel="00C9727D">
          <w:delText>c</w:delText>
        </w:r>
      </w:del>
      <w:del w:id="447"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448" w:author="CCCCC" w:date="2017-06-20T20:11:00Z">
        <w:r w:rsidR="000B5C4A" w:rsidDel="00C9727D">
          <w:delText>des rapports</w:delText>
        </w:r>
      </w:del>
      <w:del w:id="449" w:author="CCCCC" w:date="2017-06-20T20:23:00Z">
        <w:r w:rsidR="000B5C4A" w:rsidDel="00F306BE">
          <w:delText xml:space="preserve"> de</w:delText>
        </w:r>
      </w:del>
      <w:del w:id="450" w:author="CCCCC" w:date="2017-06-20T20:10:00Z">
        <w:r w:rsidR="000B5C4A" w:rsidDel="00C9727D">
          <w:delText>s</w:delText>
        </w:r>
      </w:del>
      <w:del w:id="451" w:author="CCCCC" w:date="2017-06-20T20:23:00Z">
        <w:r w:rsidR="000B5C4A" w:rsidDel="00F306BE">
          <w:delText xml:space="preserve"> bug</w:delText>
        </w:r>
      </w:del>
      <w:del w:id="452" w:author="CCCCC" w:date="2017-06-20T20:12:00Z">
        <w:r w:rsidR="000B5C4A" w:rsidDel="00C9727D">
          <w:delText>s</w:delText>
        </w:r>
      </w:del>
      <w:del w:id="453" w:author="CCCCC" w:date="2017-06-20T20:23:00Z">
        <w:r w:rsidR="000B5C4A" w:rsidDel="00F306BE">
          <w:delText>.</w:delText>
        </w:r>
        <w:r w:rsidR="00717BF0" w:rsidDel="00F306BE">
          <w:delText xml:space="preserve"> </w:delText>
        </w:r>
      </w:del>
      <w:del w:id="454" w:author="CCCCC" w:date="2017-06-20T20:13:00Z">
        <w:r w:rsidR="00717BF0" w:rsidDel="00C9727D">
          <w:delText>C</w:delText>
        </w:r>
      </w:del>
      <w:del w:id="455" w:author="CCCCC" w:date="2017-06-20T20:23:00Z">
        <w:r w:rsidR="00717BF0" w:rsidDel="00F306BE">
          <w:delText xml:space="preserve">es </w:delText>
        </w:r>
      </w:del>
      <w:del w:id="456" w:author="CCCCC" w:date="2017-06-20T20:13:00Z">
        <w:r w:rsidR="00717BF0" w:rsidDel="00C9727D">
          <w:delText xml:space="preserve">bugs </w:delText>
        </w:r>
      </w:del>
      <w:del w:id="457"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14:paraId="3378A309" w14:textId="77777777" w:rsidR="005A1737" w:rsidRDefault="000B5C4A">
      <w:pPr>
        <w:rPr>
          <w:del w:id="458" w:author="CCCCC" w:date="2017-06-20T20:23:00Z"/>
        </w:rPr>
        <w:pPrChange w:id="459" w:author="CCCCC" w:date="2017-06-20T20:20:00Z">
          <w:pPr>
            <w:pStyle w:val="Standard"/>
          </w:pPr>
        </w:pPrChange>
      </w:pPr>
      <w:del w:id="460"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461" w:author="CCCCC" w:date="2017-06-20T20:20:00Z">
        <w:r w:rsidR="00717BF0" w:rsidDel="00186F5A">
          <w:delText xml:space="preserve">Un directeur technique va ensuite relire le travail qui a été fait et accepter </w:delText>
        </w:r>
      </w:del>
      <w:del w:id="462" w:author="CCCCC" w:date="2017-06-20T20:23:00Z">
        <w:r w:rsidR="00717BF0" w:rsidDel="00F306BE">
          <w:delText xml:space="preserve">la demande de fusion </w:delText>
        </w:r>
      </w:del>
      <w:del w:id="463" w:author="CCCCC" w:date="2017-06-20T20:21:00Z">
        <w:r w:rsidR="00717BF0" w:rsidDel="00186F5A">
          <w:delText xml:space="preserve">ou faire des commentaires sur le code produit par le développeur. Ce dernier pourra alors soumettre une nouvelle version </w:delText>
        </w:r>
      </w:del>
    </w:p>
    <w:p w14:paraId="3613635E" w14:textId="77777777" w:rsidR="00064FB0" w:rsidDel="00F306BE" w:rsidRDefault="00064FB0" w:rsidP="00672DF6">
      <w:pPr>
        <w:rPr>
          <w:del w:id="464" w:author="CCCCC" w:date="2017-06-20T20:25:00Z"/>
        </w:rPr>
      </w:pPr>
    </w:p>
    <w:p w14:paraId="20D7D17C" w14:textId="77777777" w:rsidR="00321DC5" w:rsidRDefault="00321DC5" w:rsidP="00672DF6">
      <w:pPr>
        <w:rPr>
          <w:rFonts w:asciiTheme="majorHAnsi" w:eastAsiaTheme="majorEastAsia" w:hAnsiTheme="majorHAnsi" w:cs="Mangal"/>
          <w:color w:val="4F81BD" w:themeColor="accent1"/>
          <w:sz w:val="26"/>
          <w:szCs w:val="23"/>
        </w:rPr>
      </w:pPr>
      <w:r>
        <w:br w:type="page"/>
      </w:r>
    </w:p>
    <w:p w14:paraId="128C4EB4" w14:textId="77777777" w:rsidR="005A1737" w:rsidRDefault="007A7568">
      <w:pPr>
        <w:pStyle w:val="Heading1"/>
        <w:rPr>
          <w:del w:id="465" w:author="CCCCC" w:date="2017-06-11T20:50:00Z"/>
        </w:rPr>
        <w:pPrChange w:id="466" w:author="CCCCC" w:date="2017-06-11T20:50:00Z">
          <w:pPr>
            <w:pStyle w:val="Heading2"/>
          </w:pPr>
        </w:pPrChange>
      </w:pPr>
      <w:bookmarkStart w:id="467" w:name="_Toc485912025"/>
      <w:ins w:id="468" w:author="CCCCC" w:date="2017-06-11T20:50:00Z">
        <w:r>
          <w:lastRenderedPageBreak/>
          <w:t>Répartition du temps de travail</w:t>
        </w:r>
      </w:ins>
      <w:bookmarkEnd w:id="467"/>
      <w:del w:id="469" w:author="CCCCC" w:date="2017-06-11T16:22:00Z">
        <w:r w:rsidR="00800840" w:rsidDel="00E56737">
          <w:delText>Cahier des charges</w:delText>
        </w:r>
      </w:del>
    </w:p>
    <w:p w14:paraId="2BB3FBE6" w14:textId="77777777" w:rsidR="005A1737" w:rsidRDefault="005A1737">
      <w:pPr>
        <w:pStyle w:val="Heading1"/>
        <w:rPr>
          <w:ins w:id="470" w:author="CCCCC" w:date="2017-06-11T20:50:00Z"/>
        </w:rPr>
        <w:pPrChange w:id="471" w:author="CCCCC" w:date="2017-06-11T20:50:00Z">
          <w:pPr/>
        </w:pPrChange>
      </w:pPr>
    </w:p>
    <w:p w14:paraId="32D37C59" w14:textId="77777777" w:rsidR="000B536E" w:rsidDel="00ED67CE" w:rsidRDefault="000B536E" w:rsidP="00672DF6">
      <w:pPr>
        <w:rPr>
          <w:del w:id="472" w:author="CCCCC" w:date="2017-06-22T01:11:00Z"/>
        </w:rPr>
      </w:pPr>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76563B58" w14:textId="77777777" w:rsidR="004E12B8" w:rsidRPr="000B536E" w:rsidRDefault="004E12B8" w:rsidP="00672DF6"/>
    <w:p w14:paraId="652F9714" w14:textId="77777777" w:rsidR="00321DC5" w:rsidRDefault="00E54A28" w:rsidP="00672DF6">
      <w:pPr>
        <w:rPr>
          <w:rFonts w:asciiTheme="majorHAnsi" w:eastAsiaTheme="majorEastAsia" w:hAnsiTheme="majorHAnsi" w:cs="Mangal"/>
          <w:b/>
          <w:bCs/>
          <w:color w:val="4F81BD" w:themeColor="accent1"/>
          <w:sz w:val="26"/>
          <w:szCs w:val="23"/>
        </w:rPr>
      </w:pPr>
      <w:ins w:id="473" w:author="Cédric" w:date="2017-06-22T11:22:00Z">
        <w:r>
          <w:rPr>
            <w:noProof/>
          </w:rPr>
          <w:pict w14:anchorId="11BD3CF7">
            <v:shape id="_x0000_s1030" type="#_x0000_t202" style="position:absolute;left:0;text-align:left;margin-left:-40.2pt;margin-top:244.1pt;width:562.35pt;height:.05pt;z-index:251670016" stroked="f">
              <v:textbox style="mso-fit-shape-to-text:t" inset="0,0,0,0">
                <w:txbxContent>
                  <w:p w14:paraId="3457FD2D" w14:textId="77777777" w:rsidR="00E54A28" w:rsidRPr="00D070E2" w:rsidRDefault="00E54A28">
                    <w:pPr>
                      <w:pStyle w:val="Caption"/>
                      <w:rPr>
                        <w:rPrChange w:id="474" w:author="Cédric" w:date="2017-06-22T11:22:00Z">
                          <w:rPr>
                            <w:noProof/>
                          </w:rPr>
                        </w:rPrChange>
                      </w:rPr>
                      <w:pPrChange w:id="475" w:author="Cédric" w:date="2017-06-22T11:22:00Z">
                        <w:pPr/>
                      </w:pPrChange>
                    </w:pPr>
                    <w:ins w:id="476" w:author="Cédric" w:date="2017-06-22T11:22:00Z">
                      <w:r>
                        <w:t xml:space="preserve">Figure </w:t>
                      </w:r>
                      <w:r>
                        <w:fldChar w:fldCharType="begin"/>
                      </w:r>
                      <w:r>
                        <w:instrText xml:space="preserve"> SEQ Figure \* ARABIC </w:instrText>
                      </w:r>
                    </w:ins>
                    <w:r>
                      <w:fldChar w:fldCharType="separate"/>
                    </w:r>
                    <w:ins w:id="477" w:author="Cédric" w:date="2017-06-22T16:58:00Z">
                      <w:r>
                        <w:rPr>
                          <w:noProof/>
                        </w:rPr>
                        <w:t>1</w:t>
                      </w:r>
                    </w:ins>
                    <w:ins w:id="478" w:author="Cédric" w:date="2017-06-22T11:22:00Z">
                      <w:r>
                        <w:fldChar w:fldCharType="end"/>
                      </w:r>
                      <w:r>
                        <w:t>:Diagramme de Gantt</w:t>
                      </w:r>
                    </w:ins>
                  </w:p>
                </w:txbxContent>
              </v:textbox>
              <w10:wrap type="topAndBottom"/>
            </v:shape>
          </w:pict>
        </w:r>
      </w:ins>
      <w:r w:rsidR="004E12B8">
        <w:rPr>
          <w:noProof/>
          <w:lang w:eastAsia="fr-FR" w:bidi="ar-SA"/>
        </w:rPr>
        <w:drawing>
          <wp:anchor distT="0" distB="0" distL="114300" distR="114300" simplePos="0" relativeHeight="251588096" behindDoc="0" locked="0" layoutInCell="1" allowOverlap="1" wp14:anchorId="23D88C0D" wp14:editId="1B776CA0">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6DC3BAB2" w14:textId="77777777" w:rsidR="005A1737" w:rsidRDefault="008C5E05">
      <w:pPr>
        <w:pStyle w:val="Heading1"/>
        <w:pPrChange w:id="479" w:author="CCCCC" w:date="2017-06-11T20:51:00Z">
          <w:pPr>
            <w:pStyle w:val="Standard"/>
          </w:pPr>
        </w:pPrChange>
      </w:pPr>
      <w:bookmarkStart w:id="480" w:name="_Toc485912026"/>
      <w:r w:rsidRPr="008C5E05">
        <w:rPr>
          <w:rStyle w:val="Heading2Char"/>
          <w:b/>
          <w:bCs/>
          <w:color w:val="365F91" w:themeColor="accent1" w:themeShade="BF"/>
          <w:sz w:val="28"/>
          <w:szCs w:val="25"/>
        </w:rPr>
        <w:lastRenderedPageBreak/>
        <w:t>Technologies utilisées</w:t>
      </w:r>
      <w:bookmarkEnd w:id="480"/>
      <w:r w:rsidR="00F55D17" w:rsidRPr="00F55D17">
        <w:rPr>
          <w:rPrChange w:id="481" w:author="CCCCC" w:date="2017-06-11T20:51:00Z">
            <w:rPr>
              <w:b/>
              <w:bCs/>
              <w:color w:val="4F81BD" w:themeColor="accent1"/>
              <w:sz w:val="26"/>
              <w:szCs w:val="23"/>
              <w:u w:val="single"/>
            </w:rPr>
          </w:rPrChange>
        </w:rPr>
        <w:t> </w:t>
      </w:r>
    </w:p>
    <w:p w14:paraId="08DE361A" w14:textId="77777777" w:rsidR="005A1737" w:rsidRDefault="006760A7">
      <w:pPr>
        <w:pStyle w:val="Heading2"/>
        <w:pPrChange w:id="482" w:author="CCCCC" w:date="2017-06-11T20:51:00Z">
          <w:pPr>
            <w:pStyle w:val="Heading3"/>
          </w:pPr>
        </w:pPrChange>
      </w:pPr>
      <w:bookmarkStart w:id="483" w:name="_Toc485912027"/>
      <w:r>
        <w:t>NodeJS</w:t>
      </w:r>
      <w:bookmarkEnd w:id="483"/>
    </w:p>
    <w:p w14:paraId="4FCE4B9A"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383729B7" w14:textId="77777777" w:rsidR="005A1737" w:rsidRDefault="00332442">
      <w:pPr>
        <w:pStyle w:val="Heading2"/>
        <w:pPrChange w:id="484" w:author="CCCCC" w:date="2017-06-11T20:51:00Z">
          <w:pPr>
            <w:pStyle w:val="Heading3"/>
          </w:pPr>
        </w:pPrChange>
      </w:pPr>
      <w:bookmarkStart w:id="485" w:name="_Toc485912028"/>
      <w:r>
        <w:t>Yarn</w:t>
      </w:r>
      <w:bookmarkEnd w:id="485"/>
    </w:p>
    <w:p w14:paraId="374811FF"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w:t>
      </w:r>
      <w:del w:id="486" w:author="CCCCC" w:date="2017-06-21T13:00:00Z">
        <w:r w:rsidR="001349D1" w:rsidDel="00FF47C2">
          <w:delText xml:space="preserve">dépend </w:delText>
        </w:r>
      </w:del>
      <w:r w:rsidR="001349D1">
        <w:t xml:space="preserve">le projet </w:t>
      </w:r>
      <w:ins w:id="487"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insta</w:t>
      </w:r>
      <w:ins w:id="488" w:author="Cédric" w:date="2017-06-22T17:12:00Z">
        <w:r w:rsidR="00D601E1">
          <w:t>l</w:t>
        </w:r>
      </w:ins>
      <w:del w:id="489" w:author="Cédric" w:date="2017-06-22T17:12:00Z">
        <w:r w:rsidR="00BB1C80" w:rsidDel="00D601E1">
          <w:delText>l</w:delText>
        </w:r>
      </w:del>
      <w:r w:rsidR="00BB1C80">
        <w:t xml:space="preserve">lable </w:t>
      </w:r>
      <w:r w:rsidR="001349D1">
        <w:t xml:space="preserve">de </w:t>
      </w:r>
      <w:r w:rsidR="00BB1C80">
        <w:t>l'application</w:t>
      </w:r>
      <w:r w:rsidR="00A231FE">
        <w:t xml:space="preserve"> (build)</w:t>
      </w:r>
      <w:r w:rsidR="00BB1C80">
        <w:t>.</w:t>
      </w:r>
    </w:p>
    <w:p w14:paraId="62E7262C" w14:textId="77777777" w:rsidR="005A1737" w:rsidRDefault="000D7996">
      <w:pPr>
        <w:pStyle w:val="Heading2"/>
        <w:pPrChange w:id="490" w:author="CCCCC" w:date="2017-06-11T20:51:00Z">
          <w:pPr>
            <w:pStyle w:val="Heading3"/>
          </w:pPr>
        </w:pPrChange>
      </w:pPr>
      <w:bookmarkStart w:id="491" w:name="_Toc485912029"/>
      <w:r>
        <w:t>ReactJS</w:t>
      </w:r>
      <w:bookmarkEnd w:id="491"/>
    </w:p>
    <w:p w14:paraId="58B04B36" w14:textId="77777777" w:rsidR="004330AE" w:rsidRDefault="004330AE" w:rsidP="00672DF6">
      <w:r>
        <w:t>React est une bibliothèque Javascript développé</w:t>
      </w:r>
      <w:ins w:id="492" w:author="Cédric" w:date="2017-06-22T17:13:00Z">
        <w:r w:rsidR="004A2D55">
          <w:t>e</w:t>
        </w:r>
      </w:ins>
      <w:r>
        <w:t xml:space="preserve"> par Facebook. Le but de React est de faciliter le développement d'interface web par la création de composants permettant de générer un morceau de page html.</w:t>
      </w:r>
    </w:p>
    <w:p w14:paraId="7E423FAA" w14:textId="77777777" w:rsidR="004330AE" w:rsidRDefault="004330AE" w:rsidP="00672DF6">
      <w:r>
        <w:t>Un composant React est constitué de :</w:t>
      </w:r>
    </w:p>
    <w:p w14:paraId="4E914FEC"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ins w:id="493" w:author="CCCCC" w:date="2017-06-22T01:12:00Z">
        <w:r w:rsidR="00ED67CE">
          <w:t>J</w:t>
        </w:r>
      </w:ins>
      <w:del w:id="494" w:author="CCCCC" w:date="2017-06-22T01:12:00Z">
        <w:r w:rsidR="004330AE" w:rsidDel="00ED67CE">
          <w:delText>j</w:delText>
        </w:r>
      </w:del>
      <w:r w:rsidR="004330AE">
        <w:t>avascript dans lequel vont être stocké les données nécessaires au fonctionnement du composant.</w:t>
      </w:r>
    </w:p>
    <w:p w14:paraId="37B3F19E"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0D490EEC"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46CE2304" w14:textId="77777777" w:rsidR="00783A6C" w:rsidRDefault="00E54A28" w:rsidP="00432D2B">
      <w:pPr>
        <w:rPr>
          <w:ins w:id="495" w:author="CCCCC" w:date="2017-06-16T21:02:00Z"/>
        </w:rPr>
      </w:pPr>
      <w:ins w:id="496" w:author="Cédric" w:date="2017-06-22T11:25:00Z">
        <w:r>
          <w:rPr>
            <w:noProof/>
          </w:rPr>
          <w:pict w14:anchorId="15B18197">
            <v:shape id="_x0000_s1034" type="#_x0000_t202" style="position:absolute;left:0;text-align:left;margin-left:222.9pt;margin-top:266.2pt;width:295pt;height:.05pt;z-index:251673088" wrapcoords="-55 0 -55 20965 21600 20965 21600 0 -55 0" stroked="f">
              <v:textbox style="mso-next-textbox:#_x0000_s1034;mso-fit-shape-to-text:t" inset="0,0,0,0">
                <w:txbxContent>
                  <w:p w14:paraId="2C3C1921" w14:textId="77777777" w:rsidR="00E54A28" w:rsidRPr="005C772D" w:rsidRDefault="00E54A28">
                    <w:pPr>
                      <w:pStyle w:val="Caption"/>
                      <w:rPr>
                        <w:noProof/>
                      </w:rPr>
                      <w:pPrChange w:id="497" w:author="Cédric" w:date="2017-06-22T11:25:00Z">
                        <w:pPr/>
                      </w:pPrChange>
                    </w:pPr>
                    <w:ins w:id="498" w:author="Cédric" w:date="2017-06-22T11:25:00Z">
                      <w:r>
                        <w:t>Figure 3: Composant stateful</w:t>
                      </w:r>
                    </w:ins>
                  </w:p>
                </w:txbxContent>
              </v:textbox>
              <w10:wrap type="tight"/>
            </v:shape>
          </w:pict>
        </w:r>
      </w:ins>
      <w:r w:rsidR="00ED67CE">
        <w:rPr>
          <w:noProof/>
          <w:lang w:eastAsia="fr-FR" w:bidi="ar-SA"/>
        </w:rPr>
        <w:drawing>
          <wp:anchor distT="0" distB="0" distL="114300" distR="114300" simplePos="0" relativeHeight="251595264" behindDoc="1" locked="0" layoutInCell="1" allowOverlap="1" wp14:anchorId="55C52B90" wp14:editId="4F8EECD2">
            <wp:simplePos x="0" y="0"/>
            <wp:positionH relativeFrom="column">
              <wp:posOffset>2830857</wp:posOffset>
            </wp:positionH>
            <wp:positionV relativeFrom="paragraph">
              <wp:posOffset>620727</wp:posOffset>
            </wp:positionV>
            <wp:extent cx="3746500" cy="2703195"/>
            <wp:effectExtent l="0" t="0" r="0" b="0"/>
            <wp:wrapTight wrapText="bothSides">
              <wp:wrapPolygon edited="0">
                <wp:start x="0" y="0"/>
                <wp:lineTo x="0" y="21463"/>
                <wp:lineTo x="21527" y="21463"/>
                <wp:lineTo x="21527" y="0"/>
                <wp:lineTo x="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rotWithShape="1">
                    <a:blip r:embed="rId13" cstate="print"/>
                    <a:srcRect l="17486" t="15335" r="41645" b="32231"/>
                    <a:stretch/>
                  </pic:blipFill>
                  <pic:spPr bwMode="auto">
                    <a:xfrm>
                      <a:off x="0" y="0"/>
                      <a:ext cx="3746500" cy="2703195"/>
                    </a:xfrm>
                    <a:prstGeom prst="rect">
                      <a:avLst/>
                    </a:prstGeom>
                    <a:noFill/>
                    <a:ln>
                      <a:noFill/>
                    </a:ln>
                    <a:extLst>
                      <a:ext uri="{53640926-AAD7-44D8-BBD7-CCE9431645EC}">
                        <a14:shadowObscured xmlns:a14="http://schemas.microsoft.com/office/drawing/2010/main"/>
                      </a:ext>
                    </a:extLst>
                  </pic:spPr>
                </pic:pic>
              </a:graphicData>
            </a:graphic>
          </wp:anchor>
        </w:drawing>
      </w:r>
      <w:r w:rsidR="00141D02">
        <w:rPr>
          <w:noProof/>
          <w:lang w:eastAsia="fr-FR" w:bidi="ar-SA"/>
        </w:rPr>
        <w:drawing>
          <wp:anchor distT="0" distB="0" distL="114300" distR="114300" simplePos="0" relativeHeight="251598336" behindDoc="0" locked="0" layoutInCell="1" allowOverlap="1" wp14:anchorId="0F513009" wp14:editId="3920250F">
            <wp:simplePos x="0" y="0"/>
            <wp:positionH relativeFrom="column">
              <wp:posOffset>11430</wp:posOffset>
            </wp:positionH>
            <wp:positionV relativeFrom="paragraph">
              <wp:posOffset>619125</wp:posOffset>
            </wp:positionV>
            <wp:extent cx="2838450" cy="503555"/>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4" cstate="print"/>
                    <a:srcRect l="15318" t="15278" r="59029" b="76576"/>
                    <a:stretch>
                      <a:fillRect/>
                    </a:stretch>
                  </pic:blipFill>
                  <pic:spPr bwMode="auto">
                    <a:xfrm>
                      <a:off x="0" y="0"/>
                      <a:ext cx="2838450" cy="503555"/>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rsidR="00783A6C">
        <w:t xml:space="preserve"> Cette fonction prend en paramètre les props du composant, et retourne son rendu.</w:t>
      </w:r>
      <w:ins w:id="499" w:author="CCCCC" w:date="2017-06-07T22:36:00Z">
        <w:r w:rsidR="00857FE5">
          <w:t xml:space="preserve"> Dans ce cas, on parle de composant stateless</w:t>
        </w:r>
      </w:ins>
    </w:p>
    <w:p w14:paraId="6D221B87" w14:textId="77777777" w:rsidR="005A1737" w:rsidRDefault="00E54A28">
      <w:pPr>
        <w:pStyle w:val="Heading2"/>
        <w:rPr>
          <w:del w:id="500" w:author="CCCCC" w:date="2017-06-21T13:00:00Z"/>
        </w:rPr>
        <w:pPrChange w:id="501" w:author="CCCCC" w:date="2017-06-16T21:02:00Z">
          <w:pPr/>
        </w:pPrChange>
      </w:pPr>
      <w:ins w:id="502" w:author="Cédric" w:date="2017-06-22T11:24:00Z">
        <w:r>
          <w:rPr>
            <w:noProof/>
          </w:rPr>
          <w:pict w14:anchorId="4BEA00AE">
            <v:shape id="_x0000_s1032" type="#_x0000_t202" style="position:absolute;left:0;text-align:left;margin-left:.9pt;margin-top:45.5pt;width:211.6pt;height:20.35pt;z-index:251671040" stroked="f">
              <v:textbox style="mso-next-textbox:#_x0000_s1032;mso-fit-shape-to-text:t" inset="0,0,0,0">
                <w:txbxContent>
                  <w:p w14:paraId="50BE2C7D" w14:textId="77777777" w:rsidR="00E54A28" w:rsidRPr="007E6473" w:rsidRDefault="00E54A28">
                    <w:pPr>
                      <w:pStyle w:val="Caption"/>
                      <w:rPr>
                        <w:noProof/>
                      </w:rPr>
                      <w:pPrChange w:id="503" w:author="Cédric" w:date="2017-06-22T11:24:00Z">
                        <w:pPr/>
                      </w:pPrChange>
                    </w:pPr>
                    <w:ins w:id="504" w:author="Cédric" w:date="2017-06-22T11:24:00Z">
                      <w:r>
                        <w:t xml:space="preserve">Figure </w:t>
                      </w:r>
                      <w:r>
                        <w:fldChar w:fldCharType="begin"/>
                      </w:r>
                      <w:r>
                        <w:instrText xml:space="preserve"> SEQ Figure \* ARABIC </w:instrText>
                      </w:r>
                    </w:ins>
                    <w:r>
                      <w:fldChar w:fldCharType="separate"/>
                    </w:r>
                    <w:ins w:id="505" w:author="Cédric" w:date="2017-06-22T16:58:00Z">
                      <w:r>
                        <w:rPr>
                          <w:noProof/>
                        </w:rPr>
                        <w:t>2</w:t>
                      </w:r>
                    </w:ins>
                    <w:ins w:id="506" w:author="Cédric" w:date="2017-06-22T11:24:00Z">
                      <w:r>
                        <w:fldChar w:fldCharType="end"/>
                      </w:r>
                      <w:r>
                        <w:t>: Composant stateless</w:t>
                      </w:r>
                    </w:ins>
                  </w:p>
                </w:txbxContent>
              </v:textbox>
              <w10:wrap type="topAndBottom"/>
            </v:shape>
          </w:pict>
        </w:r>
      </w:ins>
    </w:p>
    <w:p w14:paraId="50870A65" w14:textId="77777777" w:rsidR="00E311DD" w:rsidDel="00D65B50" w:rsidRDefault="00E311DD" w:rsidP="00672DF6">
      <w:pPr>
        <w:rPr>
          <w:del w:id="507" w:author="Cédric" w:date="2017-06-22T14:34:00Z"/>
        </w:rPr>
      </w:pPr>
      <w:r>
        <w:t>Un composant peut aussi être déclaré à l'aide d'une classe</w:t>
      </w:r>
      <w:ins w:id="508" w:author="CCCCC" w:date="2017-06-22T01:13:00Z">
        <w:r w:rsidR="00F24FB8">
          <w:t>.</w:t>
        </w:r>
      </w:ins>
      <w:del w:id="509" w:author="CCCCC" w:date="2017-06-22T01:13:00Z">
        <w:r w:rsidDel="00F24FB8">
          <w:delText>,</w:delText>
        </w:r>
      </w:del>
      <w:r>
        <w:t xml:space="preserve"> </w:t>
      </w:r>
      <w:del w:id="510" w:author="CCCCC" w:date="2017-06-22T01:13:00Z">
        <w:r w:rsidDel="00F24FB8">
          <w:delText>voici</w:delText>
        </w:r>
        <w:r w:rsidR="006A16AA" w:rsidDel="00F24FB8">
          <w:delText xml:space="preserve"> </w:delText>
        </w:r>
      </w:del>
      <w:ins w:id="511" w:author="CCCCC" w:date="2017-06-22T01:13:00Z">
        <w:r w:rsidR="00F24FB8">
          <w:t xml:space="preserve">Ci-contre, </w:t>
        </w:r>
      </w:ins>
      <w:r w:rsidR="006A16AA">
        <w:t>un exemple de composant React simple</w:t>
      </w:r>
      <w:ins w:id="512" w:author="CCCCC" w:date="2017-06-22T00:50:00Z">
        <w:r w:rsidR="00141D02">
          <w:t>,</w:t>
        </w:r>
      </w:ins>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513" w:author="CCCCC" w:date="2017-06-07T22:37:00Z">
        <w:r w:rsidR="00857FE5">
          <w:t xml:space="preserve"> Ce type de </w:t>
        </w:r>
        <w:r w:rsidR="00857FE5">
          <w:lastRenderedPageBreak/>
          <w:t>composant est dit stateful.</w:t>
        </w:r>
      </w:ins>
    </w:p>
    <w:p w14:paraId="67A6A45F" w14:textId="77777777" w:rsidR="00141D02" w:rsidRDefault="00141D02" w:rsidP="00672DF6">
      <w:pPr>
        <w:rPr>
          <w:ins w:id="514" w:author="CCCCC" w:date="2017-06-22T00:49:00Z"/>
          <w:noProof/>
          <w:lang w:eastAsia="fr-FR" w:bidi="ar-SA"/>
        </w:rPr>
      </w:pPr>
    </w:p>
    <w:p w14:paraId="7EFCCEFD" w14:textId="77777777" w:rsidR="00E87667" w:rsidRDefault="00E54A28" w:rsidP="00672DF6">
      <w:ins w:id="515" w:author="Cédric" w:date="2017-06-22T11:25:00Z">
        <w:r>
          <w:rPr>
            <w:noProof/>
          </w:rPr>
          <w:pict w14:anchorId="6B28ECE6">
            <v:shape id="_x0000_s1033" type="#_x0000_t202" style="position:absolute;left:0;text-align:left;margin-left:249.7pt;margin-top:165.4pt;width:242.75pt;height:.05pt;z-index:251672064" stroked="f">
              <v:textbox style="mso-fit-shape-to-text:t" inset="0,0,0,0">
                <w:txbxContent>
                  <w:p w14:paraId="439CEB64" w14:textId="77777777" w:rsidR="00E54A28" w:rsidRPr="00DF1CCD" w:rsidRDefault="00E54A28">
                    <w:pPr>
                      <w:pStyle w:val="Caption"/>
                      <w:rPr>
                        <w:noProof/>
                      </w:rPr>
                      <w:pPrChange w:id="516" w:author="Cédric" w:date="2017-06-22T11:25:00Z">
                        <w:pPr/>
                      </w:pPrChange>
                    </w:pPr>
                    <w:ins w:id="517" w:author="Cédric" w:date="2017-06-22T11:25:00Z">
                      <w:r>
                        <w:t xml:space="preserve">Figure </w:t>
                      </w:r>
                    </w:ins>
                    <w:ins w:id="518" w:author="Cédric" w:date="2017-06-22T11:27:00Z">
                      <w:r>
                        <w:t>4</w:t>
                      </w:r>
                    </w:ins>
                    <w:ins w:id="519" w:author="Cédric" w:date="2017-06-22T11:25:00Z">
                      <w:r>
                        <w:t>: Instanciation d'un composant</w:t>
                      </w:r>
                    </w:ins>
                  </w:p>
                </w:txbxContent>
              </v:textbox>
              <w10:wrap type="square"/>
            </v:shape>
          </w:pict>
        </w:r>
      </w:ins>
      <w:ins w:id="520" w:author="Cédric" w:date="2017-06-22T11:01:00Z">
        <w:r w:rsidR="00D63E18">
          <w:rPr>
            <w:noProof/>
            <w:lang w:eastAsia="fr-FR" w:bidi="ar-SA"/>
          </w:rPr>
          <w:drawing>
            <wp:anchor distT="0" distB="0" distL="114300" distR="114300" simplePos="0" relativeHeight="251591168" behindDoc="0" locked="0" layoutInCell="1" allowOverlap="1" wp14:anchorId="1C151DA8" wp14:editId="213A7217">
              <wp:simplePos x="0" y="0"/>
              <wp:positionH relativeFrom="column">
                <wp:posOffset>3171190</wp:posOffset>
              </wp:positionH>
              <wp:positionV relativeFrom="paragraph">
                <wp:posOffset>45085</wp:posOffset>
              </wp:positionV>
              <wp:extent cx="3082925" cy="1998345"/>
              <wp:effectExtent l="19050" t="0" r="3175"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082925" cy="1998345"/>
                      </a:xfrm>
                      <a:prstGeom prst="rect">
                        <a:avLst/>
                      </a:prstGeom>
                      <a:noFill/>
                      <a:ln w="9525">
                        <a:noFill/>
                        <a:miter lim="800000"/>
                        <a:headEnd/>
                        <a:tailEnd/>
                      </a:ln>
                    </pic:spPr>
                  </pic:pic>
                </a:graphicData>
              </a:graphic>
            </wp:anchor>
          </w:drawing>
        </w:r>
      </w:ins>
      <w:r w:rsidR="00E87667">
        <w:t>Concernant l'instanciation du module, celle-ci s'effectue en déclarant une balise portant le nom du module. On peut également voir sur l'exemple que la valeur initiale transmise à la variable props est passée dans un attribue de la balise.</w:t>
      </w:r>
    </w:p>
    <w:p w14:paraId="439DB120" w14:textId="77777777" w:rsidR="00797D10" w:rsidRDefault="00797D10" w:rsidP="00672DF6">
      <w:r>
        <w:t>Pour pouvoir modifier le state, chaque composant possède une méthode « setState » qui possède deux signatures :</w:t>
      </w:r>
    </w:p>
    <w:p w14:paraId="13A10426"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2328F262" w14:textId="77777777" w:rsidR="00797D10" w:rsidRDefault="00797D10" w:rsidP="00797D10">
      <w:pPr>
        <w:pStyle w:val="ListParagraph"/>
        <w:numPr>
          <w:ilvl w:val="0"/>
          <w:numId w:val="13"/>
        </w:numPr>
      </w:pPr>
      <w:r>
        <w:t>L’autre prend une fonction en argument à laquelle est passé l’ancien state, et renvoie le nouveau</w:t>
      </w:r>
    </w:p>
    <w:p w14:paraId="74E76580" w14:textId="77777777" w:rsidR="005A1737" w:rsidRDefault="00332442">
      <w:pPr>
        <w:pStyle w:val="Heading2"/>
        <w:pPrChange w:id="521" w:author="CCCCC" w:date="2017-06-11T20:51:00Z">
          <w:pPr>
            <w:pStyle w:val="Heading3"/>
          </w:pPr>
        </w:pPrChange>
      </w:pPr>
      <w:bookmarkStart w:id="522" w:name="_Toc485912030"/>
      <w:r>
        <w:t>Babel</w:t>
      </w:r>
      <w:bookmarkEnd w:id="522"/>
    </w:p>
    <w:p w14:paraId="6C2DDFC6" w14:textId="77777777" w:rsidR="00332442" w:rsidRDefault="00332442" w:rsidP="00672DF6">
      <w:pPr>
        <w:rPr>
          <w:ins w:id="523" w:author="CCCCC" w:date="2017-06-16T21:02:00Z"/>
        </w:rPr>
      </w:pPr>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w:t>
      </w:r>
      <w:del w:id="524" w:author="CCCCC" w:date="2017-06-21T13:01:00Z">
        <w:r w:rsidDel="00A930A0">
          <w:delText>étape</w:delText>
        </w:r>
      </w:del>
      <w:ins w:id="525" w:author="CCCCC" w:date="2017-06-21T13:01:00Z">
        <w:r w:rsidR="00A930A0">
          <w:t>tâche</w:t>
        </w:r>
      </w:ins>
      <w:r>
        <w:t>.</w:t>
      </w:r>
    </w:p>
    <w:p w14:paraId="36EEADEF" w14:textId="77777777" w:rsidR="005A1737" w:rsidRDefault="002C4B3F">
      <w:pPr>
        <w:pStyle w:val="Heading2"/>
        <w:rPr>
          <w:ins w:id="526" w:author="CCCCC" w:date="2017-06-16T21:02:00Z"/>
        </w:rPr>
        <w:pPrChange w:id="527" w:author="CCCCC" w:date="2017-06-16T21:02:00Z">
          <w:pPr/>
        </w:pPrChange>
      </w:pPr>
      <w:bookmarkStart w:id="528" w:name="_Toc485912031"/>
      <w:ins w:id="529" w:author="CCCCC" w:date="2017-06-16T21:02:00Z">
        <w:r>
          <w:t>Redis</w:t>
        </w:r>
        <w:bookmarkEnd w:id="528"/>
      </w:ins>
    </w:p>
    <w:p w14:paraId="7D937F2A" w14:textId="77777777" w:rsidR="002C4B3F" w:rsidRPr="002C4B3F" w:rsidRDefault="002C4B3F">
      <w:ins w:id="530" w:author="CCCCC" w:date="2017-06-16T21:03:00Z">
        <w:r>
          <w:t>Redis est un gestionnaire de bases de données noSQL</w:t>
        </w:r>
      </w:ins>
      <w:ins w:id="531" w:author="CCCCC" w:date="2017-06-16T21:10:00Z">
        <w:r w:rsidR="00C66991">
          <w:t xml:space="preserve"> utilisé par Xen Orchestra.</w:t>
        </w:r>
      </w:ins>
      <w:ins w:id="532" w:author="CCCCC" w:date="2017-06-16T21:04:00Z">
        <w:r>
          <w:t xml:space="preserve"> Il</w:t>
        </w:r>
      </w:ins>
      <w:ins w:id="533" w:author="CCCCC" w:date="2017-06-16T21:05:00Z">
        <w:r>
          <w:t xml:space="preserve"> conserve la totalité des données en RAM</w:t>
        </w:r>
      </w:ins>
      <w:ins w:id="534" w:author="CCCCC" w:date="2017-06-16T21:04:00Z">
        <w:r>
          <w:t xml:space="preserve"> </w:t>
        </w:r>
      </w:ins>
      <w:ins w:id="535" w:author="CCCCC" w:date="2017-06-16T21:05:00Z">
        <w:r>
          <w:t>pour</w:t>
        </w:r>
      </w:ins>
      <w:ins w:id="536" w:author="CCCCC" w:date="2017-06-16T21:04:00Z">
        <w:r>
          <w:t xml:space="preserve"> </w:t>
        </w:r>
      </w:ins>
      <w:ins w:id="537" w:author="CCCCC" w:date="2017-06-16T21:05:00Z">
        <w:r>
          <w:t>éviter des accès au dis</w:t>
        </w:r>
      </w:ins>
      <w:ins w:id="538" w:author="CCCCC" w:date="2017-06-16T21:06:00Z">
        <w:r>
          <w:t>q</w:t>
        </w:r>
      </w:ins>
      <w:ins w:id="539" w:author="CCCCC" w:date="2017-06-16T21:05:00Z">
        <w:r>
          <w:t>ue</w:t>
        </w:r>
      </w:ins>
      <w:ins w:id="540" w:author="CCCCC" w:date="2017-06-16T21:06:00Z">
        <w:r>
          <w:t xml:space="preserve"> dur et </w:t>
        </w:r>
      </w:ins>
      <w:ins w:id="541" w:author="CCCCC" w:date="2017-06-16T21:04:00Z">
        <w:r>
          <w:t xml:space="preserve">fournir </w:t>
        </w:r>
      </w:ins>
      <w:ins w:id="542" w:author="CCCCC" w:date="2017-06-16T21:06:00Z">
        <w:r>
          <w:t>les meilleures performances possibles</w:t>
        </w:r>
      </w:ins>
      <w:ins w:id="543" w:author="CCCCC" w:date="2017-06-16T21:09:00Z">
        <w:r w:rsidR="00C66991">
          <w:t>.</w:t>
        </w:r>
      </w:ins>
    </w:p>
    <w:p w14:paraId="1E826A31" w14:textId="77777777" w:rsidR="001A4C64" w:rsidRDefault="001A4C64" w:rsidP="001A4C64">
      <w:pPr>
        <w:pStyle w:val="Standard"/>
        <w:ind w:left="720"/>
      </w:pPr>
    </w:p>
    <w:p w14:paraId="0C309E10" w14:textId="77777777" w:rsidR="00321DC5" w:rsidRDefault="00321DC5" w:rsidP="00672DF6">
      <w:pPr>
        <w:rPr>
          <w:rStyle w:val="Heading2Char"/>
        </w:rPr>
      </w:pPr>
      <w:r>
        <w:rPr>
          <w:rStyle w:val="Heading2Char"/>
        </w:rPr>
        <w:br w:type="page"/>
      </w:r>
    </w:p>
    <w:p w14:paraId="402C917F" w14:textId="77777777" w:rsidR="005A1737" w:rsidRDefault="00F55D17">
      <w:pPr>
        <w:pStyle w:val="Heading1"/>
        <w:rPr>
          <w:rStyle w:val="Heading2Char"/>
          <w:color w:val="365F91" w:themeColor="accent1" w:themeShade="BF"/>
          <w:sz w:val="28"/>
          <w:szCs w:val="25"/>
        </w:rPr>
        <w:pPrChange w:id="544" w:author="CCCCC" w:date="2017-06-11T20:51:00Z">
          <w:pPr>
            <w:pStyle w:val="Standard"/>
          </w:pPr>
        </w:pPrChange>
      </w:pPr>
      <w:bookmarkStart w:id="545" w:name="_Toc485912032"/>
      <w:r w:rsidRPr="00F55D17">
        <w:rPr>
          <w:rPrChange w:id="546" w:author="CCCCC" w:date="2017-06-11T20:51:00Z">
            <w:rPr>
              <w:rStyle w:val="Heading2Char"/>
              <w:b w:val="0"/>
              <w:bCs w:val="0"/>
            </w:rPr>
          </w:rPrChange>
        </w:rPr>
        <w:lastRenderedPageBreak/>
        <w:t>Travail</w:t>
      </w:r>
      <w:r w:rsidR="008C5E05" w:rsidRPr="008C5E05">
        <w:rPr>
          <w:rStyle w:val="Heading2Char"/>
          <w:b/>
          <w:bCs/>
          <w:color w:val="365F91" w:themeColor="accent1" w:themeShade="BF"/>
          <w:sz w:val="28"/>
          <w:szCs w:val="25"/>
        </w:rPr>
        <w:t xml:space="preserve"> </w:t>
      </w:r>
      <w:r w:rsidRPr="00F55D17">
        <w:rPr>
          <w:rPrChange w:id="547" w:author="CCCCC" w:date="2017-06-11T20:51:00Z">
            <w:rPr>
              <w:rStyle w:val="Heading2Char"/>
              <w:b w:val="0"/>
              <w:bCs w:val="0"/>
            </w:rPr>
          </w:rPrChange>
        </w:rPr>
        <w:t>réalisé</w:t>
      </w:r>
      <w:bookmarkEnd w:id="545"/>
    </w:p>
    <w:p w14:paraId="08D68C22" w14:textId="77777777" w:rsidR="005A1737" w:rsidRDefault="000D7996">
      <w:pPr>
        <w:pStyle w:val="Heading2"/>
        <w:pPrChange w:id="548" w:author="CCCCC" w:date="2017-06-11T20:51:00Z">
          <w:pPr>
            <w:pStyle w:val="Heading3"/>
          </w:pPr>
        </w:pPrChange>
      </w:pPr>
      <w:bookmarkStart w:id="549" w:name="_Toc485912033"/>
      <w:r>
        <w:t>Prise en main de</w:t>
      </w:r>
      <w:r w:rsidR="00F66E46">
        <w:t>s différents outils</w:t>
      </w:r>
      <w:bookmarkEnd w:id="549"/>
    </w:p>
    <w:p w14:paraId="29CAA369"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5DEBA951" w14:textId="77777777" w:rsidR="005A1737" w:rsidRDefault="00F66E46">
      <w:pPr>
        <w:pStyle w:val="Heading3"/>
        <w:pPrChange w:id="550" w:author="CCCCC" w:date="2017-06-11T20:52:00Z">
          <w:pPr>
            <w:pStyle w:val="Heading4"/>
          </w:pPr>
        </w:pPrChange>
      </w:pPr>
      <w:bookmarkStart w:id="551" w:name="_Toc485912034"/>
      <w:r>
        <w:t>ES6</w:t>
      </w:r>
      <w:bookmarkEnd w:id="551"/>
    </w:p>
    <w:p w14:paraId="34CB6EC7"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552" w:author="CCCCC" w:date="2017-06-21T13:01:00Z">
        <w:r w:rsidR="00A930A0">
          <w:t xml:space="preserve">à </w:t>
        </w:r>
      </w:ins>
      <w:r w:rsidR="00893895">
        <w:t>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7B65A6C6" w14:textId="77777777" w:rsidR="00932030" w:rsidRDefault="00932030" w:rsidP="00672DF6">
      <w:r>
        <w:t xml:space="preserve">Déclaration d'une fonction inline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14:paraId="05BBFC02" w14:textId="77777777" w:rsidR="00CE65BD" w:rsidRDefault="006C3758" w:rsidP="00672DF6">
      <w:ins w:id="553" w:author="Cédric" w:date="2017-06-22T11:27:00Z">
        <w:r>
          <w:rPr>
            <w:noProof/>
            <w:lang w:eastAsia="fr-FR" w:bidi="ar-SA"/>
          </w:rPr>
          <w:drawing>
            <wp:anchor distT="0" distB="0" distL="114300" distR="114300" simplePos="0" relativeHeight="251589120" behindDoc="0" locked="0" layoutInCell="1" allowOverlap="1" wp14:anchorId="5E4A6472" wp14:editId="5A379453">
              <wp:simplePos x="0" y="0"/>
              <wp:positionH relativeFrom="margin">
                <wp:align>center</wp:align>
              </wp:positionH>
              <wp:positionV relativeFrom="paragraph">
                <wp:posOffset>532130</wp:posOffset>
              </wp:positionV>
              <wp:extent cx="2370455" cy="19812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ins>
      <w:r w:rsidR="00CE65BD">
        <w:t>Suppression des parenthèses des paramètre</w:t>
      </w:r>
      <w:ins w:id="554" w:author="CCCCC" w:date="2017-06-21T13:01:00Z">
        <w:r w:rsidR="00A930A0">
          <w:t>s</w:t>
        </w:r>
      </w:ins>
      <w:r w:rsidR="00CE65BD">
        <w:t xml:space="preserve"> d'une fonction : Lorsqu'une fonction prend </w:t>
      </w:r>
      <w:r w:rsidR="00870F16">
        <w:t xml:space="preserve">un </w:t>
      </w:r>
      <w:r w:rsidR="00CE65BD">
        <w:t xml:space="preserve">seul paramètre, il possible d'omettre </w:t>
      </w:r>
      <w:del w:id="555" w:author="CCCCC" w:date="2017-06-21T13:01:00Z">
        <w:r w:rsidR="00CE65BD" w:rsidDel="00A930A0">
          <w:delText>celles-ci</w:delText>
        </w:r>
      </w:del>
      <w:ins w:id="556" w:author="CCCCC" w:date="2017-06-21T13:01:00Z">
        <w:r w:rsidR="00A930A0">
          <w:t xml:space="preserve">ses </w:t>
        </w:r>
        <w:r w:rsidR="00A930A0" w:rsidRPr="00235D57">
          <w:rPr>
            <w:rPrChange w:id="557" w:author="Cédric" w:date="2017-06-22T10:01:00Z">
              <w:rPr>
                <w:color w:val="FF0000"/>
              </w:rPr>
            </w:rPrChange>
          </w:rPr>
          <w:t>parenthèses</w:t>
        </w:r>
      </w:ins>
      <w:r w:rsidR="00CE65BD">
        <w:t>, comme dans l'exemple ci-dessus.</w:t>
      </w:r>
    </w:p>
    <w:p w14:paraId="17BF98CB" w14:textId="77777777" w:rsidR="006F7A8D" w:rsidRDefault="00E54A28" w:rsidP="00672DF6">
      <w:ins w:id="558" w:author="Cédric" w:date="2017-06-22T11:28:00Z">
        <w:r>
          <w:rPr>
            <w:noProof/>
          </w:rPr>
          <w:pict w14:anchorId="7B642FF7">
            <v:shape id="_x0000_s1036" type="#_x0000_t202" style="position:absolute;left:0;text-align:left;margin-left:137pt;margin-top:112.6pt;width:215.1pt;height:.05pt;z-index:251675136" stroked="f">
              <v:textbox style="mso-fit-shape-to-text:t" inset="0,0,0,0">
                <w:txbxContent>
                  <w:p w14:paraId="599F1031" w14:textId="77777777" w:rsidR="00E54A28" w:rsidRPr="00A253DA" w:rsidRDefault="00E54A28">
                    <w:pPr>
                      <w:pStyle w:val="Caption"/>
                      <w:rPr>
                        <w:noProof/>
                      </w:rPr>
                      <w:pPrChange w:id="559" w:author="Cédric" w:date="2017-06-22T11:28:00Z">
                        <w:pPr/>
                      </w:pPrChange>
                    </w:pPr>
                    <w:ins w:id="560" w:author="Cédric" w:date="2017-06-22T11:28:00Z">
                      <w:r>
                        <w:t>Figure 6: Exemple de destructuring</w:t>
                      </w:r>
                    </w:ins>
                  </w:p>
                </w:txbxContent>
              </v:textbox>
              <w10:wrap type="topAndBottom"/>
            </v:shape>
          </w:pict>
        </w:r>
      </w:ins>
      <w:ins w:id="561" w:author="Cédric" w:date="2017-06-22T11:27:00Z">
        <w:r w:rsidR="006C3758">
          <w:rPr>
            <w:noProof/>
            <w:lang w:eastAsia="fr-FR" w:bidi="ar-SA"/>
          </w:rPr>
          <w:drawing>
            <wp:anchor distT="0" distB="0" distL="114300" distR="114300" simplePos="0" relativeHeight="251590144" behindDoc="0" locked="0" layoutInCell="1" allowOverlap="1" wp14:anchorId="4D9111FD" wp14:editId="2142284B">
              <wp:simplePos x="0" y="0"/>
              <wp:positionH relativeFrom="margin">
                <wp:posOffset>1739900</wp:posOffset>
              </wp:positionH>
              <wp:positionV relativeFrom="paragraph">
                <wp:posOffset>1157605</wp:posOffset>
              </wp:positionV>
              <wp:extent cx="2731770" cy="215265"/>
              <wp:effectExtent l="1905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31770" cy="215265"/>
                      </a:xfrm>
                      <a:prstGeom prst="rect">
                        <a:avLst/>
                      </a:prstGeom>
                      <a:noFill/>
                      <a:ln w="9525">
                        <a:noFill/>
                        <a:miter lim="800000"/>
                        <a:headEnd/>
                        <a:tailEnd/>
                      </a:ln>
                    </pic:spPr>
                  </pic:pic>
                </a:graphicData>
              </a:graphic>
            </wp:anchor>
          </w:drawing>
        </w:r>
      </w:ins>
      <w:ins w:id="562" w:author="Cédric" w:date="2017-06-22T11:26:00Z">
        <w:r>
          <w:rPr>
            <w:noProof/>
          </w:rPr>
          <w:pict w14:anchorId="33DA949D">
            <v:shape id="_x0000_s1035" type="#_x0000_t202" style="position:absolute;left:0;text-align:left;margin-left:147.6pt;margin-top:33.45pt;width:186.65pt;height:20.35pt;z-index:251674112;mso-position-horizontal-relative:text;mso-position-vertical-relative:text" stroked="f">
              <v:textbox style="mso-next-textbox:#_x0000_s1035;mso-fit-shape-to-text:t" inset="0,0,0,0">
                <w:txbxContent>
                  <w:p w14:paraId="2CBCCA87" w14:textId="77777777" w:rsidR="00E54A28" w:rsidRPr="00CD6F57" w:rsidRDefault="00E54A28">
                    <w:pPr>
                      <w:pStyle w:val="Caption"/>
                      <w:rPr>
                        <w:noProof/>
                      </w:rPr>
                      <w:pPrChange w:id="563" w:author="Cédric" w:date="2017-06-22T11:26:00Z">
                        <w:pPr/>
                      </w:pPrChange>
                    </w:pPr>
                    <w:ins w:id="564" w:author="Cédric" w:date="2017-06-22T11:26:00Z">
                      <w:r>
                        <w:t>Figure 5: Exemple de fonction</w:t>
                      </w:r>
                    </w:ins>
                  </w:p>
                </w:txbxContent>
              </v:textbox>
              <w10:wrap type="topAndBottom"/>
            </v:shape>
          </w:pict>
        </w:r>
      </w:ins>
      <w:r w:rsidR="00CE65BD">
        <w:t xml:space="preserve">Le Destructuring : </w:t>
      </w:r>
      <w:r w:rsidR="007E565D">
        <w:t xml:space="preserve">Lorsqu'il est nécessaire de déclarer une </w:t>
      </w:r>
      <w:r w:rsidR="006F7A8D">
        <w:t xml:space="preserve">ou plusieurs </w:t>
      </w:r>
      <w:r w:rsidR="007E565D">
        <w:t>variable</w:t>
      </w:r>
      <w:r w:rsidR="006F7A8D">
        <w:t>s qui contiendront</w:t>
      </w:r>
      <w:r w:rsidR="007E565D">
        <w:t xml:space="preserve"> la valeur d'un champ</w:t>
      </w:r>
      <w:del w:id="565" w:author="Cédric" w:date="2017-06-22T10:01:00Z">
        <w:r w:rsidR="007E565D" w:rsidDel="00235D57">
          <w:delText>s</w:delText>
        </w:r>
      </w:del>
      <w:r w:rsidR="007E565D">
        <w:t xml:space="preserve">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2C5562D6" w14:textId="77777777" w:rsidR="00FB26AB" w:rsidRDefault="00E54A28" w:rsidP="00672DF6">
      <w:ins w:id="566" w:author="Cédric" w:date="2017-06-22T11:29:00Z">
        <w:r>
          <w:rPr>
            <w:noProof/>
          </w:rPr>
          <w:pict w14:anchorId="638422C6">
            <v:shape id="_x0000_s1037" type="#_x0000_t202" style="position:absolute;left:0;text-align:left;margin-left:136.7pt;margin-top:82.45pt;width:208.5pt;height:.05pt;z-index:251676160" stroked="f">
              <v:textbox style="mso-fit-shape-to-text:t" inset="0,0,0,0">
                <w:txbxContent>
                  <w:p w14:paraId="15BE56D4" w14:textId="77777777" w:rsidR="00E54A28" w:rsidRPr="00605C4C" w:rsidRDefault="00E54A28">
                    <w:pPr>
                      <w:pStyle w:val="Caption"/>
                      <w:rPr>
                        <w:noProof/>
                      </w:rPr>
                      <w:pPrChange w:id="567" w:author="Cédric" w:date="2017-06-22T11:29:00Z">
                        <w:pPr/>
                      </w:pPrChange>
                    </w:pPr>
                    <w:ins w:id="568" w:author="Cédric" w:date="2017-06-22T11:29:00Z">
                      <w:r>
                        <w:t>Figure 7: Exemple d'utilisation de l'opérateur "..."</w:t>
                      </w:r>
                    </w:ins>
                  </w:p>
                </w:txbxContent>
              </v:textbox>
              <w10:wrap type="topAndBottom"/>
            </v:shape>
          </w:pict>
        </w:r>
      </w:ins>
      <w:r w:rsidR="00FB26AB">
        <w:rPr>
          <w:noProof/>
          <w:lang w:eastAsia="fr-FR" w:bidi="ar-SA"/>
        </w:rPr>
        <w:drawing>
          <wp:anchor distT="0" distB="0" distL="114300" distR="114300" simplePos="0" relativeHeight="251605504" behindDoc="0" locked="0" layoutInCell="1" allowOverlap="1" wp14:anchorId="5F36FAAB" wp14:editId="02108D8E">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rsidR="00FB26AB">
        <w:t>l</w:t>
      </w:r>
      <w:r w:rsidR="00797D10">
        <w:t xml:space="preserve">es deux </w:t>
      </w:r>
      <w:r w:rsidR="00FB26AB">
        <w:t xml:space="preserve">variables suivantes </w:t>
      </w:r>
      <w:r w:rsidR="00131C42">
        <w:t xml:space="preserve">possèdent des champs semblables mais ne </w:t>
      </w:r>
      <w:r w:rsidR="00FB26AB">
        <w:t xml:space="preserve">sont </w:t>
      </w:r>
      <w:r w:rsidR="00131C42">
        <w:t>pas égales, car une copie a été effectuée.</w:t>
      </w:r>
    </w:p>
    <w:p w14:paraId="62BD8355" w14:textId="77777777" w:rsidR="005A1737" w:rsidRDefault="00F66E46">
      <w:pPr>
        <w:pStyle w:val="Heading3"/>
        <w:pPrChange w:id="569" w:author="CCCCC" w:date="2017-06-11T20:52:00Z">
          <w:pPr>
            <w:pStyle w:val="Heading4"/>
          </w:pPr>
        </w:pPrChange>
      </w:pPr>
      <w:bookmarkStart w:id="570" w:name="_Toc485912035"/>
      <w:r>
        <w:t>Redux</w:t>
      </w:r>
      <w:bookmarkEnd w:id="570"/>
    </w:p>
    <w:p w14:paraId="1B643AAF" w14:textId="77777777" w:rsidR="000C33DA" w:rsidRDefault="00F66E46" w:rsidP="00672DF6">
      <w:pPr>
        <w:rPr>
          <w:ins w:id="571" w:author="Cédric" w:date="2017-06-22T11:30:00Z"/>
        </w:rPr>
      </w:pPr>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6F2C0724" w14:textId="77777777" w:rsidR="000C33DA" w:rsidRDefault="000C33DA">
      <w:pPr>
        <w:spacing w:before="0" w:after="0"/>
        <w:jc w:val="left"/>
        <w:rPr>
          <w:ins w:id="572" w:author="Cédric" w:date="2017-06-22T11:30:00Z"/>
        </w:rPr>
      </w:pPr>
      <w:ins w:id="573" w:author="Cédric" w:date="2017-06-22T11:30:00Z">
        <w:r>
          <w:br w:type="page"/>
        </w:r>
      </w:ins>
    </w:p>
    <w:p w14:paraId="071AD96E" w14:textId="77777777" w:rsidR="00F66E46" w:rsidDel="000C33DA" w:rsidRDefault="00E54A28" w:rsidP="00672DF6">
      <w:pPr>
        <w:rPr>
          <w:del w:id="574" w:author="Cédric" w:date="2017-06-22T11:30:00Z"/>
        </w:rPr>
      </w:pPr>
      <w:ins w:id="575" w:author="Cédric" w:date="2017-06-22T11:30:00Z">
        <w:r>
          <w:rPr>
            <w:noProof/>
          </w:rPr>
          <w:lastRenderedPageBreak/>
          <w:pict w14:anchorId="0CD82E4D">
            <v:shape id="_x0000_s1038" type="#_x0000_t202" style="position:absolute;left:0;text-align:left;margin-left:139.7pt;margin-top:62.55pt;width:207pt;height:.05pt;z-index:251677184" stroked="f">
              <v:textbox style="mso-fit-shape-to-text:t" inset="0,0,0,0">
                <w:txbxContent>
                  <w:p w14:paraId="58F22FD2" w14:textId="77777777" w:rsidR="00E54A28" w:rsidRPr="00520E6D" w:rsidRDefault="00E54A28">
                    <w:pPr>
                      <w:pStyle w:val="Caption"/>
                      <w:rPr>
                        <w:noProof/>
                      </w:rPr>
                      <w:pPrChange w:id="576" w:author="Cédric" w:date="2017-06-22T11:30:00Z">
                        <w:pPr/>
                      </w:pPrChange>
                    </w:pPr>
                    <w:ins w:id="577" w:author="Cédric" w:date="2017-06-22T11:30:00Z">
                      <w:r>
                        <w:t xml:space="preserve">Figure </w:t>
                      </w:r>
                    </w:ins>
                    <w:ins w:id="578" w:author="Cédric" w:date="2017-06-22T11:31:00Z">
                      <w:r>
                        <w:t>8</w:t>
                      </w:r>
                    </w:ins>
                    <w:ins w:id="579" w:author="Cédric" w:date="2017-06-22T11:30:00Z">
                      <w:r>
                        <w:t>: Déclar</w:t>
                      </w:r>
                    </w:ins>
                    <w:ins w:id="580" w:author="Cédric" w:date="2017-06-22T11:31:00Z">
                      <w:r>
                        <w:t>a</w:t>
                      </w:r>
                    </w:ins>
                    <w:ins w:id="581" w:author="Cédric" w:date="2017-06-22T11:30:00Z">
                      <w:r>
                        <w:t>tion d'une action</w:t>
                      </w:r>
                    </w:ins>
                  </w:p>
                </w:txbxContent>
              </v:textbox>
              <w10:wrap type="topAndBottom"/>
            </v:shape>
          </w:pict>
        </w:r>
        <w:r w:rsidR="000C33DA">
          <w:rPr>
            <w:noProof/>
            <w:lang w:eastAsia="fr-FR" w:bidi="ar-SA"/>
          </w:rPr>
          <w:drawing>
            <wp:anchor distT="0" distB="0" distL="114300" distR="114300" simplePos="0" relativeHeight="251592192" behindDoc="0" locked="0" layoutInCell="1" allowOverlap="1" wp14:anchorId="5C74FB3D" wp14:editId="50133EED">
              <wp:simplePos x="0" y="0"/>
              <wp:positionH relativeFrom="column">
                <wp:posOffset>1774190</wp:posOffset>
              </wp:positionH>
              <wp:positionV relativeFrom="paragraph">
                <wp:posOffset>254635</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ins>
    </w:p>
    <w:p w14:paraId="2C14136D" w14:textId="77777777" w:rsidR="00F0188C" w:rsidRDefault="00F0188C" w:rsidP="00672DF6">
      <w:r>
        <w:t>Ce qu'on appelle une action dans Redux</w:t>
      </w:r>
      <w:r w:rsidR="00672DF6">
        <w:t xml:space="preserve"> est déclaré de la manière suivante :</w:t>
      </w:r>
    </w:p>
    <w:p w14:paraId="1939F47F"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5F6572F1" w14:textId="77777777" w:rsidR="00F66E46" w:rsidRDefault="00E54A28" w:rsidP="00672DF6">
      <w:ins w:id="582" w:author="Cédric" w:date="2017-06-22T11:31:00Z">
        <w:r>
          <w:rPr>
            <w:noProof/>
          </w:rPr>
          <w:pict w14:anchorId="73CB9DCB">
            <v:shape id="_x0000_s1039" type="#_x0000_t202" style="position:absolute;left:0;text-align:left;margin-left:98.95pt;margin-top:105.9pt;width:286.15pt;height:.05pt;z-index:251678208" stroked="f">
              <v:textbox style="mso-fit-shape-to-text:t" inset="0,0,0,0">
                <w:txbxContent>
                  <w:p w14:paraId="4287B0C8" w14:textId="77777777" w:rsidR="00E54A28" w:rsidRPr="001E3733" w:rsidRDefault="00E54A28">
                    <w:pPr>
                      <w:pStyle w:val="Caption"/>
                      <w:rPr>
                        <w:noProof/>
                      </w:rPr>
                      <w:pPrChange w:id="583" w:author="Cédric" w:date="2017-06-22T11:31:00Z">
                        <w:pPr/>
                      </w:pPrChange>
                    </w:pPr>
                    <w:ins w:id="584" w:author="Cédric" w:date="2017-06-22T11:31:00Z">
                      <w:r>
                        <w:t xml:space="preserve">Figure </w:t>
                      </w:r>
                    </w:ins>
                    <w:ins w:id="585" w:author="Cédric" w:date="2017-06-22T11:32:00Z">
                      <w:r>
                        <w:t>9</w:t>
                      </w:r>
                    </w:ins>
                    <w:ins w:id="586" w:author="Cédric" w:date="2017-06-22T11:31:00Z">
                      <w:r>
                        <w:t>: Déclaration d'un reducer</w:t>
                      </w:r>
                    </w:ins>
                  </w:p>
                </w:txbxContent>
              </v:textbox>
              <w10:wrap type="topAndBottom"/>
            </v:shape>
          </w:pict>
        </w:r>
      </w:ins>
      <w:r w:rsidR="0077658B">
        <w:rPr>
          <w:noProof/>
          <w:lang w:eastAsia="fr-FR" w:bidi="ar-SA"/>
        </w:rPr>
        <w:drawing>
          <wp:anchor distT="0" distB="0" distL="114300" distR="114300" simplePos="0" relativeHeight="251593216" behindDoc="0" locked="0" layoutInCell="1" allowOverlap="1" wp14:anchorId="657169EF" wp14:editId="0D61E8BD">
            <wp:simplePos x="0" y="0"/>
            <wp:positionH relativeFrom="column">
              <wp:posOffset>1256665</wp:posOffset>
            </wp:positionH>
            <wp:positionV relativeFrom="paragraph">
              <wp:posOffset>779145</wp:posOffset>
            </wp:positionV>
            <wp:extent cx="3634105" cy="50863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08635"/>
                    </a:xfrm>
                    <a:prstGeom prst="rect">
                      <a:avLst/>
                    </a:prstGeom>
                    <a:noFill/>
                    <a:ln w="9525">
                      <a:noFill/>
                      <a:miter lim="800000"/>
                      <a:headEnd/>
                      <a:tailEnd/>
                    </a:ln>
                  </pic:spPr>
                </pic:pic>
              </a:graphicData>
            </a:graphic>
          </wp:anchor>
        </w:drawing>
      </w:r>
      <w:r w:rsidR="00672DF6">
        <w:t>Lorsqu'une action est déclenchée, celle-ci va appeler un reducer associé à cette action</w:t>
      </w:r>
      <w:r w:rsidR="00F55D17" w:rsidRPr="00F55D17">
        <w:rPr>
          <w:rPrChange w:id="587" w:author="CCCCC" w:date="2017-06-21T13:03:00Z">
            <w:rPr>
              <w:rFonts w:asciiTheme="majorHAnsi" w:eastAsiaTheme="majorEastAsia" w:hAnsiTheme="majorHAnsi" w:cs="Mangal"/>
              <w:b/>
              <w:bCs/>
              <w:color w:val="4F81BD" w:themeColor="accent1"/>
              <w:sz w:val="26"/>
              <w:szCs w:val="23"/>
            </w:rPr>
          </w:rPrChange>
        </w:rPr>
        <w:t xml:space="preserve">. </w:t>
      </w:r>
      <w:ins w:id="588" w:author="CCCCC" w:date="2017-06-21T13:03:00Z">
        <w:r w:rsidR="00F55D17" w:rsidRPr="00F55D17">
          <w:rPr>
            <w:rPrChange w:id="589" w:author="CCCCC" w:date="2017-06-21T13:03:00Z">
              <w:rPr>
                <w:rFonts w:asciiTheme="majorHAnsi" w:eastAsiaTheme="majorEastAsia" w:hAnsiTheme="majorHAnsi" w:cs="Mangal"/>
                <w:b/>
                <w:bCs/>
                <w:color w:val="FF0000"/>
                <w:sz w:val="26"/>
                <w:szCs w:val="23"/>
              </w:rPr>
            </w:rPrChange>
          </w:rPr>
          <w:t xml:space="preserve">L’intéret d’utiliser un reducer est de mettre à jour le state. </w:t>
        </w:r>
      </w:ins>
      <w:r w:rsidR="00672DF6">
        <w:t>Le reducer prend</w:t>
      </w:r>
      <w:ins w:id="590" w:author="CCCCC" w:date="2017-06-21T13:03:00Z">
        <w:r w:rsidR="00A930A0">
          <w:t xml:space="preserve"> donc</w:t>
        </w:r>
      </w:ins>
      <w:r w:rsidR="00672DF6">
        <w:t xml:space="preserve"> en argument le state et la liste des paramètres renvoyée par l'action et va renvoyer un nouveau state.</w:t>
      </w:r>
      <w:r w:rsidR="00FC3046">
        <w:t xml:space="preserve"> Voici le reducer associé au changement de thème.</w:t>
      </w:r>
    </w:p>
    <w:p w14:paraId="51F77A57" w14:textId="77777777" w:rsidR="000255D2" w:rsidRDefault="00672DF6" w:rsidP="000255D2">
      <w:r>
        <w:t xml:space="preserve">Redux introduit également la notion de </w:t>
      </w:r>
      <w:del w:id="591" w:author="CCCCC" w:date="2017-06-21T13:03:00Z">
        <w:r w:rsidDel="00A930A0">
          <w:delText>selecteurs</w:delText>
        </w:r>
      </w:del>
      <w:ins w:id="592" w:author="CCCCC" w:date="2017-06-21T13:03:00Z">
        <w:r w:rsidR="00A930A0">
          <w:t>sélecteurs</w:t>
        </w:r>
      </w:ins>
      <w:r>
        <w:t xml:space="preserve">. Un </w:t>
      </w:r>
      <w:r w:rsidR="00105275">
        <w:t>sélecteur</w:t>
      </w:r>
      <w:r>
        <w:t xml:space="preserve"> prend </w:t>
      </w:r>
      <w:r w:rsidR="00105275">
        <w:t xml:space="preserve">en paramètre le state et renvoie </w:t>
      </w:r>
      <w:r w:rsidR="00EF66FC">
        <w:t>un champ</w:t>
      </w:r>
      <w:r w:rsidR="00105275">
        <w:t xml:space="preserve"> de celui-ci</w:t>
      </w:r>
    </w:p>
    <w:p w14:paraId="1E1D3FF0" w14:textId="77777777" w:rsidR="000255D2" w:rsidDel="002C4B3F" w:rsidRDefault="00E54A28" w:rsidP="000255D2">
      <w:pPr>
        <w:rPr>
          <w:del w:id="593" w:author="CCCCC" w:date="2017-06-16T20:57:00Z"/>
        </w:rPr>
      </w:pPr>
      <w:ins w:id="594" w:author="Cédric" w:date="2017-06-22T11:32:00Z">
        <w:r>
          <w:rPr>
            <w:noProof/>
          </w:rPr>
          <w:pict w14:anchorId="6D1EF8BD">
            <v:shape id="_x0000_s1040" type="#_x0000_t202" style="position:absolute;left:0;text-align:left;margin-left:139.75pt;margin-top:33pt;width:198.15pt;height:.05pt;z-index:251679232" stroked="f">
              <v:textbox style="mso-fit-shape-to-text:t" inset="0,0,0,0">
                <w:txbxContent>
                  <w:p w14:paraId="0CFA6355" w14:textId="77777777" w:rsidR="00E54A28" w:rsidRPr="00B04558" w:rsidRDefault="00E54A28">
                    <w:pPr>
                      <w:pStyle w:val="Caption"/>
                      <w:rPr>
                        <w:noProof/>
                      </w:rPr>
                      <w:pPrChange w:id="595" w:author="Cédric" w:date="2017-06-22T11:32:00Z">
                        <w:pPr/>
                      </w:pPrChange>
                    </w:pPr>
                    <w:ins w:id="596" w:author="Cédric" w:date="2017-06-22T11:32:00Z">
                      <w:r>
                        <w:t>Figure 10: Déclaration d'un sélecteur</w:t>
                      </w:r>
                    </w:ins>
                  </w:p>
                </w:txbxContent>
              </v:textbox>
              <w10:wrap type="topAndBottom"/>
            </v:shape>
          </w:pict>
        </w:r>
      </w:ins>
      <w:ins w:id="597" w:author="Cédric" w:date="2017-06-22T11:31:00Z">
        <w:r w:rsidR="00FE2BAE">
          <w:rPr>
            <w:noProof/>
            <w:lang w:eastAsia="fr-FR" w:bidi="ar-SA"/>
          </w:rPr>
          <w:drawing>
            <wp:anchor distT="0" distB="0" distL="114300" distR="114300" simplePos="0" relativeHeight="251594240" behindDoc="0" locked="0" layoutInCell="1" allowOverlap="1" wp14:anchorId="58394E8A" wp14:editId="002A4E97">
              <wp:simplePos x="0" y="0"/>
              <wp:positionH relativeFrom="column">
                <wp:posOffset>1774825</wp:posOffset>
              </wp:positionH>
              <wp:positionV relativeFrom="paragraph">
                <wp:posOffset>154940</wp:posOffset>
              </wp:positionV>
              <wp:extent cx="2516505" cy="207010"/>
              <wp:effectExtent l="19050" t="0" r="0"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6505" cy="207010"/>
                      </a:xfrm>
                      <a:prstGeom prst="rect">
                        <a:avLst/>
                      </a:prstGeom>
                      <a:noFill/>
                      <a:ln w="9525">
                        <a:noFill/>
                        <a:miter lim="800000"/>
                        <a:headEnd/>
                        <a:tailEnd/>
                      </a:ln>
                    </pic:spPr>
                  </pic:pic>
                </a:graphicData>
              </a:graphic>
            </wp:anchor>
          </w:drawing>
        </w:r>
      </w:ins>
      <w:ins w:id="598" w:author="Cédric" w:date="2017-06-22T11:33:00Z">
        <w:r>
          <w:rPr>
            <w:noProof/>
          </w:rPr>
          <w:pict w14:anchorId="36BC2298">
            <v:shape id="_x0000_s1041" type="#_x0000_t202" style="position:absolute;left:0;text-align:left;margin-left:-.7pt;margin-top:323.15pt;width:481.9pt;height:.05pt;z-index:251680256;mso-position-horizontal-relative:text;mso-position-vertical-relative:text" stroked="f">
              <v:textbox style="mso-fit-shape-to-text:t" inset="0,0,0,0">
                <w:txbxContent>
                  <w:p w14:paraId="21F4A7C0" w14:textId="77777777" w:rsidR="00E54A28" w:rsidRPr="004F4365" w:rsidRDefault="00E54A28">
                    <w:pPr>
                      <w:pStyle w:val="Caption"/>
                      <w:rPr>
                        <w:noProof/>
                      </w:rPr>
                      <w:pPrChange w:id="599" w:author="Cédric" w:date="2017-06-22T11:33:00Z">
                        <w:pPr/>
                      </w:pPrChange>
                    </w:pPr>
                    <w:ins w:id="600" w:author="Cédric" w:date="2017-06-22T11:33:00Z">
                      <w:r>
                        <w:t>Figure 11: Utilisation du décorateur connect</w:t>
                      </w:r>
                    </w:ins>
                  </w:p>
                </w:txbxContent>
              </v:textbox>
              <w10:wrap type="topAndBottom"/>
            </v:shape>
          </w:pict>
        </w:r>
      </w:ins>
      <w:r w:rsidR="002C4B3F">
        <w:rPr>
          <w:noProof/>
          <w:lang w:eastAsia="fr-FR" w:bidi="ar-SA"/>
        </w:rPr>
        <w:drawing>
          <wp:anchor distT="0" distB="0" distL="114300" distR="114300" simplePos="0" relativeHeight="251597312" behindDoc="0" locked="0" layoutInCell="1" allowOverlap="1" wp14:anchorId="6A87F729" wp14:editId="7215A59C">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w:t>
      </w:r>
      <w:ins w:id="601" w:author="CCCCC" w:date="2017-06-21T13:04:00Z">
        <w:r w:rsidR="00F55D17" w:rsidRPr="00F55D17">
          <w:rPr>
            <w:rPrChange w:id="602"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reducer se fait grâce à </w:t>
      </w:r>
      <w:r w:rsidR="00EF66FC">
        <w:t>une fonction fournie</w:t>
      </w:r>
      <w:r w:rsidR="000F2FBA">
        <w:t xml:space="preserve"> par Redux appelé</w:t>
      </w:r>
      <w:ins w:id="603" w:author="CCCCC" w:date="2017-06-21T13:04:00Z">
        <w:r w:rsidR="00A930A0">
          <w:t>e</w:t>
        </w:r>
      </w:ins>
      <w:r w:rsidR="000F2FBA">
        <w:t xml:space="preserve"> </w:t>
      </w:r>
      <w:ins w:id="604" w:author="CCCCC" w:date="2017-06-21T13:04:00Z">
        <w:r w:rsidR="00A930A0">
          <w:t>« </w:t>
        </w:r>
      </w:ins>
      <w:r w:rsidR="000F2FBA">
        <w:t>dispatch</w:t>
      </w:r>
      <w:ins w:id="605" w:author="CCCCC" w:date="2017-06-21T13:04:00Z">
        <w:r w:rsidR="00A930A0">
          <w:t> »</w:t>
        </w:r>
      </w:ins>
      <w:r w:rsidR="000F2FBA">
        <w:t xml:space="preserve">,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w:t>
      </w:r>
      <w:del w:id="606" w:author="CCCCC" w:date="2017-06-21T13:04:00Z">
        <w:r w:rsidR="00681248" w:rsidDel="00A930A0">
          <w:delText xml:space="preserve">est </w:delText>
        </w:r>
      </w:del>
      <w:ins w:id="607" w:author="CCCCC" w:date="2017-06-21T13:04:00Z">
        <w:r w:rsidR="00A930A0">
          <w:t xml:space="preserve">sera </w:t>
        </w:r>
      </w:ins>
      <w:r w:rsidR="00681248">
        <w:t>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rsidR="00681248">
        <w:t xml:space="preserve">. </w:t>
      </w:r>
      <w:r w:rsidR="00D333F3">
        <w:t>C</w:t>
      </w:r>
      <w:r w:rsidR="00681248">
        <w:t xml:space="preserve">onnect retourne une autre </w:t>
      </w:r>
      <w:r w:rsidR="00D333F3">
        <w:t xml:space="preserve">fonction qui prend en paramètre un composant en lui injectant les </w:t>
      </w:r>
      <w:r w:rsidR="00D333F3">
        <w:lastRenderedPageBreak/>
        <w:t>valeurs calculées précédemment</w:t>
      </w:r>
      <w:r w:rsidR="00F55C14">
        <w:t xml:space="preserve"> et retourne un nouveau composant</w:t>
      </w:r>
      <w:r w:rsidR="00D333F3">
        <w:t>.</w:t>
      </w:r>
      <w:r w:rsidR="00A67341">
        <w:t xml:space="preserve"> Voici un exemple de l'utilisation du décorateur connect.</w:t>
      </w:r>
    </w:p>
    <w:p w14:paraId="632A95FA" w14:textId="77777777" w:rsidR="005A1737" w:rsidRDefault="005A1737">
      <w:pPr>
        <w:pPrChange w:id="608" w:author="CCCCC" w:date="2017-06-16T20:57:00Z">
          <w:pPr>
            <w:pStyle w:val="ListParagraph"/>
          </w:pPr>
        </w:pPrChange>
      </w:pPr>
    </w:p>
    <w:p w14:paraId="73C89612" w14:textId="77777777" w:rsidR="005A1737" w:rsidRDefault="00DD32BE">
      <w:pPr>
        <w:pStyle w:val="Heading3"/>
        <w:rPr>
          <w:ins w:id="609" w:author="CCCCC" w:date="2017-06-18T01:57:00Z"/>
        </w:rPr>
        <w:pPrChange w:id="610" w:author="CCCCC" w:date="2017-06-18T01:57:00Z">
          <w:pPr>
            <w:pStyle w:val="ListParagraph"/>
          </w:pPr>
        </w:pPrChange>
      </w:pPr>
      <w:bookmarkStart w:id="611" w:name="_Toc485912036"/>
      <w:ins w:id="612" w:author="CCCCC" w:date="2017-06-18T01:57:00Z">
        <w:r>
          <w:t>Lodash</w:t>
        </w:r>
        <w:bookmarkEnd w:id="611"/>
      </w:ins>
    </w:p>
    <w:p w14:paraId="71323336" w14:textId="77777777" w:rsidR="005A1737" w:rsidRDefault="00DD32BE">
      <w:pPr>
        <w:rPr>
          <w:ins w:id="613" w:author="CCCCC" w:date="2017-06-18T01:56:00Z"/>
        </w:rPr>
        <w:pPrChange w:id="614" w:author="CCCCC" w:date="2017-06-18T01:57:00Z">
          <w:pPr>
            <w:pStyle w:val="ListParagraph"/>
          </w:pPr>
        </w:pPrChange>
      </w:pPr>
      <w:ins w:id="615" w:author="CCCCC" w:date="2017-06-18T01:57:00Z">
        <w:r>
          <w:t xml:space="preserve">Lodash est une </w:t>
        </w:r>
      </w:ins>
      <w:ins w:id="616" w:author="CCCCC" w:date="2017-06-18T01:58:00Z">
        <w:r>
          <w:t xml:space="preserve">bibliothèque d’utilitaire </w:t>
        </w:r>
      </w:ins>
      <w:ins w:id="617" w:author="CCCCC" w:date="2017-06-18T01:59:00Z">
        <w:r>
          <w:t>J</w:t>
        </w:r>
      </w:ins>
      <w:ins w:id="618" w:author="CCCCC" w:date="2017-06-18T01:58:00Z">
        <w:r>
          <w:t>avasc</w:t>
        </w:r>
      </w:ins>
      <w:ins w:id="619" w:author="CCCCC" w:date="2017-06-18T01:59:00Z">
        <w:r>
          <w:t>script</w:t>
        </w:r>
      </w:ins>
      <w:ins w:id="620" w:author="CCCCC" w:date="2017-06-18T02:06:00Z">
        <w:r w:rsidR="00C31344">
          <w:t xml:space="preserve"> que j’ai eu l’occasion d’utiliser très fréquemment</w:t>
        </w:r>
      </w:ins>
      <w:ins w:id="621" w:author="CCCCC" w:date="2017-06-18T01:59:00Z">
        <w:r>
          <w:t>.</w:t>
        </w:r>
      </w:ins>
      <w:ins w:id="622" w:author="CCCCC" w:date="2017-06-18T02:02:00Z">
        <w:r>
          <w:t xml:space="preserve"> Elle contient des fonctions de calculs mathématiques</w:t>
        </w:r>
      </w:ins>
      <w:ins w:id="623" w:author="CCCCC" w:date="2017-06-18T02:04:00Z">
        <w:r>
          <w:t xml:space="preserve"> et</w:t>
        </w:r>
      </w:ins>
      <w:ins w:id="624" w:author="CCCCC" w:date="2017-06-18T02:02:00Z">
        <w:r>
          <w:t xml:space="preserve"> de traitement de collections ou </w:t>
        </w:r>
      </w:ins>
      <w:ins w:id="625" w:author="CCCCC" w:date="2017-06-18T02:04:00Z">
        <w:r>
          <w:t>de fonctions</w:t>
        </w:r>
      </w:ins>
      <w:ins w:id="626" w:author="CCCCC" w:date="2017-06-18T02:06:00Z">
        <w:r w:rsidR="00C31344">
          <w:t>.</w:t>
        </w:r>
      </w:ins>
    </w:p>
    <w:p w14:paraId="2DE3966E" w14:textId="77777777" w:rsidR="00D501A2" w:rsidDel="00C31344" w:rsidRDefault="00D501A2" w:rsidP="00672DF6">
      <w:pPr>
        <w:pStyle w:val="ListParagraph"/>
        <w:rPr>
          <w:del w:id="627" w:author="CCCCC" w:date="2017-06-18T02:07:00Z"/>
        </w:rPr>
      </w:pPr>
      <w:del w:id="628" w:author="CCCCC" w:date="2017-06-18T02:07:00Z">
        <w:r w:rsidDel="00C31344">
          <w:delText>react</w:delText>
        </w:r>
      </w:del>
    </w:p>
    <w:p w14:paraId="0F0EBE86" w14:textId="77777777" w:rsidR="00D501A2" w:rsidDel="00EC5E05" w:rsidRDefault="00D501A2" w:rsidP="00672DF6">
      <w:pPr>
        <w:pStyle w:val="ListParagraph"/>
        <w:rPr>
          <w:del w:id="629" w:author="CCCCC" w:date="2017-06-21T21:39:00Z"/>
        </w:rPr>
      </w:pPr>
      <w:del w:id="630" w:author="CCCCC" w:date="2017-06-21T21:39:00Z">
        <w:r w:rsidDel="00EC5E05">
          <w:delText>github</w:delText>
        </w:r>
      </w:del>
    </w:p>
    <w:p w14:paraId="43AFD5E0" w14:textId="77777777" w:rsidR="00FC4687" w:rsidDel="00EC5E05" w:rsidRDefault="00FC4687" w:rsidP="00672DF6">
      <w:pPr>
        <w:pStyle w:val="ListParagraph"/>
        <w:rPr>
          <w:del w:id="631" w:author="CCCCC" w:date="2017-06-21T21:39:00Z"/>
        </w:rPr>
      </w:pPr>
      <w:del w:id="632" w:author="CCCCC" w:date="2017-06-21T21:39:00Z">
        <w:r w:rsidDel="00EC5E05">
          <w:delText>react router</w:delText>
        </w:r>
      </w:del>
    </w:p>
    <w:p w14:paraId="4BACB8E2" w14:textId="77777777" w:rsidR="002652F6" w:rsidDel="00EC5E05" w:rsidRDefault="002652F6" w:rsidP="00672DF6">
      <w:pPr>
        <w:pStyle w:val="ListParagraph"/>
        <w:rPr>
          <w:del w:id="633" w:author="CCCCC" w:date="2017-06-21T21:39:00Z"/>
        </w:rPr>
      </w:pPr>
      <w:del w:id="634" w:author="CCCCC" w:date="2017-06-21T21:39:00Z">
        <w:r w:rsidDel="00EC5E05">
          <w:delText>tests</w:delText>
        </w:r>
      </w:del>
    </w:p>
    <w:p w14:paraId="3C3D8D05" w14:textId="77777777" w:rsidR="005A1737" w:rsidRDefault="000D7996">
      <w:pPr>
        <w:pStyle w:val="Heading2"/>
        <w:pPrChange w:id="635" w:author="CCCCC" w:date="2017-06-11T20:52:00Z">
          <w:pPr>
            <w:pStyle w:val="Heading3"/>
          </w:pPr>
        </w:pPrChange>
      </w:pPr>
      <w:bookmarkStart w:id="636" w:name="_Toc485912037"/>
      <w:r>
        <w:t>Développement du module withState</w:t>
      </w:r>
      <w:bookmarkEnd w:id="636"/>
    </w:p>
    <w:p w14:paraId="2057C745" w14:textId="77777777" w:rsidR="005A1737" w:rsidRDefault="00FC4687">
      <w:pPr>
        <w:pStyle w:val="Heading3"/>
        <w:pPrChange w:id="637" w:author="CCCCC" w:date="2017-06-11T20:52:00Z">
          <w:pPr>
            <w:pStyle w:val="Heading4"/>
          </w:pPr>
        </w:pPrChange>
      </w:pPr>
      <w:bookmarkStart w:id="638" w:name="_Toc485912038"/>
      <w:r>
        <w:t>Objectif</w:t>
      </w:r>
      <w:r w:rsidR="003B4AC3">
        <w:t>s</w:t>
      </w:r>
      <w:bookmarkEnd w:id="638"/>
    </w:p>
    <w:p w14:paraId="62845C5C" w14:textId="77777777" w:rsidR="00FC4687" w:rsidRPr="001F2447" w:rsidRDefault="001F2447" w:rsidP="001F2447">
      <w:r>
        <w:t xml:space="preserve">Le module </w:t>
      </w:r>
      <w:r w:rsidR="00FC4687">
        <w:t>withState</w:t>
      </w:r>
      <w:ins w:id="639" w:author="Cédric" w:date="2017-06-22T10:23:00Z">
        <w:r w:rsidR="00BE18B4">
          <w:rPr>
            <w:rStyle w:val="FootnoteReference"/>
          </w:rPr>
          <w:footnoteReference w:id="3"/>
        </w:r>
      </w:ins>
      <w:r w:rsidR="00FC4687">
        <w:t xml:space="preserve"> est un décorateur de composant. Son but est d’abstraire la gestion du state propre au composant qu’il décore. Dans un premier temps, l’objectif était de manager un state à un seul niveau</w:t>
      </w:r>
      <w:r w:rsidR="00A62916">
        <w:rPr>
          <w:rStyle w:val="FootnoteReference"/>
        </w:rPr>
        <w:footnoteReference w:id="4"/>
      </w:r>
      <w:r w:rsidR="00667DE3">
        <w:t xml:space="preserve"> mais pouvant posséder plusieurs sous-states</w:t>
      </w:r>
      <w:r w:rsidR="00667DE3">
        <w:rPr>
          <w:rStyle w:val="FootnoteReference"/>
        </w:rPr>
        <w:footnoteReference w:id="5"/>
      </w:r>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0AD81B67" w14:textId="77777777" w:rsidR="005A1737" w:rsidRDefault="001F2447">
      <w:pPr>
        <w:pStyle w:val="Heading3"/>
        <w:pPrChange w:id="645" w:author="CCCCC" w:date="2017-06-11T20:52:00Z">
          <w:pPr>
            <w:pStyle w:val="Heading4"/>
          </w:pPr>
        </w:pPrChange>
      </w:pPr>
      <w:bookmarkStart w:id="646" w:name="_Toc485912039"/>
      <w:r>
        <w:t>Réalisation</w:t>
      </w:r>
      <w:bookmarkEnd w:id="646"/>
    </w:p>
    <w:p w14:paraId="1F9FFA10" w14:textId="77777777" w:rsidR="00B37D3A" w:rsidDel="0035538D" w:rsidRDefault="00E54A28" w:rsidP="00C865C2">
      <w:pPr>
        <w:rPr>
          <w:del w:id="647" w:author="CCCCC" w:date="2017-06-07T21:03:00Z"/>
          <w:noProof/>
          <w:lang w:eastAsia="fr-FR" w:bidi="ar-SA"/>
        </w:rPr>
      </w:pPr>
      <w:ins w:id="648" w:author="Cédric" w:date="2017-06-22T11:33:00Z">
        <w:r>
          <w:rPr>
            <w:noProof/>
          </w:rPr>
          <w:pict w14:anchorId="13D63C57">
            <v:shape id="_x0000_s1042" type="#_x0000_t202" style="position:absolute;left:0;text-align:left;margin-left:0;margin-top:205.9pt;width:244.15pt;height:.05pt;z-index:251681280" wrapcoords="-66 0 -66 20965 21600 20965 21600 0 -66 0" stroked="f">
              <v:textbox style="mso-fit-shape-to-text:t" inset="0,0,0,0">
                <w:txbxContent>
                  <w:p w14:paraId="0638EBCF" w14:textId="77777777" w:rsidR="00E54A28" w:rsidRPr="0076016D" w:rsidRDefault="00E54A28">
                    <w:pPr>
                      <w:pStyle w:val="Caption"/>
                      <w:rPr>
                        <w:noProof/>
                      </w:rPr>
                      <w:pPrChange w:id="649" w:author="Cédric" w:date="2017-06-22T11:33:00Z">
                        <w:pPr/>
                      </w:pPrChange>
                    </w:pPr>
                    <w:ins w:id="650" w:author="Cédric" w:date="2017-06-22T11:33:00Z">
                      <w:r>
                        <w:t xml:space="preserve">Figure </w:t>
                      </w:r>
                    </w:ins>
                    <w:ins w:id="651" w:author="Cédric" w:date="2017-06-22T11:34:00Z">
                      <w:r>
                        <w:t>12</w:t>
                      </w:r>
                    </w:ins>
                    <w:ins w:id="652" w:author="Cédric" w:date="2017-06-22T11:33:00Z">
                      <w:r>
                        <w:t>: Utilisation de la première version de withState</w:t>
                      </w:r>
                    </w:ins>
                  </w:p>
                </w:txbxContent>
              </v:textbox>
              <w10:wrap type="tight"/>
            </v:shape>
          </w:pict>
        </w:r>
      </w:ins>
      <w:ins w:id="653" w:author="CCCCC" w:date="2017-06-08T19:08:00Z">
        <w:r w:rsidR="005A1737">
          <w:rPr>
            <w:noProof/>
            <w:lang w:eastAsia="fr-FR" w:bidi="ar-SA"/>
            <w:rPrChange w:id="65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8576" behindDoc="1" locked="0" layoutInCell="1" allowOverlap="1" wp14:anchorId="1CD5906D" wp14:editId="437F38B3">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574901C4" w14:textId="77777777" w:rsidR="004F6BC9" w:rsidDel="0035538D" w:rsidRDefault="004F6BC9" w:rsidP="00B60E60">
      <w:pPr>
        <w:rPr>
          <w:del w:id="655" w:author="CCCCC" w:date="2017-06-07T21:03:00Z"/>
          <w:noProof/>
          <w:lang w:eastAsia="fr-FR" w:bidi="ar-SA"/>
        </w:rPr>
      </w:pPr>
    </w:p>
    <w:p w14:paraId="26D5A0C2" w14:textId="77777777" w:rsidR="00667DE3" w:rsidRDefault="00667DE3" w:rsidP="00B60E60">
      <w:pPr>
        <w:rPr>
          <w:noProof/>
          <w:lang w:eastAsia="fr-FR" w:bidi="ar-SA"/>
        </w:rPr>
      </w:pPr>
    </w:p>
    <w:p w14:paraId="6C85032C" w14:textId="77777777" w:rsidR="00977CE4" w:rsidRDefault="00E54A28" w:rsidP="00B60E60">
      <w:pPr>
        <w:rPr>
          <w:noProof/>
          <w:lang w:eastAsia="fr-FR" w:bidi="ar-SA"/>
        </w:rPr>
      </w:pPr>
      <w:del w:id="656" w:author="CCCCC" w:date="2017-06-08T19:07:00Z">
        <w:r>
          <w:rPr>
            <w:noProof/>
            <w:lang w:eastAsia="fr-FR" w:bidi="ar-SA"/>
          </w:rPr>
          <w:pict w14:anchorId="065138A7">
            <v:shape id="_x0000_s1028" type="#_x0000_t202" style="position:absolute;left:0;text-align:left;margin-left:.25pt;margin-top:219.1pt;width:286.45pt;height:20.3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14:paraId="3665440D" w14:textId="77777777" w:rsidR="00E54A28" w:rsidRPr="006C2E75" w:rsidRDefault="00E54A28">
                    <w:pPr>
                      <w:pStyle w:val="Caption"/>
                      <w:rPr>
                        <w:rFonts w:cs="Lohit Devanagari"/>
                        <w:noProof/>
                        <w:sz w:val="24"/>
                        <w:szCs w:val="24"/>
                      </w:rPr>
                    </w:pPr>
                    <w:r>
                      <w:t xml:space="preserve">****Figure </w:t>
                    </w:r>
                    <w:fldSimple w:instr=" SEQ Figure \* ARABIC ">
                      <w:ins w:id="657" w:author="Cédric" w:date="2017-06-22T16:58:00Z">
                        <w:r>
                          <w:rPr>
                            <w:noProof/>
                          </w:rPr>
                          <w:t>3</w:t>
                        </w:r>
                      </w:ins>
                      <w:del w:id="658" w:author="Cédric" w:date="2017-06-22T11:22:00Z">
                        <w:r w:rsidDel="00D520DB">
                          <w:rPr>
                            <w:noProof/>
                          </w:rPr>
                          <w:delText>1</w:delText>
                        </w:r>
                      </w:del>
                    </w:fldSimple>
                    <w:r>
                      <w:t>Insérer init</w:t>
                    </w:r>
                    <w:del w:id="659" w:author="CCCCC" w:date="2017-06-08T19:07:00Z">
                      <w:r w:rsidDel="000A0FA8">
                        <w:delText xml:space="preserve"> </w:delText>
                      </w:r>
                    </w:del>
                    <w:r>
                      <w:t>fonction*****</w:t>
                    </w:r>
                  </w:p>
                </w:txbxContent>
              </v:textbox>
              <w10:wrap type="square"/>
            </v:shape>
          </w:pict>
        </w:r>
        <w:r w:rsidR="005A1737">
          <w:rPr>
            <w:noProof/>
            <w:lang w:eastAsia="fr-FR" w:bidi="ar-SA"/>
            <w:rPrChange w:id="66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0384" behindDoc="0" locked="0" layoutInCell="1" allowOverlap="1" wp14:anchorId="74F704E1" wp14:editId="02AF09F7">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661"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662"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14:paraId="45D7A0E0"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7C438ECF" w14:textId="77777777" w:rsidR="00062CED" w:rsidRDefault="00AC41E9" w:rsidP="00B60E60">
      <w:pPr>
        <w:rPr>
          <w:noProof/>
          <w:lang w:eastAsia="fr-FR" w:bidi="ar-SA"/>
        </w:rPr>
      </w:pPr>
      <w:ins w:id="663" w:author="Cédric" w:date="2017-06-22T11:35:00Z">
        <w:r>
          <w:rPr>
            <w:noProof/>
            <w:lang w:eastAsia="fr-FR" w:bidi="ar-SA"/>
          </w:rPr>
          <w:drawing>
            <wp:anchor distT="0" distB="0" distL="114300" distR="114300" simplePos="0" relativeHeight="251601408" behindDoc="0" locked="0" layoutInCell="1" allowOverlap="1" wp14:anchorId="1822E65B" wp14:editId="101E0188">
              <wp:simplePos x="0" y="0"/>
              <wp:positionH relativeFrom="column">
                <wp:posOffset>664210</wp:posOffset>
              </wp:positionH>
              <wp:positionV relativeFrom="paragraph">
                <wp:posOffset>748665</wp:posOffset>
              </wp:positionV>
              <wp:extent cx="2715260" cy="1776730"/>
              <wp:effectExtent l="19050" t="0" r="889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754" t="21826" r="49667" b="41260"/>
                      <a:stretch/>
                    </pic:blipFill>
                    <pic:spPr bwMode="auto">
                      <a:xfrm>
                        <a:off x="0" y="0"/>
                        <a:ext cx="2715260" cy="1776730"/>
                      </a:xfrm>
                      <a:prstGeom prst="rect">
                        <a:avLst/>
                      </a:prstGeom>
                      <a:noFill/>
                      <a:ln>
                        <a:noFill/>
                      </a:ln>
                      <a:extLst>
                        <a:ext uri="{53640926-AAD7-44D8-BBD7-CCE9431645EC}">
                          <a14:shadowObscured xmlns:a14="http://schemas.microsoft.com/office/drawing/2010/main"/>
                        </a:ext>
                      </a:extLst>
                    </pic:spPr>
                  </pic:pic>
                </a:graphicData>
              </a:graphic>
            </wp:anchor>
          </w:drawing>
        </w:r>
      </w:ins>
      <w:r w:rsidR="00977CE4">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664" w:author="CCCCC" w:date="2017-06-21T13:05:00Z">
        <w:r w:rsidR="00B37D3A" w:rsidDel="00A930A0">
          <w:rPr>
            <w:noProof/>
            <w:lang w:eastAsia="fr-FR" w:bidi="ar-SA"/>
          </w:rPr>
          <w:delText>username</w:delText>
        </w:r>
        <w:r w:rsidR="00B60E60" w:rsidDel="00A930A0">
          <w:rPr>
            <w:noProof/>
            <w:lang w:eastAsia="fr-FR" w:bidi="ar-SA"/>
          </w:rPr>
          <w:delText> </w:delText>
        </w:r>
      </w:del>
      <w:ins w:id="665"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ins w:id="666" w:author="CCCCC" w:date="2017-06-21T13:06:00Z">
        <w:r w:rsidR="00A930A0">
          <w:rPr>
            <w:noProof/>
            <w:lang w:eastAsia="fr-FR" w:bidi="ar-SA"/>
          </w:rPr>
          <w:t xml:space="preserve"> qui traite ces deux champs</w:t>
        </w:r>
      </w:ins>
      <w:r w:rsidR="009075B3">
        <w:rPr>
          <w:noProof/>
          <w:lang w:eastAsia="fr-FR" w:bidi="ar-SA"/>
        </w:rPr>
        <w:t>.</w:t>
      </w:r>
    </w:p>
    <w:p w14:paraId="46CA8872" w14:textId="77777777" w:rsidR="009075B3" w:rsidRDefault="00F55D17" w:rsidP="00B60E60">
      <w:pPr>
        <w:rPr>
          <w:noProof/>
          <w:lang w:eastAsia="fr-FR" w:bidi="ar-SA"/>
        </w:rPr>
      </w:pPr>
      <w:ins w:id="667" w:author="CCCCC" w:date="2017-06-21T13:06:00Z">
        <w:r w:rsidRPr="00F55D17">
          <w:rPr>
            <w:lang w:eastAsia="fr-FR" w:bidi="ar-SA"/>
            <w:rPrChange w:id="668" w:author="CCCCC" w:date="2017-06-21T13:06:00Z">
              <w:rPr>
                <w:rFonts w:asciiTheme="majorHAnsi" w:eastAsiaTheme="majorEastAsia" w:hAnsiTheme="majorHAnsi" w:cs="Mangal"/>
                <w:b/>
                <w:bCs/>
                <w:color w:val="FF0000"/>
                <w:sz w:val="26"/>
                <w:szCs w:val="23"/>
                <w:lang w:eastAsia="fr-FR" w:bidi="ar-SA"/>
              </w:rPr>
            </w:rPrChange>
          </w:rPr>
          <w:t>Comme expliqué précédemment, withState est un décorateur. Il renvoie donc une fonction qui en renvoie une autre. Cette dernière</w:t>
        </w:r>
      </w:ins>
      <w:del w:id="669"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670"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14:paraId="62E150F5" w14:textId="77777777" w:rsidR="00AC41E9" w:rsidRDefault="009075B3" w:rsidP="00B60E60">
      <w:pPr>
        <w:rPr>
          <w:ins w:id="671" w:author="Cédric" w:date="2017-06-22T11:35:00Z"/>
          <w:noProof/>
          <w:lang w:eastAsia="fr-FR" w:bidi="ar-SA"/>
        </w:rPr>
      </w:pPr>
      <w:r>
        <w:rPr>
          <w:noProof/>
          <w:lang w:eastAsia="fr-FR" w:bidi="ar-SA"/>
        </w:rPr>
        <w:t xml:space="preserve">Il est d’abord nécessaire de penser à la structure de notre module. </w:t>
      </w:r>
      <w:ins w:id="672" w:author="CCCCC" w:date="2017-06-21T13:07:00Z">
        <w:r w:rsidR="00F55D17" w:rsidRPr="00F55D17">
          <w:rPr>
            <w:lang w:eastAsia="fr-FR" w:bidi="ar-SA"/>
            <w:rPrChange w:id="673" w:author="CCCCC" w:date="2017-06-21T13:07:00Z">
              <w:rPr>
                <w:rFonts w:asciiTheme="majorHAnsi" w:eastAsiaTheme="majorEastAsia" w:hAnsiTheme="majorHAnsi" w:cs="Mangal"/>
                <w:b/>
                <w:bCs/>
                <w:color w:val="FF0000"/>
                <w:sz w:val="26"/>
                <w:szCs w:val="23"/>
                <w:lang w:eastAsia="fr-FR" w:bidi="ar-SA"/>
              </w:rPr>
            </w:rPrChange>
          </w:rPr>
          <w:t xml:space="preserve">Elle </w:t>
        </w:r>
        <w:del w:id="674" w:author="Cédric" w:date="2017-06-22T11:34:00Z">
          <w:r w:rsidR="00F55D17" w:rsidRPr="00F55D17" w:rsidDel="00AC41E9">
            <w:rPr>
              <w:lang w:eastAsia="fr-FR" w:bidi="ar-SA"/>
              <w:rPrChange w:id="675" w:author="CCCCC" w:date="2017-06-21T13:07:00Z">
                <w:rPr>
                  <w:rFonts w:asciiTheme="majorHAnsi" w:eastAsiaTheme="majorEastAsia" w:hAnsiTheme="majorHAnsi" w:cs="Mangal"/>
                  <w:b/>
                  <w:bCs/>
                  <w:color w:val="FF0000"/>
                  <w:sz w:val="26"/>
                  <w:szCs w:val="23"/>
                  <w:lang w:eastAsia="fr-FR" w:bidi="ar-SA"/>
                </w:rPr>
              </w:rPrChange>
            </w:rPr>
            <w:delText>est donc la suivante </w:delText>
          </w:r>
          <w:r w:rsidR="00A930A0" w:rsidDel="00AC41E9">
            <w:rPr>
              <w:lang w:eastAsia="fr-FR" w:bidi="ar-SA"/>
            </w:rPr>
            <w:delText>:</w:delText>
          </w:r>
        </w:del>
      </w:ins>
      <w:ins w:id="676" w:author="Cédric" w:date="2017-06-22T11:34:00Z">
        <w:r w:rsidR="00AC41E9">
          <w:rPr>
            <w:lang w:eastAsia="fr-FR" w:bidi="ar-SA"/>
          </w:rPr>
          <w:t>présente ci-contre.</w:t>
        </w:r>
      </w:ins>
      <w:ins w:id="677" w:author="CCCCC" w:date="2017-06-21T13:07:00Z">
        <w:r w:rsidR="00A930A0" w:rsidDel="00A930A0">
          <w:rPr>
            <w:noProof/>
            <w:lang w:eastAsia="fr-FR" w:bidi="ar-SA"/>
          </w:rPr>
          <w:t xml:space="preserve"> </w:t>
        </w:r>
      </w:ins>
    </w:p>
    <w:p w14:paraId="78EBB525" w14:textId="77777777" w:rsidR="00AC41E9" w:rsidRDefault="00E54A28">
      <w:pPr>
        <w:spacing w:before="0" w:after="0"/>
        <w:jc w:val="left"/>
        <w:rPr>
          <w:ins w:id="678" w:author="Cédric" w:date="2017-06-22T11:35:00Z"/>
          <w:noProof/>
          <w:lang w:eastAsia="fr-FR" w:bidi="ar-SA"/>
        </w:rPr>
      </w:pPr>
      <w:ins w:id="679" w:author="Cédric" w:date="2017-06-22T11:35:00Z">
        <w:r>
          <w:rPr>
            <w:noProof/>
          </w:rPr>
          <w:pict w14:anchorId="2E88837C">
            <v:shape id="_x0000_s1043" type="#_x0000_t202" style="position:absolute;margin-left:305.45pt;margin-top:18.7pt;width:213.8pt;height:20.35pt;z-index:251682304" stroked="f">
              <v:textbox style="mso-fit-shape-to-text:t" inset="0,0,0,0">
                <w:txbxContent>
                  <w:p w14:paraId="5766DBA3" w14:textId="77777777" w:rsidR="00E54A28" w:rsidRPr="00ED5D6C" w:rsidRDefault="00E54A28">
                    <w:pPr>
                      <w:pStyle w:val="Caption"/>
                      <w:rPr>
                        <w:noProof/>
                      </w:rPr>
                      <w:pPrChange w:id="680" w:author="Cédric" w:date="2017-06-22T11:35:00Z">
                        <w:pPr/>
                      </w:pPrChange>
                    </w:pPr>
                    <w:ins w:id="681" w:author="Cédric" w:date="2017-06-22T11:35:00Z">
                      <w:r>
                        <w:t>Figure 13: Structure du décorateur withState</w:t>
                      </w:r>
                    </w:ins>
                  </w:p>
                </w:txbxContent>
              </v:textbox>
              <w10:wrap type="square"/>
            </v:shape>
          </w:pict>
        </w:r>
        <w:r w:rsidR="00AC41E9">
          <w:rPr>
            <w:noProof/>
            <w:lang w:eastAsia="fr-FR" w:bidi="ar-SA"/>
          </w:rPr>
          <w:br w:type="page"/>
        </w:r>
      </w:ins>
    </w:p>
    <w:p w14:paraId="05914D19" w14:textId="77777777" w:rsidR="00A930A0" w:rsidDel="00AC41E9" w:rsidRDefault="00E54A28" w:rsidP="00B60E60">
      <w:pPr>
        <w:rPr>
          <w:ins w:id="682" w:author="CCCCC" w:date="2017-06-21T13:07:00Z"/>
          <w:del w:id="683" w:author="Cédric" w:date="2017-06-22T11:36:00Z"/>
          <w:noProof/>
          <w:lang w:eastAsia="fr-FR" w:bidi="ar-SA"/>
        </w:rPr>
      </w:pPr>
      <w:ins w:id="684" w:author="Cédric" w:date="2017-06-22T11:37:00Z">
        <w:r>
          <w:rPr>
            <w:noProof/>
            <w:lang w:eastAsia="fr-FR" w:bidi="ar-SA"/>
          </w:rPr>
          <w:lastRenderedPageBreak/>
          <w:drawing>
            <wp:anchor distT="0" distB="0" distL="114300" distR="114300" simplePos="0" relativeHeight="251661312" behindDoc="0" locked="0" layoutInCell="1" allowOverlap="1" wp14:anchorId="3DB6555C" wp14:editId="6A2D65BE">
              <wp:simplePos x="0" y="0"/>
              <wp:positionH relativeFrom="column">
                <wp:posOffset>972185</wp:posOffset>
              </wp:positionH>
              <wp:positionV relativeFrom="paragraph">
                <wp:posOffset>1416989</wp:posOffset>
              </wp:positionV>
              <wp:extent cx="4466590" cy="1414145"/>
              <wp:effectExtent l="19050" t="0" r="0" b="0"/>
              <wp:wrapTopAndBottom/>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5" cstate="print">
                        <a:extLst>
                          <a:ext uri="{28A0092B-C50C-407E-A947-70E740481C1C}">
                            <a14:useLocalDpi xmlns:a14="http://schemas.microsoft.com/office/drawing/2010/main" val="0"/>
                          </a:ext>
                        </a:extLst>
                      </a:blip>
                      <a:srcRect l="21010" t="52354" r="38602" b="24881"/>
                      <a:stretch>
                        <a:fillRect/>
                      </a:stretch>
                    </pic:blipFill>
                    <pic:spPr bwMode="auto">
                      <a:xfrm>
                        <a:off x="0" y="0"/>
                        <a:ext cx="4466590" cy="1414145"/>
                      </a:xfrm>
                      <a:prstGeom prst="rect">
                        <a:avLst/>
                      </a:prstGeom>
                      <a:noFill/>
                    </pic:spPr>
                  </pic:pic>
                </a:graphicData>
              </a:graphic>
            </wp:anchor>
          </w:drawing>
        </w:r>
      </w:ins>
    </w:p>
    <w:p w14:paraId="324766EA" w14:textId="77777777" w:rsidR="00977CE4" w:rsidDel="00A930A0" w:rsidRDefault="0000491D" w:rsidP="00B60E60">
      <w:pPr>
        <w:rPr>
          <w:del w:id="685" w:author="CCCCC" w:date="2017-06-21T13:07:00Z"/>
          <w:noProof/>
          <w:lang w:eastAsia="fr-FR" w:bidi="ar-SA"/>
        </w:rPr>
      </w:pPr>
      <w:del w:id="686" w:author="CCCCC" w:date="2017-06-21T13:07:00Z">
        <w:r w:rsidDel="00A930A0">
          <w:rPr>
            <w:noProof/>
            <w:lang w:eastAsia="fr-FR" w:bidi="ar-SA"/>
          </w:rPr>
          <w:delText>Le module a donc la structure suivante :</w:delText>
        </w:r>
      </w:del>
    </w:p>
    <w:p w14:paraId="7843E6A3" w14:textId="77777777" w:rsidR="0000491D" w:rsidRDefault="009075B3" w:rsidP="00B60E60">
      <w:pPr>
        <w:rPr>
          <w:noProof/>
          <w:lang w:eastAsia="fr-FR" w:bidi="ar-SA"/>
        </w:rPr>
      </w:pPr>
      <w:r>
        <w:rPr>
          <w:noProof/>
          <w:lang w:eastAsia="fr-FR" w:bidi="ar-SA"/>
        </w:rPr>
        <w:t>L’objet contenant les actions et l</w:t>
      </w:r>
      <w:r w:rsidR="00B236D0">
        <w:rPr>
          <w:noProof/>
          <w:lang w:eastAsia="fr-FR" w:bidi="ar-SA"/>
        </w:rPr>
        <w:t>a structure du</w:t>
      </w:r>
      <w:r>
        <w:rPr>
          <w:noProof/>
          <w:lang w:eastAsia="fr-FR" w:bidi="ar-SA"/>
        </w:rPr>
        <w:t xml:space="preserve"> state sont </w:t>
      </w:r>
      <w:r w:rsidR="00B236D0">
        <w:rPr>
          <w:noProof/>
          <w:lang w:eastAsia="fr-FR" w:bidi="ar-SA"/>
        </w:rPr>
        <w:t>reçu</w:t>
      </w:r>
      <w:r>
        <w:rPr>
          <w:noProof/>
          <w:lang w:eastAsia="fr-FR" w:bidi="ar-SA"/>
        </w:rPr>
        <w:t>s</w:t>
      </w:r>
      <w:ins w:id="687" w:author="CCCCC" w:date="2017-06-22T19:20:00Z">
        <w:r w:rsidR="00E54A28">
          <w:rPr>
            <w:noProof/>
            <w:lang w:eastAsia="fr-FR" w:bidi="ar-SA"/>
          </w:rPr>
          <w:t>, respectivement,</w:t>
        </w:r>
      </w:ins>
      <w:r w:rsidR="00B236D0">
        <w:rPr>
          <w:noProof/>
          <w:lang w:eastAsia="fr-FR" w:bidi="ar-SA"/>
        </w:rPr>
        <w:t xml:space="preserve"> dans l</w:t>
      </w:r>
      <w:r>
        <w:rPr>
          <w:noProof/>
          <w:lang w:eastAsia="fr-FR" w:bidi="ar-SA"/>
        </w:rPr>
        <w:t xml:space="preserve">es </w:t>
      </w:r>
      <w:r w:rsidR="00B236D0">
        <w:rPr>
          <w:noProof/>
          <w:lang w:eastAsia="fr-FR" w:bidi="ar-SA"/>
        </w:rPr>
        <w:t>argument</w:t>
      </w:r>
      <w:r>
        <w:rPr>
          <w:noProof/>
          <w:lang w:eastAsia="fr-FR" w:bidi="ar-SA"/>
        </w:rPr>
        <w:t>s</w:t>
      </w:r>
      <w:r w:rsidR="00B236D0">
        <w:rPr>
          <w:noProof/>
          <w:lang w:eastAsia="fr-FR" w:bidi="ar-SA"/>
        </w:rPr>
        <w:t xml:space="preserve"> </w:t>
      </w:r>
      <w:r>
        <w:rPr>
          <w:noProof/>
          <w:lang w:eastAsia="fr-FR" w:bidi="ar-SA"/>
        </w:rPr>
        <w:t>« actions » et « initValue »</w:t>
      </w:r>
      <w:r w:rsidR="00B236D0">
        <w:rPr>
          <w:noProof/>
          <w:lang w:eastAsia="fr-FR" w:bidi="ar-SA"/>
        </w:rPr>
        <w:t xml:space="preserve">, et le composant </w:t>
      </w:r>
      <w:ins w:id="688" w:author="CCCCC" w:date="2017-06-21T13:08:00Z">
        <w:r w:rsidR="00F55D17" w:rsidRPr="00F55D17">
          <w:rPr>
            <w:lang w:eastAsia="fr-FR" w:bidi="ar-SA"/>
            <w:rPrChange w:id="689"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Pr>
          <w:noProof/>
          <w:lang w:eastAsia="fr-FR" w:bidi="ar-SA"/>
        </w:rPr>
        <w:t>La</w:t>
      </w:r>
      <w:r w:rsidR="00B236D0">
        <w:rPr>
          <w:noProof/>
          <w:lang w:eastAsia="fr-FR" w:bidi="ar-SA"/>
        </w:rPr>
        <w:t xml:space="preserve"> fonction déclare et retourne un composant qui </w:t>
      </w:r>
      <w:ins w:id="690" w:author="CCCCC" w:date="2017-06-21T13:08:00Z">
        <w:r w:rsidR="00F55D17" w:rsidRPr="00F55D17">
          <w:rPr>
            <w:lang w:eastAsia="fr-FR" w:bidi="ar-SA"/>
            <w:rPrChange w:id="691"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692"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693" w:author="CCCCC" w:date="2017-06-21T13:10:00Z">
        <w:r w:rsidR="00B236D0" w:rsidDel="002D2B03">
          <w:rPr>
            <w:noProof/>
            <w:lang w:eastAsia="fr-FR" w:bidi="ar-SA"/>
          </w:rPr>
          <w:delText xml:space="preserve">permettant </w:delText>
        </w:r>
      </w:del>
      <w:ins w:id="694"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695" w:author="CCCCC" w:date="2017-06-21T13:10:00Z">
        <w:r w:rsidR="00F55D17" w:rsidRPr="00F55D17">
          <w:rPr>
            <w:lang w:eastAsia="fr-FR" w:bidi="ar-SA"/>
            <w:rPrChange w:id="696"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w:t>
        </w:r>
      </w:ins>
      <w:ins w:id="697" w:author="CCCCC" w:date="2017-06-22T19:21:00Z">
        <w:r w:rsidR="00E54A28">
          <w:rPr>
            <w:lang w:eastAsia="fr-FR" w:bidi="ar-SA"/>
          </w:rPr>
          <w:t>s</w:t>
        </w:r>
      </w:ins>
      <w:ins w:id="698" w:author="CCCCC" w:date="2017-06-21T13:10:00Z">
        <w:r w:rsidR="00F55D17" w:rsidRPr="00F55D17">
          <w:rPr>
            <w:lang w:eastAsia="fr-FR" w:bidi="ar-SA"/>
            <w:rPrChange w:id="699" w:author="CCCCC" w:date="2017-06-21T13:10:00Z">
              <w:rPr>
                <w:rFonts w:asciiTheme="majorHAnsi" w:eastAsiaTheme="majorEastAsia" w:hAnsiTheme="majorHAnsi" w:cs="Mangal"/>
                <w:b/>
                <w:bCs/>
                <w:color w:val="4F81BD" w:themeColor="accent1"/>
                <w:sz w:val="26"/>
                <w:szCs w:val="23"/>
                <w:lang w:eastAsia="fr-FR" w:bidi="ar-SA"/>
              </w:rPr>
            </w:rPrChange>
          </w:rPr>
          <w:t xml:space="preserve"> autorisant sa gestion</w:t>
        </w:r>
        <w:r w:rsidR="002D2B03">
          <w:rPr>
            <w:lang w:eastAsia="fr-FR" w:bidi="ar-SA"/>
          </w:rPr>
          <w:t>.</w:t>
        </w:r>
      </w:ins>
      <w:del w:id="700" w:author="CCCCC" w:date="2017-06-21T13:10:00Z">
        <w:r w:rsidR="00C51DA3" w:rsidDel="002D2B03">
          <w:rPr>
            <w:noProof/>
            <w:lang w:eastAsia="fr-FR" w:bidi="ar-SA"/>
          </w:rPr>
          <w:delText>.</w:delText>
        </w:r>
      </w:del>
      <w:del w:id="701" w:author="CCCCC" w:date="2017-06-22T19:21:00Z">
        <w:r w:rsidR="00C51DA3" w:rsidDel="00E54A28">
          <w:rPr>
            <w:noProof/>
            <w:lang w:eastAsia="fr-FR" w:bidi="ar-SA"/>
          </w:rPr>
          <w:delText xml:space="preserve"> </w:delText>
        </w:r>
      </w:del>
      <w:del w:id="702" w:author="CCCCC" w:date="2017-06-21T13:11:00Z">
        <w:r w:rsidR="00C51DA3" w:rsidDel="002D2B03">
          <w:rPr>
            <w:noProof/>
            <w:lang w:eastAsia="fr-FR" w:bidi="ar-SA"/>
          </w:rPr>
          <w:delText>L</w:delText>
        </w:r>
      </w:del>
      <w:ins w:id="703" w:author="CCCCC" w:date="2017-06-21T13:12:00Z">
        <w:r w:rsidR="002D2B03" w:rsidRPr="002D2B03">
          <w:rPr>
            <w:color w:val="FF0000"/>
            <w:lang w:eastAsia="fr-FR" w:bidi="ar-SA"/>
          </w:rPr>
          <w:t xml:space="preserve"> </w:t>
        </w:r>
        <w:r w:rsidR="00F55D17" w:rsidRPr="00F55D17">
          <w:rPr>
            <w:lang w:eastAsia="fr-FR" w:bidi="ar-SA"/>
            <w:rPrChange w:id="704"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F55D17" w:rsidRPr="00F55D17">
          <w:rPr>
            <w:lang w:eastAsia="fr-FR" w:bidi="ar-SA"/>
            <w:rPrChange w:id="705" w:author="CCCCC" w:date="2017-06-21T13:12:00Z">
              <w:rPr>
                <w:rFonts w:asciiTheme="majorHAnsi" w:eastAsiaTheme="majorEastAsia" w:hAnsiTheme="majorHAnsi" w:cs="Mangal"/>
                <w:b/>
                <w:bCs/>
                <w:strike/>
                <w:color w:val="4F81BD" w:themeColor="accent1"/>
                <w:sz w:val="26"/>
                <w:szCs w:val="23"/>
                <w:lang w:eastAsia="fr-FR" w:bidi="ar-SA"/>
              </w:rPr>
            </w:rPrChange>
          </w:rPr>
          <w:t>« </w:t>
        </w:r>
        <w:r w:rsidR="002D2B03">
          <w:rPr>
            <w:lang w:eastAsia="fr-FR" w:bidi="ar-SA"/>
          </w:rPr>
          <w:t xml:space="preserve">_actions ». </w:t>
        </w:r>
      </w:ins>
      <w:del w:id="706" w:author="CCCCC" w:date="2017-06-21T13:12:00Z">
        <w:r w:rsidR="00C51DA3" w:rsidDel="002D2B03">
          <w:rPr>
            <w:noProof/>
            <w:lang w:eastAsia="fr-FR" w:bidi="ar-SA"/>
          </w:rPr>
          <w:delText>es fonctions passées dans la variable « actions » seront stockées dans la variable this._actions</w:delText>
        </w:r>
      </w:del>
      <w:r w:rsidR="00C51DA3">
        <w:rPr>
          <w:noProof/>
          <w:lang w:eastAsia="fr-FR" w:bidi="ar-SA"/>
        </w:rPr>
        <w:t xml:space="preserve">.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707" w:author="CCCCC" w:date="2017-06-21T13:12:00Z">
        <w:r w:rsidR="00DB787C" w:rsidDel="002D2B03">
          <w:rPr>
            <w:noProof/>
            <w:lang w:eastAsia="fr-FR" w:bidi="ar-SA"/>
          </w:rPr>
          <w:delText xml:space="preserve"> </w:delText>
        </w:r>
      </w:del>
      <w:r w:rsidR="00DB787C">
        <w:rPr>
          <w:noProof/>
          <w:lang w:eastAsia="fr-FR" w:bidi="ar-SA"/>
        </w:rPr>
        <w:t xml:space="preserve"> props, _actions et state, dans son champs props.</w:t>
      </w:r>
    </w:p>
    <w:p w14:paraId="5FF3EDEE" w14:textId="77777777" w:rsidR="005F2017" w:rsidRDefault="00E54A28" w:rsidP="00B60E60">
      <w:pPr>
        <w:rPr>
          <w:noProof/>
          <w:lang w:eastAsia="fr-FR" w:bidi="ar-SA"/>
        </w:rPr>
      </w:pPr>
      <w:ins w:id="708" w:author="Cédric" w:date="2017-06-22T11:38:00Z">
        <w:r>
          <w:rPr>
            <w:noProof/>
          </w:rPr>
          <w:pict w14:anchorId="12DDC8F6">
            <v:shape id="_x0000_s1044" type="#_x0000_t202" style="position:absolute;left:0;text-align:left;margin-left:76.55pt;margin-top:123.6pt;width:351.7pt;height:20.35pt;z-index:251683328" stroked="f">
              <v:textbox style="mso-next-textbox:#_x0000_s1044;mso-fit-shape-to-text:t" inset="0,0,0,0">
                <w:txbxContent>
                  <w:p w14:paraId="76D94EA2" w14:textId="77777777" w:rsidR="00E54A28" w:rsidRPr="004A3155" w:rsidRDefault="00E54A28">
                    <w:pPr>
                      <w:pStyle w:val="Caption"/>
                      <w:rPr>
                        <w:noProof/>
                      </w:rPr>
                      <w:pPrChange w:id="709" w:author="Cédric" w:date="2017-06-22T11:38:00Z">
                        <w:pPr/>
                      </w:pPrChange>
                    </w:pPr>
                    <w:ins w:id="710" w:author="Cédric" w:date="2017-06-22T11:38:00Z">
                      <w:r>
                        <w:t>Figure 1</w:t>
                      </w:r>
                      <w:r>
                        <w:fldChar w:fldCharType="begin"/>
                      </w:r>
                      <w:r>
                        <w:instrText xml:space="preserve"> SEQ Figure \* ARABIC </w:instrText>
                      </w:r>
                    </w:ins>
                    <w:r>
                      <w:fldChar w:fldCharType="separate"/>
                    </w:r>
                    <w:ins w:id="711" w:author="Cédric" w:date="2017-06-22T16:58:00Z">
                      <w:r>
                        <w:rPr>
                          <w:noProof/>
                        </w:rPr>
                        <w:t>4</w:t>
                      </w:r>
                    </w:ins>
                    <w:ins w:id="712" w:author="Cédric" w:date="2017-06-22T11:38:00Z">
                      <w:r>
                        <w:fldChar w:fldCharType="end"/>
                      </w:r>
                      <w:r>
                        <w:t xml:space="preserve"> Construction</w:t>
                      </w:r>
                      <w:r>
                        <w:rPr>
                          <w:noProof/>
                        </w:rPr>
                        <w:t xml:space="preserve"> de la liste d'actions dans la première implémentation de withState</w:t>
                      </w:r>
                    </w:ins>
                  </w:p>
                </w:txbxContent>
              </v:textbox>
              <w10:wrap type="topAndBottom"/>
            </v:shape>
          </w:pict>
        </w:r>
      </w:ins>
      <w:r w:rsidR="00DB787C">
        <w:rPr>
          <w:noProof/>
          <w:lang w:eastAsia="fr-FR" w:bidi="ar-SA"/>
        </w:rPr>
        <w:t>Il est ensuite nécessaire de construire</w:t>
      </w:r>
      <w:r w:rsidR="0016322B">
        <w:rPr>
          <w:noProof/>
          <w:lang w:eastAsia="fr-FR" w:bidi="ar-SA"/>
        </w:rPr>
        <w:t xml:space="preserve"> le state contenu dans </w:t>
      </w:r>
      <w:ins w:id="713" w:author="CCCCC" w:date="2017-06-22T19:24:00Z">
        <w:r>
          <w:rPr>
            <w:noProof/>
            <w:lang w:eastAsia="fr-FR" w:bidi="ar-SA"/>
          </w:rPr>
          <w:t>« </w:t>
        </w:r>
      </w:ins>
      <w:r w:rsidR="0016322B">
        <w:rPr>
          <w:noProof/>
          <w:lang w:eastAsia="fr-FR" w:bidi="ar-SA"/>
        </w:rPr>
        <w:t>initValue</w:t>
      </w:r>
      <w:ins w:id="714" w:author="CCCCC" w:date="2017-06-22T19:24:00Z">
        <w:r>
          <w:rPr>
            <w:noProof/>
            <w:lang w:eastAsia="fr-FR" w:bidi="ar-SA"/>
          </w:rPr>
          <w:t> »</w:t>
        </w:r>
      </w:ins>
      <w:r w:rsidR="0016322B">
        <w:rPr>
          <w:noProof/>
          <w:lang w:eastAsia="fr-FR" w:bidi="ar-SA"/>
        </w:rPr>
        <w:t xml:space="preserve">. </w:t>
      </w:r>
      <w:ins w:id="715" w:author="CCCCC" w:date="2017-06-22T19:22:00Z">
        <w:r>
          <w:rPr>
            <w:noProof/>
            <w:lang w:eastAsia="fr-FR" w:bidi="ar-SA"/>
          </w:rPr>
          <w:t>Celui-ci pourrait-</w:t>
        </w:r>
      </w:ins>
      <w:ins w:id="716" w:author="CCCCC" w:date="2017-06-22T19:23:00Z">
        <w:r>
          <w:rPr>
            <w:noProof/>
            <w:lang w:eastAsia="fr-FR" w:bidi="ar-SA"/>
          </w:rPr>
          <w:t xml:space="preserve">être directement assigné au state, </w:t>
        </w:r>
      </w:ins>
      <w:del w:id="717" w:author="CCCCC" w:date="2017-06-22T19:23:00Z">
        <w:r w:rsidR="0016322B" w:rsidDel="00E54A28">
          <w:rPr>
            <w:noProof/>
            <w:lang w:eastAsia="fr-FR" w:bidi="ar-SA"/>
          </w:rPr>
          <w:delText>En effet,</w:delText>
        </w:r>
      </w:del>
      <w:ins w:id="718" w:author="CCCCC" w:date="2017-06-22T19:23:00Z">
        <w:r>
          <w:rPr>
            <w:noProof/>
            <w:lang w:eastAsia="fr-FR" w:bidi="ar-SA"/>
          </w:rPr>
          <w:t>mais</w:t>
        </w:r>
      </w:ins>
      <w:r w:rsidR="0016322B">
        <w:rPr>
          <w:noProof/>
          <w:lang w:eastAsia="fr-FR" w:bidi="ar-SA"/>
        </w:rPr>
        <w:t xml:space="preserve"> nous autorisons qu’une valeur </w:t>
      </w:r>
      <w:ins w:id="719" w:author="CCCCC" w:date="2017-06-22T19:23:00Z">
        <w:r>
          <w:rPr>
            <w:noProof/>
            <w:lang w:eastAsia="fr-FR" w:bidi="ar-SA"/>
          </w:rPr>
          <w:t xml:space="preserve">provenant de </w:t>
        </w:r>
      </w:ins>
      <w:ins w:id="720" w:author="CCCCC" w:date="2017-06-22T19:24:00Z">
        <w:r>
          <w:rPr>
            <w:noProof/>
            <w:lang w:eastAsia="fr-FR" w:bidi="ar-SA"/>
          </w:rPr>
          <w:t>« </w:t>
        </w:r>
      </w:ins>
      <w:ins w:id="721" w:author="CCCCC" w:date="2017-06-22T19:23:00Z">
        <w:r>
          <w:rPr>
            <w:noProof/>
            <w:lang w:eastAsia="fr-FR" w:bidi="ar-SA"/>
          </w:rPr>
          <w:t>initValue</w:t>
        </w:r>
      </w:ins>
      <w:ins w:id="722" w:author="CCCCC" w:date="2017-06-22T19:24:00Z">
        <w:r>
          <w:rPr>
            <w:noProof/>
            <w:lang w:eastAsia="fr-FR" w:bidi="ar-SA"/>
          </w:rPr>
          <w:t> »</w:t>
        </w:r>
      </w:ins>
      <w:ins w:id="723" w:author="CCCCC" w:date="2017-06-22T19:22:00Z">
        <w:r>
          <w:rPr>
            <w:noProof/>
            <w:lang w:eastAsia="fr-FR" w:bidi="ar-SA"/>
          </w:rPr>
          <w:t xml:space="preserve"> </w:t>
        </w:r>
      </w:ins>
      <w:r w:rsidR="0016322B">
        <w:rPr>
          <w:noProof/>
          <w:lang w:eastAsia="fr-FR" w:bidi="ar-SA"/>
        </w:rPr>
        <w:t xml:space="preserve">puisse être une fonction qui initialise </w:t>
      </w:r>
      <w:ins w:id="724" w:author="CCCCC" w:date="2017-06-22T19:24:00Z">
        <w:r>
          <w:rPr>
            <w:noProof/>
            <w:lang w:eastAsia="fr-FR" w:bidi="ar-SA"/>
          </w:rPr>
          <w:t>une</w:t>
        </w:r>
      </w:ins>
      <w:del w:id="725" w:author="CCCCC" w:date="2017-06-22T19:24:00Z">
        <w:r w:rsidR="0016322B" w:rsidDel="00E54A28">
          <w:rPr>
            <w:noProof/>
            <w:lang w:eastAsia="fr-FR" w:bidi="ar-SA"/>
          </w:rPr>
          <w:delText>la</w:delText>
        </w:r>
      </w:del>
      <w:r w:rsidR="0016322B">
        <w:rPr>
          <w:noProof/>
          <w:lang w:eastAsia="fr-FR" w:bidi="ar-SA"/>
        </w:rPr>
        <w:t xml:space="preserve"> valeur </w:t>
      </w:r>
      <w:ins w:id="726" w:author="CCCCC" w:date="2017-06-22T19:23:00Z">
        <w:r>
          <w:rPr>
            <w:noProof/>
            <w:lang w:eastAsia="fr-FR" w:bidi="ar-SA"/>
          </w:rPr>
          <w:t xml:space="preserve">du futur state </w:t>
        </w:r>
      </w:ins>
      <w:r w:rsidR="0016322B">
        <w:rPr>
          <w:noProof/>
          <w:lang w:eastAsia="fr-FR" w:bidi="ar-SA"/>
        </w:rPr>
        <w:t>via les propriétés passées au composant.</w:t>
      </w:r>
      <w:r w:rsidR="00667DE3">
        <w:rPr>
          <w:noProof/>
          <w:lang w:eastAsia="fr-FR" w:bidi="ar-SA"/>
        </w:rPr>
        <w:t xml:space="preserve"> Pour ce faire, il est nécessaire de parcourir les sous-states de l’objet « initValue</w:t>
      </w:r>
      <w:ins w:id="727" w:author="CCCCC" w:date="2017-06-21T13:13:00Z">
        <w:r w:rsidR="002D2B03">
          <w:rPr>
            <w:noProof/>
            <w:lang w:eastAsia="fr-FR" w:bidi="ar-SA"/>
          </w:rPr>
          <w:t xml:space="preserve"> », </w:t>
        </w:r>
      </w:ins>
      <w:del w:id="728" w:author="CCCCC" w:date="2017-06-21T13:13:00Z">
        <w:r w:rsidR="00667DE3" w:rsidDel="002D2B03">
          <w:rPr>
            <w:noProof/>
            <w:lang w:eastAsia="fr-FR" w:bidi="ar-SA"/>
          </w:rPr>
          <w:delText xml:space="preserve"> », puis de parcourir les différents champs de celui-ci. Dans chacun de ces champs, </w:delText>
        </w:r>
      </w:del>
      <w:r w:rsidR="00667DE3">
        <w:rPr>
          <w:noProof/>
          <w:lang w:eastAsia="fr-FR" w:bidi="ar-SA"/>
        </w:rPr>
        <w:t>on initialise la valeur du nouveau state via la fonction si s’en est une, sinon avec le champs directement.</w:t>
      </w:r>
    </w:p>
    <w:p w14:paraId="2BFBA0E6" w14:textId="77777777" w:rsidR="002D2B03" w:rsidRDefault="0020158E" w:rsidP="00B60E60">
      <w:pPr>
        <w:rPr>
          <w:ins w:id="729" w:author="CCCCC" w:date="2017-06-21T13:14:00Z"/>
          <w:noProof/>
          <w:lang w:eastAsia="fr-FR" w:bidi="ar-SA"/>
        </w:rPr>
      </w:pPr>
      <w:ins w:id="730" w:author="Cédric" w:date="2017-06-22T11:40:00Z">
        <w:r>
          <w:rPr>
            <w:noProof/>
            <w:lang w:eastAsia="fr-FR" w:bidi="ar-SA"/>
          </w:rPr>
          <w:drawing>
            <wp:anchor distT="0" distB="0" distL="114300" distR="114300" simplePos="0" relativeHeight="251602432" behindDoc="0" locked="0" layoutInCell="1" allowOverlap="1" wp14:anchorId="617343A2" wp14:editId="6AA528BA">
              <wp:simplePos x="0" y="0"/>
              <wp:positionH relativeFrom="column">
                <wp:posOffset>2249170</wp:posOffset>
              </wp:positionH>
              <wp:positionV relativeFrom="paragraph">
                <wp:posOffset>577850</wp:posOffset>
              </wp:positionV>
              <wp:extent cx="3888105" cy="974725"/>
              <wp:effectExtent l="1905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458" t="32297" r="38154" b="49739"/>
                      <a:stretch/>
                    </pic:blipFill>
                    <pic:spPr bwMode="auto">
                      <a:xfrm>
                        <a:off x="0" y="0"/>
                        <a:ext cx="3888105" cy="974725"/>
                      </a:xfrm>
                      <a:prstGeom prst="rect">
                        <a:avLst/>
                      </a:prstGeom>
                      <a:noFill/>
                      <a:ln>
                        <a:noFill/>
                      </a:ln>
                      <a:extLst>
                        <a:ext uri="{53640926-AAD7-44D8-BBD7-CCE9431645EC}">
                          <a14:shadowObscured xmlns:a14="http://schemas.microsoft.com/office/drawing/2010/main"/>
                        </a:ext>
                      </a:extLst>
                    </pic:spPr>
                  </pic:pic>
                </a:graphicData>
              </a:graphic>
            </wp:anchor>
          </w:drawing>
        </w:r>
      </w:ins>
      <w:r w:rsidR="000C1A41">
        <w:rPr>
          <w:noProof/>
          <w:lang w:eastAsia="fr-FR" w:bidi="ar-SA"/>
        </w:rPr>
        <w:t>La construction de l’objet contenant les actions se fait en parcourant l’objet « actions »</w:t>
      </w:r>
      <w:del w:id="731" w:author="CCCCC" w:date="2017-06-21T13:14:00Z">
        <w:r w:rsidR="000C1A41" w:rsidDel="002D2B03">
          <w:rPr>
            <w:noProof/>
            <w:lang w:eastAsia="fr-FR" w:bidi="ar-SA"/>
          </w:rPr>
          <w:delText xml:space="preserve"> de la même manière que précédement</w:delText>
        </w:r>
      </w:del>
      <w:r w:rsidR="000C1A41">
        <w:rPr>
          <w:noProof/>
          <w:lang w:eastAsia="fr-FR" w:bidi="ar-SA"/>
        </w:rPr>
        <w:t xml:space="preserve">. </w:t>
      </w:r>
      <w:ins w:id="732" w:author="CCCCC" w:date="2017-06-21T13:14:00Z">
        <w:r w:rsidR="00F55D17" w:rsidRPr="00F55D17">
          <w:rPr>
            <w:lang w:eastAsia="fr-FR" w:bidi="ar-SA"/>
            <w:rPrChange w:id="733" w:author="CCCCC" w:date="2017-06-21T13:14:00Z">
              <w:rPr>
                <w:rFonts w:asciiTheme="majorHAnsi" w:eastAsiaTheme="majorEastAsia" w:hAnsiTheme="majorHAnsi" w:cs="Mangal"/>
                <w:b/>
                <w:bCs/>
                <w:color w:val="FF0000"/>
                <w:sz w:val="26"/>
                <w:szCs w:val="23"/>
                <w:lang w:eastAsia="fr-FR" w:bidi="ar-SA"/>
              </w:rPr>
            </w:rPrChange>
          </w:rPr>
          <w:t xml:space="preserve">Pour chacune des fonctions qui seront enregistrées dans « _actions » (ici, « onLoginChange », « onPasswordChange » ou « onSubmit »), lorsqu’elle seront éxecutées, </w:t>
        </w:r>
      </w:ins>
      <w:ins w:id="734" w:author="CCCCC" w:date="2017-06-22T19:25:00Z">
        <w:r w:rsidR="00E54A28">
          <w:rPr>
            <w:lang w:eastAsia="fr-FR" w:bidi="ar-SA"/>
          </w:rPr>
          <w:t xml:space="preserve">elles </w:t>
        </w:r>
      </w:ins>
      <w:ins w:id="735" w:author="CCCCC" w:date="2017-06-21T13:14:00Z">
        <w:r w:rsidR="00F55D17" w:rsidRPr="00F55D17">
          <w:rPr>
            <w:lang w:eastAsia="fr-FR" w:bidi="ar-SA"/>
            <w:rPrChange w:id="736" w:author="CCCCC" w:date="2017-06-21T13:14:00Z">
              <w:rPr>
                <w:rFonts w:asciiTheme="majorHAnsi" w:eastAsiaTheme="majorEastAsia" w:hAnsiTheme="majorHAnsi" w:cs="Mangal"/>
                <w:b/>
                <w:bCs/>
                <w:color w:val="FF0000"/>
                <w:sz w:val="26"/>
                <w:szCs w:val="23"/>
                <w:lang w:eastAsia="fr-FR" w:bidi="ar-SA"/>
              </w:rPr>
            </w:rPrChange>
          </w:rPr>
          <w:t>r</w:t>
        </w:r>
        <w:r w:rsidR="00E54A28">
          <w:rPr>
            <w:lang w:eastAsia="fr-FR" w:bidi="ar-SA"/>
            <w:rPrChange w:id="737" w:author="CCCCC" w:date="2017-06-21T13:14:00Z">
              <w:rPr>
                <w:lang w:eastAsia="fr-FR" w:bidi="ar-SA"/>
              </w:rPr>
            </w:rPrChange>
          </w:rPr>
          <w:t>enverront une valeur  et mettront</w:t>
        </w:r>
        <w:r w:rsidR="00F55D17" w:rsidRPr="00F55D17">
          <w:rPr>
            <w:lang w:eastAsia="fr-FR" w:bidi="ar-SA"/>
            <w:rPrChange w:id="738" w:author="CCCCC" w:date="2017-06-21T13:14:00Z">
              <w:rPr>
                <w:rFonts w:asciiTheme="majorHAnsi" w:eastAsiaTheme="majorEastAsia" w:hAnsiTheme="majorHAnsi" w:cs="Mangal"/>
                <w:b/>
                <w:bCs/>
                <w:color w:val="FF0000"/>
                <w:sz w:val="26"/>
                <w:szCs w:val="23"/>
                <w:lang w:eastAsia="fr-FR" w:bidi="ar-SA"/>
              </w:rPr>
            </w:rPrChange>
          </w:rPr>
          <w:t xml:space="preserve"> à jour le state si la valeur de retour est définie, car, par exemple, ici onSubmit n’a pas de valeur de retour et renvoie donc « undefined ».</w:t>
        </w:r>
        <w:r w:rsidR="00F55D17" w:rsidRPr="00F55D17">
          <w:rPr>
            <w:noProof/>
            <w:lang w:eastAsia="fr-FR" w:bidi="ar-SA"/>
            <w:rPrChange w:id="739"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14:paraId="6F585E6F" w14:textId="77777777" w:rsidR="000C1A41" w:rsidDel="002D2B03" w:rsidRDefault="00E54A28" w:rsidP="00B60E60">
      <w:pPr>
        <w:rPr>
          <w:del w:id="740" w:author="CCCCC" w:date="2017-06-21T13:14:00Z"/>
          <w:noProof/>
          <w:lang w:eastAsia="fr-FR" w:bidi="ar-SA"/>
        </w:rPr>
      </w:pPr>
      <w:ins w:id="741" w:author="Cédric" w:date="2017-06-22T11:40:00Z">
        <w:r>
          <w:rPr>
            <w:noProof/>
          </w:rPr>
          <w:pict w14:anchorId="130736BA">
            <v:shape id="_x0000_s1045" type="#_x0000_t202" style="position:absolute;left:0;text-align:left;margin-left:177.1pt;margin-top:7pt;width:306.15pt;height:20.35pt;z-index:251684352" stroked="f">
              <v:textbox style="mso-fit-shape-to-text:t" inset="0,0,0,0">
                <w:txbxContent>
                  <w:p w14:paraId="6D41A2E8" w14:textId="77777777" w:rsidR="00E54A28" w:rsidRPr="00677CBC" w:rsidRDefault="00E54A28">
                    <w:pPr>
                      <w:pStyle w:val="Caption"/>
                      <w:rPr>
                        <w:noProof/>
                      </w:rPr>
                      <w:pPrChange w:id="742" w:author="Cédric" w:date="2017-06-22T11:40:00Z">
                        <w:pPr/>
                      </w:pPrChange>
                    </w:pPr>
                    <w:ins w:id="743" w:author="Cédric" w:date="2017-06-22T11:40:00Z">
                      <w:r>
                        <w:t>Figure 1</w:t>
                      </w:r>
                      <w:r>
                        <w:fldChar w:fldCharType="begin"/>
                      </w:r>
                      <w:r>
                        <w:instrText xml:space="preserve"> SEQ Figure \* ARABIC </w:instrText>
                      </w:r>
                    </w:ins>
                    <w:r>
                      <w:fldChar w:fldCharType="separate"/>
                    </w:r>
                    <w:ins w:id="744" w:author="Cédric" w:date="2017-06-22T16:58:00Z">
                      <w:r>
                        <w:rPr>
                          <w:noProof/>
                        </w:rPr>
                        <w:t>5</w:t>
                      </w:r>
                    </w:ins>
                    <w:ins w:id="745" w:author="Cédric" w:date="2017-06-22T11:40:00Z">
                      <w:r>
                        <w:fldChar w:fldCharType="end"/>
                      </w:r>
                      <w:r>
                        <w:t>: Construc</w:t>
                      </w:r>
                    </w:ins>
                    <w:ins w:id="746" w:author="Cédric" w:date="2017-06-22T11:41:00Z">
                      <w:r>
                        <w:t>t</w:t>
                      </w:r>
                    </w:ins>
                    <w:ins w:id="747" w:author="Cédric" w:date="2017-06-22T11:40:00Z">
                      <w:r>
                        <w:t>ion du state du composant décoré</w:t>
                      </w:r>
                    </w:ins>
                  </w:p>
                </w:txbxContent>
              </v:textbox>
              <w10:wrap type="square"/>
            </v:shape>
          </w:pict>
        </w:r>
      </w:ins>
      <w:del w:id="748" w:author="CCCCC" w:date="2017-06-21T13:14:00Z">
        <w:r w:rsidR="000C1A41"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5A1737">
          <w:rPr>
            <w:noProof/>
            <w:lang w:eastAsia="fr-FR" w:bidi="ar-SA"/>
            <w:rPrChange w:id="74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4480" behindDoc="0" locked="0" layoutInCell="1" allowOverlap="1" wp14:anchorId="16CB3505" wp14:editId="5D184754">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14:paraId="2C2BC216"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750" w:author="CCCCC" w:date="2017-06-21T13:14:00Z">
        <w:r w:rsidR="00211A67" w:rsidDel="002D2B03">
          <w:rPr>
            <w:noProof/>
            <w:lang w:eastAsia="fr-FR" w:bidi="ar-SA"/>
          </w:rPr>
          <w:delText>paramètre</w:delText>
        </w:r>
      </w:del>
      <w:ins w:id="751"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w:t>
      </w:r>
      <w:del w:id="752" w:author="CCCCC" w:date="2017-06-22T19:27:00Z">
        <w:r w:rsidR="007478AE" w:rsidDel="00E54A28">
          <w:rPr>
            <w:noProof/>
            <w:lang w:eastAsia="fr-FR" w:bidi="ar-SA"/>
          </w:rPr>
          <w:delText xml:space="preserve">de </w:delText>
        </w:r>
      </w:del>
      <w:r w:rsidR="007478AE">
        <w:rPr>
          <w:noProof/>
          <w:lang w:eastAsia="fr-FR" w:bidi="ar-SA"/>
        </w:rPr>
        <w:t xml:space="preserve">d’intégrer un sous-state dans un autre sous-state, </w:t>
      </w:r>
      <w:del w:id="753" w:author="CCCCC" w:date="2017-06-21T13:14:00Z">
        <w:r w:rsidR="007478AE" w:rsidDel="002D2B03">
          <w:rPr>
            <w:noProof/>
            <w:lang w:eastAsia="fr-FR" w:bidi="ar-SA"/>
          </w:rPr>
          <w:delText xml:space="preserve">serait </w:delText>
        </w:r>
      </w:del>
      <w:ins w:id="754" w:author="CCCCC" w:date="2017-06-21T13:14:00Z">
        <w:r w:rsidR="002D2B03">
          <w:rPr>
            <w:noProof/>
            <w:lang w:eastAsia="fr-FR" w:bidi="ar-SA"/>
          </w:rPr>
          <w:t xml:space="preserve">seraient </w:t>
        </w:r>
      </w:ins>
      <w:r w:rsidR="007478AE">
        <w:rPr>
          <w:noProof/>
          <w:lang w:eastAsia="fr-FR" w:bidi="ar-SA"/>
        </w:rPr>
        <w:t>intéressante</w:t>
      </w:r>
      <w:ins w:id="755"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25C17FEA" w14:textId="77777777" w:rsidR="00526457" w:rsidRDefault="00526457" w:rsidP="00B60E60">
      <w:pPr>
        <w:rPr>
          <w:noProof/>
          <w:lang w:eastAsia="fr-FR" w:bidi="ar-SA"/>
        </w:rPr>
      </w:pPr>
      <w:r>
        <w:rPr>
          <w:noProof/>
          <w:lang w:eastAsia="fr-FR" w:bidi="ar-SA"/>
        </w:rPr>
        <w:t>De l’implémentation du composant TodoList resulte l’utilisation du withState présenté en annexe</w:t>
      </w:r>
      <w:del w:id="756" w:author="Cédric" w:date="2017-06-22T14:45:00Z">
        <w:r w:rsidDel="004C31CA">
          <w:rPr>
            <w:noProof/>
            <w:lang w:eastAsia="fr-FR" w:bidi="ar-SA"/>
          </w:rPr>
          <w:delText xml:space="preserve"> </w:delText>
        </w:r>
      </w:del>
      <w:ins w:id="757" w:author="Cédric" w:date="2017-06-22T14:45:00Z">
        <w:r w:rsidR="004C31CA">
          <w:rPr>
            <w:noProof/>
            <w:lang w:eastAsia="fr-FR" w:bidi="ar-SA"/>
          </w:rPr>
          <w:t xml:space="preserve"> III</w:t>
        </w:r>
      </w:ins>
      <w:del w:id="758" w:author="Cédric" w:date="2017-06-22T14:45:00Z">
        <w:r w:rsidDel="004C31CA">
          <w:rPr>
            <w:noProof/>
            <w:color w:val="FF0000"/>
            <w:lang w:eastAsia="fr-FR" w:bidi="ar-SA"/>
          </w:rPr>
          <w:delText>X</w:delText>
        </w:r>
      </w:del>
      <w:r>
        <w:rPr>
          <w:noProof/>
          <w:lang w:eastAsia="fr-FR" w:bidi="ar-SA"/>
        </w:rPr>
        <w:t>.</w:t>
      </w:r>
      <w:r w:rsidR="00D33EEB">
        <w:rPr>
          <w:noProof/>
          <w:lang w:eastAsia="fr-FR" w:bidi="ar-SA"/>
        </w:rPr>
        <w:t xml:space="preserve"> Il prend encore deux arguments : </w:t>
      </w:r>
    </w:p>
    <w:p w14:paraId="0B54F726" w14:textId="77777777" w:rsidR="00643EEF" w:rsidRDefault="00E54A28" w:rsidP="00346255">
      <w:pPr>
        <w:pStyle w:val="ListParagraph"/>
        <w:numPr>
          <w:ilvl w:val="0"/>
          <w:numId w:val="11"/>
        </w:numPr>
        <w:rPr>
          <w:ins w:id="759" w:author="CCCCC" w:date="2017-06-22T19:30:00Z"/>
          <w:noProof/>
          <w:lang w:eastAsia="fr-FR" w:bidi="ar-SA"/>
        </w:rPr>
      </w:pPr>
      <w:ins w:id="760" w:author="Cédric" w:date="2017-06-22T11:42:00Z">
        <w:r>
          <w:rPr>
            <w:noProof/>
          </w:rPr>
          <w:pict w14:anchorId="671BD780">
            <v:shape id="_x0000_s1046" type="#_x0000_t202" style="position:absolute;left:0;text-align:left;margin-left:109.7pt;margin-top:104.75pt;width:247.8pt;height:.05pt;z-index:251685376" stroked="f">
              <v:textbox style="mso-fit-shape-to-text:t" inset="0,0,0,0">
                <w:txbxContent>
                  <w:p w14:paraId="29839D1C" w14:textId="77777777" w:rsidR="00E54A28" w:rsidRPr="00E37B43" w:rsidRDefault="00E54A28">
                    <w:pPr>
                      <w:pStyle w:val="Caption"/>
                      <w:rPr>
                        <w:noProof/>
                      </w:rPr>
                      <w:pPrChange w:id="761" w:author="Cédric" w:date="2017-06-22T11:42:00Z">
                        <w:pPr>
                          <w:pStyle w:val="ListParagraph"/>
                          <w:numPr>
                            <w:numId w:val="11"/>
                          </w:numPr>
                          <w:ind w:hanging="360"/>
                        </w:pPr>
                      </w:pPrChange>
                    </w:pPr>
                    <w:ins w:id="762" w:author="Cédric" w:date="2017-06-22T11:42:00Z">
                      <w:r>
                        <w:t xml:space="preserve">Figure </w:t>
                      </w:r>
                    </w:ins>
                    <w:ins w:id="763" w:author="Cédric" w:date="2017-06-22T13:01:00Z">
                      <w:r>
                        <w:t>1</w:t>
                      </w:r>
                    </w:ins>
                    <w:ins w:id="764" w:author="Cédric" w:date="2017-06-22T11:42:00Z">
                      <w:r>
                        <w:fldChar w:fldCharType="begin"/>
                      </w:r>
                      <w:r>
                        <w:instrText xml:space="preserve"> SEQ Figure \* ARABIC </w:instrText>
                      </w:r>
                    </w:ins>
                    <w:r>
                      <w:fldChar w:fldCharType="separate"/>
                    </w:r>
                    <w:ins w:id="765" w:author="Cédric" w:date="2017-06-22T16:58:00Z">
                      <w:r>
                        <w:rPr>
                          <w:noProof/>
                        </w:rPr>
                        <w:t>6</w:t>
                      </w:r>
                    </w:ins>
                    <w:ins w:id="766" w:author="Cédric" w:date="2017-06-22T11:42:00Z">
                      <w:r>
                        <w:fldChar w:fldCharType="end"/>
                      </w:r>
                      <w:r>
                        <w:t xml:space="preserve"> : </w:t>
                      </w:r>
                      <w:r>
                        <w:rPr>
                          <w:noProof/>
                        </w:rPr>
                        <w:t>Signature d'une action traitée par withState</w:t>
                      </w:r>
                    </w:ins>
                  </w:p>
                </w:txbxContent>
              </v:textbox>
              <w10:wrap type="topAndBottom"/>
            </v:shape>
          </w:pict>
        </w:r>
      </w:ins>
      <w:r w:rsidR="002D2B03">
        <w:rPr>
          <w:noProof/>
          <w:lang w:eastAsia="fr-FR" w:bidi="ar-SA"/>
        </w:rPr>
        <w:drawing>
          <wp:anchor distT="0" distB="0" distL="114300" distR="114300" simplePos="0" relativeHeight="251603456" behindDoc="0" locked="0" layoutInCell="1" allowOverlap="1" wp14:anchorId="32272B95" wp14:editId="0775409A">
            <wp:simplePos x="0" y="0"/>
            <wp:positionH relativeFrom="column">
              <wp:posOffset>1393670</wp:posOffset>
            </wp:positionH>
            <wp:positionV relativeFrom="paragraph">
              <wp:posOffset>1109009</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Le premier est un objet</w:t>
      </w:r>
      <w:del w:id="767" w:author="CCCCC" w:date="2017-06-21T13:15:00Z">
        <w:r w:rsidR="00D33EEB" w:rsidDel="002D2B03">
          <w:rPr>
            <w:noProof/>
            <w:lang w:eastAsia="fr-FR" w:bidi="ar-SA"/>
          </w:rPr>
          <w:delText xml:space="preserve"> </w:delText>
        </w:r>
      </w:del>
      <w:r w:rsidR="00D33EEB">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ins w:id="768" w:author="CCCCC" w:date="2017-06-21T13:15:00Z">
        <w:r w:rsidR="00F55D17" w:rsidRPr="00F55D17">
          <w:rPr>
            <w:lang w:eastAsia="fr-FR" w:bidi="ar-SA"/>
            <w:rPrChange w:id="769"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“init” ou des fonctions, ne peut définir un autre sous-state</w:t>
        </w:r>
        <w:r w:rsidR="002D2B03">
          <w:rPr>
            <w:noProof/>
            <w:lang w:eastAsia="fr-FR" w:bidi="ar-SA"/>
          </w:rPr>
          <w:t>.</w:t>
        </w:r>
      </w:ins>
      <w:ins w:id="770" w:author="CCCCC" w:date="2017-06-22T19:30:00Z">
        <w:r w:rsidR="00643EEF">
          <w:rPr>
            <w:noProof/>
            <w:lang w:eastAsia="fr-FR" w:bidi="ar-SA"/>
          </w:rPr>
          <w:t xml:space="preserve"> </w:t>
        </w:r>
      </w:ins>
      <w:r w:rsidR="00BB4AAD">
        <w:rPr>
          <w:noProof/>
          <w:lang w:eastAsia="fr-FR" w:bidi="ar-SA"/>
        </w:rPr>
        <w:t>Ces fonctions ont la signature suivante :</w:t>
      </w:r>
    </w:p>
    <w:p w14:paraId="559A16B0" w14:textId="77777777" w:rsidR="00DC7F29" w:rsidRDefault="00BB4AAD" w:rsidP="00643EEF">
      <w:pPr>
        <w:pStyle w:val="ListParagraph"/>
        <w:rPr>
          <w:noProof/>
          <w:lang w:eastAsia="fr-FR" w:bidi="ar-SA"/>
        </w:rPr>
        <w:pPrChange w:id="771" w:author="CCCCC" w:date="2017-06-22T19:31:00Z">
          <w:pPr>
            <w:pStyle w:val="ListParagraph"/>
            <w:numPr>
              <w:numId w:val="11"/>
            </w:numPr>
            <w:ind w:hanging="360"/>
          </w:pPr>
        </w:pPrChange>
      </w:pPr>
      <w:del w:id="772" w:author="CCCCC" w:date="2017-06-22T19:30:00Z">
        <w:r w:rsidRPr="00BB4AAD" w:rsidDel="00643EEF">
          <w:rPr>
            <w:noProof/>
            <w:lang w:eastAsia="fr-FR" w:bidi="ar-SA"/>
          </w:rPr>
          <w:lastRenderedPageBreak/>
          <w:delText xml:space="preserve"> </w:delText>
        </w:r>
        <w:r w:rsidR="00F920F1" w:rsidDel="00643EEF">
          <w:rPr>
            <w:noProof/>
            <w:lang w:eastAsia="fr-FR" w:bidi="ar-SA"/>
          </w:rPr>
          <w:br/>
        </w:r>
      </w:del>
      <w:r w:rsidR="00346255">
        <w:rPr>
          <w:noProof/>
          <w:lang w:eastAsia="fr-FR" w:bidi="ar-SA"/>
        </w:rPr>
        <w:t>Elles prennent en argument le sous state dans lequel elle est déclaré, les props passées lors de l’instanciation du composant retourné par withState, la liste complète des fonctions déclaré</w:t>
      </w:r>
      <w:ins w:id="773" w:author="CCCCC" w:date="2017-06-21T13:53:00Z">
        <w:r w:rsidR="00DC1B3D">
          <w:rPr>
            <w:noProof/>
            <w:lang w:eastAsia="fr-FR" w:bidi="ar-SA"/>
          </w:rPr>
          <w:t>es</w:t>
        </w:r>
      </w:ins>
      <w:r w:rsidR="00346255">
        <w:rPr>
          <w:noProof/>
          <w:lang w:eastAsia="fr-FR" w:bidi="ar-SA"/>
        </w:rPr>
        <w:t xml:space="preserve"> dans la structure, ainsi qu’une fonction « init » qui renvoie sa valeur initiale. Cette fonction en renvoie une autre qui prend en argument la liste des arguments passés lors de </w:t>
      </w:r>
      <w:del w:id="774" w:author="CCCCC" w:date="2017-06-21T13:53:00Z">
        <w:r w:rsidR="00346255" w:rsidDel="00DC1B3D">
          <w:rPr>
            <w:noProof/>
            <w:lang w:eastAsia="fr-FR" w:bidi="ar-SA"/>
          </w:rPr>
          <w:delText xml:space="preserve">l’exécution </w:delText>
        </w:r>
      </w:del>
      <w:ins w:id="775" w:author="CCCCC" w:date="2017-06-21T13:53:00Z">
        <w:r w:rsidR="00DC1B3D">
          <w:rPr>
            <w:noProof/>
            <w:lang w:eastAsia="fr-FR" w:bidi="ar-SA"/>
          </w:rPr>
          <w:t xml:space="preserve">l’appelle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 xml:space="preserve">Le champs « list » </w:t>
      </w:r>
      <w:ins w:id="776" w:author="CCCCC" w:date="2017-06-22T19:32:00Z">
        <w:r w:rsidR="00643EEF">
          <w:rPr>
            <w:noProof/>
            <w:lang w:eastAsia="fr-FR" w:bidi="ar-SA"/>
          </w:rPr>
          <w:t xml:space="preserve">contiendra </w:t>
        </w:r>
      </w:ins>
      <w:r w:rsidR="00202FDA">
        <w:rPr>
          <w:noProof/>
          <w:lang w:eastAsia="fr-FR" w:bidi="ar-SA"/>
        </w:rPr>
        <w:t>la liste de choses à faire, filteringPredicate, un filtre permettant</w:t>
      </w:r>
      <w:del w:id="777" w:author="CCCCC" w:date="2017-06-22T19:33:00Z">
        <w:r w:rsidR="00202FDA" w:rsidDel="00643EEF">
          <w:rPr>
            <w:noProof/>
            <w:lang w:eastAsia="fr-FR" w:bidi="ar-SA"/>
          </w:rPr>
          <w:delText xml:space="preserve"> </w:delText>
        </w:r>
      </w:del>
      <w:ins w:id="778" w:author="CCCCC" w:date="2017-06-22T19:33:00Z">
        <w:r w:rsidR="00643EEF">
          <w:rPr>
            <w:noProof/>
            <w:lang w:eastAsia="fr-FR" w:bidi="ar-SA"/>
          </w:rPr>
          <w:t xml:space="preserve"> de filtrer la liste</w:t>
        </w:r>
      </w:ins>
      <w:del w:id="779" w:author="CCCCC" w:date="2017-06-22T19:33:00Z">
        <w:r w:rsidR="00202FDA" w:rsidDel="00643EEF">
          <w:rPr>
            <w:noProof/>
            <w:lang w:eastAsia="fr-FR" w:bidi="ar-SA"/>
          </w:rPr>
          <w:delText>d’afficher toutes les choses, celles qui restent à faire ou celles faites</w:delText>
        </w:r>
      </w:del>
      <w:r w:rsidR="00202FDA">
        <w:rPr>
          <w:noProof/>
          <w:lang w:eastAsia="fr-FR" w:bidi="ar-SA"/>
        </w:rPr>
        <w:t>, et « title », le titre d’une chose à faire.</w:t>
      </w:r>
    </w:p>
    <w:p w14:paraId="13654C63" w14:textId="77777777" w:rsidR="0076147E" w:rsidRDefault="00E54A28" w:rsidP="00E30E3B">
      <w:pPr>
        <w:pStyle w:val="ListParagraph"/>
        <w:numPr>
          <w:ilvl w:val="0"/>
          <w:numId w:val="11"/>
        </w:numPr>
        <w:rPr>
          <w:noProof/>
          <w:lang w:eastAsia="fr-FR" w:bidi="ar-SA"/>
        </w:rPr>
      </w:pPr>
      <w:ins w:id="780" w:author="Cédric" w:date="2017-06-22T11:44:00Z">
        <w:r>
          <w:rPr>
            <w:noProof/>
          </w:rPr>
          <w:pict w14:anchorId="0ED10729">
            <v:shape id="_x0000_s1047" type="#_x0000_t202" style="position:absolute;left:0;text-align:left;margin-left:300.7pt;margin-top:34.25pt;width:179.1pt;height:.05pt;z-index:251686400" stroked="f">
              <v:textbox style="mso-next-textbox:#_x0000_s1047;mso-fit-shape-to-text:t" inset="0,0,0,0">
                <w:txbxContent>
                  <w:p w14:paraId="5AF02C2C" w14:textId="77777777" w:rsidR="00E54A28" w:rsidRPr="0095713D" w:rsidRDefault="00E54A28">
                    <w:pPr>
                      <w:pStyle w:val="Caption"/>
                      <w:rPr>
                        <w:noProof/>
                      </w:rPr>
                      <w:pPrChange w:id="781" w:author="Cédric" w:date="2017-06-22T11:44:00Z">
                        <w:pPr>
                          <w:pStyle w:val="ListParagraph"/>
                          <w:numPr>
                            <w:numId w:val="11"/>
                          </w:numPr>
                          <w:ind w:hanging="360"/>
                        </w:pPr>
                      </w:pPrChange>
                    </w:pPr>
                    <w:ins w:id="782" w:author="Cédric" w:date="2017-06-22T11:44:00Z">
                      <w:r>
                        <w:t>Figure 1</w:t>
                      </w:r>
                      <w:r>
                        <w:fldChar w:fldCharType="begin"/>
                      </w:r>
                      <w:r>
                        <w:instrText xml:space="preserve"> SEQ Figure \* ARABIC </w:instrText>
                      </w:r>
                    </w:ins>
                    <w:r>
                      <w:fldChar w:fldCharType="separate"/>
                    </w:r>
                    <w:ins w:id="783" w:author="Cédric" w:date="2017-06-22T16:58:00Z">
                      <w:r>
                        <w:rPr>
                          <w:noProof/>
                        </w:rPr>
                        <w:t>7</w:t>
                      </w:r>
                    </w:ins>
                    <w:ins w:id="784" w:author="Cédric" w:date="2017-06-22T11:44:00Z">
                      <w:r>
                        <w:fldChar w:fldCharType="end"/>
                      </w:r>
                      <w:r>
                        <w:t>: Structure du state généré par withState</w:t>
                      </w:r>
                    </w:ins>
                  </w:p>
                </w:txbxContent>
              </v:textbox>
              <w10:wrap type="square"/>
            </v:shape>
          </w:pict>
        </w:r>
      </w:ins>
      <w:ins w:id="785" w:author="Cédric" w:date="2017-06-22T11:42:00Z">
        <w:r w:rsidR="00894B2C">
          <w:rPr>
            <w:noProof/>
            <w:lang w:eastAsia="fr-FR" w:bidi="ar-SA"/>
          </w:rPr>
          <w:drawing>
            <wp:anchor distT="0" distB="0" distL="114300" distR="114300" simplePos="0" relativeHeight="251596288" behindDoc="0" locked="0" layoutInCell="1" allowOverlap="1" wp14:anchorId="040C5A9C" wp14:editId="383C1AAE">
              <wp:simplePos x="0" y="0"/>
              <wp:positionH relativeFrom="column">
                <wp:posOffset>3818890</wp:posOffset>
              </wp:positionH>
              <wp:positionV relativeFrom="paragraph">
                <wp:posOffset>-1054100</wp:posOffset>
              </wp:positionV>
              <wp:extent cx="2274570" cy="14319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7136" t="7444" r="55058" b="72779"/>
                      <a:stretch/>
                    </pic:blipFill>
                    <pic:spPr bwMode="auto">
                      <a:xfrm>
                        <a:off x="0" y="0"/>
                        <a:ext cx="2274570" cy="1431925"/>
                      </a:xfrm>
                      <a:prstGeom prst="rect">
                        <a:avLst/>
                      </a:prstGeom>
                      <a:ln>
                        <a:noFill/>
                      </a:ln>
                      <a:extLst>
                        <a:ext uri="{53640926-AAD7-44D8-BBD7-CCE9431645EC}">
                          <a14:shadowObscured xmlns:a14="http://schemas.microsoft.com/office/drawing/2010/main"/>
                        </a:ext>
                      </a:extLst>
                    </pic:spPr>
                  </pic:pic>
                </a:graphicData>
              </a:graphic>
            </wp:anchor>
          </w:drawing>
        </w:r>
      </w:ins>
      <w:r w:rsidR="0076147E">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w:t>
      </w:r>
      <w:ins w:id="786" w:author="CCCCC" w:date="2017-06-21T13:55:00Z">
        <w:r w:rsidR="00DC1B3D">
          <w:rPr>
            <w:noProof/>
            <w:lang w:eastAsia="fr-FR" w:bidi="ar-SA"/>
          </w:rPr>
          <w:t xml:space="preserve"> </w:t>
        </w:r>
        <w:r w:rsidR="00F55D17" w:rsidRPr="00F55D17">
          <w:rPr>
            <w:lang w:eastAsia="fr-FR" w:bidi="ar-SA"/>
            <w:rPrChange w:id="787" w:author="Cédric" w:date="2017-06-21T14:28:00Z">
              <w:rPr>
                <w:rFonts w:asciiTheme="majorHAnsi" w:eastAsiaTheme="majorEastAsia" w:hAnsiTheme="majorHAnsi"/>
                <w:b/>
                <w:bCs/>
                <w:color w:val="FF0000"/>
                <w:sz w:val="26"/>
                <w:szCs w:val="23"/>
                <w:lang w:eastAsia="fr-FR" w:bidi="ar-SA"/>
              </w:rPr>
            </w:rPrChange>
          </w:rPr>
          <w:t>du composant qui sera généré</w:t>
        </w:r>
        <w:del w:id="788" w:author="Cédric" w:date="2017-06-21T14:28:00Z">
          <w:r w:rsidR="00DC1B3D" w:rsidDel="00D572C5">
            <w:rPr>
              <w:color w:val="FF0000"/>
              <w:lang w:eastAsia="fr-FR" w:bidi="ar-SA"/>
            </w:rPr>
            <w:delText>.</w:delText>
          </w:r>
        </w:del>
      </w:ins>
      <w:del w:id="789" w:author="CCCCC" w:date="2017-06-21T13:55:00Z">
        <w:r w:rsidR="0076147E" w:rsidDel="00DC1B3D">
          <w:rPr>
            <w:noProof/>
            <w:lang w:eastAsia="fr-FR" w:bidi="ar-SA"/>
          </w:rPr>
          <w:delText>, i</w:delText>
        </w:r>
      </w:del>
      <w:ins w:id="790" w:author="CCCCC" w:date="2017-06-21T13:55:00Z">
        <w:r w:rsidR="00DC1B3D">
          <w:rPr>
            <w:noProof/>
            <w:lang w:eastAsia="fr-FR" w:bidi="ar-SA"/>
          </w:rPr>
          <w:t>. I</w:t>
        </w:r>
      </w:ins>
      <w:r w:rsidR="0076147E">
        <w:rPr>
          <w:noProof/>
          <w:lang w:eastAsia="fr-FR" w:bidi="ar-SA"/>
        </w:rPr>
        <w:t>l n’est donc pas possible de recueillir leur valeur de retour.</w:t>
      </w:r>
      <w:r w:rsidR="00BB4AAD">
        <w:rPr>
          <w:noProof/>
          <w:lang w:eastAsia="fr-FR" w:bidi="ar-SA"/>
        </w:rPr>
        <w:t xml:space="preserve"> On choisit donc de passer un second argument qui contient </w:t>
      </w:r>
      <w:ins w:id="791" w:author="CCCCC" w:date="2017-06-21T13:55:00Z">
        <w:r w:rsidR="00DC1B3D">
          <w:rPr>
            <w:noProof/>
            <w:lang w:eastAsia="fr-FR" w:bidi="ar-SA"/>
          </w:rPr>
          <w:t>d</w:t>
        </w:r>
      </w:ins>
      <w:del w:id="792" w:author="CCCCC" w:date="2017-06-21T13:55:00Z">
        <w:r w:rsidR="00BB4AAD" w:rsidDel="00DC1B3D">
          <w:rPr>
            <w:noProof/>
            <w:lang w:eastAsia="fr-FR" w:bidi="ar-SA"/>
          </w:rPr>
          <w:delText>l</w:delText>
        </w:r>
      </w:del>
      <w:r w:rsidR="00BB4AAD">
        <w:rPr>
          <w:noProof/>
          <w:lang w:eastAsia="fr-FR" w:bidi="ar-SA"/>
        </w:rPr>
        <w:t>es sélécteurs</w:t>
      </w:r>
      <w:del w:id="793"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sélécteur prend</w:t>
      </w:r>
      <w:ins w:id="794" w:author="CCCCC" w:date="2017-06-07T21:03:00Z">
        <w:r w:rsidR="0035538D">
          <w:rPr>
            <w:noProof/>
            <w:lang w:eastAsia="fr-FR" w:bidi="ar-SA"/>
          </w:rPr>
          <w:t xml:space="preserve">ra </w:t>
        </w:r>
      </w:ins>
      <w:del w:id="795"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796" w:author="CCCCC" w:date="2017-06-21T13:56:00Z">
        <w:r w:rsidR="0060717E" w:rsidDel="00DC1B3D">
          <w:rPr>
            <w:noProof/>
            <w:lang w:eastAsia="fr-FR" w:bidi="ar-SA"/>
          </w:rPr>
          <w:delText xml:space="preserve">futur </w:delText>
        </w:r>
      </w:del>
      <w:r w:rsidR="0060717E">
        <w:rPr>
          <w:noProof/>
          <w:lang w:eastAsia="fr-FR" w:bidi="ar-SA"/>
        </w:rPr>
        <w:t>state</w:t>
      </w:r>
      <w:ins w:id="797"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14:paraId="30301B67" w14:textId="77777777"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4098030D" w14:textId="77777777" w:rsidR="003B64B0" w:rsidRDefault="00D95510" w:rsidP="007625BB">
      <w:pPr>
        <w:rPr>
          <w:noProof/>
          <w:lang w:eastAsia="fr-FR" w:bidi="ar-SA"/>
        </w:rPr>
      </w:pPr>
      <w:ins w:id="798" w:author="Cédric" w:date="2017-06-22T11:47:00Z">
        <w:r>
          <w:rPr>
            <w:noProof/>
            <w:lang w:eastAsia="fr-FR" w:bidi="ar-SA"/>
          </w:rPr>
          <w:drawing>
            <wp:anchor distT="0" distB="0" distL="114300" distR="114300" simplePos="0" relativeHeight="251607552" behindDoc="0" locked="0" layoutInCell="1" allowOverlap="1" wp14:anchorId="419E5042" wp14:editId="74D84AAB">
              <wp:simplePos x="0" y="0"/>
              <wp:positionH relativeFrom="column">
                <wp:posOffset>-62865</wp:posOffset>
              </wp:positionH>
              <wp:positionV relativeFrom="paragraph">
                <wp:posOffset>607695</wp:posOffset>
              </wp:positionV>
              <wp:extent cx="6391275" cy="2019300"/>
              <wp:effectExtent l="1905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91275" cy="2019300"/>
                      </a:xfrm>
                      <a:prstGeom prst="rect">
                        <a:avLst/>
                      </a:prstGeom>
                    </pic:spPr>
                  </pic:pic>
                </a:graphicData>
              </a:graphic>
            </wp:anchor>
          </w:drawing>
        </w:r>
      </w:ins>
      <w:ins w:id="799" w:author="Cédric" w:date="2017-06-22T11:46:00Z">
        <w:r w:rsidR="00E54A28">
          <w:rPr>
            <w:noProof/>
          </w:rPr>
          <w:pict w14:anchorId="664A3A15">
            <v:shape id="_x0000_s1048" type="#_x0000_t202" style="position:absolute;left:0;text-align:left;margin-left:-34.65pt;margin-top:215.85pt;width:551.55pt;height:20.35pt;z-index:251687424;mso-position-horizontal-relative:text;mso-position-vertical-relative:text" stroked="f">
              <v:textbox style="mso-fit-shape-to-text:t" inset="0,0,0,0">
                <w:txbxContent>
                  <w:p w14:paraId="5E72F070" w14:textId="77777777" w:rsidR="00E54A28" w:rsidRPr="00AC7685" w:rsidRDefault="00E54A28">
                    <w:pPr>
                      <w:pStyle w:val="Caption"/>
                      <w:rPr>
                        <w:noProof/>
                      </w:rPr>
                      <w:pPrChange w:id="800" w:author="Cédric" w:date="2017-06-22T11:46:00Z">
                        <w:pPr/>
                      </w:pPrChange>
                    </w:pPr>
                    <w:ins w:id="801" w:author="Cédric" w:date="2017-06-22T11:46:00Z">
                      <w:r>
                        <w:t>Figure 1</w:t>
                      </w:r>
                      <w:r>
                        <w:fldChar w:fldCharType="begin"/>
                      </w:r>
                      <w:r>
                        <w:instrText xml:space="preserve"> SEQ Figure \* ARABIC </w:instrText>
                      </w:r>
                    </w:ins>
                    <w:r>
                      <w:fldChar w:fldCharType="separate"/>
                    </w:r>
                    <w:ins w:id="802" w:author="Cédric" w:date="2017-06-22T16:58:00Z">
                      <w:r>
                        <w:rPr>
                          <w:noProof/>
                        </w:rPr>
                        <w:t>8</w:t>
                      </w:r>
                    </w:ins>
                    <w:ins w:id="803" w:author="Cédric" w:date="2017-06-22T11:46:00Z">
                      <w:r>
                        <w:fldChar w:fldCharType="end"/>
                      </w:r>
                      <w:r>
                        <w:t xml:space="preserve"> : Implémentation de la fonction setAction</w:t>
                      </w:r>
                    </w:ins>
                  </w:p>
                </w:txbxContent>
              </v:textbox>
              <w10:wrap type="topAndBottom"/>
            </v:shape>
          </w:pict>
        </w:r>
      </w:ins>
      <w:r w:rsidR="006C7277">
        <w:rPr>
          <w:noProof/>
          <w:lang w:eastAsia="fr-FR" w:bidi="ar-SA"/>
        </w:rPr>
        <w:t>Dans le constructeur du composant génér</w:t>
      </w:r>
      <w:ins w:id="804" w:author="CCCCC" w:date="2017-06-21T13:56:00Z">
        <w:r w:rsidR="00DC1B3D">
          <w:rPr>
            <w:noProof/>
            <w:lang w:eastAsia="fr-FR" w:bidi="ar-SA"/>
          </w:rPr>
          <w:t>é</w:t>
        </w:r>
      </w:ins>
      <w:del w:id="805"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00CD495B" w:rsidRPr="00CD495B">
        <w:rPr>
          <w:noProof/>
          <w:lang w:eastAsia="fr-FR" w:bidi="ar-SA"/>
        </w:rPr>
        <w:t xml:space="preserve"> </w:t>
      </w:r>
    </w:p>
    <w:p w14:paraId="22B9F240" w14:textId="77777777" w:rsidR="00687032" w:rsidRDefault="00687032" w:rsidP="00DC7F29">
      <w:pPr>
        <w:rPr>
          <w:noProof/>
          <w:lang w:eastAsia="fr-FR" w:bidi="ar-SA"/>
        </w:rPr>
      </w:pPr>
      <w:r>
        <w:rPr>
          <w:noProof/>
          <w:lang w:eastAsia="fr-FR" w:bidi="ar-SA"/>
        </w:rPr>
        <w:t>Elle prend en argument :</w:t>
      </w:r>
    </w:p>
    <w:p w14:paraId="528F43A3"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5D229B81"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13B49528"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11CAEB96"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30BC9AFB" w14:textId="77777777" w:rsidR="00687032" w:rsidRDefault="00CD495B" w:rsidP="00DC1B3D">
      <w:pPr>
        <w:rPr>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r>
      <w:r w:rsidR="00CB74D7">
        <w:rPr>
          <w:noProof/>
          <w:lang w:eastAsia="fr-FR" w:bidi="ar-SA"/>
        </w:rPr>
        <w:lastRenderedPageBreak/>
        <w:t xml:space="preserve">Une action est alors définie dans l’objet </w:t>
      </w:r>
      <w:ins w:id="806" w:author="CCCCC" w:date="2017-06-21T13:57:00Z">
        <w:r w:rsidR="00DC1B3D">
          <w:rPr>
            <w:noProof/>
            <w:lang w:eastAsia="fr-FR" w:bidi="ar-SA"/>
          </w:rPr>
          <w:t>« </w:t>
        </w:r>
      </w:ins>
      <w:r w:rsidR="00CB74D7">
        <w:rPr>
          <w:noProof/>
          <w:lang w:eastAsia="fr-FR" w:bidi="ar-SA"/>
        </w:rPr>
        <w:t>this.actions</w:t>
      </w:r>
      <w:ins w:id="807" w:author="CCCCC" w:date="2017-06-21T13:57:00Z">
        <w:r w:rsidR="00DC1B3D">
          <w:rPr>
            <w:noProof/>
            <w:lang w:eastAsia="fr-FR" w:bidi="ar-SA"/>
          </w:rPr>
          <w:t> »</w:t>
        </w:r>
      </w:ins>
      <w:r w:rsidR="00CB74D7">
        <w:rPr>
          <w:noProof/>
          <w:lang w:eastAsia="fr-FR" w:bidi="ar-SA"/>
        </w:rPr>
        <w:t xml:space="preserve"> à l’indice portant son nom. Cette action peut être exécuté avec </w:t>
      </w:r>
      <w:ins w:id="808" w:author="CCCCC" w:date="2017-06-22T19:38:00Z">
        <w:r w:rsidR="00643EEF">
          <w:rPr>
            <w:noProof/>
            <w:lang w:eastAsia="fr-FR" w:bidi="ar-SA"/>
          </w:rPr>
          <w:t xml:space="preserve">une </w:t>
        </w:r>
      </w:ins>
      <w:r w:rsidR="00CB74D7">
        <w:rPr>
          <w:noProof/>
          <w:lang w:eastAsia="fr-FR" w:bidi="ar-SA"/>
        </w:rPr>
        <w:t>liste de paramètres qui lui est passée en arguments</w:t>
      </w:r>
      <w:ins w:id="809" w:author="CCCCC" w:date="2017-06-22T19:38:00Z">
        <w:r w:rsidR="00643EEF">
          <w:rPr>
            <w:noProof/>
            <w:lang w:eastAsia="fr-FR" w:bidi="ar-SA"/>
          </w:rPr>
          <w:t xml:space="preserve"> lors de son appelle</w:t>
        </w:r>
      </w:ins>
      <w:r w:rsidR="00F55D17" w:rsidRPr="00F55D17">
        <w:rPr>
          <w:noProof/>
          <w:lang w:eastAsia="fr-FR" w:bidi="ar-SA"/>
          <w:rPrChange w:id="810"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811" w:author="CCCCC" w:date="2017-06-21T13:57:00Z">
        <w:r w:rsidR="00F55D17" w:rsidRPr="00F55D17">
          <w:rPr>
            <w:lang w:eastAsia="fr-FR" w:bidi="ar-SA"/>
            <w:rPrChange w:id="812"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813" w:author="Cédric" w:date="2017-06-21T14:29:00Z">
          <w:r w:rsidR="00F55D17" w:rsidRPr="00F55D17">
            <w:rPr>
              <w:lang w:eastAsia="fr-FR" w:bidi="ar-SA"/>
              <w:rPrChange w:id="814"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815" w:author="Cédric" w:date="2017-06-21T14:29:00Z">
        <w:r w:rsidR="00D572C5" w:rsidRPr="008C5E05">
          <w:rPr>
            <w:lang w:eastAsia="fr-FR" w:bidi="ar-SA"/>
          </w:rPr>
          <w:t>exécutée</w:t>
        </w:r>
      </w:ins>
      <w:ins w:id="816" w:author="CCCCC" w:date="2017-06-21T13:57:00Z">
        <w:r w:rsidR="00F55D17" w:rsidRPr="00F55D17">
          <w:rPr>
            <w:lang w:eastAsia="fr-FR" w:bidi="ar-SA"/>
            <w:rPrChange w:id="817" w:author="CCCCC" w:date="2017-06-21T13:57:00Z">
              <w:rPr>
                <w:rFonts w:asciiTheme="majorHAnsi" w:eastAsiaTheme="majorEastAsia" w:hAnsiTheme="majorHAnsi" w:cs="Mangal"/>
                <w:b/>
                <w:bCs/>
                <w:color w:val="FF0000"/>
                <w:sz w:val="26"/>
                <w:szCs w:val="23"/>
                <w:lang w:eastAsia="fr-FR" w:bidi="ar-SA"/>
              </w:rPr>
            </w:rPrChange>
          </w:rPr>
          <w:t xml:space="preserve">, sa valeur de retour sera ensuite utilisée pour mettre le sous-state à </w:t>
        </w:r>
      </w:ins>
      <w:r w:rsidR="00643EEF">
        <w:rPr>
          <w:noProof/>
          <w:lang w:eastAsia="fr-FR" w:bidi="ar-SA"/>
        </w:rPr>
        <w:drawing>
          <wp:anchor distT="0" distB="0" distL="114300" distR="114300" simplePos="0" relativeHeight="251658240" behindDoc="0" locked="0" layoutInCell="1" allowOverlap="1" wp14:anchorId="2E7A4733" wp14:editId="28B56A93">
            <wp:simplePos x="0" y="0"/>
            <wp:positionH relativeFrom="column">
              <wp:posOffset>299416</wp:posOffset>
            </wp:positionH>
            <wp:positionV relativeFrom="paragraph">
              <wp:posOffset>868845</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anchor>
        </w:drawing>
      </w:r>
      <w:ins w:id="818" w:author="CCCCC" w:date="2017-06-21T13:57:00Z">
        <w:r w:rsidR="00F55D17" w:rsidRPr="00F55D17">
          <w:rPr>
            <w:lang w:eastAsia="fr-FR" w:bidi="ar-SA"/>
            <w:rPrChange w:id="819" w:author="CCCCC" w:date="2017-06-21T13:57:00Z">
              <w:rPr>
                <w:rFonts w:asciiTheme="majorHAnsi" w:eastAsiaTheme="majorEastAsia" w:hAnsiTheme="majorHAnsi" w:cs="Mangal"/>
                <w:b/>
                <w:bCs/>
                <w:color w:val="FF0000"/>
                <w:sz w:val="26"/>
                <w:szCs w:val="23"/>
                <w:lang w:eastAsia="fr-FR" w:bidi="ar-SA"/>
              </w:rPr>
            </w:rPrChange>
          </w:rPr>
          <w:t>jour (si elle est définie).</w:t>
        </w:r>
      </w:ins>
      <w:del w:id="820"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14:paraId="4E925F95" w14:textId="77777777" w:rsidR="00617AAB" w:rsidRDefault="00643EEF" w:rsidP="00DC7F29">
      <w:pPr>
        <w:rPr>
          <w:noProof/>
          <w:lang w:eastAsia="fr-FR" w:bidi="ar-SA"/>
        </w:rPr>
      </w:pPr>
      <w:ins w:id="821" w:author="Cédric" w:date="2017-06-22T11:48:00Z">
        <w:r>
          <w:rPr>
            <w:noProof/>
          </w:rPr>
          <w:pict w14:anchorId="768170F9">
            <v:shape id="_x0000_s1049" type="#_x0000_t202" style="position:absolute;left:0;text-align:left;margin-left:22.35pt;margin-top:304.95pt;width:437.75pt;height:20.35pt;z-index:251688448" stroked="f">
              <v:textbox style="mso-fit-shape-to-text:t" inset="0,0,0,0">
                <w:txbxContent>
                  <w:p w14:paraId="6DC6FD91" w14:textId="77777777" w:rsidR="00E54A28" w:rsidRPr="0010455A" w:rsidRDefault="00E54A28">
                    <w:pPr>
                      <w:pStyle w:val="Caption"/>
                      <w:rPr>
                        <w:noProof/>
                      </w:rPr>
                      <w:pPrChange w:id="822" w:author="Cédric" w:date="2017-06-22T11:48:00Z">
                        <w:pPr/>
                      </w:pPrChange>
                    </w:pPr>
                    <w:ins w:id="823" w:author="Cédric" w:date="2017-06-22T11:48:00Z">
                      <w:r>
                        <w:t>Figure 1</w:t>
                      </w:r>
                      <w:r>
                        <w:fldChar w:fldCharType="begin"/>
                      </w:r>
                      <w:r>
                        <w:instrText xml:space="preserve"> SEQ Figure \* ARABIC </w:instrText>
                      </w:r>
                    </w:ins>
                    <w:r>
                      <w:fldChar w:fldCharType="separate"/>
                    </w:r>
                    <w:ins w:id="824" w:author="Cédric" w:date="2017-06-22T16:58:00Z">
                      <w:r>
                        <w:rPr>
                          <w:noProof/>
                        </w:rPr>
                        <w:t>9</w:t>
                      </w:r>
                    </w:ins>
                    <w:ins w:id="825" w:author="Cédric" w:date="2017-06-22T11:48:00Z">
                      <w:r>
                        <w:fldChar w:fldCharType="end"/>
                      </w:r>
                      <w:r>
                        <w:t>: Implémentation de la fonction constructState</w:t>
                      </w:r>
                    </w:ins>
                  </w:p>
                </w:txbxContent>
              </v:textbox>
              <w10:wrap type="topAndBottom"/>
            </v:shape>
          </w:pict>
        </w:r>
      </w:ins>
      <w:r w:rsidR="00586EFC">
        <w:rPr>
          <w:noProof/>
          <w:lang w:eastAsia="fr-FR" w:bidi="ar-SA"/>
        </w:rPr>
        <w:t>Il est ensuite nécessaire de construire le state. Celui-ci comprenant un nombre de niveaux non défini</w:t>
      </w:r>
      <w:del w:id="826" w:author="CCCCC" w:date="2017-06-22T19:40:00Z">
        <w:r w:rsidR="00586EFC" w:rsidDel="0064240A">
          <w:rPr>
            <w:noProof/>
            <w:lang w:eastAsia="fr-FR" w:bidi="ar-SA"/>
          </w:rPr>
          <w:delText>t</w:delText>
        </w:r>
      </w:del>
      <w:r w:rsidR="00586EFC">
        <w:rPr>
          <w:noProof/>
          <w:lang w:eastAsia="fr-FR" w:bidi="ar-SA"/>
        </w:rPr>
        <w:t xml:space="preserve">, le state va être construit de manière récursive. La fonction constructState </w:t>
      </w:r>
      <w:del w:id="827" w:author="CCCCC" w:date="2017-06-22T19:40:00Z">
        <w:r w:rsidR="00586EFC" w:rsidDel="0064240A">
          <w:rPr>
            <w:noProof/>
            <w:lang w:eastAsia="fr-FR" w:bidi="ar-SA"/>
          </w:rPr>
          <w:delText xml:space="preserve">qui </w:delText>
        </w:r>
      </w:del>
      <w:r w:rsidR="00586EFC">
        <w:rPr>
          <w:noProof/>
          <w:lang w:eastAsia="fr-FR" w:bidi="ar-SA"/>
        </w:rPr>
        <w:t>prend en paramètre</w:t>
      </w:r>
      <w:ins w:id="828" w:author="CCCCC" w:date="2017-06-22T19:41:00Z">
        <w:r w:rsidR="0064240A">
          <w:rPr>
            <w:noProof/>
            <w:lang w:eastAsia="fr-FR" w:bidi="ar-SA"/>
          </w:rPr>
          <w:t>s</w:t>
        </w:r>
      </w:ins>
      <w:r w:rsidR="00586EFC">
        <w:rPr>
          <w:noProof/>
          <w:lang w:eastAsia="fr-FR" w:bidi="ar-SA"/>
        </w:rPr>
        <w:t xml:space="preserve"> un objet « obj » représentant le sous-state, ainsi que le chemin pour atteindre celui-ci. Cette fonction commence par déclarer une variable « substate » qui contiendra la valeur de retour</w:t>
      </w:r>
      <w:ins w:id="829" w:author="CCCCC" w:date="2017-06-22T19:42:00Z">
        <w:r w:rsidR="0064240A">
          <w:rPr>
            <w:noProof/>
            <w:lang w:eastAsia="fr-FR" w:bidi="ar-SA"/>
          </w:rPr>
          <w:t>,</w:t>
        </w:r>
      </w:ins>
      <w:r w:rsidR="00586EFC">
        <w:rPr>
          <w:noProof/>
          <w:lang w:eastAsia="fr-FR" w:bidi="ar-SA"/>
        </w:rPr>
        <w:t xml:space="preserve"> et une variable « pathCopy » qui permettra de stocker </w:t>
      </w:r>
      <w:ins w:id="830" w:author="Cédric" w:date="2017-06-21T14:30:00Z">
        <w:r w:rsidR="00D572C5">
          <w:rPr>
            <w:noProof/>
            <w:lang w:eastAsia="fr-FR" w:bidi="ar-SA"/>
          </w:rPr>
          <w:t xml:space="preserve">une </w:t>
        </w:r>
      </w:ins>
      <w:del w:id="831" w:author="CCCCC" w:date="2017-06-21T13:58:00Z">
        <w:r w:rsidR="00586EFC" w:rsidDel="00DC1B3D">
          <w:rPr>
            <w:noProof/>
            <w:lang w:eastAsia="fr-FR" w:bidi="ar-SA"/>
          </w:rPr>
          <w:delText>une valeur modifié</w:delText>
        </w:r>
      </w:del>
      <w:ins w:id="832" w:author="CCCCC" w:date="2017-06-21T13:58:00Z">
        <w:r w:rsidR="00DC1B3D">
          <w:rPr>
            <w:noProof/>
            <w:lang w:eastAsia="fr-FR" w:bidi="ar-SA"/>
          </w:rPr>
          <w:t>copie</w:t>
        </w:r>
      </w:ins>
      <w:r w:rsidR="00586EFC">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6069AD25"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w:t>
      </w:r>
      <w:ins w:id="833" w:author="CCCCC" w:date="2017-06-22T19:44:00Z">
        <w:r w:rsidR="0064240A">
          <w:rPr>
            <w:noProof/>
            <w:lang w:eastAsia="fr-FR" w:bidi="ar-SA"/>
          </w:rPr>
          <w:t>e</w:t>
        </w:r>
      </w:ins>
      <w:r>
        <w:rPr>
          <w:noProof/>
          <w:lang w:eastAsia="fr-FR" w:bidi="ar-SA"/>
        </w:rPr>
        <w:t>, elle sera ignorée si la valeur courante est de ce type.</w:t>
      </w:r>
    </w:p>
    <w:p w14:paraId="5124525C"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79787F2A" w14:textId="77777777" w:rsidR="00DC7F29" w:rsidRDefault="0064240A" w:rsidP="00DC7F29">
      <w:pPr>
        <w:pStyle w:val="ListParagraph"/>
        <w:numPr>
          <w:ilvl w:val="0"/>
          <w:numId w:val="14"/>
        </w:numPr>
        <w:rPr>
          <w:noProof/>
          <w:lang w:eastAsia="fr-FR" w:bidi="ar-SA"/>
        </w:rPr>
      </w:pPr>
      <w:ins w:id="834" w:author="CCCCC" w:date="2017-06-22T19:45:00Z">
        <w:r>
          <w:rPr>
            <w:noProof/>
            <w:lang w:eastAsia="fr-FR" w:bidi="ar-SA"/>
          </w:rPr>
          <w:t>U</w:t>
        </w:r>
      </w:ins>
      <w:del w:id="835" w:author="CCCCC" w:date="2017-06-22T19:45:00Z">
        <w:r w:rsidR="008F14E3" w:rsidDel="0064240A">
          <w:rPr>
            <w:noProof/>
            <w:lang w:eastAsia="fr-FR" w:bidi="ar-SA"/>
          </w:rPr>
          <w:delText>u</w:delText>
        </w:r>
      </w:del>
      <w:r w:rsidR="008F14E3">
        <w:rPr>
          <w:noProof/>
          <w:lang w:eastAsia="fr-FR" w:bidi="ar-SA"/>
        </w:rPr>
        <w:t>n champ contenant une chaine de caractères</w:t>
      </w:r>
      <w:r w:rsidR="00617AAB">
        <w:rPr>
          <w:noProof/>
          <w:lang w:eastAsia="fr-FR" w:bidi="ar-SA"/>
        </w:rPr>
        <w:t xml:space="preserve"> comme le champs « title » dans la todoList. Ce type de champs sert à reduire la déclaration d’une chaine de caractère</w:t>
      </w:r>
      <w:ins w:id="836" w:author="CCCCC" w:date="2017-06-22T19:45:00Z">
        <w:r>
          <w:rPr>
            <w:noProof/>
            <w:lang w:eastAsia="fr-FR" w:bidi="ar-SA"/>
          </w:rPr>
          <w:t>s</w:t>
        </w:r>
      </w:ins>
      <w:r w:rsidR="00617AAB">
        <w:rPr>
          <w:noProof/>
          <w:lang w:eastAsia="fr-FR" w:bidi="ar-SA"/>
        </w:rPr>
        <w:t xml:space="preserve"> ayant une chaine vide comme valeur initiale. Un sous état </w:t>
      </w:r>
      <w:del w:id="837" w:author="Cédric" w:date="2017-06-21T14:30:00Z">
        <w:r w:rsidR="00617AAB" w:rsidDel="00D572C5">
          <w:rPr>
            <w:noProof/>
            <w:lang w:eastAsia="fr-FR" w:bidi="ar-SA"/>
          </w:rPr>
          <w:delText xml:space="preserve">est </w:delText>
        </w:r>
      </w:del>
      <w:ins w:id="838"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1EB3761B"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65C6A96C" w14:textId="28BE43B5"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w:t>
      </w:r>
      <w:r w:rsidR="00BB5970">
        <w:rPr>
          <w:noProof/>
          <w:lang w:eastAsia="fr-FR" w:bidi="ar-SA"/>
        </w:rPr>
        <w:lastRenderedPageBreak/>
        <w:t>actions sont défini</w:t>
      </w:r>
      <w:ins w:id="839" w:author="CCCCC" w:date="2017-06-22T20:04:00Z">
        <w:r w:rsidR="001C36BC">
          <w:rPr>
            <w:noProof/>
            <w:lang w:eastAsia="fr-FR" w:bidi="ar-SA"/>
          </w:rPr>
          <w:t>e</w:t>
        </w:r>
      </w:ins>
      <w:del w:id="840" w:author="CCCCC" w:date="2017-06-22T20:04:00Z">
        <w:r w:rsidR="00BB5970" w:rsidDel="001A2404">
          <w:rPr>
            <w:noProof/>
            <w:lang w:eastAsia="fr-FR" w:bidi="ar-SA"/>
          </w:rPr>
          <w:delText>t</w:delText>
        </w:r>
      </w:del>
      <w:r w:rsidR="00BB5970">
        <w:rPr>
          <w:noProof/>
          <w:lang w:eastAsia="fr-FR" w:bidi="ar-SA"/>
        </w:rPr>
        <w:t>s lors du premier parcours mais celles-ci ne nécessitent pas d’avoir accès à la valeur initiale</w:t>
      </w:r>
    </w:p>
    <w:p w14:paraId="115E763E" w14:textId="77777777" w:rsidR="0035538D" w:rsidRDefault="00E54A28" w:rsidP="001A3614">
      <w:pPr>
        <w:rPr>
          <w:ins w:id="841" w:author="CCCCC" w:date="2017-06-07T22:11:00Z"/>
          <w:noProof/>
          <w:lang w:eastAsia="fr-FR" w:bidi="ar-SA"/>
        </w:rPr>
      </w:pPr>
      <w:ins w:id="842" w:author="Cédric" w:date="2017-06-22T11:49:00Z">
        <w:r>
          <w:rPr>
            <w:noProof/>
          </w:rPr>
          <w:pict w14:anchorId="5ED8053A">
            <v:shape id="_x0000_s1050" type="#_x0000_t202" style="position:absolute;left:0;text-align:left;margin-left:-.3pt;margin-top:36.55pt;width:481.9pt;height:.05pt;z-index:251689472" stroked="f">
              <v:textbox style="mso-fit-shape-to-text:t" inset="0,0,0,0">
                <w:txbxContent>
                  <w:p w14:paraId="799C156F" w14:textId="77777777" w:rsidR="00E54A28" w:rsidRPr="00A343D5" w:rsidRDefault="00E54A28">
                    <w:pPr>
                      <w:pStyle w:val="Caption"/>
                      <w:rPr>
                        <w:noProof/>
                      </w:rPr>
                      <w:pPrChange w:id="843" w:author="Cédric" w:date="2017-06-22T11:49:00Z">
                        <w:pPr/>
                      </w:pPrChange>
                    </w:pPr>
                    <w:ins w:id="844" w:author="Cédric" w:date="2017-06-22T11:49:00Z">
                      <w:r>
                        <w:t>Figure 2</w:t>
                      </w:r>
                    </w:ins>
                    <w:ins w:id="845" w:author="Cédric" w:date="2017-06-22T11:50:00Z">
                      <w:r>
                        <w:t>0</w:t>
                      </w:r>
                    </w:ins>
                    <w:ins w:id="846" w:author="Cédric" w:date="2017-06-22T11:49:00Z">
                      <w:r>
                        <w:t xml:space="preserve"> : Implémentation de la fonction setSelectors</w:t>
                      </w:r>
                    </w:ins>
                  </w:p>
                </w:txbxContent>
              </v:textbox>
              <w10:wrap type="square"/>
            </v:shape>
          </w:pict>
        </w:r>
      </w:ins>
      <w:r w:rsidR="0060717E">
        <w:rPr>
          <w:noProof/>
          <w:lang w:eastAsia="fr-FR" w:bidi="ar-SA"/>
        </w:rPr>
        <w:drawing>
          <wp:anchor distT="0" distB="0" distL="114300" distR="114300" simplePos="0" relativeHeight="251599360" behindDoc="0" locked="0" layoutInCell="1" allowOverlap="1" wp14:anchorId="204D7D2E" wp14:editId="52C644F8">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 xml:space="preserve">Par la suite, les selecteurs sont parcourus </w:t>
      </w:r>
      <w:r w:rsidR="0060717E">
        <w:rPr>
          <w:noProof/>
          <w:lang w:eastAsia="fr-FR" w:bidi="ar-SA"/>
        </w:rPr>
        <w:t>grâce à la fonction « setSelectors »</w:t>
      </w:r>
      <w:r w:rsidR="00FD4174">
        <w:rPr>
          <w:noProof/>
          <w:lang w:eastAsia="fr-FR" w:bidi="ar-SA"/>
        </w:rPr>
        <w:t xml:space="preserve"> suivante :</w:t>
      </w:r>
      <w:r w:rsidR="0060717E">
        <w:rPr>
          <w:noProof/>
          <w:lang w:eastAsia="fr-FR" w:bidi="ar-SA"/>
        </w:rPr>
        <w:br/>
        <w:t>La fonction mapValues</w:t>
      </w:r>
      <w:ins w:id="847" w:author="CCCCC" w:date="2017-06-21T13:58:00Z">
        <w:r w:rsidR="00DC1B3D">
          <w:rPr>
            <w:noProof/>
            <w:lang w:eastAsia="fr-FR" w:bidi="ar-SA"/>
          </w:rPr>
          <w:t xml:space="preserve"> est issue de Lodash. Elle</w:t>
        </w:r>
      </w:ins>
      <w:r w:rsidR="0060717E">
        <w:rPr>
          <w:noProof/>
          <w:lang w:eastAsia="fr-FR" w:bidi="ar-SA"/>
        </w:rPr>
        <w:t xml:space="preserve"> permet de </w:t>
      </w:r>
      <w:ins w:id="848" w:author="CCCCC" w:date="2017-06-07T21:01:00Z">
        <w:r w:rsidR="0060717E">
          <w:rPr>
            <w:noProof/>
            <w:lang w:eastAsia="fr-FR" w:bidi="ar-SA"/>
          </w:rPr>
          <w:t>parcourir un objet</w:t>
        </w:r>
      </w:ins>
      <w:ins w:id="849" w:author="CCCCC" w:date="2017-06-07T21:02:00Z">
        <w:r w:rsidR="0035538D">
          <w:rPr>
            <w:noProof/>
            <w:lang w:eastAsia="fr-FR" w:bidi="ar-SA"/>
          </w:rPr>
          <w:t xml:space="preserve"> en modifiant ses champs.</w:t>
        </w:r>
      </w:ins>
      <w:ins w:id="850" w:author="CCCCC" w:date="2017-06-07T21:03:00Z">
        <w:r w:rsidR="0035538D">
          <w:rPr>
            <w:noProof/>
            <w:lang w:eastAsia="fr-FR" w:bidi="ar-SA"/>
          </w:rPr>
          <w:t xml:space="preserve"> Ainsi</w:t>
        </w:r>
      </w:ins>
      <w:ins w:id="851" w:author="CCCCC" w:date="2017-06-07T21:06:00Z">
        <w:r w:rsidR="0035538D">
          <w:rPr>
            <w:noProof/>
            <w:lang w:eastAsia="fr-FR" w:bidi="ar-SA"/>
          </w:rPr>
          <w:t xml:space="preserve">, un </w:t>
        </w:r>
      </w:ins>
      <w:ins w:id="852" w:author="CCCCC" w:date="2017-06-07T21:04:00Z">
        <w:r w:rsidR="0035538D">
          <w:rPr>
            <w:noProof/>
            <w:lang w:eastAsia="fr-FR" w:bidi="ar-SA"/>
          </w:rPr>
          <w:t xml:space="preserve">selecteurs </w:t>
        </w:r>
      </w:ins>
      <w:ins w:id="853" w:author="CCCCC" w:date="2017-06-07T21:06:00Z">
        <w:r w:rsidR="0035538D">
          <w:rPr>
            <w:noProof/>
            <w:lang w:eastAsia="fr-FR" w:bidi="ar-SA"/>
          </w:rPr>
          <w:t xml:space="preserve">sera </w:t>
        </w:r>
      </w:ins>
      <w:ins w:id="854" w:author="CCCCC" w:date="2017-06-07T21:04:00Z">
        <w:r w:rsidR="0035538D">
          <w:rPr>
            <w:noProof/>
            <w:lang w:eastAsia="fr-FR" w:bidi="ar-SA"/>
          </w:rPr>
          <w:t>une fonction qui éxecute le sél</w:t>
        </w:r>
      </w:ins>
      <w:ins w:id="855" w:author="Cédric" w:date="2017-06-21T14:31:00Z">
        <w:r w:rsidR="00D572C5">
          <w:rPr>
            <w:noProof/>
            <w:lang w:eastAsia="fr-FR" w:bidi="ar-SA"/>
          </w:rPr>
          <w:t>e</w:t>
        </w:r>
      </w:ins>
      <w:ins w:id="856" w:author="CCCCC" w:date="2017-06-07T21:04:00Z">
        <w:del w:id="857" w:author="Cédric" w:date="2017-06-21T14:31:00Z">
          <w:r w:rsidR="0035538D" w:rsidDel="00D572C5">
            <w:rPr>
              <w:noProof/>
              <w:lang w:eastAsia="fr-FR" w:bidi="ar-SA"/>
            </w:rPr>
            <w:delText>é</w:delText>
          </w:r>
        </w:del>
        <w:r w:rsidR="0035538D">
          <w:rPr>
            <w:noProof/>
            <w:lang w:eastAsia="fr-FR" w:bidi="ar-SA"/>
          </w:rPr>
          <w:t xml:space="preserve">cteur </w:t>
        </w:r>
      </w:ins>
      <w:ins w:id="858" w:author="CCCCC" w:date="2017-06-07T21:06:00Z">
        <w:r w:rsidR="0035538D">
          <w:rPr>
            <w:noProof/>
            <w:lang w:eastAsia="fr-FR" w:bidi="ar-SA"/>
          </w:rPr>
          <w:t>déclaré dans l’argument</w:t>
        </w:r>
      </w:ins>
      <w:ins w:id="859" w:author="CCCCC" w:date="2017-06-21T13:59:00Z">
        <w:r w:rsidR="00DC1B3D">
          <w:rPr>
            <w:noProof/>
            <w:lang w:eastAsia="fr-FR" w:bidi="ar-SA"/>
          </w:rPr>
          <w:t xml:space="preserve"> « selectors » de</w:t>
        </w:r>
      </w:ins>
      <w:ins w:id="860" w:author="CCCCC" w:date="2017-06-07T21:06:00Z">
        <w:r w:rsidR="0035538D">
          <w:rPr>
            <w:noProof/>
            <w:lang w:eastAsia="fr-FR" w:bidi="ar-SA"/>
          </w:rPr>
          <w:t xml:space="preserve"> withState, </w:t>
        </w:r>
      </w:ins>
      <w:ins w:id="861" w:author="CCCCC" w:date="2017-06-07T21:04:00Z">
        <w:r w:rsidR="0035538D">
          <w:rPr>
            <w:noProof/>
            <w:lang w:eastAsia="fr-FR" w:bidi="ar-SA"/>
          </w:rPr>
          <w:t>en lui passant les paramètres nécessaires</w:t>
        </w:r>
      </w:ins>
      <w:ins w:id="862" w:author="CCCCC" w:date="2017-06-07T21:06:00Z">
        <w:r w:rsidR="0035538D">
          <w:rPr>
            <w:noProof/>
            <w:lang w:eastAsia="fr-FR" w:bidi="ar-SA"/>
          </w:rPr>
          <w:t>.</w:t>
        </w:r>
      </w:ins>
    </w:p>
    <w:p w14:paraId="6FEAF27A" w14:textId="77777777" w:rsidR="0009519E" w:rsidRPr="00F31021" w:rsidDel="0009519E" w:rsidRDefault="0009519E" w:rsidP="0009519E">
      <w:pPr>
        <w:rPr>
          <w:del w:id="863" w:author="CCCCC" w:date="2017-06-07T22:11:00Z"/>
        </w:rPr>
      </w:pPr>
      <w:moveToRangeStart w:id="864" w:author="CCCCC" w:date="2017-06-07T22:11:00Z" w:name="move484636844"/>
      <w:moveTo w:id="865" w:author="CCCCC" w:date="2017-06-07T22:11:00Z">
        <w:r>
          <w:t>Pour valider le bon fonctionnement du module, il a été nécessaire d’écrire des tests unitaires.</w:t>
        </w:r>
      </w:moveTo>
    </w:p>
    <w:moveToRangeEnd w:id="864"/>
    <w:p w14:paraId="236516E0" w14:textId="77777777" w:rsidR="0009519E" w:rsidRDefault="0009519E" w:rsidP="001A3614">
      <w:pPr>
        <w:rPr>
          <w:noProof/>
          <w:lang w:eastAsia="fr-FR" w:bidi="ar-SA"/>
        </w:rPr>
      </w:pPr>
    </w:p>
    <w:p w14:paraId="782B6038" w14:textId="77777777" w:rsidR="005A1737" w:rsidRDefault="00FC4687">
      <w:pPr>
        <w:pStyle w:val="Heading3"/>
        <w:rPr>
          <w:ins w:id="866" w:author="CCCCC" w:date="2017-06-07T22:12:00Z"/>
        </w:rPr>
        <w:pPrChange w:id="867" w:author="CCCCC" w:date="2017-06-11T20:52:00Z">
          <w:pPr>
            <w:pStyle w:val="Heading4"/>
            <w:ind w:left="0"/>
          </w:pPr>
        </w:pPrChange>
      </w:pPr>
      <w:bookmarkStart w:id="868" w:name="_Toc485912040"/>
      <w:r>
        <w:t>Tests</w:t>
      </w:r>
      <w:bookmarkEnd w:id="868"/>
    </w:p>
    <w:p w14:paraId="3317442C" w14:textId="77777777" w:rsidR="005A1737" w:rsidRDefault="0009519E">
      <w:pPr>
        <w:rPr>
          <w:ins w:id="869" w:author="CCCCC" w:date="2017-06-07T22:13:00Z"/>
        </w:rPr>
        <w:pPrChange w:id="870" w:author="CCCCC" w:date="2017-06-07T22:12:00Z">
          <w:pPr>
            <w:pStyle w:val="Heading4"/>
            <w:ind w:left="0"/>
          </w:pPr>
        </w:pPrChange>
      </w:pPr>
      <w:ins w:id="871" w:author="CCCCC" w:date="2017-06-07T22:12:00Z">
        <w:r>
          <w:t>withState doit pouvoir supporter les fonctionnalités suivante</w:t>
        </w:r>
      </w:ins>
      <w:ins w:id="872" w:author="CCCCC" w:date="2017-06-07T22:13:00Z">
        <w:r>
          <w:t> </w:t>
        </w:r>
      </w:ins>
      <w:ins w:id="873" w:author="CCCCC" w:date="2017-06-07T22:12:00Z">
        <w:r>
          <w:t>:</w:t>
        </w:r>
      </w:ins>
    </w:p>
    <w:p w14:paraId="1E9F2154" w14:textId="77777777" w:rsidR="0009519E" w:rsidDel="0009519E" w:rsidRDefault="0009519E" w:rsidP="0009519E">
      <w:pPr>
        <w:pStyle w:val="ListParagraph"/>
        <w:numPr>
          <w:ilvl w:val="0"/>
          <w:numId w:val="15"/>
        </w:numPr>
        <w:rPr>
          <w:del w:id="874" w:author="CCCCC" w:date="2017-06-07T22:14:00Z"/>
        </w:rPr>
      </w:pPr>
      <w:ins w:id="875" w:author="CCCCC" w:date="2017-06-07T22:16:00Z">
        <w:r>
          <w:t>D</w:t>
        </w:r>
      </w:ins>
      <w:ins w:id="876" w:author="CCCCC" w:date="2017-06-07T22:15:00Z">
        <w:r>
          <w:t xml:space="preserve">écorer </w:t>
        </w:r>
      </w:ins>
      <w:ins w:id="877" w:author="CCCCC" w:date="2017-06-07T22:13:00Z">
        <w:r>
          <w:t>un composant stateful en paramètre.</w:t>
        </w:r>
      </w:ins>
    </w:p>
    <w:p w14:paraId="59CE6915" w14:textId="77777777" w:rsidR="005A1737" w:rsidRDefault="005A1737">
      <w:pPr>
        <w:pStyle w:val="ListParagraph"/>
        <w:numPr>
          <w:ilvl w:val="0"/>
          <w:numId w:val="15"/>
        </w:numPr>
        <w:rPr>
          <w:ins w:id="878" w:author="CCCCC" w:date="2017-06-07T22:14:00Z"/>
        </w:rPr>
        <w:pPrChange w:id="879" w:author="CCCCC" w:date="2017-06-07T22:13:00Z">
          <w:pPr>
            <w:pStyle w:val="Heading4"/>
            <w:ind w:left="0"/>
          </w:pPr>
        </w:pPrChange>
      </w:pPr>
    </w:p>
    <w:p w14:paraId="5EA2351A" w14:textId="77777777" w:rsidR="00001904" w:rsidDel="0009519E" w:rsidRDefault="00001904" w:rsidP="00E30E3B">
      <w:pPr>
        <w:pStyle w:val="Heading3"/>
        <w:rPr>
          <w:del w:id="880" w:author="CCCCC" w:date="2017-06-07T22:09:00Z"/>
          <w:noProof/>
          <w:lang w:eastAsia="fr-FR" w:bidi="ar-SA"/>
        </w:rPr>
      </w:pPr>
    </w:p>
    <w:p w14:paraId="0FDC048F" w14:textId="77777777" w:rsidR="0009519E" w:rsidRDefault="0009519E" w:rsidP="0009519E">
      <w:pPr>
        <w:pStyle w:val="ListParagraph"/>
        <w:numPr>
          <w:ilvl w:val="0"/>
          <w:numId w:val="15"/>
        </w:numPr>
        <w:rPr>
          <w:ins w:id="881" w:author="CCCCC" w:date="2017-06-07T22:13:00Z"/>
        </w:rPr>
      </w:pPr>
      <w:ins w:id="882" w:author="CCCCC" w:date="2017-06-07T22:16:00Z">
        <w:r>
          <w:t xml:space="preserve">Décorer un </w:t>
        </w:r>
      </w:ins>
      <w:ins w:id="883" w:author="CCCCC" w:date="2017-06-07T22:13:00Z">
        <w:r>
          <w:t>composant stateless en paramètre.</w:t>
        </w:r>
      </w:ins>
    </w:p>
    <w:p w14:paraId="06A79AD3" w14:textId="77777777" w:rsidR="0009519E" w:rsidRDefault="0009519E" w:rsidP="0009519E">
      <w:pPr>
        <w:pStyle w:val="ListParagraph"/>
        <w:numPr>
          <w:ilvl w:val="0"/>
          <w:numId w:val="15"/>
        </w:numPr>
        <w:rPr>
          <w:ins w:id="884" w:author="CCCCC" w:date="2017-06-07T22:15:00Z"/>
        </w:rPr>
      </w:pPr>
      <w:ins w:id="885" w:author="CCCCC" w:date="2017-06-07T22:14:00Z">
        <w:r>
          <w:t>Utiliser une fonction pour initialiser la valeur d</w:t>
        </w:r>
      </w:ins>
      <w:ins w:id="886" w:author="CCCCC" w:date="2017-06-07T22:15:00Z">
        <w:r>
          <w:t>’un sous-state</w:t>
        </w:r>
      </w:ins>
    </w:p>
    <w:p w14:paraId="66EB3EF5" w14:textId="77777777" w:rsidR="0009519E" w:rsidRDefault="0009519E" w:rsidP="0009519E">
      <w:pPr>
        <w:pStyle w:val="ListParagraph"/>
        <w:numPr>
          <w:ilvl w:val="0"/>
          <w:numId w:val="15"/>
        </w:numPr>
        <w:rPr>
          <w:ins w:id="887" w:author="CCCCC" w:date="2017-06-07T22:18:00Z"/>
        </w:rPr>
      </w:pPr>
      <w:ins w:id="888" w:author="CCCCC" w:date="2017-06-07T22:17:00Z">
        <w:r>
          <w:t xml:space="preserve">Remettre la valeur </w:t>
        </w:r>
        <w:r w:rsidR="007D5D0D">
          <w:t xml:space="preserve">d’un sous-state </w:t>
        </w:r>
      </w:ins>
      <w:ins w:id="889" w:author="CCCCC" w:date="2017-06-07T22:18:00Z">
        <w:r w:rsidR="007D5D0D">
          <w:t>à sa valeur initiale</w:t>
        </w:r>
      </w:ins>
    </w:p>
    <w:p w14:paraId="69DB2095" w14:textId="77777777" w:rsidR="007D5D0D" w:rsidRDefault="007D5D0D" w:rsidP="0009519E">
      <w:pPr>
        <w:pStyle w:val="ListParagraph"/>
        <w:numPr>
          <w:ilvl w:val="0"/>
          <w:numId w:val="15"/>
        </w:numPr>
        <w:rPr>
          <w:ins w:id="890" w:author="CCCCC" w:date="2017-06-07T22:19:00Z"/>
        </w:rPr>
      </w:pPr>
      <w:ins w:id="891" w:author="CCCCC" w:date="2017-06-07T22:18:00Z">
        <w:r>
          <w:t>Un</w:t>
        </w:r>
      </w:ins>
      <w:ins w:id="892" w:author="CCCCC" w:date="2017-06-07T22:19:00Z">
        <w:r>
          <w:t>e</w:t>
        </w:r>
      </w:ins>
      <w:ins w:id="893" w:author="CCCCC" w:date="2017-06-07T22:18:00Z">
        <w:r>
          <w:t xml:space="preserve"> action peut ne rien retourner</w:t>
        </w:r>
      </w:ins>
    </w:p>
    <w:p w14:paraId="167DDD55" w14:textId="77777777" w:rsidR="007D5D0D" w:rsidRDefault="007D5D0D">
      <w:pPr>
        <w:pStyle w:val="ListParagraph"/>
        <w:numPr>
          <w:ilvl w:val="0"/>
          <w:numId w:val="15"/>
        </w:numPr>
        <w:rPr>
          <w:ins w:id="894" w:author="CCCCC" w:date="2017-06-07T22:20:00Z"/>
        </w:rPr>
      </w:pPr>
      <w:ins w:id="895" w:author="CCCCC" w:date="2017-06-07T22:19:00Z">
        <w:r>
          <w:t xml:space="preserve">L’initialisation d’une chaine de caractères vide doit pouvoir se faire </w:t>
        </w:r>
      </w:ins>
      <w:ins w:id="896" w:author="CCCCC" w:date="2017-06-07T22:20:00Z">
        <w:r>
          <w:t>en lui donnant pour valeur le nom de la fonction qui pourra la modifier grâce à un évènement</w:t>
        </w:r>
      </w:ins>
    </w:p>
    <w:p w14:paraId="75A0BA40" w14:textId="77777777" w:rsidR="007D5D0D" w:rsidRPr="00E56644" w:rsidRDefault="007D5D0D">
      <w:pPr>
        <w:pStyle w:val="ListParagraph"/>
        <w:numPr>
          <w:ilvl w:val="0"/>
          <w:numId w:val="15"/>
        </w:numPr>
        <w:rPr>
          <w:ins w:id="897" w:author="CCCCC" w:date="2017-06-07T22:13:00Z"/>
        </w:rPr>
      </w:pPr>
      <w:ins w:id="898" w:author="CCCCC" w:date="2017-06-07T22:21:00Z">
        <w:r>
          <w:t>Déclencher une erreur si plus d</w:t>
        </w:r>
      </w:ins>
      <w:ins w:id="899" w:author="CCCCC" w:date="2017-06-07T22:22:00Z">
        <w:r>
          <w:t>’une valeur sont déclarées dans un sous-state</w:t>
        </w:r>
      </w:ins>
    </w:p>
    <w:p w14:paraId="3216282E" w14:textId="77777777" w:rsidR="00857FE5" w:rsidRDefault="007D5D0D">
      <w:pPr>
        <w:rPr>
          <w:ins w:id="900" w:author="CCCCC" w:date="2017-06-07T22:33:00Z"/>
          <w:lang w:eastAsia="fr-FR" w:bidi="ar-SA"/>
        </w:rPr>
      </w:pPr>
      <w:ins w:id="901" w:author="CCCCC" w:date="2017-06-07T22:23:00Z">
        <w:r>
          <w:rPr>
            <w:lang w:eastAsia="fr-FR" w:bidi="ar-SA"/>
          </w:rPr>
          <w:t xml:space="preserve">Un test est écrit pour chacune de ces fonctionnalités. Les tests sont </w:t>
        </w:r>
      </w:ins>
      <w:ins w:id="902" w:author="CCCCC" w:date="2017-06-07T22:28:00Z">
        <w:r>
          <w:rPr>
            <w:lang w:eastAsia="fr-FR" w:bidi="ar-SA"/>
          </w:rPr>
          <w:t>écrits</w:t>
        </w:r>
      </w:ins>
      <w:ins w:id="903" w:author="CCCCC" w:date="2017-06-07T22:23:00Z">
        <w:r>
          <w:rPr>
            <w:lang w:eastAsia="fr-FR" w:bidi="ar-SA"/>
          </w:rPr>
          <w:t xml:space="preserve"> avec la librairie Jest</w:t>
        </w:r>
      </w:ins>
      <w:ins w:id="904" w:author="CCCCC" w:date="2017-06-07T22:28:00Z">
        <w:r w:rsidR="00857FE5">
          <w:rPr>
            <w:lang w:eastAsia="fr-FR" w:bidi="ar-SA"/>
          </w:rPr>
          <w:t>. Les fonctions fournis par Jest que nous utilisons sont les suivantes :</w:t>
        </w:r>
      </w:ins>
    </w:p>
    <w:p w14:paraId="17103B2A" w14:textId="77777777" w:rsidR="005A1737" w:rsidRDefault="00857FE5">
      <w:pPr>
        <w:pStyle w:val="ListParagraph"/>
        <w:numPr>
          <w:ilvl w:val="0"/>
          <w:numId w:val="16"/>
        </w:numPr>
        <w:rPr>
          <w:ins w:id="905" w:author="CCCCC" w:date="2017-06-07T22:34:00Z"/>
          <w:lang w:eastAsia="fr-FR" w:bidi="ar-SA"/>
        </w:rPr>
        <w:pPrChange w:id="906" w:author="CCCCC" w:date="2017-06-07T22:29:00Z">
          <w:pPr/>
        </w:pPrChange>
      </w:pPr>
      <w:ins w:id="907" w:author="CCCCC" w:date="2017-06-07T22:33:00Z">
        <w:r>
          <w:rPr>
            <w:lang w:eastAsia="fr-FR" w:bidi="ar-SA"/>
          </w:rPr>
          <w:t>« toEqual » qui permet de tester l’égalité de deux objets</w:t>
        </w:r>
      </w:ins>
      <w:ins w:id="908" w:author="CCCCC" w:date="2017-06-07T22:35:00Z">
        <w:r>
          <w:rPr>
            <w:lang w:eastAsia="fr-FR" w:bidi="ar-SA"/>
          </w:rPr>
          <w:t xml:space="preserve"> en profondeur</w:t>
        </w:r>
      </w:ins>
      <w:ins w:id="909" w:author="CCCCC" w:date="2017-06-07T22:34:00Z">
        <w:r>
          <w:rPr>
            <w:lang w:eastAsia="fr-FR" w:bidi="ar-SA"/>
          </w:rPr>
          <w:t>.</w:t>
        </w:r>
      </w:ins>
    </w:p>
    <w:p w14:paraId="64BA748D" w14:textId="77777777" w:rsidR="005A1737" w:rsidRDefault="00857FE5">
      <w:pPr>
        <w:pStyle w:val="ListParagraph"/>
        <w:numPr>
          <w:ilvl w:val="0"/>
          <w:numId w:val="16"/>
        </w:numPr>
        <w:rPr>
          <w:ins w:id="910" w:author="CCCCC" w:date="2017-06-07T22:35:00Z"/>
          <w:lang w:eastAsia="fr-FR" w:bidi="ar-SA"/>
        </w:rPr>
        <w:pPrChange w:id="911" w:author="CCCCC" w:date="2017-06-07T22:29:00Z">
          <w:pPr/>
        </w:pPrChange>
      </w:pPr>
      <w:ins w:id="912" w:author="CCCCC" w:date="2017-06-07T22:34:00Z">
        <w:r>
          <w:rPr>
            <w:lang w:eastAsia="fr-FR" w:bidi="ar-SA"/>
          </w:rPr>
          <w:t>« toBe » qui permet de tester l’égalité entre deux valeurs.</w:t>
        </w:r>
      </w:ins>
    </w:p>
    <w:p w14:paraId="60162B33" w14:textId="77777777" w:rsidR="005A1737" w:rsidRDefault="00857FE5">
      <w:pPr>
        <w:pStyle w:val="ListParagraph"/>
        <w:numPr>
          <w:ilvl w:val="0"/>
          <w:numId w:val="16"/>
        </w:numPr>
        <w:rPr>
          <w:ins w:id="913" w:author="CCCCC" w:date="2017-06-07T22:37:00Z"/>
          <w:lang w:eastAsia="fr-FR" w:bidi="ar-SA"/>
        </w:rPr>
        <w:pPrChange w:id="914" w:author="CCCCC" w:date="2017-06-07T22:29:00Z">
          <w:pPr/>
        </w:pPrChange>
      </w:pPr>
      <w:ins w:id="915" w:author="CCCCC" w:date="2017-06-07T22:35:00Z">
        <w:r>
          <w:rPr>
            <w:lang w:eastAsia="fr-FR" w:bidi="ar-SA"/>
          </w:rPr>
          <w:t>« fn » qui permet de mettre un espion sur une fonction. Nous l’utilisons pour vérifier les paramètres passés aux fonctions testées.</w:t>
        </w:r>
      </w:ins>
    </w:p>
    <w:p w14:paraId="4D842588" w14:textId="77777777" w:rsidR="00E56737" w:rsidRDefault="00F11CC9">
      <w:pPr>
        <w:rPr>
          <w:ins w:id="916" w:author="CCCCC" w:date="2017-06-11T16:23:00Z"/>
          <w:lang w:eastAsia="fr-FR" w:bidi="ar-SA"/>
        </w:rPr>
      </w:pPr>
      <w:ins w:id="917" w:author="CCCCC" w:date="2017-06-07T22:37:00Z">
        <w:r>
          <w:rPr>
            <w:lang w:eastAsia="fr-FR" w:bidi="ar-SA"/>
          </w:rPr>
          <w:t xml:space="preserve">Tous les tests sont visibles en annexe </w:t>
        </w:r>
      </w:ins>
      <w:ins w:id="918" w:author="Cédric" w:date="2017-06-22T11:17:00Z">
        <w:r w:rsidR="00C251A8" w:rsidRPr="00C251A8">
          <w:rPr>
            <w:lang w:eastAsia="fr-FR" w:bidi="ar-SA"/>
            <w:rPrChange w:id="919" w:author="Cédric" w:date="2017-06-22T11:17:00Z">
              <w:rPr>
                <w:color w:val="FF0000"/>
                <w:lang w:eastAsia="fr-FR" w:bidi="ar-SA"/>
              </w:rPr>
            </w:rPrChange>
          </w:rPr>
          <w:t>V</w:t>
        </w:r>
      </w:ins>
      <w:ins w:id="920" w:author="CCCCC" w:date="2017-06-07T22:38:00Z">
        <w:del w:id="921" w:author="Cédric" w:date="2017-06-22T11:17:00Z">
          <w:r w:rsidDel="00C251A8">
            <w:rPr>
              <w:color w:val="FF0000"/>
              <w:lang w:eastAsia="fr-FR" w:bidi="ar-SA"/>
            </w:rPr>
            <w:delText>X</w:delText>
          </w:r>
        </w:del>
      </w:ins>
      <w:ins w:id="922" w:author="CCCCC" w:date="2017-06-07T22:47:00Z">
        <w:r w:rsidR="00165C10">
          <w:rPr>
            <w:lang w:eastAsia="fr-FR" w:bidi="ar-SA"/>
          </w:rPr>
          <w:t xml:space="preserve">. Ceux-ci étant validés, le module </w:t>
        </w:r>
      </w:ins>
      <w:ins w:id="923" w:author="CCCCC" w:date="2017-06-07T22:48:00Z">
        <w:r w:rsidR="00165C10">
          <w:rPr>
            <w:lang w:eastAsia="fr-FR" w:bidi="ar-SA"/>
          </w:rPr>
          <w:t>« </w:t>
        </w:r>
      </w:ins>
      <w:ins w:id="924" w:author="CCCCC" w:date="2017-06-07T22:47:00Z">
        <w:r w:rsidR="00165C10">
          <w:rPr>
            <w:lang w:eastAsia="fr-FR" w:bidi="ar-SA"/>
          </w:rPr>
          <w:t>withState</w:t>
        </w:r>
      </w:ins>
      <w:ins w:id="925" w:author="CCCCC" w:date="2017-06-07T22:48:00Z">
        <w:r w:rsidR="00165C10">
          <w:rPr>
            <w:lang w:eastAsia="fr-FR" w:bidi="ar-SA"/>
          </w:rPr>
          <w:t> »</w:t>
        </w:r>
      </w:ins>
      <w:ins w:id="926" w:author="CCCCC" w:date="2017-06-07T22:47:00Z">
        <w:r w:rsidR="00165C10">
          <w:rPr>
            <w:lang w:eastAsia="fr-FR" w:bidi="ar-SA"/>
          </w:rPr>
          <w:t xml:space="preserve"> remplie ses </w:t>
        </w:r>
      </w:ins>
      <w:ins w:id="927" w:author="CCCCC" w:date="2017-06-07T22:48:00Z">
        <w:r w:rsidR="00165C10">
          <w:rPr>
            <w:lang w:eastAsia="fr-FR" w:bidi="ar-SA"/>
          </w:rPr>
          <w:t>fonctions. Cependant, il reste toutefois couteux. En effet, puisqu</w:t>
        </w:r>
      </w:ins>
      <w:ins w:id="928"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929" w:author="CCCCC" w:date="2017-06-07T22:50:00Z">
        <w:r w:rsidR="00165C10">
          <w:rPr>
            <w:lang w:eastAsia="fr-FR" w:bidi="ar-SA"/>
          </w:rPr>
          <w:t>’objet contenant uniquement des fonctions</w:t>
        </w:r>
      </w:ins>
      <w:ins w:id="930" w:author="CCCCC" w:date="2017-06-07T22:51:00Z">
        <w:r w:rsidR="00F242B6">
          <w:rPr>
            <w:lang w:eastAsia="fr-FR" w:bidi="ar-SA"/>
          </w:rPr>
          <w:t>)</w:t>
        </w:r>
      </w:ins>
      <w:ins w:id="931" w:author="CCCCC" w:date="2017-06-07T22:50:00Z">
        <w:r w:rsidR="00165C10">
          <w:rPr>
            <w:lang w:eastAsia="fr-FR" w:bidi="ar-SA"/>
          </w:rPr>
          <w:t>.</w:t>
        </w:r>
      </w:ins>
      <w:ins w:id="932" w:author="CCCCC" w:date="2017-06-07T22:51:00Z">
        <w:r w:rsidR="00F242B6">
          <w:rPr>
            <w:lang w:eastAsia="fr-FR" w:bidi="ar-SA"/>
          </w:rPr>
          <w:t xml:space="preserve"> L</w:t>
        </w:r>
      </w:ins>
      <w:ins w:id="933" w:author="CCCCC" w:date="2017-06-07T22:52:00Z">
        <w:r w:rsidR="00F242B6">
          <w:rPr>
            <w:lang w:eastAsia="fr-FR" w:bidi="ar-SA"/>
          </w:rPr>
          <w:t xml:space="preserve">’avantage de ce </w:t>
        </w:r>
      </w:ins>
      <w:ins w:id="934" w:author="CCCCC" w:date="2017-06-07T22:53:00Z">
        <w:r w:rsidR="00F242B6">
          <w:rPr>
            <w:lang w:eastAsia="fr-FR" w:bidi="ar-SA"/>
          </w:rPr>
          <w:t xml:space="preserve">décorateur </w:t>
        </w:r>
      </w:ins>
      <w:ins w:id="935" w:author="CCCCC" w:date="2017-06-07T22:52:00Z">
        <w:r w:rsidR="00F242B6">
          <w:rPr>
            <w:lang w:eastAsia="fr-FR" w:bidi="ar-SA"/>
          </w:rPr>
          <w:t xml:space="preserve">est qu’il permet de déclarer les fonctions et données nécessaire au fonctionnement d’un composant de manière organisée et, je pense, </w:t>
        </w:r>
      </w:ins>
      <w:ins w:id="936" w:author="CCCCC" w:date="2017-06-07T22:54:00Z">
        <w:r w:rsidR="00F242B6">
          <w:rPr>
            <w:lang w:eastAsia="fr-FR" w:bidi="ar-SA"/>
          </w:rPr>
          <w:t xml:space="preserve">de manière plus </w:t>
        </w:r>
      </w:ins>
      <w:ins w:id="937" w:author="CCCCC" w:date="2017-06-07T22:52:00Z">
        <w:r w:rsidR="00F242B6">
          <w:rPr>
            <w:lang w:eastAsia="fr-FR" w:bidi="ar-SA"/>
          </w:rPr>
          <w:t xml:space="preserve">facilement </w:t>
        </w:r>
      </w:ins>
      <w:ins w:id="938" w:author="CCCCC" w:date="2017-06-07T22:53:00Z">
        <w:r w:rsidR="00F242B6">
          <w:rPr>
            <w:lang w:eastAsia="fr-FR" w:bidi="ar-SA"/>
          </w:rPr>
          <w:t>lisible.</w:t>
        </w:r>
      </w:ins>
    </w:p>
    <w:p w14:paraId="61A0C2B9" w14:textId="77777777" w:rsidR="00E56737" w:rsidRDefault="00E56737">
      <w:pPr>
        <w:spacing w:before="0" w:after="0"/>
        <w:rPr>
          <w:ins w:id="939" w:author="CCCCC" w:date="2017-06-11T16:23:00Z"/>
          <w:lang w:eastAsia="fr-FR" w:bidi="ar-SA"/>
        </w:rPr>
      </w:pPr>
      <w:ins w:id="940" w:author="CCCCC" w:date="2017-06-11T16:23:00Z">
        <w:r>
          <w:rPr>
            <w:lang w:eastAsia="fr-FR" w:bidi="ar-SA"/>
          </w:rPr>
          <w:br w:type="page"/>
        </w:r>
      </w:ins>
    </w:p>
    <w:p w14:paraId="6F5B17C2" w14:textId="77777777" w:rsidR="00F31021" w:rsidRPr="00F31021" w:rsidDel="0009519E" w:rsidRDefault="00F31021" w:rsidP="00F31021">
      <w:moveFromRangeStart w:id="941" w:author="CCCCC" w:date="2017-06-07T22:11:00Z" w:name="move484636844"/>
      <w:moveFrom w:id="942" w:author="CCCCC" w:date="2017-06-07T22:11:00Z">
        <w:r w:rsidDel="0009519E">
          <w:lastRenderedPageBreak/>
          <w:t>Pour valider le bon fonctionnement du module, il a été nécessaire d’écrire des tests unitaires.</w:t>
        </w:r>
      </w:moveFrom>
    </w:p>
    <w:p w14:paraId="14AB648A" w14:textId="77777777" w:rsidR="005A1737" w:rsidRDefault="000D7996">
      <w:pPr>
        <w:pStyle w:val="Heading2"/>
        <w:pPrChange w:id="943" w:author="CCCCC" w:date="2017-06-11T20:52:00Z">
          <w:pPr>
            <w:pStyle w:val="Heading3"/>
          </w:pPr>
        </w:pPrChange>
      </w:pPr>
      <w:bookmarkStart w:id="944" w:name="_Toc485912041"/>
      <w:moveFromRangeEnd w:id="941"/>
      <w:r>
        <w:t>Développement de Xen Orchestra</w:t>
      </w:r>
      <w:bookmarkEnd w:id="944"/>
    </w:p>
    <w:p w14:paraId="0E3CCDBD" w14:textId="77777777" w:rsidR="005A1737" w:rsidRDefault="000D7996">
      <w:pPr>
        <w:pStyle w:val="Heading3"/>
        <w:pPrChange w:id="945" w:author="CCCCC" w:date="2017-06-11T20:52:00Z">
          <w:pPr>
            <w:pStyle w:val="Heading4"/>
          </w:pPr>
        </w:pPrChange>
      </w:pPr>
      <w:bookmarkStart w:id="946" w:name="_Toc485912042"/>
      <w:r>
        <w:t>Présentation de Xen Orchestra</w:t>
      </w:r>
      <w:bookmarkEnd w:id="946"/>
    </w:p>
    <w:p w14:paraId="4DAD89B3" w14:textId="1E2921F9" w:rsidR="00A50DFC" w:rsidRDefault="00D12E2E" w:rsidP="00672DF6">
      <w:r>
        <w:t>Xen Orchestra</w:t>
      </w:r>
      <w:ins w:id="947" w:author="Cédric" w:date="2017-06-22T10:26:00Z">
        <w:r w:rsidR="00875CC0">
          <w:rPr>
            <w:rStyle w:val="FootnoteReference"/>
          </w:rPr>
          <w:footnoteReference w:id="6"/>
        </w:r>
      </w:ins>
      <w:r>
        <w:t xml:space="preserve"> est un gestionnaire de machines virtuelles.</w:t>
      </w:r>
      <w:r w:rsidR="00A50DFC">
        <w:t xml:space="preserve"> Il permet d'administrer des serveurs tournant sous XenServer. XenServer est un logiciel </w:t>
      </w:r>
      <w:ins w:id="955" w:author="Cédric" w:date="2017-06-22T15:28:00Z">
        <w:r w:rsidR="00F53E82">
          <w:t xml:space="preserve">développé par Citrix, </w:t>
        </w:r>
      </w:ins>
      <w:del w:id="956" w:author="CCCCC" w:date="2017-06-19T19:46:00Z">
        <w:r w:rsidR="00A50DFC" w:rsidDel="00A92189">
          <w:delText xml:space="preserve">basé </w:delText>
        </w:r>
      </w:del>
      <w:ins w:id="957" w:author="CCCCC" w:date="2017-06-19T19:46:00Z">
        <w:r w:rsidR="00A92189">
          <w:t>qui utilise</w:t>
        </w:r>
      </w:ins>
      <w:del w:id="958" w:author="CCCCC" w:date="2017-06-19T19:46:00Z">
        <w:r w:rsidR="00A50DFC" w:rsidDel="00A92189">
          <w:delText>sur</w:delText>
        </w:r>
      </w:del>
      <w:r w:rsidR="00A50DFC">
        <w:t xml:space="preserve"> Xen qui est un hyperviseur de machines virtuelles. XenServer</w:t>
      </w:r>
      <w:r w:rsidR="008C2B2B">
        <w:t xml:space="preserve"> </w:t>
      </w:r>
      <w:del w:id="959" w:author="CCCCC" w:date="2017-06-22T20:07:00Z">
        <w:r w:rsidR="008C2B2B" w:rsidDel="001C36BC">
          <w:delText xml:space="preserve">permet </w:delText>
        </w:r>
      </w:del>
      <w:ins w:id="960" w:author="CCCCC" w:date="2017-06-22T20:07:00Z">
        <w:r w:rsidR="001C36BC">
          <w:t>l’exécution</w:t>
        </w:r>
      </w:ins>
      <w:del w:id="961" w:author="CCCCC" w:date="2017-06-22T20:07:00Z">
        <w:r w:rsidR="008C2B2B" w:rsidDel="001C36BC">
          <w:delText>la gestion</w:delText>
        </w:r>
      </w:del>
      <w:r w:rsidR="008C2B2B">
        <w:t xml:space="preserve"> de machines virtuelles</w:t>
      </w:r>
      <w:ins w:id="962" w:author="CCCCC" w:date="2017-06-22T20:07:00Z">
        <w:r w:rsidR="001C36BC">
          <w:t xml:space="preserve">. </w:t>
        </w:r>
      </w:ins>
      <w:del w:id="963" w:author="CCCCC" w:date="2017-06-22T20:07:00Z">
        <w:r w:rsidR="008C2B2B" w:rsidDel="001C36BC">
          <w:delText xml:space="preserve"> hébergée</w:delText>
        </w:r>
      </w:del>
      <w:ins w:id="964" w:author="Cédric" w:date="2017-06-22T10:26:00Z">
        <w:del w:id="965" w:author="CCCCC" w:date="2017-06-22T20:07:00Z">
          <w:r w:rsidR="00744367" w:rsidDel="001C36BC">
            <w:delText>s</w:delText>
          </w:r>
        </w:del>
      </w:ins>
      <w:del w:id="966" w:author="CCCCC" w:date="2017-06-22T20:07:00Z">
        <w:r w:rsidR="008C2B2B" w:rsidDel="001C36BC">
          <w:delText xml:space="preserve"> sur des serveurs.</w:delText>
        </w:r>
      </w:del>
      <w:ins w:id="967" w:author="Cédric" w:date="2017-06-22T11:52:00Z">
        <w:del w:id="968" w:author="CCCCC" w:date="2017-06-22T20:07:00Z">
          <w:r w:rsidR="00F63535" w:rsidDel="001C36BC">
            <w:delText xml:space="preserve"> </w:delText>
          </w:r>
        </w:del>
      </w:ins>
      <w:ins w:id="969" w:author="Cédric" w:date="2017-06-22T15:16:00Z">
        <w:r w:rsidR="00900DBF">
          <w:t xml:space="preserve">Pour pouvoir interroger un XenServer, une API </w:t>
        </w:r>
      </w:ins>
      <w:ins w:id="970" w:author="Cédric" w:date="2017-06-22T15:18:00Z">
        <w:r w:rsidR="00900DBF">
          <w:rPr>
            <w:rStyle w:val="FootnoteReference"/>
          </w:rPr>
          <w:footnoteReference w:id="7"/>
        </w:r>
      </w:ins>
      <w:ins w:id="975" w:author="Cédric" w:date="2017-06-22T15:16:00Z">
        <w:r w:rsidR="00900DBF">
          <w:t>du nom de Xapi est utilisée</w:t>
        </w:r>
      </w:ins>
      <w:ins w:id="976" w:author="Cédric" w:date="2017-06-22T15:17:00Z">
        <w:r w:rsidR="00900DBF">
          <w:t xml:space="preserve"> par Xen Orchestra.</w:t>
        </w:r>
      </w:ins>
    </w:p>
    <w:p w14:paraId="15888128" w14:textId="77777777" w:rsidR="00D12E2E" w:rsidRDefault="00D12E2E" w:rsidP="00672DF6">
      <w:r>
        <w:t xml:space="preserve"> Il est composé de trois </w:t>
      </w:r>
      <w:del w:id="977" w:author="Cédric" w:date="2017-06-22T10:26:00Z">
        <w:r w:rsidDel="00BE18B4">
          <w:delText>grand</w:delText>
        </w:r>
      </w:del>
      <w:ins w:id="978" w:author="Cédric" w:date="2017-06-22T10:26:00Z">
        <w:r w:rsidR="00BE18B4">
          <w:t>grands</w:t>
        </w:r>
      </w:ins>
      <w:r>
        <w:t xml:space="preserve"> modules :</w:t>
      </w:r>
    </w:p>
    <w:p w14:paraId="30CF88F0" w14:textId="77777777" w:rsidR="00D12E2E" w:rsidRDefault="00D12E2E" w:rsidP="00833F3F">
      <w:pPr>
        <w:pStyle w:val="ListParagraph"/>
        <w:numPr>
          <w:ilvl w:val="0"/>
          <w:numId w:val="9"/>
        </w:numPr>
      </w:pPr>
      <w:r>
        <w:t xml:space="preserve">xo-server qui représente le </w:t>
      </w:r>
      <w:r w:rsidR="00EF66FC">
        <w:t>cœur</w:t>
      </w:r>
      <w:r>
        <w:t xml:space="preserve"> de l'application.</w:t>
      </w:r>
    </w:p>
    <w:p w14:paraId="24C53BE0" w14:textId="77777777" w:rsidR="00A862B3" w:rsidRDefault="00A862B3" w:rsidP="00833F3F">
      <w:pPr>
        <w:pStyle w:val="ListParagraph"/>
        <w:numPr>
          <w:ilvl w:val="0"/>
          <w:numId w:val="9"/>
        </w:numPr>
      </w:pPr>
      <w:r>
        <w:t>xo-CLI qui est un client de xo-server en ligne de commandes</w:t>
      </w:r>
    </w:p>
    <w:p w14:paraId="3D96CE4D" w14:textId="77777777" w:rsidR="005A1737" w:rsidRDefault="00A862B3">
      <w:pPr>
        <w:pStyle w:val="ListParagraph"/>
        <w:numPr>
          <w:ilvl w:val="0"/>
          <w:numId w:val="9"/>
        </w:numPr>
        <w:rPr>
          <w:del w:id="979" w:author="CCCCC" w:date="2017-06-21T21:05:00Z"/>
        </w:rPr>
        <w:pPrChange w:id="980" w:author="CCCCC" w:date="2017-06-21T21:05:00Z">
          <w:pPr/>
        </w:pPrChange>
      </w:pPr>
      <w:r>
        <w:t>xo-web qui est également un client de xo-server, cette fois grâce à une interface web</w:t>
      </w:r>
    </w:p>
    <w:p w14:paraId="5D753637" w14:textId="77777777" w:rsidR="00C15560" w:rsidRDefault="00C15560" w:rsidP="00833F3F">
      <w:pPr>
        <w:pStyle w:val="ListParagraph"/>
        <w:numPr>
          <w:ilvl w:val="0"/>
          <w:numId w:val="9"/>
        </w:numPr>
        <w:rPr>
          <w:ins w:id="981" w:author="CCCCC" w:date="2017-06-21T21:09:00Z"/>
        </w:rPr>
      </w:pPr>
    </w:p>
    <w:p w14:paraId="74ADB870" w14:textId="276417F1" w:rsidR="005A1737" w:rsidRDefault="00E54A28">
      <w:pPr>
        <w:rPr>
          <w:ins w:id="982" w:author="CCCCC" w:date="2017-06-21T21:09:00Z"/>
        </w:rPr>
        <w:pPrChange w:id="983" w:author="CCCCC" w:date="2017-06-21T21:09:00Z">
          <w:pPr>
            <w:pStyle w:val="ListParagraph"/>
            <w:numPr>
              <w:numId w:val="9"/>
            </w:numPr>
            <w:ind w:left="1440" w:hanging="360"/>
          </w:pPr>
        </w:pPrChange>
      </w:pPr>
      <w:ins w:id="984" w:author="Cédric" w:date="2017-06-22T11:51:00Z">
        <w:r>
          <w:rPr>
            <w:noProof/>
          </w:rPr>
          <w:pict w14:anchorId="31636345">
            <v:shape id="_x0000_s1051" type="#_x0000_t202" style="position:absolute;left:0;text-align:left;margin-left:-.35pt;margin-top:328.95pt;width:84.9pt;height:.05pt;z-index:251690496" stroked="f">
              <v:textbox style="mso-fit-shape-to-text:t" inset="0,0,0,0">
                <w:txbxContent>
                  <w:p w14:paraId="3A88E00A" w14:textId="77777777" w:rsidR="00E54A28" w:rsidRPr="008020F7" w:rsidRDefault="00E54A28">
                    <w:pPr>
                      <w:pStyle w:val="Caption"/>
                      <w:rPr>
                        <w:noProof/>
                      </w:rPr>
                      <w:pPrChange w:id="985" w:author="Cédric" w:date="2017-06-22T11:51:00Z">
                        <w:pPr/>
                      </w:pPrChange>
                    </w:pPr>
                    <w:ins w:id="986" w:author="Cédric" w:date="2017-06-22T11:51:00Z">
                      <w:r>
                        <w:t>Figure 21 : Architecture de xo-web</w:t>
                      </w:r>
                    </w:ins>
                  </w:p>
                </w:txbxContent>
              </v:textbox>
              <w10:wrap type="square"/>
            </v:shape>
          </w:pict>
        </w:r>
      </w:ins>
      <w:ins w:id="987" w:author="CCCCC" w:date="2017-06-16T21:15:00Z">
        <w:r w:rsidR="005A1737">
          <w:rPr>
            <w:noProof/>
            <w:lang w:eastAsia="fr-FR" w:bidi="ar-SA"/>
            <w:rPrChange w:id="98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4176" behindDoc="0" locked="0" layoutInCell="1" allowOverlap="1" wp14:anchorId="4CE4292E" wp14:editId="1B50C772">
              <wp:simplePos x="0" y="0"/>
              <wp:positionH relativeFrom="margin">
                <wp:posOffset>-4445</wp:posOffset>
              </wp:positionH>
              <wp:positionV relativeFrom="paragraph">
                <wp:posOffset>18415</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989" w:author="Cédric" w:date="2017-06-22T11:51:00Z">
        <w:r>
          <w:rPr>
            <w:noProof/>
          </w:rPr>
          <w:pict w14:anchorId="4733322C">
            <v:shape id="_x0000_s1052" type="#_x0000_t202" style="position:absolute;left:0;text-align:left;margin-left:366.25pt;margin-top:439.9pt;width:115.3pt;height:.05pt;z-index:251691520;mso-position-horizontal-relative:text;mso-position-vertical-relative:text" stroked="f">
              <v:textbox style="mso-fit-shape-to-text:t" inset="0,0,0,0">
                <w:txbxContent>
                  <w:p w14:paraId="309A48B4" w14:textId="77777777" w:rsidR="00E54A28" w:rsidRPr="0085655D" w:rsidRDefault="00E54A28">
                    <w:pPr>
                      <w:pStyle w:val="Caption"/>
                      <w:rPr>
                        <w:noProof/>
                      </w:rPr>
                      <w:pPrChange w:id="990" w:author="Cédric" w:date="2017-06-22T11:51:00Z">
                        <w:pPr/>
                      </w:pPrChange>
                    </w:pPr>
                    <w:ins w:id="991" w:author="Cédric" w:date="2017-06-22T11:51:00Z">
                      <w:r>
                        <w:t xml:space="preserve">Figure </w:t>
                      </w:r>
                      <w:r>
                        <w:fldChar w:fldCharType="begin"/>
                      </w:r>
                      <w:r>
                        <w:instrText xml:space="preserve"> SEQ Figure \* ARABIC </w:instrText>
                      </w:r>
                    </w:ins>
                    <w:r>
                      <w:fldChar w:fldCharType="separate"/>
                    </w:r>
                    <w:ins w:id="992" w:author="Cédric" w:date="2017-06-22T16:58:00Z">
                      <w:r>
                        <w:rPr>
                          <w:noProof/>
                        </w:rPr>
                        <w:t>10</w:t>
                      </w:r>
                    </w:ins>
                    <w:ins w:id="993" w:author="Cédric" w:date="2017-06-22T11:51:00Z">
                      <w:r>
                        <w:fldChar w:fldCharType="end"/>
                      </w:r>
                      <w:r>
                        <w:t xml:space="preserve"> : Architecture de xo-server</w:t>
                      </w:r>
                    </w:ins>
                  </w:p>
                </w:txbxContent>
              </v:textbox>
              <w10:wrap type="square"/>
            </v:shape>
          </w:pict>
        </w:r>
      </w:ins>
      <w:ins w:id="994" w:author="CCCCC" w:date="2017-06-16T22:11:00Z">
        <w:r w:rsidR="005A1737">
          <w:rPr>
            <w:noProof/>
            <w:lang w:eastAsia="fr-FR" w:bidi="ar-SA"/>
            <w:rPrChange w:id="995"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9296" behindDoc="0" locked="0" layoutInCell="1" allowOverlap="1" wp14:anchorId="12189695" wp14:editId="050022BB">
              <wp:simplePos x="0" y="0"/>
              <wp:positionH relativeFrom="margin">
                <wp:posOffset>4651375</wp:posOffset>
              </wp:positionH>
              <wp:positionV relativeFrom="paragraph">
                <wp:posOffset>16510</wp:posOffset>
              </wp:positionV>
              <wp:extent cx="1464310" cy="55130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12815"/>
                      <a:stretch/>
                    </pic:blipFill>
                    <pic:spPr bwMode="auto">
                      <a:xfrm>
                        <a:off x="0" y="0"/>
                        <a:ext cx="1464310" cy="5513070"/>
                      </a:xfrm>
                      <a:prstGeom prst="rect">
                        <a:avLst/>
                      </a:prstGeom>
                      <a:ln>
                        <a:noFill/>
                      </a:ln>
                      <a:extLst>
                        <a:ext uri="{53640926-AAD7-44D8-BBD7-CCE9431645EC}">
                          <a14:shadowObscured xmlns:a14="http://schemas.microsoft.com/office/drawing/2010/main"/>
                        </a:ext>
                      </a:extLst>
                    </pic:spPr>
                  </pic:pic>
                </a:graphicData>
              </a:graphic>
            </wp:anchor>
          </w:drawing>
        </w:r>
      </w:ins>
      <w:ins w:id="996" w:author="CCCCC" w:date="2017-06-22T01:03:00Z">
        <w:r w:rsidR="005741CB">
          <w:t>X</w:t>
        </w:r>
      </w:ins>
      <w:ins w:id="997" w:author="CCCCC" w:date="2017-06-21T21:09:00Z">
        <w:r w:rsidR="00C15560">
          <w:t xml:space="preserve">o-web, </w:t>
        </w:r>
      </w:ins>
      <w:ins w:id="998" w:author="CCCCC" w:date="2017-06-22T01:03:00Z">
        <w:r w:rsidR="00ED67CE">
          <w:t>comporte</w:t>
        </w:r>
      </w:ins>
      <w:ins w:id="999" w:author="CCCCC" w:date="2017-06-21T21:09:00Z">
        <w:r w:rsidR="00C15560">
          <w:t xml:space="preserve"> un dossier « src </w:t>
        </w:r>
        <w:r w:rsidR="001C36BC">
          <w:t>» contenant les fichiers source</w:t>
        </w:r>
        <w:r w:rsidR="00C15560">
          <w:t xml:space="preserve"> de l’application. Il inclut le dossier « common » dans lequel sont présents une multitude de composants nécessaires au fonctionnement de l’interface graphique, comme des composants graphiques génériques (boutons, liste triées, barre de navigation…), une liste de sélecteurs ou encore une liste de requête pouvant être envoyées à xo-server. Il inclut également le dossier xo-app. Celui-ci comporte les composants permettant de construire l’interface graphique. Par exemple, Sur la vue détaillée d’un hôte présente </w:t>
        </w:r>
      </w:ins>
      <w:ins w:id="1000" w:author="CCCCC" w:date="2017-06-22T20:11:00Z">
        <w:r w:rsidR="001C36BC">
          <w:t>en annexe VII</w:t>
        </w:r>
      </w:ins>
      <w:ins w:id="1001" w:author="CCCCC" w:date="2017-06-21T21:09:00Z">
        <w:r w:rsidR="00C15560">
          <w:t>, le menu à gauche est dé</w:t>
        </w:r>
        <w:r w:rsidR="001C36BC">
          <w:t xml:space="preserve">fini dans </w:t>
        </w:r>
      </w:ins>
      <w:ins w:id="1002" w:author="CCCCC" w:date="2017-06-22T20:15:00Z">
        <w:r w:rsidR="00597B6C">
          <w:t>le</w:t>
        </w:r>
      </w:ins>
      <w:ins w:id="1003" w:author="CCCCC" w:date="2017-06-21T21:09:00Z">
        <w:r w:rsidR="001C36BC">
          <w:t xml:space="preserve"> composant Menu</w:t>
        </w:r>
        <w:r w:rsidR="00C15560">
          <w:t xml:space="preserve"> du </w:t>
        </w:r>
      </w:ins>
      <w:ins w:id="1004" w:author="CCCCC" w:date="2017-06-22T20:15:00Z">
        <w:r w:rsidR="00597B6C">
          <w:t xml:space="preserve">fichier </w:t>
        </w:r>
      </w:ins>
      <w:ins w:id="1005" w:author="CCCCC" w:date="2017-06-21T21:09:00Z">
        <w:r w:rsidR="00C15560">
          <w:t>« menu</w:t>
        </w:r>
      </w:ins>
      <w:ins w:id="1006" w:author="CCCCC" w:date="2017-06-22T20:15:00Z">
        <w:r w:rsidR="00597B6C">
          <w:t>/index.js</w:t>
        </w:r>
      </w:ins>
      <w:ins w:id="1007" w:author="CCCCC" w:date="2017-06-21T21:09:00Z">
        <w:r w:rsidR="00C15560">
          <w:t> », l’e</w:t>
        </w:r>
        <w:r w:rsidR="001C36BC">
          <w:t>n-tête par le composant Host</w:t>
        </w:r>
      </w:ins>
      <w:ins w:id="1008" w:author="CCCCC" w:date="2017-06-22T20:14:00Z">
        <w:r w:rsidR="00597B6C">
          <w:t xml:space="preserve"> du </w:t>
        </w:r>
      </w:ins>
      <w:ins w:id="1009" w:author="CCCCC" w:date="2017-06-22T20:15:00Z">
        <w:r w:rsidR="00597B6C">
          <w:t xml:space="preserve">fichier </w:t>
        </w:r>
      </w:ins>
      <w:ins w:id="1010" w:author="CCCCC" w:date="2017-06-22T20:14:00Z">
        <w:r w:rsidR="00597B6C">
          <w:t>« host</w:t>
        </w:r>
      </w:ins>
      <w:ins w:id="1011" w:author="CCCCC" w:date="2017-06-22T20:16:00Z">
        <w:r w:rsidR="00597B6C">
          <w:t>/index.js</w:t>
        </w:r>
      </w:ins>
      <w:ins w:id="1012" w:author="CCCCC" w:date="2017-06-22T20:14:00Z">
        <w:r w:rsidR="00597B6C">
          <w:t xml:space="preserve"> » </w:t>
        </w:r>
      </w:ins>
      <w:ins w:id="1013" w:author="CCCCC" w:date="2017-06-21T21:09:00Z">
        <w:r w:rsidR="00C15560">
          <w:t>et le centre de la page avec les graphiques</w:t>
        </w:r>
        <w:r w:rsidR="001C36BC">
          <w:t xml:space="preserve"> par un composant TabGeneral</w:t>
        </w:r>
      </w:ins>
      <w:ins w:id="1014" w:author="CCCCC" w:date="2017-06-22T20:14:00Z">
        <w:r w:rsidR="00597B6C">
          <w:t xml:space="preserve"> </w:t>
        </w:r>
      </w:ins>
      <w:ins w:id="1015" w:author="CCCCC" w:date="2017-06-22T20:16:00Z">
        <w:r w:rsidR="00597B6C">
          <w:t>du fichier « host/tab-general.js »</w:t>
        </w:r>
      </w:ins>
      <w:ins w:id="1016" w:author="CCCCC" w:date="2017-06-21T21:09:00Z">
        <w:r w:rsidR="00C15560">
          <w:t>. Chacun de ces composants peut être confectionné grâce à d’autres sous-composants situés dans d’autres sous-dossiers.</w:t>
        </w:r>
      </w:ins>
    </w:p>
    <w:p w14:paraId="4789A66F" w14:textId="77777777" w:rsidR="005A1737" w:rsidRDefault="00C15560">
      <w:ins w:id="1017" w:author="CCCCC" w:date="2017-06-21T21:09:00Z">
        <w:r>
          <w:t>Xo-server contient un dossier src comportant un dossier « api » qui inclut les fichiers définissant les fonctions qui pourront être appelées par xo-web et appelleront des fonctions de Xapi., « collection » contient le fichier permettant la gestion de la base de données Redis, ainsi qu’une multitude d’autres dossiers que je n’ai pas eu l’occasion d’explorer.</w:t>
        </w:r>
      </w:ins>
    </w:p>
    <w:p w14:paraId="06C2D302" w14:textId="77777777" w:rsidR="00A862B3" w:rsidRDefault="00F31021" w:rsidP="00672DF6">
      <w:r>
        <w:t xml:space="preserve">Xen Orchestra est composé de </w:t>
      </w:r>
      <w:del w:id="1018" w:author="Cédric" w:date="2017-06-22T10:02:00Z">
        <w:r w:rsidDel="008533F7">
          <w:delText>différentes entité</w:delText>
        </w:r>
      </w:del>
      <w:ins w:id="1019" w:author="Cédric" w:date="2017-06-22T10:02:00Z">
        <w:r w:rsidR="008533F7">
          <w:t>différentes entités</w:t>
        </w:r>
      </w:ins>
      <w:r>
        <w:t xml:space="preserve"> dont les principales sont :</w:t>
      </w:r>
    </w:p>
    <w:p w14:paraId="7B25AFAA" w14:textId="77777777" w:rsidR="00F31021" w:rsidRDefault="00F31021" w:rsidP="00F31021">
      <w:pPr>
        <w:pStyle w:val="ListParagraph"/>
        <w:numPr>
          <w:ilvl w:val="0"/>
          <w:numId w:val="10"/>
        </w:numPr>
      </w:pPr>
      <w:r>
        <w:t>VM :</w:t>
      </w:r>
      <w:ins w:id="1020" w:author="CCCCC" w:date="2017-06-21T20:17:00Z">
        <w:r w:rsidR="006D1F56">
          <w:t xml:space="preserve"> Cet objet représente une machine virtuelle</w:t>
        </w:r>
      </w:ins>
    </w:p>
    <w:p w14:paraId="6FD118F2" w14:textId="77777777" w:rsidR="00F31021" w:rsidRDefault="00F31021" w:rsidP="00F31021">
      <w:pPr>
        <w:pStyle w:val="ListParagraph"/>
        <w:numPr>
          <w:ilvl w:val="0"/>
          <w:numId w:val="10"/>
        </w:numPr>
      </w:pPr>
      <w:r>
        <w:t>Host</w:t>
      </w:r>
      <w:ins w:id="1021" w:author="CCCCC" w:date="2017-06-21T20:17:00Z">
        <w:r w:rsidR="006D1F56">
          <w:t> : Un hôte est une machine</w:t>
        </w:r>
      </w:ins>
      <w:ins w:id="1022" w:author="CCCCC" w:date="2017-06-21T20:18:00Z">
        <w:r w:rsidR="006D1F56">
          <w:t xml:space="preserve"> physique sur laquelle est installé XenServer.</w:t>
        </w:r>
      </w:ins>
      <w:ins w:id="1023" w:author="CCCCC" w:date="2017-06-21T20:17:00Z">
        <w:r w:rsidR="006D1F56">
          <w:t xml:space="preserve"> </w:t>
        </w:r>
      </w:ins>
      <w:ins w:id="1024" w:author="CCCCC" w:date="2017-06-21T20:19:00Z">
        <w:r w:rsidR="006D1F56">
          <w:t>Elle</w:t>
        </w:r>
      </w:ins>
      <w:ins w:id="1025" w:author="CCCCC" w:date="2017-06-21T20:18:00Z">
        <w:r w:rsidR="006D1F56">
          <w:t xml:space="preserve"> sert à héberger</w:t>
        </w:r>
      </w:ins>
      <w:ins w:id="1026" w:author="CCCCC" w:date="2017-06-21T20:19:00Z">
        <w:r w:rsidR="006D1F56">
          <w:t xml:space="preserve"> l’exécution d’une VM</w:t>
        </w:r>
      </w:ins>
    </w:p>
    <w:p w14:paraId="43B6F66C" w14:textId="77777777" w:rsidR="00F31021" w:rsidRDefault="00F31021" w:rsidP="00F31021">
      <w:pPr>
        <w:pStyle w:val="ListParagraph"/>
        <w:numPr>
          <w:ilvl w:val="0"/>
          <w:numId w:val="10"/>
        </w:numPr>
        <w:rPr>
          <w:ins w:id="1027" w:author="CCCCC" w:date="2017-06-08T18:40:00Z"/>
        </w:rPr>
      </w:pPr>
      <w:r>
        <w:lastRenderedPageBreak/>
        <w:t>Pool :</w:t>
      </w:r>
      <w:ins w:id="1028" w:author="Cédric" w:date="2017-06-22T11:05:00Z">
        <w:r w:rsidR="00D63E18">
          <w:t xml:space="preserve"> </w:t>
        </w:r>
      </w:ins>
      <w:ins w:id="1029" w:author="Cédric" w:date="2017-06-22T11:15:00Z">
        <w:r w:rsidR="00C251A8">
          <w:t>Un pool</w:t>
        </w:r>
      </w:ins>
      <w:ins w:id="1030" w:author="Cédric" w:date="2017-06-22T11:12:00Z">
        <w:r w:rsidR="00C251A8">
          <w:t xml:space="preserve"> est un ama</w:t>
        </w:r>
      </w:ins>
      <w:ins w:id="1031" w:author="Cédric" w:date="2017-06-22T11:13:00Z">
        <w:r w:rsidR="00C251A8">
          <w:t>s d</w:t>
        </w:r>
      </w:ins>
      <w:ins w:id="1032" w:author="Cédric" w:date="2017-06-22T14:52:00Z">
        <w:r w:rsidR="00DA2A43">
          <w:t>’appareils de stockage</w:t>
        </w:r>
      </w:ins>
      <w:ins w:id="1033" w:author="Cédric" w:date="2017-06-22T11:13:00Z">
        <w:r w:rsidR="00C251A8">
          <w:t xml:space="preserve"> sur les</w:t>
        </w:r>
      </w:ins>
      <w:ins w:id="1034" w:author="Cédric" w:date="2017-06-22T11:14:00Z">
        <w:r w:rsidR="00C251A8">
          <w:t>quels</w:t>
        </w:r>
      </w:ins>
      <w:ins w:id="1035" w:author="Cédric" w:date="2017-06-22T14:53:00Z">
        <w:r w:rsidR="00DA2A43">
          <w:t>,</w:t>
        </w:r>
      </w:ins>
      <w:ins w:id="1036" w:author="Cédric" w:date="2017-06-22T11:15:00Z">
        <w:r w:rsidR="00C251A8">
          <w:t xml:space="preserve"> les données nécessaire au fonctionnement de Xen Orchestra</w:t>
        </w:r>
      </w:ins>
      <w:ins w:id="1037" w:author="Cédric" w:date="2017-06-22T14:53:00Z">
        <w:r w:rsidR="00836214">
          <w:t>, vont être sauvées.</w:t>
        </w:r>
      </w:ins>
    </w:p>
    <w:p w14:paraId="5D186679" w14:textId="77777777" w:rsidR="003B4E0D" w:rsidDel="00235BED" w:rsidRDefault="003B4E0D" w:rsidP="00F31021">
      <w:pPr>
        <w:pStyle w:val="ListParagraph"/>
        <w:numPr>
          <w:ilvl w:val="0"/>
          <w:numId w:val="10"/>
        </w:numPr>
        <w:rPr>
          <w:del w:id="1038" w:author="CCCCC" w:date="2017-06-19T20:10:00Z"/>
        </w:rPr>
      </w:pPr>
    </w:p>
    <w:p w14:paraId="0C20169D" w14:textId="77777777" w:rsidR="00F31021" w:rsidDel="00F87647" w:rsidRDefault="00F31021" w:rsidP="00F31021">
      <w:pPr>
        <w:rPr>
          <w:del w:id="1039" w:author="CCCCC" w:date="2017-06-19T19:45:00Z"/>
        </w:rPr>
      </w:pPr>
    </w:p>
    <w:p w14:paraId="461032AB" w14:textId="77777777" w:rsidR="00A862B3" w:rsidRPr="00D12E2E" w:rsidDel="00F87647" w:rsidRDefault="00A862B3" w:rsidP="00672DF6">
      <w:pPr>
        <w:rPr>
          <w:del w:id="1040" w:author="CCCCC" w:date="2017-06-19T19:45:00Z"/>
        </w:rPr>
      </w:pPr>
    </w:p>
    <w:p w14:paraId="76749559" w14:textId="77777777" w:rsidR="00F15C4C" w:rsidDel="002C4B3F" w:rsidRDefault="00F15C4C" w:rsidP="00672DF6">
      <w:pPr>
        <w:pStyle w:val="ListParagraph"/>
        <w:rPr>
          <w:del w:id="1041" w:author="CCCCC" w:date="2017-06-16T20:57:00Z"/>
        </w:rPr>
      </w:pPr>
      <w:del w:id="1042" w:author="CCCCC" w:date="2017-06-16T20:57:00Z">
        <w:r w:rsidDel="002C4B3F">
          <w:delText>Gestionnaire de machines virtuelles</w:delText>
        </w:r>
      </w:del>
    </w:p>
    <w:p w14:paraId="71925F41" w14:textId="77777777" w:rsidR="00B045DA" w:rsidDel="002C4B3F" w:rsidRDefault="00EF66FC" w:rsidP="00672DF6">
      <w:pPr>
        <w:pStyle w:val="ListParagraph"/>
        <w:rPr>
          <w:del w:id="1043" w:author="CCCCC" w:date="2017-06-16T20:58:00Z"/>
        </w:rPr>
      </w:pPr>
      <w:del w:id="1044" w:author="CCCCC" w:date="2017-06-19T19:45:00Z">
        <w:r w:rsidDel="00F87647">
          <w:delText>Redis</w:delText>
        </w:r>
      </w:del>
    </w:p>
    <w:p w14:paraId="175D3E6C" w14:textId="77777777" w:rsidR="00332442" w:rsidDel="008533F7" w:rsidRDefault="00332442" w:rsidP="00672DF6">
      <w:pPr>
        <w:pStyle w:val="ListParagraph"/>
        <w:rPr>
          <w:del w:id="1045" w:author="Cédric" w:date="2017-06-22T10:02:00Z"/>
        </w:rPr>
      </w:pPr>
      <w:del w:id="1046" w:author="Cédric" w:date="2017-06-22T10:02:00Z">
        <w:r w:rsidDel="008533F7">
          <w:delText>prix ???</w:delText>
        </w:r>
      </w:del>
    </w:p>
    <w:p w14:paraId="6F3067CF" w14:textId="77777777" w:rsidR="00F15C4C" w:rsidDel="00F24FB8" w:rsidRDefault="00F15C4C" w:rsidP="00672DF6">
      <w:pPr>
        <w:pStyle w:val="ListParagraph"/>
        <w:rPr>
          <w:del w:id="1047" w:author="CCCCC" w:date="2017-06-22T01:18:00Z"/>
        </w:rPr>
      </w:pPr>
      <w:del w:id="1048" w:author="CCCCC" w:date="2017-06-22T01:18:00Z">
        <w:r w:rsidDel="00F24FB8">
          <w:delText>Xen Server</w:delText>
        </w:r>
      </w:del>
    </w:p>
    <w:p w14:paraId="2F0B6158" w14:textId="77777777" w:rsidR="005A1737" w:rsidRDefault="00F15C4C">
      <w:pPr>
        <w:rPr>
          <w:ins w:id="1049" w:author="CCCCC" w:date="2017-06-15T19:33:00Z"/>
        </w:rPr>
        <w:pPrChange w:id="1050" w:author="CCCCC" w:date="2017-06-21T21:08:00Z">
          <w:pPr>
            <w:pStyle w:val="ListParagraph"/>
          </w:pPr>
        </w:pPrChange>
      </w:pPr>
      <w:del w:id="1051" w:author="CCCCC" w:date="2017-06-22T01:18:00Z">
        <w:r w:rsidDel="00F24FB8">
          <w:delText>Architecture</w:delText>
        </w:r>
      </w:del>
      <w:ins w:id="1052" w:author="CCCCC" w:date="2017-06-15T19:33:00Z">
        <w:r w:rsidR="00184BEA">
          <w:t xml:space="preserve">Dans </w:t>
        </w:r>
      </w:ins>
      <w:ins w:id="1053" w:author="CCCCC" w:date="2017-06-15T19:32:00Z">
        <w:r w:rsidR="00184BEA">
          <w:t>Xen Orchestra</w:t>
        </w:r>
      </w:ins>
      <w:ins w:id="1054" w:author="CCCCC" w:date="2017-06-15T19:33:00Z">
        <w:r w:rsidR="00184BEA">
          <w:t>,</w:t>
        </w:r>
      </w:ins>
      <w:ins w:id="1055" w:author="CCCCC" w:date="2017-06-15T19:32:00Z">
        <w:r w:rsidR="00184BEA">
          <w:t xml:space="preserve"> </w:t>
        </w:r>
      </w:ins>
      <w:ins w:id="1056" w:author="CCCCC" w:date="2017-06-15T19:33:00Z">
        <w:r w:rsidR="00184BEA">
          <w:t>des décorateurs sont utilisés</w:t>
        </w:r>
      </w:ins>
      <w:ins w:id="1057" w:author="CCCCC" w:date="2017-06-15T19:32:00Z">
        <w:r w:rsidR="00F24FB8">
          <w:t xml:space="preserve"> sur la plupart de d</w:t>
        </w:r>
        <w:r w:rsidR="00184BEA">
          <w:t>es composants</w:t>
        </w:r>
      </w:ins>
      <w:ins w:id="1058" w:author="CCCCC" w:date="2017-06-15T19:33:00Z">
        <w:r w:rsidR="00184BEA">
          <w:t xml:space="preserve">. </w:t>
        </w:r>
      </w:ins>
      <w:ins w:id="1059" w:author="CCCCC" w:date="2017-06-15T19:48:00Z">
        <w:r w:rsidR="001C6FBA">
          <w:t xml:space="preserve">Chacun d’eux s’utilise </w:t>
        </w:r>
      </w:ins>
      <w:ins w:id="1060" w:author="CCCCC" w:date="2017-06-15T22:55:00Z">
        <w:r w:rsidR="004239CA">
          <w:t>soit de</w:t>
        </w:r>
      </w:ins>
      <w:ins w:id="1061" w:author="Cédric" w:date="2017-06-21T14:31:00Z">
        <w:r w:rsidR="001F753E">
          <w:t xml:space="preserve"> </w:t>
        </w:r>
      </w:ins>
      <w:ins w:id="1062" w:author="CCCCC" w:date="2017-06-15T22:55:00Z">
        <w:r w:rsidR="004239CA">
          <w:t>la même manière que withState</w:t>
        </w:r>
        <w:r w:rsidR="004239CA">
          <w:rPr>
            <w:rStyle w:val="FootnoteReference"/>
          </w:rPr>
          <w:footnoteReference w:id="8"/>
        </w:r>
        <w:r w:rsidR="004239CA">
          <w:t xml:space="preserve"> </w:t>
        </w:r>
      </w:ins>
      <w:ins w:id="1065" w:author="CCCCC" w:date="2017-06-15T22:56:00Z">
        <w:r w:rsidR="004239CA">
          <w:t xml:space="preserve">ou </w:t>
        </w:r>
      </w:ins>
      <w:ins w:id="1066" w:author="CCCCC" w:date="2017-06-15T19:48:00Z">
        <w:r w:rsidR="001C6FBA">
          <w:t>en plaçant le caractère « @ » devant</w:t>
        </w:r>
      </w:ins>
      <w:ins w:id="1067" w:author="CCCCC" w:date="2017-06-15T19:49:00Z">
        <w:r w:rsidR="001C6FBA">
          <w:t xml:space="preserve"> et s’applique sur le composant définit sur la ligne suivante. </w:t>
        </w:r>
      </w:ins>
      <w:ins w:id="1068" w:author="CCCCC" w:date="2017-06-15T19:33:00Z">
        <w:r w:rsidR="00184BEA">
          <w:t>Les principaux sont :</w:t>
        </w:r>
      </w:ins>
    </w:p>
    <w:p w14:paraId="62A22B3B" w14:textId="7FA17A41" w:rsidR="005A1737" w:rsidRDefault="00184BEA">
      <w:pPr>
        <w:pStyle w:val="ListParagraph"/>
        <w:numPr>
          <w:ilvl w:val="0"/>
          <w:numId w:val="19"/>
        </w:numPr>
        <w:rPr>
          <w:ins w:id="1069" w:author="CCCCC" w:date="2017-06-15T19:34:00Z"/>
        </w:rPr>
        <w:pPrChange w:id="1070" w:author="CCCCC" w:date="2017-06-15T19:33:00Z">
          <w:pPr>
            <w:pStyle w:val="ListParagraph"/>
          </w:pPr>
        </w:pPrChange>
      </w:pPr>
      <w:ins w:id="1071" w:author="CCCCC" w:date="2017-06-15T19:34:00Z">
        <w:r>
          <w:t>connectStore</w:t>
        </w:r>
      </w:ins>
      <w:ins w:id="1072" w:author="CCCCC" w:date="2017-06-15T22:29:00Z">
        <w:r w:rsidR="006A61E6">
          <w:t> : Ce module permet d</w:t>
        </w:r>
      </w:ins>
      <w:ins w:id="1073" w:author="CCCCC" w:date="2017-06-15T22:30:00Z">
        <w:r w:rsidR="006A61E6">
          <w:t xml:space="preserve">’insérer </w:t>
        </w:r>
      </w:ins>
      <w:ins w:id="1074" w:author="CCCCC" w:date="2017-06-15T22:31:00Z">
        <w:r w:rsidR="006A61E6">
          <w:t xml:space="preserve">dans </w:t>
        </w:r>
      </w:ins>
      <w:ins w:id="1075" w:author="CCCCC" w:date="2017-06-15T22:30:00Z">
        <w:r w:rsidR="006A61E6">
          <w:t>les props du composant décoré</w:t>
        </w:r>
      </w:ins>
      <w:ins w:id="1076" w:author="CCCCC" w:date="2017-06-15T22:31:00Z">
        <w:r w:rsidR="006A61E6">
          <w:t>,</w:t>
        </w:r>
      </w:ins>
      <w:ins w:id="1077" w:author="CCCCC" w:date="2017-06-15T22:30:00Z">
        <w:r w:rsidR="006A61E6">
          <w:t xml:space="preserve"> le résultat</w:t>
        </w:r>
      </w:ins>
      <w:ins w:id="1078" w:author="CCCCC" w:date="2017-06-15T22:31:00Z">
        <w:r w:rsidR="006A61E6">
          <w:t xml:space="preserve"> de </w:t>
        </w:r>
      </w:ins>
      <w:ins w:id="1079" w:author="CCCCC" w:date="2017-06-15T22:33:00Z">
        <w:r w:rsidR="006008E5">
          <w:t xml:space="preserve">sélecteurs. Il prend en paramètre une fonction à laquelle seront passés le </w:t>
        </w:r>
      </w:ins>
      <w:ins w:id="1080" w:author="Cédric" w:date="2017-06-22T11:53:00Z">
        <w:r w:rsidR="00E54A28">
          <w:rPr>
            <w:noProof/>
          </w:rPr>
          <w:pict w14:anchorId="705DB831">
            <v:shape id="_x0000_s1053" type="#_x0000_t202" style="position:absolute;left:0;text-align:left;margin-left:285.4pt;margin-top:126.8pt;width:196.4pt;height:.05pt;z-index:251692544;mso-position-horizontal-relative:text;mso-position-vertical-relative:text" stroked="f">
              <v:textbox style="mso-fit-shape-to-text:t" inset="0,0,0,0">
                <w:txbxContent>
                  <w:p w14:paraId="2807B0AE" w14:textId="77777777" w:rsidR="00E54A28" w:rsidRPr="00EF7814" w:rsidRDefault="00E54A28">
                    <w:pPr>
                      <w:pStyle w:val="Caption"/>
                      <w:pPrChange w:id="1081" w:author="Cédric" w:date="2017-06-22T11:53:00Z">
                        <w:pPr>
                          <w:pStyle w:val="ListParagraph"/>
                          <w:numPr>
                            <w:numId w:val="19"/>
                          </w:numPr>
                          <w:ind w:left="1440" w:hanging="360"/>
                        </w:pPr>
                      </w:pPrChange>
                    </w:pPr>
                    <w:ins w:id="1082" w:author="Cédric" w:date="2017-06-22T11:53:00Z">
                      <w:r>
                        <w:t>Figure 23 :Utilisation de connectStore</w:t>
                      </w:r>
                    </w:ins>
                  </w:p>
                </w:txbxContent>
              </v:textbox>
              <w10:wrap type="square"/>
            </v:shape>
          </w:pict>
        </w:r>
      </w:ins>
      <w:ins w:id="1083" w:author="CCCCC" w:date="2017-06-15T22:27:00Z">
        <w:r w:rsidR="005A1737">
          <w:rPr>
            <w:noProof/>
            <w:lang w:eastAsia="fr-FR" w:bidi="ar-SA"/>
            <w:rPrChange w:id="1084"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5440" behindDoc="0" locked="0" layoutInCell="1" allowOverlap="1" wp14:anchorId="56703087" wp14:editId="714109E4">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1085" w:author="CCCCC" w:date="2017-06-15T22:33:00Z">
        <w:r w:rsidR="006008E5">
          <w:t>state et les props de ce même composant et qui seront passé</w:t>
        </w:r>
      </w:ins>
      <w:ins w:id="1086" w:author="CCCCC" w:date="2017-06-22T20:20:00Z">
        <w:r w:rsidR="00597B6C">
          <w:t>e</w:t>
        </w:r>
      </w:ins>
      <w:ins w:id="1087" w:author="CCCCC" w:date="2017-06-15T22:33:00Z">
        <w:r w:rsidR="006008E5">
          <w:t xml:space="preserve">s en argument du </w:t>
        </w:r>
      </w:ins>
      <w:ins w:id="1088" w:author="CCCCC" w:date="2017-06-15T22:42:00Z">
        <w:r w:rsidR="006008E5">
          <w:t>sélecteur</w:t>
        </w:r>
      </w:ins>
      <w:ins w:id="1089" w:author="CCCCC" w:date="2017-06-15T22:33:00Z">
        <w:r w:rsidR="006008E5">
          <w:t xml:space="preserve">. </w:t>
        </w:r>
      </w:ins>
      <w:ins w:id="1090" w:author="CCCCC" w:date="2017-06-15T22:35:00Z">
        <w:r w:rsidR="006008E5">
          <w:t>Dans l</w:t>
        </w:r>
      </w:ins>
      <w:ins w:id="1091" w:author="CCCCC" w:date="2017-06-15T22:36:00Z">
        <w:r w:rsidR="006008E5">
          <w:t>’</w:t>
        </w:r>
      </w:ins>
      <w:ins w:id="1092" w:author="CCCCC" w:date="2017-06-15T22:35:00Z">
        <w:r w:rsidR="006008E5">
          <w:t xml:space="preserve">exemple </w:t>
        </w:r>
      </w:ins>
      <w:ins w:id="1093" w:author="CCCCC" w:date="2017-06-15T22:36:00Z">
        <w:r w:rsidR="006008E5">
          <w:t>suivant, le composant TabLogs du dossier « xo-app/vm »</w:t>
        </w:r>
      </w:ins>
      <w:ins w:id="1094" w:author="CCCCC" w:date="2017-06-15T22:37:00Z">
        <w:r w:rsidR="006008E5">
          <w:t>. Une machine virtuelle est associée à des messages appelés « logs ». Le champ</w:t>
        </w:r>
        <w:del w:id="1095" w:author="Cédric" w:date="2017-06-21T14:32:00Z">
          <w:r w:rsidR="006008E5" w:rsidDel="001F753E">
            <w:delText>s</w:delText>
          </w:r>
        </w:del>
        <w:r w:rsidR="006008E5">
          <w:t xml:space="preserve"> </w:t>
        </w:r>
      </w:ins>
      <w:ins w:id="1096" w:author="CCCCC" w:date="2017-06-15T22:38:00Z">
        <w:r w:rsidR="006008E5">
          <w:t>« log » d’une VM contient donc la liste</w:t>
        </w:r>
        <w:del w:id="1097" w:author="Cédric" w:date="2017-06-21T14:33:00Z">
          <w:r w:rsidR="006008E5" w:rsidDel="007C7913">
            <w:delText>s</w:delText>
          </w:r>
        </w:del>
        <w:r w:rsidR="006008E5">
          <w:t xml:space="preserve"> des identifiant</w:t>
        </w:r>
      </w:ins>
      <w:ins w:id="1098" w:author="Cédric" w:date="2017-06-21T14:33:00Z">
        <w:r w:rsidR="001F753E">
          <w:t>s</w:t>
        </w:r>
      </w:ins>
      <w:ins w:id="1099" w:author="CCCCC" w:date="2017-06-15T22:38:00Z">
        <w:r w:rsidR="006008E5">
          <w:t xml:space="preserve"> des </w:t>
        </w:r>
      </w:ins>
      <w:ins w:id="1100" w:author="CCCCC" w:date="2017-06-15T22:39:00Z">
        <w:r w:rsidR="006008E5">
          <w:t>messages</w:t>
        </w:r>
      </w:ins>
      <w:ins w:id="1101" w:author="CCCCC" w:date="2017-06-15T22:38:00Z">
        <w:r w:rsidR="006008E5">
          <w:t xml:space="preserve"> qui la concerne</w:t>
        </w:r>
      </w:ins>
      <w:ins w:id="1102" w:author="CCCCC" w:date="2017-06-15T22:39:00Z">
        <w:r w:rsidR="006008E5">
          <w:t>. La fonction « </w:t>
        </w:r>
        <w:r w:rsidR="006008E5" w:rsidRPr="006008E5">
          <w:t>createGetObjectMessages</w:t>
        </w:r>
        <w:r w:rsidR="006008E5">
          <w:t xml:space="preserve"> » permet de créer un </w:t>
        </w:r>
      </w:ins>
      <w:ins w:id="1103" w:author="CCCCC" w:date="2017-06-15T22:40:00Z">
        <w:r w:rsidR="006008E5">
          <w:t>sélecteur</w:t>
        </w:r>
      </w:ins>
      <w:ins w:id="1104" w:author="CCCCC" w:date="2017-06-15T22:39:00Z">
        <w:r w:rsidR="006008E5">
          <w:t xml:space="preserve"> renvoyant</w:t>
        </w:r>
      </w:ins>
      <w:ins w:id="1105" w:author="CCCCC" w:date="2017-06-15T22:40:00Z">
        <w:r w:rsidR="006008E5">
          <w:t>, ici</w:t>
        </w:r>
      </w:ins>
      <w:ins w:id="1106" w:author="CCCCC" w:date="2017-06-15T22:42:00Z">
        <w:r w:rsidR="006008E5">
          <w:t>,</w:t>
        </w:r>
      </w:ins>
      <w:ins w:id="1107" w:author="CCCCC" w:date="2017-06-15T22:40:00Z">
        <w:r w:rsidR="006008E5">
          <w:t xml:space="preserve"> les logs associé</w:t>
        </w:r>
      </w:ins>
      <w:ins w:id="1108" w:author="CCCCC" w:date="2017-06-15T22:42:00Z">
        <w:r w:rsidR="006008E5">
          <w:t>s</w:t>
        </w:r>
      </w:ins>
      <w:ins w:id="1109" w:author="CCCCC" w:date="2017-06-15T22:40:00Z">
        <w:r w:rsidR="006008E5">
          <w:t xml:space="preserve"> à la machine virtuelle reçu dans les props.</w:t>
        </w:r>
      </w:ins>
      <w:ins w:id="1110" w:author="CCCCC" w:date="2017-06-15T22:43:00Z">
        <w:r w:rsidR="000A6E6A">
          <w:t xml:space="preserve"> Une fois décoré, le composant possèdera dans ses props un champ</w:t>
        </w:r>
        <w:del w:id="1111" w:author="Cédric" w:date="2017-06-21T14:33:00Z">
          <w:r w:rsidR="000A6E6A" w:rsidDel="005125BA">
            <w:delText>s</w:delText>
          </w:r>
        </w:del>
        <w:r w:rsidR="000A6E6A">
          <w:t xml:space="preserve"> </w:t>
        </w:r>
      </w:ins>
      <w:ins w:id="1112" w:author="CCCCC" w:date="2017-06-15T22:44:00Z">
        <w:r w:rsidR="000A6E6A">
          <w:t xml:space="preserve">« logs » contenant le </w:t>
        </w:r>
      </w:ins>
      <w:ins w:id="1113" w:author="CCCCC" w:date="2017-06-15T22:45:00Z">
        <w:r w:rsidR="000A6E6A">
          <w:t>résultat</w:t>
        </w:r>
      </w:ins>
      <w:ins w:id="1114" w:author="CCCCC" w:date="2017-06-15T22:44:00Z">
        <w:r w:rsidR="000A6E6A">
          <w:t xml:space="preserve"> de l’exécution du sélecteur </w:t>
        </w:r>
      </w:ins>
      <w:ins w:id="1115" w:author="CCCCC" w:date="2017-06-15T22:45:00Z">
        <w:r w:rsidR="000A6E6A">
          <w:t>« logs ».</w:t>
        </w:r>
      </w:ins>
    </w:p>
    <w:p w14:paraId="02617478" w14:textId="77777777" w:rsidR="005A1737" w:rsidRDefault="00E54A28">
      <w:pPr>
        <w:pStyle w:val="ListParagraph"/>
        <w:numPr>
          <w:ilvl w:val="0"/>
          <w:numId w:val="19"/>
        </w:numPr>
        <w:rPr>
          <w:ins w:id="1116" w:author="CCCCC" w:date="2017-06-15T19:34:00Z"/>
        </w:rPr>
        <w:pPrChange w:id="1117" w:author="CCCCC" w:date="2017-06-15T19:56:00Z">
          <w:pPr>
            <w:pStyle w:val="ListParagraph"/>
          </w:pPr>
        </w:pPrChange>
      </w:pPr>
      <w:ins w:id="1118" w:author="Cédric" w:date="2017-06-22T11:54:00Z">
        <w:r>
          <w:rPr>
            <w:noProof/>
          </w:rPr>
          <w:pict w14:anchorId="610C9FA2">
            <v:shape id="_x0000_s1054" type="#_x0000_t202" style="position:absolute;left:0;text-align:left;margin-left:284.25pt;margin-top:80.1pt;width:198pt;height:.05pt;z-index:251693568" stroked="f">
              <v:textbox style="mso-fit-shape-to-text:t" inset="0,0,0,0">
                <w:txbxContent>
                  <w:p w14:paraId="26E4B53B" w14:textId="77777777" w:rsidR="00E54A28" w:rsidRPr="00BD52B8" w:rsidRDefault="00E54A28">
                    <w:pPr>
                      <w:pStyle w:val="Caption"/>
                      <w:rPr>
                        <w:noProof/>
                      </w:rPr>
                      <w:pPrChange w:id="1119" w:author="Cédric" w:date="2017-06-22T11:54:00Z">
                        <w:pPr>
                          <w:pStyle w:val="ListParagraph"/>
                          <w:numPr>
                            <w:numId w:val="19"/>
                          </w:numPr>
                          <w:ind w:left="1440" w:hanging="360"/>
                        </w:pPr>
                      </w:pPrChange>
                    </w:pPr>
                    <w:ins w:id="1120" w:author="Cédric" w:date="2017-06-22T11:54:00Z">
                      <w:r>
                        <w:t>Figure 24 : Utilsation de addSubscriptions</w:t>
                      </w:r>
                    </w:ins>
                  </w:p>
                </w:txbxContent>
              </v:textbox>
              <w10:wrap type="square"/>
            </v:shape>
          </w:pict>
        </w:r>
      </w:ins>
      <w:ins w:id="1121" w:author="Cédric" w:date="2017-06-21T14:32:00Z">
        <w:r w:rsidR="005A1737">
          <w:rPr>
            <w:noProof/>
            <w:lang w:eastAsia="fr-FR" w:bidi="ar-SA"/>
            <w:rPrChange w:id="112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2368" behindDoc="0" locked="0" layoutInCell="1" allowOverlap="1" wp14:anchorId="3C54F8D2" wp14:editId="6725653D">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4600" cy="560705"/>
                      </a:xfrm>
                      <a:prstGeom prst="rect">
                        <a:avLst/>
                      </a:prstGeom>
                    </pic:spPr>
                  </pic:pic>
                </a:graphicData>
              </a:graphic>
            </wp:anchor>
          </w:drawing>
        </w:r>
      </w:ins>
      <w:ins w:id="1123" w:author="CCCCC" w:date="2017-06-15T19:34:00Z">
        <w:r w:rsidR="00184BEA">
          <w:t>addSubscription</w:t>
        </w:r>
      </w:ins>
      <w:ins w:id="1124" w:author="CCCCC" w:date="2017-06-15T19:47:00Z">
        <w:r w:rsidR="00184BEA">
          <w:t> : Ce décorateur</w:t>
        </w:r>
        <w:r w:rsidR="001C6FBA">
          <w:t xml:space="preserve"> prend en argument un objet</w:t>
        </w:r>
      </w:ins>
      <w:ins w:id="1125" w:author="CCCCC" w:date="2017-06-15T19:50:00Z">
        <w:r w:rsidR="001C6FBA">
          <w:t>. Chacune de ces valeurs est u</w:t>
        </w:r>
      </w:ins>
      <w:ins w:id="1126" w:author="CCCCC" w:date="2017-06-15T19:51:00Z">
        <w:r w:rsidR="001C6FBA">
          <w:t>ne fonction qui exécute une requête sur xo-server</w:t>
        </w:r>
      </w:ins>
      <w:ins w:id="1127" w:author="CCCCC" w:date="2017-06-15T19:52:00Z">
        <w:del w:id="1128" w:author="Cédric" w:date="2017-06-21T14:32:00Z">
          <w:r w:rsidR="001C6FBA" w:rsidDel="001F753E">
            <w:delText>,</w:delText>
          </w:r>
        </w:del>
      </w:ins>
      <w:ins w:id="1129" w:author="CCCCC" w:date="2017-06-15T19:51:00Z">
        <w:del w:id="1130" w:author="Cédric" w:date="2017-06-21T14:32:00Z">
          <w:r w:rsidR="001C6FBA" w:rsidDel="001F753E">
            <w:delText xml:space="preserve"> sur laquelle a été exécuté une fonction</w:delText>
          </w:r>
        </w:del>
      </w:ins>
      <w:ins w:id="1131" w:author="CCCCC" w:date="2017-06-15T19:52:00Z">
        <w:del w:id="1132"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1133" w:author="CCCCC" w:date="2017-06-15T19:53:00Z">
        <w:r w:rsidR="001C6FBA">
          <w:t xml:space="preserve"> donc</w:t>
        </w:r>
      </w:ins>
      <w:ins w:id="1134" w:author="CCCCC" w:date="2017-06-15T19:52:00Z">
        <w:r w:rsidR="001C6FBA">
          <w:t xml:space="preserve"> de </w:t>
        </w:r>
        <w:del w:id="1135" w:author="Cédric" w:date="2017-06-22T15:23:00Z">
          <w:r w:rsidR="001C6FBA" w:rsidDel="00F53E82">
            <w:delText>cette</w:delText>
          </w:r>
        </w:del>
      </w:ins>
      <w:ins w:id="1136" w:author="Cédric" w:date="2017-06-22T15:23:00Z">
        <w:r w:rsidR="00F53E82">
          <w:t>la manière</w:t>
        </w:r>
      </w:ins>
      <w:ins w:id="1137" w:author="CCCCC" w:date="2017-06-15T19:52:00Z">
        <w:r w:rsidR="001C6FBA">
          <w:t xml:space="preserve"> </w:t>
        </w:r>
        <w:del w:id="1138" w:author="Cédric" w:date="2017-06-22T15:23:00Z">
          <w:r w:rsidR="001C6FBA" w:rsidDel="00F53E82">
            <w:delText>manière </w:delText>
          </w:r>
        </w:del>
      </w:ins>
      <w:ins w:id="1139" w:author="Cédric" w:date="2017-06-22T15:23:00Z">
        <w:r w:rsidR="00F53E82">
          <w:t>ci-contre</w:t>
        </w:r>
      </w:ins>
      <w:ins w:id="1140" w:author="Cédric" w:date="2017-06-22T15:24:00Z">
        <w:r w:rsidR="00F53E82">
          <w:t xml:space="preserve"> </w:t>
        </w:r>
      </w:ins>
      <w:ins w:id="1141" w:author="CCCCC" w:date="2017-06-15T19:52:00Z">
        <w:del w:id="1142" w:author="Cédric" w:date="2017-06-22T15:24:00Z">
          <w:r w:rsidR="001C6FBA" w:rsidDel="00F53E82">
            <w:delText>:</w:delText>
          </w:r>
        </w:del>
        <w:r w:rsidR="001C6FBA">
          <w:br/>
          <w:t>Il va permettre de générer un champ du nom de la clé (ici resourceSets) dans les props du composant génér</w:t>
        </w:r>
      </w:ins>
      <w:ins w:id="1143" w:author="Cédric" w:date="2017-06-21T14:34:00Z">
        <w:r w:rsidR="003369C2">
          <w:t>é</w:t>
        </w:r>
      </w:ins>
      <w:ins w:id="1144" w:author="CCCCC" w:date="2017-06-15T19:52:00Z">
        <w:del w:id="1145" w:author="Cédric" w:date="2017-06-21T14:34:00Z">
          <w:r w:rsidR="001C6FBA" w:rsidDel="003369C2">
            <w:delText>er</w:delText>
          </w:r>
        </w:del>
        <w:r w:rsidR="001C6FBA">
          <w:t xml:space="preserve"> par le décorateur</w:t>
        </w:r>
      </w:ins>
      <w:ins w:id="1146" w:author="CCCCC" w:date="2017-06-15T19:55:00Z">
        <w:r w:rsidR="001C6FBA">
          <w:t xml:space="preserve">, qui sera mis à jour à </w:t>
        </w:r>
      </w:ins>
      <w:ins w:id="1147" w:author="CCCCC" w:date="2017-06-15T19:56:00Z">
        <w:r w:rsidR="001C6FBA">
          <w:t>intervalles</w:t>
        </w:r>
      </w:ins>
      <w:ins w:id="1148" w:author="Cédric" w:date="2017-06-21T14:34:00Z">
        <w:r w:rsidR="0041257D">
          <w:t xml:space="preserve"> de temps</w:t>
        </w:r>
      </w:ins>
      <w:ins w:id="1149" w:author="CCCCC" w:date="2017-06-15T19:55:00Z">
        <w:r w:rsidR="001C6FBA">
          <w:t xml:space="preserve"> régulier</w:t>
        </w:r>
      </w:ins>
      <w:ins w:id="1150" w:author="CCCCC" w:date="2017-06-15T19:56:00Z">
        <w:r w:rsidR="001C6FBA">
          <w:t>s.</w:t>
        </w:r>
      </w:ins>
    </w:p>
    <w:p w14:paraId="6FBDC0A2" w14:textId="266BD337" w:rsidR="005A1737" w:rsidDel="00D81019" w:rsidRDefault="00E54A28">
      <w:pPr>
        <w:pStyle w:val="ListParagraph"/>
        <w:numPr>
          <w:ilvl w:val="0"/>
          <w:numId w:val="19"/>
        </w:numPr>
        <w:rPr>
          <w:ins w:id="1151" w:author="CCCCC" w:date="2017-06-22T01:24:00Z"/>
          <w:del w:id="1152" w:author="Cédric" w:date="2017-06-22T12:04:00Z"/>
        </w:rPr>
        <w:pPrChange w:id="1153" w:author="CCCCC" w:date="2017-06-15T19:33:00Z">
          <w:pPr>
            <w:pStyle w:val="ListParagraph"/>
          </w:pPr>
        </w:pPrChange>
      </w:pPr>
      <w:ins w:id="1154" w:author="Cédric" w:date="2017-06-22T11:56:00Z">
        <w:r>
          <w:rPr>
            <w:noProof/>
          </w:rPr>
          <w:pict w14:anchorId="3034A504">
            <v:shape id="_x0000_s1056" type="#_x0000_t202" style="position:absolute;left:0;text-align:left;margin-left:94.05pt;margin-top:280.25pt;width:300.75pt;height:.05pt;z-index:251695616" stroked="f">
              <v:textbox style="mso-fit-shape-to-text:t" inset="0,0,0,0">
                <w:txbxContent>
                  <w:p w14:paraId="131F3668" w14:textId="77777777" w:rsidR="00E54A28" w:rsidRPr="005B2BC5" w:rsidRDefault="00E54A28">
                    <w:pPr>
                      <w:pStyle w:val="Caption"/>
                      <w:rPr>
                        <w:noProof/>
                      </w:rPr>
                      <w:pPrChange w:id="1155" w:author="Cédric" w:date="2017-06-22T11:56:00Z">
                        <w:pPr>
                          <w:pStyle w:val="ListParagraph"/>
                          <w:numPr>
                            <w:numId w:val="19"/>
                          </w:numPr>
                          <w:ind w:left="1440" w:hanging="360"/>
                        </w:pPr>
                      </w:pPrChange>
                    </w:pPr>
                    <w:ins w:id="1156" w:author="Cédric" w:date="2017-06-22T11:56:00Z">
                      <w:r>
                        <w:t xml:space="preserve">Figure </w:t>
                      </w:r>
                      <w:r>
                        <w:fldChar w:fldCharType="begin"/>
                      </w:r>
                      <w:r>
                        <w:instrText xml:space="preserve"> SEQ Figure \* ARABIC </w:instrText>
                      </w:r>
                    </w:ins>
                    <w:r>
                      <w:fldChar w:fldCharType="separate"/>
                    </w:r>
                    <w:ins w:id="1157" w:author="Cédric" w:date="2017-06-22T16:58:00Z">
                      <w:r>
                        <w:rPr>
                          <w:noProof/>
                        </w:rPr>
                        <w:t>11</w:t>
                      </w:r>
                    </w:ins>
                    <w:ins w:id="1158" w:author="Cédric" w:date="2017-06-22T11:56:00Z">
                      <w:r>
                        <w:fldChar w:fldCharType="end"/>
                      </w:r>
                      <w:r>
                        <w:t xml:space="preserve"> : Instanciation d'un composant transmis par routes</w:t>
                      </w:r>
                    </w:ins>
                  </w:p>
                </w:txbxContent>
              </v:textbox>
              <w10:wrap type="topAndBottom"/>
            </v:shape>
          </w:pict>
        </w:r>
      </w:ins>
      <w:ins w:id="1159" w:author="Cédric" w:date="2017-06-22T11:55:00Z">
        <w:r w:rsidR="00AF1E5D">
          <w:rPr>
            <w:noProof/>
            <w:lang w:eastAsia="fr-FR" w:bidi="ar-SA"/>
          </w:rPr>
          <w:drawing>
            <wp:anchor distT="0" distB="0" distL="114300" distR="114300" simplePos="0" relativeHeight="251629056" behindDoc="0" locked="0" layoutInCell="1" allowOverlap="1" wp14:anchorId="6EAB4F3C" wp14:editId="20A9C747">
              <wp:simplePos x="0" y="0"/>
              <wp:positionH relativeFrom="margin">
                <wp:posOffset>1194435</wp:posOffset>
              </wp:positionH>
              <wp:positionV relativeFrom="paragraph">
                <wp:posOffset>2635250</wp:posOffset>
              </wp:positionV>
              <wp:extent cx="3819525" cy="866775"/>
              <wp:effectExtent l="1905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19525" cy="866775"/>
                      </a:xfrm>
                      <a:prstGeom prst="rect">
                        <a:avLst/>
                      </a:prstGeom>
                    </pic:spPr>
                  </pic:pic>
                </a:graphicData>
              </a:graphic>
            </wp:anchor>
          </w:drawing>
        </w:r>
      </w:ins>
      <w:ins w:id="1160" w:author="Cédric" w:date="2017-06-22T11:54:00Z">
        <w:r>
          <w:rPr>
            <w:noProof/>
          </w:rPr>
          <w:pict w14:anchorId="031C6F90">
            <v:shape id="_x0000_s1055" type="#_x0000_t202" style="position:absolute;left:0;text-align:left;margin-left:354.4pt;margin-top:132.25pt;width:127.25pt;height:.05pt;z-index:251694592;mso-position-horizontal-relative:text;mso-position-vertical-relative:text" stroked="f">
              <v:textbox style="mso-fit-shape-to-text:t" inset="0,0,0,0">
                <w:txbxContent>
                  <w:p w14:paraId="7F08A6DA" w14:textId="77777777" w:rsidR="00E54A28" w:rsidRPr="00F81093" w:rsidRDefault="00E54A28">
                    <w:pPr>
                      <w:pStyle w:val="Caption"/>
                      <w:rPr>
                        <w:noProof/>
                      </w:rPr>
                      <w:pPrChange w:id="1161" w:author="Cédric" w:date="2017-06-22T11:54:00Z">
                        <w:pPr>
                          <w:pStyle w:val="ListParagraph"/>
                          <w:numPr>
                            <w:numId w:val="19"/>
                          </w:numPr>
                          <w:ind w:left="1440" w:hanging="360"/>
                        </w:pPr>
                      </w:pPrChange>
                    </w:pPr>
                    <w:ins w:id="1162" w:author="Cédric" w:date="2017-06-22T11:54:00Z">
                      <w:r>
                        <w:t xml:space="preserve">Figure </w:t>
                      </w:r>
                      <w:r>
                        <w:fldChar w:fldCharType="begin"/>
                      </w:r>
                      <w:r>
                        <w:instrText xml:space="preserve"> SEQ Figure \* ARABIC </w:instrText>
                      </w:r>
                    </w:ins>
                    <w:r>
                      <w:fldChar w:fldCharType="separate"/>
                    </w:r>
                    <w:ins w:id="1163" w:author="Cédric" w:date="2017-06-22T16:58:00Z">
                      <w:r>
                        <w:rPr>
                          <w:noProof/>
                        </w:rPr>
                        <w:t>12</w:t>
                      </w:r>
                    </w:ins>
                    <w:ins w:id="1164" w:author="Cédric" w:date="2017-06-22T11:54:00Z">
                      <w:r>
                        <w:fldChar w:fldCharType="end"/>
                      </w:r>
                    </w:ins>
                    <w:ins w:id="1165" w:author="Cédric" w:date="2017-06-22T11:57:00Z">
                      <w:r>
                        <w:t>5</w:t>
                      </w:r>
                    </w:ins>
                    <w:ins w:id="1166" w:author="Cédric" w:date="2017-06-22T11:55:00Z">
                      <w:r>
                        <w:t xml:space="preserve"> </w:t>
                      </w:r>
                    </w:ins>
                    <w:ins w:id="1167" w:author="Cédric" w:date="2017-06-22T11:54:00Z">
                      <w:r>
                        <w:t>: Utilisation de routes</w:t>
                      </w:r>
                    </w:ins>
                  </w:p>
                </w:txbxContent>
              </v:textbox>
              <w10:wrap type="square"/>
            </v:shape>
          </w:pict>
        </w:r>
      </w:ins>
      <w:ins w:id="1168" w:author="CCCCC" w:date="2017-06-15T21:03:00Z">
        <w:r w:rsidR="005A1737">
          <w:rPr>
            <w:noProof/>
            <w:lang w:eastAsia="fr-FR" w:bidi="ar-SA"/>
            <w:rPrChange w:id="116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3936" behindDoc="1" locked="0" layoutInCell="1" allowOverlap="1" wp14:anchorId="74F09FF5" wp14:editId="2C4EBAC6">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1170" w:author="CCCCC" w:date="2017-06-15T19:56:00Z">
        <w:r w:rsidR="001C6FBA">
          <w:t>r</w:t>
        </w:r>
      </w:ins>
      <w:ins w:id="1171" w:author="CCCCC" w:date="2017-06-15T19:36:00Z">
        <w:r w:rsidR="00184BEA">
          <w:t>outes</w:t>
        </w:r>
      </w:ins>
      <w:ins w:id="1172" w:author="CCCCC" w:date="2017-06-15T19:56:00Z">
        <w:r w:rsidR="001C6FBA">
          <w:t xml:space="preserve"> : </w:t>
        </w:r>
      </w:ins>
      <w:ins w:id="1173" w:author="CCCCC" w:date="2017-06-15T19:57:00Z">
        <w:r w:rsidR="001C6FBA">
          <w:t>Le décorateur « routes » permet</w:t>
        </w:r>
      </w:ins>
      <w:ins w:id="1174" w:author="CCCCC" w:date="2017-06-15T19:59:00Z">
        <w:r w:rsidR="003D1314">
          <w:t xml:space="preserve"> de déclarer des routes.</w:t>
        </w:r>
      </w:ins>
      <w:ins w:id="1175" w:author="CCCCC" w:date="2017-06-15T20:00:00Z">
        <w:r w:rsidR="003D1314">
          <w:t xml:space="preserve"> Le but d’</w:t>
        </w:r>
      </w:ins>
      <w:ins w:id="1176" w:author="CCCCC" w:date="2017-06-15T20:01:00Z">
        <w:r w:rsidR="003D1314">
          <w:t>u</w:t>
        </w:r>
      </w:ins>
      <w:ins w:id="1177" w:author="CCCCC" w:date="2017-06-15T20:00:00Z">
        <w:r w:rsidR="003D1314">
          <w:t xml:space="preserve">ne route </w:t>
        </w:r>
      </w:ins>
      <w:ins w:id="1178" w:author="CCCCC" w:date="2017-06-15T20:01:00Z">
        <w:r w:rsidR="003D1314">
          <w:t>est d’afficher un contenu différent en fonction de l’URL</w:t>
        </w:r>
      </w:ins>
      <w:ins w:id="1179" w:author="Cédric" w:date="2017-06-21T14:34:00Z">
        <w:r w:rsidR="00950EE2">
          <w:rPr>
            <w:rStyle w:val="FootnoteReference"/>
          </w:rPr>
          <w:footnoteReference w:id="9"/>
        </w:r>
      </w:ins>
      <w:ins w:id="1182" w:author="CCCCC" w:date="2017-06-15T20:01:00Z">
        <w:r w:rsidR="003D1314">
          <w:t>.</w:t>
        </w:r>
      </w:ins>
      <w:ins w:id="1183" w:author="CCCCC" w:date="2017-06-15T21:02:00Z">
        <w:r w:rsidR="007B5D77">
          <w:t xml:space="preserve"> Voic</w:t>
        </w:r>
      </w:ins>
      <w:ins w:id="1184" w:author="CCCCC" w:date="2017-06-15T21:07:00Z">
        <w:r w:rsidR="007B5D77">
          <w:t>i, ci-contre</w:t>
        </w:r>
      </w:ins>
      <w:ins w:id="1185" w:author="CCCCC" w:date="2017-06-15T21:02:00Z">
        <w:r w:rsidR="007B5D77">
          <w:t xml:space="preserve"> l’utilisation de ce décorateur dans</w:t>
        </w:r>
      </w:ins>
      <w:ins w:id="1186" w:author="CCCCC" w:date="2017-06-15T21:03:00Z">
        <w:r w:rsidR="007B5D77">
          <w:t xml:space="preserve"> le fichier « xo-app/</w:t>
        </w:r>
      </w:ins>
      <w:ins w:id="1187" w:author="CCCCC" w:date="2017-06-15T21:05:00Z">
        <w:r w:rsidR="007B5D77">
          <w:t>pool</w:t>
        </w:r>
      </w:ins>
      <w:ins w:id="1188" w:author="CCCCC" w:date="2017-06-15T21:03:00Z">
        <w:r w:rsidR="007B5D77">
          <w:t>/index.js »</w:t>
        </w:r>
      </w:ins>
      <w:ins w:id="1189" w:author="Cédric" w:date="2017-06-21T14:36:00Z">
        <w:r w:rsidR="00D75288">
          <w:t xml:space="preserve"> sur le composant « Pool »</w:t>
        </w:r>
      </w:ins>
      <w:ins w:id="1190" w:author="CCCCC" w:date="2017-06-15T21:03:00Z">
        <w:r w:rsidR="007B5D77">
          <w:t>.</w:t>
        </w:r>
      </w:ins>
      <w:ins w:id="1191" w:author="CCCCC" w:date="2017-06-15T21:04:00Z">
        <w:r w:rsidR="007B5D77">
          <w:br/>
        </w:r>
      </w:ins>
      <w:ins w:id="1192" w:author="CCCCC" w:date="2017-06-15T21:10:00Z">
        <w:r w:rsidR="007B5D77">
          <w:t xml:space="preserve">Il est </w:t>
        </w:r>
      </w:ins>
      <w:ins w:id="1193" w:author="CCCCC" w:date="2017-06-15T21:11:00Z">
        <w:r w:rsidR="007B5D77">
          <w:t>définit</w:t>
        </w:r>
      </w:ins>
      <w:ins w:id="1194" w:author="CCCCC" w:date="2017-06-15T21:10:00Z">
        <w:r w:rsidR="007B5D77">
          <w:t xml:space="preserve"> dans un autre </w:t>
        </w:r>
      </w:ins>
      <w:ins w:id="1195" w:author="CCCCC" w:date="2017-06-15T21:11:00Z">
        <w:r w:rsidR="007B5D77">
          <w:t>composant, via ce même décorateur, que</w:t>
        </w:r>
      </w:ins>
      <w:ins w:id="1196" w:author="CCCCC" w:date="2017-06-22T20:23:00Z">
        <w:r w:rsidR="00597B6C">
          <w:t>,</w:t>
        </w:r>
      </w:ins>
      <w:ins w:id="1197" w:author="CCCCC" w:date="2017-06-15T21:10:00Z">
        <w:r w:rsidR="007B5D77">
          <w:t xml:space="preserve"> </w:t>
        </w:r>
      </w:ins>
      <w:ins w:id="1198" w:author="CCCCC" w:date="2017-06-15T21:11:00Z">
        <w:r w:rsidR="00597B6C">
          <w:t>c</w:t>
        </w:r>
      </w:ins>
      <w:ins w:id="1199" w:author="CCCCC" w:date="2017-06-15T21:05:00Z">
        <w:r w:rsidR="007B5D77">
          <w:t xml:space="preserve">e composant Pool </w:t>
        </w:r>
      </w:ins>
      <w:ins w:id="1200" w:author="CCCCC" w:date="2017-06-15T21:06:00Z">
        <w:r w:rsidR="007B5D77">
          <w:t xml:space="preserve">est </w:t>
        </w:r>
      </w:ins>
      <w:ins w:id="1201" w:author="CCCCC" w:date="2017-06-15T21:05:00Z">
        <w:r w:rsidR="007B5D77">
          <w:t>affiché lorsque l</w:t>
        </w:r>
      </w:ins>
      <w:ins w:id="1202" w:author="CCCCC" w:date="2017-06-15T21:06:00Z">
        <w:r w:rsidR="007B5D77">
          <w:t>’adresse « /pool/&lt;poolId&gt; » est demandée.</w:t>
        </w:r>
      </w:ins>
      <w:ins w:id="1203" w:author="CCCCC" w:date="2017-06-15T21:07:00Z">
        <w:r w:rsidR="007B5D77">
          <w:t xml:space="preserve"> Ainsi, si l’adresse </w:t>
        </w:r>
      </w:ins>
      <w:ins w:id="1204" w:author="CCCCC" w:date="2017-06-15T21:08:00Z">
        <w:r w:rsidR="007B5D77">
          <w:t>« /pool/&lt;poolId&gt;/logs » est demandé</w:t>
        </w:r>
      </w:ins>
      <w:ins w:id="1205" w:author="CCCCC" w:date="2017-06-15T21:12:00Z">
        <w:r w:rsidR="007B5D77">
          <w:t>e</w:t>
        </w:r>
      </w:ins>
      <w:ins w:id="1206" w:author="CCCCC" w:date="2017-06-15T21:08:00Z">
        <w:r w:rsidR="007B5D77">
          <w:t xml:space="preserve">, le composant </w:t>
        </w:r>
      </w:ins>
      <w:ins w:id="1207" w:author="CCCCC" w:date="2017-06-15T21:09:00Z">
        <w:r w:rsidR="007B5D77">
          <w:t>« </w:t>
        </w:r>
      </w:ins>
      <w:ins w:id="1208" w:author="CCCCC" w:date="2017-06-15T21:08:00Z">
        <w:r w:rsidR="007B5D77">
          <w:t>Pool</w:t>
        </w:r>
      </w:ins>
      <w:ins w:id="1209" w:author="CCCCC" w:date="2017-06-15T21:09:00Z">
        <w:r w:rsidR="007B5D77">
          <w:t> »</w:t>
        </w:r>
      </w:ins>
      <w:ins w:id="1210" w:author="CCCCC" w:date="2017-06-15T21:08:00Z">
        <w:r w:rsidR="007B5D77">
          <w:t xml:space="preserve"> intègrera le composant </w:t>
        </w:r>
      </w:ins>
      <w:ins w:id="1211" w:author="CCCCC" w:date="2017-06-15T21:09:00Z">
        <w:r w:rsidR="007B5D77">
          <w:t>« </w:t>
        </w:r>
      </w:ins>
      <w:ins w:id="1212" w:author="CCCCC" w:date="2017-06-15T21:08:00Z">
        <w:r w:rsidR="007B5D77">
          <w:t>TabLogs</w:t>
        </w:r>
      </w:ins>
      <w:ins w:id="1213" w:author="CCCCC" w:date="2017-06-15T21:09:00Z">
        <w:r w:rsidR="007B5D77">
          <w:t xml:space="preserve"> » dans </w:t>
        </w:r>
      </w:ins>
      <w:ins w:id="1214" w:author="CCCCC" w:date="2017-06-15T21:12:00Z">
        <w:r w:rsidR="00625DCE">
          <w:t>son rendu</w:t>
        </w:r>
      </w:ins>
      <w:ins w:id="1215" w:author="CCCCC" w:date="2017-06-15T21:09:00Z">
        <w:r w:rsidR="007B5D77">
          <w:t>. Le premier argument définit le composant affiché par défaut</w:t>
        </w:r>
      </w:ins>
      <w:ins w:id="1216" w:author="CCCCC" w:date="2017-06-15T21:12:00Z">
        <w:r w:rsidR="00625DCE">
          <w:t xml:space="preserve"> (ici donc sur à l’adresse</w:t>
        </w:r>
      </w:ins>
      <w:ins w:id="1217" w:author="CCCCC" w:date="2017-06-15T21:13:00Z">
        <w:r w:rsidR="00625DCE">
          <w:t xml:space="preserve"> « /pool/&lt;poolId&gt; »)</w:t>
        </w:r>
      </w:ins>
      <w:ins w:id="1218" w:author="CCCCC" w:date="2017-06-15T21:09:00Z">
        <w:r w:rsidR="007B5D77">
          <w:t>.</w:t>
        </w:r>
      </w:ins>
      <w:ins w:id="1219" w:author="CCCCC" w:date="2017-06-15T21:13:00Z">
        <w:r w:rsidR="00625DCE">
          <w:t xml:space="preserve"> </w:t>
        </w:r>
      </w:ins>
      <w:ins w:id="1220" w:author="CCCCC" w:date="2017-06-15T21:14:00Z">
        <w:r w:rsidR="00625DCE">
          <w:t>Ce contenu</w:t>
        </w:r>
      </w:ins>
      <w:ins w:id="1221" w:author="CCCCC" w:date="2017-06-15T21:15:00Z">
        <w:r w:rsidR="00625DCE">
          <w:t xml:space="preserve"> qui diffère selon l’adresse est instancié grâce au composant « Page ».</w:t>
        </w:r>
      </w:ins>
      <w:ins w:id="1222" w:author="CCCCC" w:date="2017-06-15T21:17:00Z">
        <w:del w:id="1223" w:author="Cédric" w:date="2017-06-22T12:04:00Z">
          <w:r w:rsidR="00E5209F" w:rsidRPr="00E5209F" w:rsidDel="00D81019">
            <w:rPr>
              <w:noProof/>
              <w:lang w:eastAsia="fr-FR" w:bidi="ar-SA"/>
            </w:rPr>
            <w:delText xml:space="preserve"> </w:delText>
          </w:r>
        </w:del>
      </w:ins>
    </w:p>
    <w:p w14:paraId="5D940B07" w14:textId="77777777" w:rsidR="005A1737" w:rsidDel="00D81019" w:rsidRDefault="005A1737">
      <w:pPr>
        <w:pStyle w:val="ListParagraph"/>
        <w:numPr>
          <w:ilvl w:val="0"/>
          <w:numId w:val="19"/>
        </w:numPr>
        <w:rPr>
          <w:ins w:id="1224" w:author="CCCCC" w:date="2017-06-22T01:25:00Z"/>
          <w:del w:id="1225" w:author="Cédric" w:date="2017-06-22T12:04:00Z"/>
        </w:rPr>
        <w:pPrChange w:id="1226" w:author="CCCCC" w:date="2017-06-22T01:24:00Z">
          <w:pPr>
            <w:pStyle w:val="ListParagraph"/>
          </w:pPr>
        </w:pPrChange>
      </w:pPr>
    </w:p>
    <w:p w14:paraId="1377E5FC" w14:textId="77777777" w:rsidR="005A1737" w:rsidDel="00D63E18" w:rsidRDefault="005A1737">
      <w:pPr>
        <w:pStyle w:val="ListParagraph"/>
        <w:rPr>
          <w:ins w:id="1227" w:author="CCCCC" w:date="2017-06-22T01:25:00Z"/>
          <w:del w:id="1228" w:author="Cédric" w:date="2017-06-22T11:05:00Z"/>
        </w:rPr>
      </w:pPr>
    </w:p>
    <w:p w14:paraId="79BEB13C" w14:textId="77777777" w:rsidR="005A1737" w:rsidDel="00D63E18" w:rsidRDefault="005A1737">
      <w:pPr>
        <w:pStyle w:val="ListParagraph"/>
        <w:rPr>
          <w:ins w:id="1229" w:author="CCCCC" w:date="2017-06-21T21:12:00Z"/>
          <w:del w:id="1230" w:author="Cédric" w:date="2017-06-22T11:05:00Z"/>
        </w:rPr>
      </w:pPr>
    </w:p>
    <w:p w14:paraId="23A24FF2" w14:textId="77777777" w:rsidR="00302622" w:rsidDel="00D63E18" w:rsidRDefault="00302622">
      <w:pPr>
        <w:pStyle w:val="ListParagraph"/>
        <w:rPr>
          <w:ins w:id="1231" w:author="CCCCC" w:date="2017-06-22T01:24:00Z"/>
          <w:del w:id="1232" w:author="Cédric" w:date="2017-06-22T11:05:00Z"/>
        </w:rPr>
      </w:pPr>
      <w:ins w:id="1233" w:author="CCCCC" w:date="2017-06-22T01:24:00Z">
        <w:del w:id="1234" w:author="Cédric" w:date="2017-06-22T11:05:00Z">
          <w:r w:rsidDel="00D63E18">
            <w:delText>La page d’accueil de Xen Orchestra est la suivante.</w:delText>
          </w:r>
        </w:del>
      </w:ins>
    </w:p>
    <w:p w14:paraId="24E1C837" w14:textId="77777777" w:rsidR="002333D4" w:rsidDel="00D81019" w:rsidRDefault="00E15E4D">
      <w:pPr>
        <w:pStyle w:val="ListParagraph"/>
        <w:numPr>
          <w:ilvl w:val="0"/>
          <w:numId w:val="19"/>
        </w:numPr>
        <w:rPr>
          <w:ins w:id="1235" w:author="CCCCC" w:date="2017-06-16T21:30:00Z"/>
          <w:del w:id="1236" w:author="Cédric" w:date="2017-06-22T12:04:00Z"/>
        </w:rPr>
        <w:pPrChange w:id="1237" w:author="Cédric" w:date="2017-06-22T12:04:00Z">
          <w:pPr>
            <w:pStyle w:val="ListParagraph"/>
          </w:pPr>
        </w:pPrChange>
      </w:pPr>
      <w:ins w:id="1238" w:author="Cédric" w:date="2017-06-21T14:36:00Z">
        <w:del w:id="1239" w:author="CCCCC" w:date="2017-06-21T21:09:00Z">
          <w:r w:rsidDel="00C15560">
            <w:delText>s</w:delText>
          </w:r>
        </w:del>
      </w:ins>
      <w:ins w:id="1240" w:author="Cédric" w:date="2017-06-21T14:37:00Z">
        <w:del w:id="1241" w:author="CCCCC" w:date="2017-06-21T21:09:00Z">
          <w:r w:rsidR="00A22295" w:rsidDel="00C15560">
            <w:delText>s</w:delText>
          </w:r>
        </w:del>
      </w:ins>
      <w:ins w:id="1242" w:author="Cédric" w:date="2017-06-21T14:38:00Z">
        <w:del w:id="1243" w:author="CCCCC" w:date="2017-06-21T21:09:00Z">
          <w:r w:rsidR="00A22295" w:rsidDel="00C15560">
            <w:delText>s</w:delText>
          </w:r>
        </w:del>
      </w:ins>
      <w:ins w:id="1244" w:author="CCCCC" w:date="2017-06-14T19:52:00Z">
        <w:del w:id="1245" w:author="Cédric" w:date="2017-06-22T12:04:00Z">
          <w:r w:rsidR="005A1737" w:rsidDel="00D81019">
            <w:rPr>
              <w:noProof/>
              <w:szCs w:val="24"/>
              <w:lang w:eastAsia="fr-FR" w:bidi="ar-SA"/>
              <w:rPrChange w:id="1246"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9776" behindDoc="0" locked="0" layoutInCell="1" allowOverlap="1" wp14:anchorId="70B5D8EE" wp14:editId="635FF872">
                <wp:simplePos x="0" y="0"/>
                <wp:positionH relativeFrom="column">
                  <wp:posOffset>-249366</wp:posOffset>
                </wp:positionH>
                <wp:positionV relativeFrom="paragraph">
                  <wp:posOffset>314795</wp:posOffset>
                </wp:positionV>
                <wp:extent cx="6106715" cy="2511188"/>
                <wp:effectExtent l="19050" t="0" r="8335" b="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a:ext>
                        </a:extLst>
                      </pic:spPr>
                    </pic:pic>
                  </a:graphicData>
                </a:graphic>
              </wp:anchor>
            </w:drawing>
          </w:r>
        </w:del>
      </w:ins>
    </w:p>
    <w:p w14:paraId="04CA9C88" w14:textId="77777777" w:rsidR="005A1737" w:rsidDel="00D81019" w:rsidRDefault="005A1737">
      <w:pPr>
        <w:pStyle w:val="ListParagraph"/>
        <w:numPr>
          <w:ilvl w:val="0"/>
          <w:numId w:val="19"/>
        </w:numPr>
        <w:rPr>
          <w:ins w:id="1247" w:author="CCCCC" w:date="2017-06-16T21:15:00Z"/>
          <w:del w:id="1248" w:author="Cédric" w:date="2017-06-22T12:04:00Z"/>
        </w:rPr>
        <w:pPrChange w:id="1249" w:author="CCCCC" w:date="2017-06-16T21:13:00Z">
          <w:pPr>
            <w:pStyle w:val="ListParagraph"/>
          </w:pPr>
        </w:pPrChange>
      </w:pPr>
    </w:p>
    <w:p w14:paraId="6BE3C9DF" w14:textId="77777777" w:rsidR="005A1737" w:rsidDel="00D81019" w:rsidRDefault="005A1737">
      <w:pPr>
        <w:pStyle w:val="ListParagraph"/>
        <w:numPr>
          <w:ilvl w:val="0"/>
          <w:numId w:val="19"/>
        </w:numPr>
        <w:rPr>
          <w:ins w:id="1250" w:author="CCCCC" w:date="2017-06-16T21:15:00Z"/>
          <w:del w:id="1251" w:author="Cédric" w:date="2017-06-22T12:05:00Z"/>
        </w:rPr>
        <w:pPrChange w:id="1252" w:author="Cédric" w:date="2017-06-22T12:04:00Z">
          <w:pPr>
            <w:pStyle w:val="ListParagraph"/>
          </w:pPr>
        </w:pPrChange>
      </w:pPr>
    </w:p>
    <w:p w14:paraId="1CC46042" w14:textId="77777777" w:rsidR="002333D4" w:rsidRDefault="005A1737">
      <w:pPr>
        <w:pStyle w:val="ListParagraph"/>
        <w:numPr>
          <w:ilvl w:val="0"/>
          <w:numId w:val="19"/>
        </w:numPr>
        <w:rPr>
          <w:ins w:id="1253" w:author="CCCCC" w:date="2017-06-16T21:30:00Z"/>
        </w:rPr>
        <w:pPrChange w:id="1254" w:author="Cédric" w:date="2017-06-22T12:05:00Z">
          <w:pPr>
            <w:spacing w:before="0" w:after="0"/>
          </w:pPr>
        </w:pPrChange>
      </w:pPr>
      <w:ins w:id="1255" w:author="CCCCC" w:date="2017-06-09T19:14:00Z">
        <w:del w:id="1256" w:author="Cédric" w:date="2017-06-22T12:04:00Z">
          <w:r w:rsidDel="00D81019">
            <w:rPr>
              <w:rFonts w:cs="Lohit Devanagari"/>
              <w:noProof/>
              <w:szCs w:val="24"/>
              <w:lang w:eastAsia="fr-FR" w:bidi="ar-SA"/>
              <w:rPrChange w:id="1257"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0080" behindDoc="0" locked="0" layoutInCell="1" allowOverlap="1" wp14:anchorId="1D14FC82" wp14:editId="73CB284B">
                <wp:simplePos x="0" y="0"/>
                <wp:positionH relativeFrom="margin">
                  <wp:align>center</wp:align>
                </wp:positionH>
                <wp:positionV relativeFrom="paragraph">
                  <wp:posOffset>770945</wp:posOffset>
                </wp:positionV>
                <wp:extent cx="6764655" cy="2311400"/>
                <wp:effectExtent l="1905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anchor>
            </w:drawing>
          </w:r>
        </w:del>
      </w:ins>
      <w:ins w:id="1258" w:author="CCCCC" w:date="2017-06-16T21:30:00Z">
        <w:r w:rsidR="002333D4">
          <w:br w:type="page"/>
        </w:r>
      </w:ins>
    </w:p>
    <w:p w14:paraId="34AD7B59" w14:textId="77777777" w:rsidR="005A1737" w:rsidDel="00D81019" w:rsidRDefault="005A1737">
      <w:pPr>
        <w:pStyle w:val="Heading3"/>
        <w:rPr>
          <w:del w:id="1259" w:author="CCCCC" w:date="2017-06-16T21:30:00Z"/>
        </w:rPr>
        <w:pPrChange w:id="1260" w:author="CCCCC" w:date="2017-06-11T20:52:00Z">
          <w:pPr>
            <w:pStyle w:val="ListParagraph"/>
          </w:pPr>
        </w:pPrChange>
      </w:pPr>
    </w:p>
    <w:p w14:paraId="7E61E816" w14:textId="77777777" w:rsidR="00F15C4C" w:rsidDel="002333D4" w:rsidRDefault="00F15C4C" w:rsidP="00672DF6">
      <w:pPr>
        <w:pStyle w:val="ListParagraph"/>
        <w:rPr>
          <w:del w:id="1261" w:author="CCCCC" w:date="2017-06-16T21:30:00Z"/>
        </w:rPr>
      </w:pPr>
      <w:del w:id="1262" w:author="CCCCC" w:date="2017-06-16T21:30:00Z">
        <w:r w:rsidDel="002333D4">
          <w:delText>Démo</w:delText>
        </w:r>
      </w:del>
    </w:p>
    <w:p w14:paraId="0D117D45" w14:textId="77777777" w:rsidR="007949FD" w:rsidRPr="00D501A2" w:rsidDel="002333D4" w:rsidRDefault="007949FD" w:rsidP="007949FD">
      <w:pPr>
        <w:rPr>
          <w:del w:id="1263" w:author="CCCCC" w:date="2017-06-16T21:30:00Z"/>
        </w:rPr>
      </w:pPr>
      <w:moveToRangeStart w:id="1264" w:author="CCCCC" w:date="2017-06-09T19:11:00Z" w:name="move484798818"/>
      <w:moveTo w:id="1265" w:author="CCCCC" w:date="2017-06-09T19:11:00Z">
        <w:del w:id="1266" w:author="CCCCC" w:date="2017-06-16T21:30:00Z">
          <w:r w:rsidDel="002333D4">
            <w:delText>Découverte de XOWeb</w:delText>
          </w:r>
        </w:del>
      </w:moveTo>
    </w:p>
    <w:moveToRangeEnd w:id="1264"/>
    <w:p w14:paraId="72FF7B7B" w14:textId="77777777" w:rsidR="007949FD" w:rsidRPr="00F15C4C" w:rsidDel="002333D4" w:rsidRDefault="007949FD" w:rsidP="00672DF6">
      <w:pPr>
        <w:pStyle w:val="ListParagraph"/>
        <w:rPr>
          <w:del w:id="1267" w:author="CCCCC" w:date="2017-06-16T21:30:00Z"/>
        </w:rPr>
      </w:pPr>
    </w:p>
    <w:p w14:paraId="4E311F75" w14:textId="77777777" w:rsidR="005A1737" w:rsidRDefault="000D7996">
      <w:pPr>
        <w:pStyle w:val="Heading3"/>
        <w:rPr>
          <w:del w:id="1268" w:author="CCCCC" w:date="2017-06-09T19:11:00Z"/>
        </w:rPr>
        <w:pPrChange w:id="1269" w:author="CCCCC" w:date="2017-06-11T20:52:00Z">
          <w:pPr>
            <w:pStyle w:val="Heading4"/>
          </w:pPr>
        </w:pPrChange>
      </w:pPr>
      <w:bookmarkStart w:id="1270" w:name="_Toc485912043"/>
      <w:r w:rsidRPr="000D7996">
        <w:t>Afficher une</w:t>
      </w:r>
      <w:r>
        <w:t xml:space="preserve"> icône orange quand l'hôte est </w:t>
      </w:r>
      <w:ins w:id="1271" w:author="CCCCC" w:date="2017-06-09T19:10:00Z">
        <w:r w:rsidR="007949FD">
          <w:t>in</w:t>
        </w:r>
      </w:ins>
      <w:r>
        <w:t>disponible</w:t>
      </w:r>
      <w:bookmarkEnd w:id="1270"/>
    </w:p>
    <w:p w14:paraId="4D90BC6C" w14:textId="77777777" w:rsidR="005A1737" w:rsidRDefault="005A1737">
      <w:pPr>
        <w:pStyle w:val="Heading3"/>
        <w:rPr>
          <w:ins w:id="1272" w:author="CCCCC" w:date="2017-06-09T19:09:00Z"/>
        </w:rPr>
        <w:pPrChange w:id="1273" w:author="CCCCC" w:date="2017-06-11T20:52:00Z">
          <w:pPr>
            <w:pStyle w:val="ListParagraph"/>
          </w:pPr>
        </w:pPrChange>
      </w:pPr>
    </w:p>
    <w:p w14:paraId="44994ACF" w14:textId="77777777" w:rsidR="005A1737" w:rsidRDefault="00E54A28">
      <w:pPr>
        <w:rPr>
          <w:ins w:id="1274" w:author="CCCCC" w:date="2017-06-09T19:14:00Z"/>
          <w:noProof/>
          <w:lang w:eastAsia="fr-FR" w:bidi="ar-SA"/>
        </w:rPr>
        <w:pPrChange w:id="1275" w:author="CCCCC" w:date="2017-06-09T19:10:00Z">
          <w:pPr>
            <w:pStyle w:val="ListParagraph"/>
          </w:pPr>
        </w:pPrChange>
      </w:pPr>
      <w:ins w:id="1276" w:author="Cédric" w:date="2017-06-22T11:57:00Z">
        <w:r>
          <w:rPr>
            <w:noProof/>
          </w:rPr>
          <w:pict w14:anchorId="178256EA">
            <v:shape id="_x0000_s1057" type="#_x0000_t202" style="position:absolute;left:0;text-align:left;margin-left:-27.55pt;margin-top:128.95pt;width:536.7pt;height:.05pt;z-index:251696640" stroked="f">
              <v:textbox style="mso-fit-shape-to-text:t" inset="0,0,0,0">
                <w:txbxContent>
                  <w:p w14:paraId="3D42463B" w14:textId="77777777" w:rsidR="00E54A28" w:rsidRPr="00C04849" w:rsidRDefault="00E54A28">
                    <w:pPr>
                      <w:pStyle w:val="Caption"/>
                      <w:rPr>
                        <w:noProof/>
                      </w:rPr>
                      <w:pPrChange w:id="1277" w:author="Cédric" w:date="2017-06-22T11:57:00Z">
                        <w:pPr/>
                      </w:pPrChange>
                    </w:pPr>
                    <w:ins w:id="1278" w:author="Cédric" w:date="2017-06-22T11:57:00Z">
                      <w:r>
                        <w:t xml:space="preserve">Figure </w:t>
                      </w:r>
                    </w:ins>
                    <w:ins w:id="1279" w:author="Cédric" w:date="2017-06-22T12:02:00Z">
                      <w:r>
                        <w:t>27</w:t>
                      </w:r>
                    </w:ins>
                    <w:ins w:id="1280" w:author="Cédric" w:date="2017-06-22T11:57:00Z">
                      <w:r>
                        <w:t xml:space="preserve"> : </w:t>
                      </w:r>
                      <w:r>
                        <w:rPr>
                          <w:noProof/>
                        </w:rPr>
                        <w:t>Affichage de la liste des hôtes</w:t>
                      </w:r>
                    </w:ins>
                  </w:p>
                </w:txbxContent>
              </v:textbox>
              <w10:wrap type="topAndBottom"/>
            </v:shape>
          </w:pict>
        </w:r>
      </w:ins>
      <w:ins w:id="1281" w:author="CCCCC" w:date="2017-06-09T19:13:00Z">
        <w:r w:rsidR="005A1737">
          <w:rPr>
            <w:noProof/>
            <w:lang w:eastAsia="fr-FR" w:bidi="ar-SA"/>
            <w:rPrChange w:id="128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8032" behindDoc="0" locked="0" layoutInCell="1" allowOverlap="1" wp14:anchorId="7E4D0DF2" wp14:editId="53D5C140">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anchor>
          </w:drawing>
        </w:r>
      </w:ins>
      <w:ins w:id="1283" w:author="CCCCC" w:date="2017-06-09T19:12:00Z">
        <w:r w:rsidR="007949FD">
          <w:t>Les vues de liste d</w:t>
        </w:r>
      </w:ins>
      <w:ins w:id="1284" w:author="CCCCC" w:date="2017-06-09T19:13:00Z">
        <w:r w:rsidR="007949FD">
          <w:t xml:space="preserve">es hôtes et </w:t>
        </w:r>
        <w:del w:id="1285" w:author="Cédric" w:date="2017-06-21T14:39:00Z">
          <w:r w:rsidR="007949FD" w:rsidDel="00A22295">
            <w:delText>détaillée</w:delText>
          </w:r>
        </w:del>
      </w:ins>
      <w:ins w:id="1286" w:author="Cédric" w:date="2017-06-21T14:39:00Z">
        <w:r w:rsidR="00A22295">
          <w:t>générale</w:t>
        </w:r>
      </w:ins>
      <w:ins w:id="1287" w:author="CCCCC" w:date="2017-06-09T19:13:00Z">
        <w:r w:rsidR="007949FD">
          <w:t xml:space="preserve"> d’un hôte ressemble</w:t>
        </w:r>
      </w:ins>
      <w:ins w:id="1288" w:author="CCCCC" w:date="2017-06-09T19:17:00Z">
        <w:r w:rsidR="007949FD">
          <w:t>nt</w:t>
        </w:r>
      </w:ins>
      <w:ins w:id="1289" w:author="CCCCC" w:date="2017-06-09T19:13:00Z">
        <w:r w:rsidR="007949FD">
          <w:t xml:space="preserve"> à ceci :</w:t>
        </w:r>
      </w:ins>
    </w:p>
    <w:p w14:paraId="47D7BD4B" w14:textId="656E44D8" w:rsidR="005A1737" w:rsidRDefault="007949FD">
      <w:pPr>
        <w:rPr>
          <w:ins w:id="1290" w:author="CCCCC" w:date="2017-06-09T19:48:00Z"/>
        </w:rPr>
        <w:pPrChange w:id="1291" w:author="CCCCC" w:date="2017-06-09T19:10:00Z">
          <w:pPr>
            <w:pStyle w:val="ListParagraph"/>
          </w:pPr>
        </w:pPrChange>
      </w:pPr>
      <w:ins w:id="1292" w:author="CCCCC" w:date="2017-06-09T19:15:00Z">
        <w:r>
          <w:t>Ici, le point situé en début de chaque ligne sur la liste, ainsi que l</w:t>
        </w:r>
      </w:ins>
      <w:ins w:id="1293" w:author="CCCCC" w:date="2017-06-09T19:16:00Z">
        <w:r>
          <w:t xml:space="preserve">’icône représentant un serveur sur la vue </w:t>
        </w:r>
      </w:ins>
      <w:ins w:id="1294" w:author="CCCCC" w:date="2017-06-22T20:24:00Z">
        <w:r w:rsidR="00124B64">
          <w:t>générale</w:t>
        </w:r>
      </w:ins>
      <w:ins w:id="1295" w:author="CCCCC" w:date="2017-06-09T19:16:00Z">
        <w:r>
          <w:t xml:space="preserve"> en haut à gauche, sont vert car l’hôte est démarré. Ils pourraient être également </w:t>
        </w:r>
        <w:del w:id="1296" w:author="Cédric" w:date="2017-06-21T14:41:00Z">
          <w:r w:rsidDel="00A22295">
            <w:delText>rouge</w:delText>
          </w:r>
        </w:del>
      </w:ins>
      <w:ins w:id="1297" w:author="Cédric" w:date="2017-06-21T14:41:00Z">
        <w:r w:rsidR="00A22295">
          <w:t>rouges</w:t>
        </w:r>
      </w:ins>
      <w:ins w:id="1298" w:author="CCCCC" w:date="2017-06-09T19:16:00Z">
        <w:r>
          <w:t xml:space="preserve"> lorsque l</w:t>
        </w:r>
      </w:ins>
      <w:ins w:id="1299" w:author="CCCCC" w:date="2017-06-09T19:17:00Z">
        <w:r>
          <w:t>’hôte est ét</w:t>
        </w:r>
        <w:r w:rsidR="005965EF">
          <w:t>eint</w:t>
        </w:r>
        <w:r>
          <w:t xml:space="preserve">. </w:t>
        </w:r>
      </w:ins>
      <w:ins w:id="1300" w:author="CCCCC" w:date="2017-06-09T19:18:00Z">
        <w:r w:rsidR="005965EF">
          <w:t>L</w:t>
        </w:r>
        <w:del w:id="1301" w:author="Cédric" w:date="2017-06-21T14:39:00Z">
          <w:r w:rsidR="005965EF" w:rsidDel="00A22295">
            <w:delText>e bug</w:delText>
          </w:r>
        </w:del>
      </w:ins>
      <w:ins w:id="1302" w:author="Cédric" w:date="2017-06-21T14:39:00Z">
        <w:r w:rsidR="00A22295">
          <w:t>a tâche</w:t>
        </w:r>
      </w:ins>
      <w:ins w:id="1303" w:author="CCCCC" w:date="2017-06-09T19:18:00Z">
        <w:r w:rsidR="005965EF">
          <w:t xml:space="preserve"> qui m’a été assigné</w:t>
        </w:r>
      </w:ins>
      <w:ins w:id="1304" w:author="Cédric" w:date="2017-06-21T14:39:00Z">
        <w:r w:rsidR="00A22295">
          <w:t>e</w:t>
        </w:r>
      </w:ins>
      <w:ins w:id="1305" w:author="CCCCC" w:date="2017-06-09T19:18:00Z">
        <w:r w:rsidR="005965EF">
          <w:t xml:space="preserve"> consistait à afficher ces </w:t>
        </w:r>
        <w:r w:rsidR="0037711A">
          <w:t>icônes en orange lorsque que l</w:t>
        </w:r>
      </w:ins>
      <w:ins w:id="1306" w:author="CCCCC" w:date="2017-06-09T19:19:00Z">
        <w:r w:rsidR="0037711A">
          <w:t>’hôte est démarré, mais qu’il est indisponible.</w:t>
        </w:r>
      </w:ins>
    </w:p>
    <w:p w14:paraId="3A85B4C6" w14:textId="77777777" w:rsidR="005A1737" w:rsidRDefault="00FE0A69">
      <w:pPr>
        <w:rPr>
          <w:ins w:id="1307" w:author="CCCCC" w:date="2017-06-09T21:22:00Z"/>
        </w:rPr>
        <w:pPrChange w:id="1308" w:author="CCCCC" w:date="2017-06-09T19:10:00Z">
          <w:pPr>
            <w:pStyle w:val="ListParagraph"/>
          </w:pPr>
        </w:pPrChange>
      </w:pPr>
      <w:ins w:id="1309" w:author="CCCCC" w:date="2017-06-09T19:49:00Z">
        <w:r>
          <w:t xml:space="preserve">Un hôte est </w:t>
        </w:r>
      </w:ins>
      <w:ins w:id="1310" w:author="CCCCC" w:date="2017-06-09T19:50:00Z">
        <w:r>
          <w:t>caractérisé</w:t>
        </w:r>
      </w:ins>
      <w:ins w:id="1311" w:author="CCCCC" w:date="2017-06-09T19:49:00Z">
        <w:r>
          <w:t xml:space="preserve"> par différents attributs dont </w:t>
        </w:r>
      </w:ins>
      <w:ins w:id="1312" w:author="CCCCC" w:date="2017-06-09T19:50:00Z">
        <w:r>
          <w:t xml:space="preserve">« power_state » qui est une chaine de caractères qui représente </w:t>
        </w:r>
      </w:ins>
      <w:ins w:id="1313" w:author="CCCCC" w:date="2017-06-09T19:51:00Z">
        <w:r>
          <w:t xml:space="preserve">son </w:t>
        </w:r>
      </w:ins>
      <w:ins w:id="1314" w:author="CCCCC" w:date="2017-06-09T19:50:00Z">
        <w:r>
          <w:t>état</w:t>
        </w:r>
      </w:ins>
      <w:ins w:id="1315" w:author="CCCCC" w:date="2017-06-09T19:51:00Z">
        <w:r>
          <w:t xml:space="preserve">. </w:t>
        </w:r>
      </w:ins>
      <w:ins w:id="1316" w:author="CCCCC" w:date="2017-06-09T19:56:00Z">
        <w:r w:rsidR="00585D2B">
          <w:t>S</w:t>
        </w:r>
      </w:ins>
      <w:ins w:id="1317" w:author="CCCCC" w:date="2017-06-09T19:51:00Z">
        <w:r>
          <w:t>es valeurs possible</w:t>
        </w:r>
      </w:ins>
      <w:ins w:id="1318" w:author="CCCCC" w:date="2017-06-09T19:56:00Z">
        <w:r w:rsidR="00585D2B">
          <w:t>s</w:t>
        </w:r>
      </w:ins>
      <w:ins w:id="1319" w:author="CCCCC" w:date="2017-06-09T19:51:00Z">
        <w:r>
          <w:t xml:space="preserve"> sont « </w:t>
        </w:r>
        <w:del w:id="1320" w:author="Cédric" w:date="2017-06-21T14:39:00Z">
          <w:r w:rsidDel="00A22295">
            <w:delText>h</w:delText>
          </w:r>
        </w:del>
      </w:ins>
      <w:ins w:id="1321" w:author="Cédric" w:date="2017-06-21T14:39:00Z">
        <w:r w:rsidR="00A22295">
          <w:t>H</w:t>
        </w:r>
      </w:ins>
      <w:ins w:id="1322" w:author="CCCCC" w:date="2017-06-09T19:51:00Z">
        <w:r>
          <w:t>alted » (éteinte) ou</w:t>
        </w:r>
      </w:ins>
      <w:ins w:id="1323" w:author="CCCCC" w:date="2017-06-09T19:53:00Z">
        <w:r>
          <w:t xml:space="preserve"> </w:t>
        </w:r>
      </w:ins>
      <w:ins w:id="1324" w:author="CCCCC" w:date="2017-06-09T19:51:00Z">
        <w:r>
          <w:t xml:space="preserve">« Running » (allumé). </w:t>
        </w:r>
      </w:ins>
      <w:ins w:id="1325" w:author="CCCCC" w:date="2017-06-09T19:53:00Z">
        <w:r>
          <w:t xml:space="preserve">Un hôte contient aussi un champs </w:t>
        </w:r>
      </w:ins>
      <w:ins w:id="1326" w:author="CCCCC" w:date="2017-06-09T21:20:00Z">
        <w:r w:rsidR="00386330">
          <w:t>« enable »</w:t>
        </w:r>
      </w:ins>
      <w:ins w:id="1327" w:author="CCCCC" w:date="2017-06-09T21:22:00Z">
        <w:r w:rsidR="00386330">
          <w:t xml:space="preserve"> qui est un booléen</w:t>
        </w:r>
      </w:ins>
      <w:ins w:id="1328" w:author="CCCCC" w:date="2017-06-09T21:20:00Z">
        <w:r w:rsidR="00386330">
          <w:t xml:space="preserve"> qui définit s’il est disponible</w:t>
        </w:r>
      </w:ins>
      <w:ins w:id="1329" w:author="CCCCC" w:date="2017-06-09T21:51:00Z">
        <w:r w:rsidR="00CF2AA4">
          <w:t>, ainsi qu’un champ</w:t>
        </w:r>
        <w:del w:id="1330" w:author="Cédric" w:date="2017-06-21T14:41:00Z">
          <w:r w:rsidR="00CF2AA4" w:rsidDel="00A22295">
            <w:delText>s</w:delText>
          </w:r>
        </w:del>
        <w:r w:rsidR="00CF2AA4">
          <w:t xml:space="preserve"> « current_operations » qui est</w:t>
        </w:r>
      </w:ins>
      <w:ins w:id="1331" w:author="Cédric" w:date="2017-06-21T14:39:00Z">
        <w:r w:rsidR="00A22295">
          <w:t xml:space="preserve"> un</w:t>
        </w:r>
      </w:ins>
      <w:ins w:id="1332" w:author="CCCCC" w:date="2017-06-09T21:51:00Z">
        <w:r w:rsidR="00CF2AA4">
          <w:t xml:space="preserve"> tableau de chaines de caractères représentant des opérations en court d</w:t>
        </w:r>
      </w:ins>
      <w:ins w:id="1333" w:author="CCCCC" w:date="2017-06-09T21:52:00Z">
        <w:r w:rsidR="00CF2AA4">
          <w:t>’exécution</w:t>
        </w:r>
      </w:ins>
      <w:ins w:id="1334" w:author="CCCCC" w:date="2017-06-09T19:54:00Z">
        <w:r>
          <w:t>. On définit qu’un hôte</w:t>
        </w:r>
      </w:ins>
      <w:ins w:id="1335" w:author="CCCCC" w:date="2017-06-09T19:55:00Z">
        <w:r>
          <w:t xml:space="preserve"> est indisponible s’</w:t>
        </w:r>
        <w:r w:rsidR="0088294D">
          <w:t>il est allumé,</w:t>
        </w:r>
        <w:r>
          <w:t xml:space="preserve"> </w:t>
        </w:r>
      </w:ins>
      <w:ins w:id="1336" w:author="CCCCC" w:date="2017-06-09T21:22:00Z">
        <w:r w:rsidR="00386330">
          <w:t xml:space="preserve">que </w:t>
        </w:r>
      </w:ins>
      <w:ins w:id="1337" w:author="CCCCC" w:date="2017-06-09T19:55:00Z">
        <w:r w:rsidR="00386330">
          <w:t xml:space="preserve">son champs </w:t>
        </w:r>
      </w:ins>
      <w:ins w:id="1338" w:author="CCCCC" w:date="2017-06-09T21:22:00Z">
        <w:r w:rsidR="00386330">
          <w:t>« </w:t>
        </w:r>
      </w:ins>
      <w:ins w:id="1339" w:author="CCCCC" w:date="2017-06-09T19:55:00Z">
        <w:r w:rsidR="00386330">
          <w:t>enable</w:t>
        </w:r>
      </w:ins>
      <w:ins w:id="1340" w:author="CCCCC" w:date="2017-06-09T21:22:00Z">
        <w:r w:rsidR="00386330">
          <w:t> »</w:t>
        </w:r>
      </w:ins>
      <w:ins w:id="1341" w:author="CCCCC" w:date="2017-06-09T19:55:00Z">
        <w:r w:rsidR="00386330">
          <w:t xml:space="preserve"> est à </w:t>
        </w:r>
      </w:ins>
      <w:ins w:id="1342" w:author="CCCCC" w:date="2017-06-09T21:22:00Z">
        <w:r w:rsidR="00386330">
          <w:t>« false »</w:t>
        </w:r>
      </w:ins>
      <w:ins w:id="1343" w:author="CCCCC" w:date="2017-06-09T21:50:00Z">
        <w:r w:rsidR="0088294D">
          <w:t xml:space="preserve"> et qu</w:t>
        </w:r>
      </w:ins>
      <w:ins w:id="1344" w:author="CCCCC" w:date="2017-06-09T21:53:00Z">
        <w:r w:rsidR="00CF2AA4">
          <w:t>’auc</w:t>
        </w:r>
      </w:ins>
      <w:ins w:id="1345" w:author="CCCCC" w:date="2017-06-09T21:50:00Z">
        <w:r w:rsidR="0088294D">
          <w:t>une o</w:t>
        </w:r>
      </w:ins>
      <w:ins w:id="1346" w:author="CCCCC" w:date="2017-06-09T21:52:00Z">
        <w:r w:rsidR="00CF2AA4">
          <w:t>p</w:t>
        </w:r>
      </w:ins>
      <w:ins w:id="1347" w:author="CCCCC" w:date="2017-06-09T21:50:00Z">
        <w:r w:rsidR="0088294D">
          <w:t>ération</w:t>
        </w:r>
      </w:ins>
      <w:ins w:id="1348" w:author="CCCCC" w:date="2017-06-09T21:53:00Z">
        <w:r w:rsidR="00CF2AA4">
          <w:t xml:space="preserve"> n’est en court</w:t>
        </w:r>
      </w:ins>
      <w:ins w:id="1349" w:author="CCCCC" w:date="2017-06-09T21:22:00Z">
        <w:r w:rsidR="00386330">
          <w:t>.</w:t>
        </w:r>
      </w:ins>
    </w:p>
    <w:p w14:paraId="3674D131" w14:textId="77777777" w:rsidR="005A1737" w:rsidRDefault="00D72ADE">
      <w:pPr>
        <w:rPr>
          <w:ins w:id="1350" w:author="CCCCC" w:date="2017-06-09T21:54:00Z"/>
          <w:noProof/>
          <w:lang w:eastAsia="fr-FR" w:bidi="ar-SA"/>
        </w:rPr>
        <w:pPrChange w:id="1351" w:author="CCCCC" w:date="2017-06-09T19:10:00Z">
          <w:pPr>
            <w:pStyle w:val="ListParagraph"/>
          </w:pPr>
        </w:pPrChange>
      </w:pPr>
      <w:ins w:id="1352" w:author="Cédric" w:date="2017-06-22T13:07:00Z">
        <w:r>
          <w:rPr>
            <w:noProof/>
            <w:lang w:eastAsia="fr-FR" w:bidi="ar-SA"/>
          </w:rPr>
          <w:drawing>
            <wp:anchor distT="0" distB="0" distL="114300" distR="114300" simplePos="0" relativeHeight="251632128" behindDoc="0" locked="0" layoutInCell="1" allowOverlap="1" wp14:anchorId="09BA5595" wp14:editId="4A63A5C4">
              <wp:simplePos x="0" y="0"/>
              <wp:positionH relativeFrom="margin">
                <wp:posOffset>1270635</wp:posOffset>
              </wp:positionH>
              <wp:positionV relativeFrom="paragraph">
                <wp:posOffset>627380</wp:posOffset>
              </wp:positionV>
              <wp:extent cx="3554730" cy="755015"/>
              <wp:effectExtent l="1905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54730" cy="755015"/>
                      </a:xfrm>
                      <a:prstGeom prst="rect">
                        <a:avLst/>
                      </a:prstGeom>
                    </pic:spPr>
                  </pic:pic>
                </a:graphicData>
              </a:graphic>
            </wp:anchor>
          </w:drawing>
        </w:r>
      </w:ins>
      <w:ins w:id="1353" w:author="Cédric" w:date="2017-06-22T12:02:00Z">
        <w:r w:rsidR="00E54A28">
          <w:rPr>
            <w:noProof/>
          </w:rPr>
          <w:pict w14:anchorId="4B1D3B26">
            <v:shape id="_x0000_s1060" type="#_x0000_t202" style="position:absolute;left:0;text-align:left;margin-left:89.45pt;margin-top:117.15pt;width:297.35pt;height:.05pt;z-index:251699712;mso-position-horizontal-relative:text;mso-position-vertical-relative:text" stroked="f">
              <v:textbox style="mso-fit-shape-to-text:t" inset="0,0,0,0">
                <w:txbxContent>
                  <w:p w14:paraId="6C3A637C" w14:textId="77777777" w:rsidR="00E54A28" w:rsidRPr="00AA6243" w:rsidRDefault="00E54A28">
                    <w:pPr>
                      <w:pStyle w:val="Caption"/>
                      <w:rPr>
                        <w:noProof/>
                      </w:rPr>
                      <w:pPrChange w:id="1354" w:author="Cédric" w:date="2017-06-22T12:02:00Z">
                        <w:pPr/>
                      </w:pPrChange>
                    </w:pPr>
                    <w:ins w:id="1355" w:author="Cédric" w:date="2017-06-22T12:02:00Z">
                      <w:r>
                        <w:t xml:space="preserve">Figure </w:t>
                      </w:r>
                      <w:r>
                        <w:fldChar w:fldCharType="begin"/>
                      </w:r>
                      <w:r>
                        <w:instrText xml:space="preserve"> SEQ Figure \* ARABIC </w:instrText>
                      </w:r>
                    </w:ins>
                    <w:r>
                      <w:fldChar w:fldCharType="separate"/>
                    </w:r>
                    <w:ins w:id="1356" w:author="Cédric" w:date="2017-06-22T16:58:00Z">
                      <w:r>
                        <w:rPr>
                          <w:noProof/>
                        </w:rPr>
                        <w:t>13</w:t>
                      </w:r>
                    </w:ins>
                    <w:ins w:id="1357" w:author="Cédric" w:date="2017-06-22T12:02:00Z">
                      <w:r>
                        <w:fldChar w:fldCharType="end"/>
                      </w:r>
                    </w:ins>
                    <w:ins w:id="1358" w:author="Cédric" w:date="2017-06-22T13:07:00Z">
                      <w:r>
                        <w:t xml:space="preserve"> Condition d'affichage de l’icône représenta</w:t>
                      </w:r>
                    </w:ins>
                    <w:ins w:id="1359" w:author="Cédric" w:date="2017-06-22T13:08:00Z">
                      <w:r>
                        <w:t>nt l’état d’un hôte</w:t>
                      </w:r>
                    </w:ins>
                  </w:p>
                </w:txbxContent>
              </v:textbox>
              <w10:wrap type="topAndBottom"/>
            </v:shape>
          </w:pict>
        </w:r>
      </w:ins>
      <w:ins w:id="1360" w:author="CCCCC" w:date="2017-06-09T21:23:00Z">
        <w:r w:rsidR="00386330">
          <w:t xml:space="preserve">Concernant le point, celui-ci est définit </w:t>
        </w:r>
      </w:ins>
      <w:ins w:id="1361" w:author="CCCCC" w:date="2017-06-09T21:24:00Z">
        <w:r w:rsidR="00386330">
          <w:t xml:space="preserve">par le composant HostItem qui se situe </w:t>
        </w:r>
      </w:ins>
      <w:ins w:id="1362" w:author="CCCCC" w:date="2017-06-09T21:23:00Z">
        <w:r w:rsidR="00386330">
          <w:t xml:space="preserve">dans le fichier </w:t>
        </w:r>
      </w:ins>
      <w:ins w:id="1363" w:author="Cédric" w:date="2017-06-21T14:42:00Z">
        <w:r w:rsidR="00A22295">
          <w:t>« </w:t>
        </w:r>
      </w:ins>
      <w:ins w:id="1364" w:author="CCCCC" w:date="2017-06-09T21:24:00Z">
        <w:r w:rsidR="00386330">
          <w:t>src/xo-app/home/host-item.js</w:t>
        </w:r>
      </w:ins>
      <w:ins w:id="1365" w:author="Cédric" w:date="2017-06-21T14:42:00Z">
        <w:r w:rsidR="00A22295">
          <w:t> »</w:t>
        </w:r>
      </w:ins>
      <w:ins w:id="1366" w:author="CCCCC" w:date="2017-06-09T21:25:00Z">
        <w:r w:rsidR="00386330">
          <w:t xml:space="preserve">. Il définit une ligne </w:t>
        </w:r>
      </w:ins>
      <w:ins w:id="1367" w:author="CCCCC" w:date="2017-06-09T21:26:00Z">
        <w:r w:rsidR="00386330">
          <w:t xml:space="preserve">représentant un hôte </w:t>
        </w:r>
      </w:ins>
      <w:ins w:id="1368" w:author="CCCCC" w:date="2017-06-09T21:25:00Z">
        <w:r w:rsidR="00386330">
          <w:t>dans le tableau</w:t>
        </w:r>
      </w:ins>
      <w:ins w:id="1369" w:author="CCCCC" w:date="2017-06-09T21:26:00Z">
        <w:r w:rsidR="00386330">
          <w:t xml:space="preserve"> présent sur la capture d’écran ci-dessus.</w:t>
        </w:r>
      </w:ins>
      <w:ins w:id="1370" w:author="CCCCC" w:date="2017-06-09T21:46:00Z">
        <w:r w:rsidR="0088294D" w:rsidRPr="0088294D">
          <w:rPr>
            <w:noProof/>
            <w:lang w:eastAsia="fr-FR" w:bidi="ar-SA"/>
          </w:rPr>
          <w:t xml:space="preserve"> </w:t>
        </w:r>
      </w:ins>
      <w:ins w:id="1371" w:author="CCCCC" w:date="2017-06-09T21:47:00Z">
        <w:r w:rsidR="0088294D">
          <w:rPr>
            <w:noProof/>
            <w:lang w:eastAsia="fr-FR" w:bidi="ar-SA"/>
          </w:rPr>
          <w:t xml:space="preserve">Sa fonction « render » contient </w:t>
        </w:r>
        <w:del w:id="1372" w:author="Cédric" w:date="2017-06-21T14:43:00Z">
          <w:r w:rsidR="0088294D" w:rsidDel="00A22295">
            <w:rPr>
              <w:noProof/>
              <w:lang w:eastAsia="fr-FR" w:bidi="ar-SA"/>
            </w:rPr>
            <w:delText>le contenant à l</w:delText>
          </w:r>
        </w:del>
      </w:ins>
      <w:ins w:id="1373" w:author="CCCCC" w:date="2017-06-09T21:49:00Z">
        <w:del w:id="1374" w:author="Cédric" w:date="2017-06-21T14:43:00Z">
          <w:r w:rsidR="0088294D" w:rsidDel="00A22295">
            <w:rPr>
              <w:noProof/>
              <w:lang w:eastAsia="fr-FR" w:bidi="ar-SA"/>
            </w:rPr>
            <w:delText xml:space="preserve">’origine </w:delText>
          </w:r>
        </w:del>
        <w:r w:rsidR="0088294D">
          <w:rPr>
            <w:noProof/>
            <w:lang w:eastAsia="fr-FR" w:bidi="ar-SA"/>
          </w:rPr>
          <w:t>le code suivant :</w:t>
        </w:r>
      </w:ins>
    </w:p>
    <w:p w14:paraId="3A8A26A8" w14:textId="77777777" w:rsidR="005A1737" w:rsidRDefault="00CF2AA4">
      <w:pPr>
        <w:rPr>
          <w:ins w:id="1375" w:author="CCCCC" w:date="2017-06-09T23:35:00Z"/>
          <w:noProof/>
          <w:lang w:eastAsia="fr-FR" w:bidi="ar-SA"/>
        </w:rPr>
        <w:pPrChange w:id="1376" w:author="CCCCC" w:date="2017-06-09T19:10:00Z">
          <w:pPr>
            <w:pStyle w:val="ListParagraph"/>
          </w:pPr>
        </w:pPrChange>
      </w:pPr>
      <w:ins w:id="1377" w:author="CCCCC" w:date="2017-06-09T21:54:00Z">
        <w:r>
          <w:rPr>
            <w:noProof/>
            <w:lang w:eastAsia="fr-FR" w:bidi="ar-SA"/>
          </w:rPr>
          <w:t>Le point est représent</w:t>
        </w:r>
        <w:del w:id="1378" w:author="Cédric" w:date="2017-06-21T14:44:00Z">
          <w:r w:rsidDel="00A22295">
            <w:rPr>
              <w:noProof/>
              <w:lang w:eastAsia="fr-FR" w:bidi="ar-SA"/>
            </w:rPr>
            <w:delText>e</w:delText>
          </w:r>
        </w:del>
      </w:ins>
      <w:ins w:id="1379" w:author="Cédric" w:date="2017-06-21T14:44:00Z">
        <w:r w:rsidR="00A22295">
          <w:rPr>
            <w:noProof/>
            <w:lang w:eastAsia="fr-FR" w:bidi="ar-SA"/>
          </w:rPr>
          <w:t>é</w:t>
        </w:r>
      </w:ins>
      <w:ins w:id="1380" w:author="CCCCC" w:date="2017-06-09T21:54:00Z">
        <w:r>
          <w:rPr>
            <w:noProof/>
            <w:lang w:eastAsia="fr-FR" w:bidi="ar-SA"/>
          </w:rPr>
          <w:t xml:space="preserve"> par le composant </w:t>
        </w:r>
      </w:ins>
      <w:ins w:id="1381" w:author="CCCCC" w:date="2017-06-09T21:55:00Z">
        <w:r>
          <w:rPr>
            <w:noProof/>
            <w:lang w:eastAsia="fr-FR" w:bidi="ar-SA"/>
          </w:rPr>
          <w:t>« </w:t>
        </w:r>
      </w:ins>
      <w:ins w:id="1382" w:author="CCCCC" w:date="2017-06-09T21:54:00Z">
        <w:r>
          <w:rPr>
            <w:noProof/>
            <w:lang w:eastAsia="fr-FR" w:bidi="ar-SA"/>
          </w:rPr>
          <w:t>Icon</w:t>
        </w:r>
      </w:ins>
      <w:ins w:id="1383" w:author="CCCCC" w:date="2017-06-09T21:55:00Z">
        <w:r>
          <w:rPr>
            <w:noProof/>
            <w:lang w:eastAsia="fr-FR" w:bidi="ar-SA"/>
          </w:rPr>
          <w:t xml:space="preserve"> » qui a une propriété icon. </w:t>
        </w:r>
      </w:ins>
      <w:ins w:id="1384" w:author="CCCCC" w:date="2017-06-09T21:56:00Z">
        <w:r>
          <w:rPr>
            <w:noProof/>
            <w:lang w:eastAsia="fr-FR" w:bidi="ar-SA"/>
          </w:rPr>
          <w:t>On passe à cette propriété l</w:t>
        </w:r>
      </w:ins>
      <w:ins w:id="1385" w:author="CCCCC" w:date="2017-06-09T21:57:00Z">
        <w:r>
          <w:rPr>
            <w:noProof/>
            <w:lang w:eastAsia="fr-FR" w:bidi="ar-SA"/>
          </w:rPr>
          <w:t>’état de l’hôte. En fonction de cette valeur, le composant va choisir un style qui va modifier</w:t>
        </w:r>
      </w:ins>
      <w:ins w:id="1386" w:author="CCCCC" w:date="2017-06-09T21:58:00Z">
        <w:r>
          <w:rPr>
            <w:noProof/>
            <w:lang w:eastAsia="fr-FR" w:bidi="ar-SA"/>
          </w:rPr>
          <w:t xml:space="preserve"> la couleur</w:t>
        </w:r>
      </w:ins>
      <w:ins w:id="1387" w:author="CCCCC" w:date="2017-06-09T21:59:00Z">
        <w:r>
          <w:rPr>
            <w:noProof/>
            <w:lang w:eastAsia="fr-FR" w:bidi="ar-SA"/>
          </w:rPr>
          <w:t xml:space="preserve"> du point.</w:t>
        </w:r>
      </w:ins>
      <w:ins w:id="1388" w:author="CCCCC" w:date="2017-06-09T22:00:00Z">
        <w:r>
          <w:rPr>
            <w:noProof/>
            <w:lang w:eastAsia="fr-FR" w:bidi="ar-SA"/>
          </w:rPr>
          <w:t xml:space="preserve"> On peut voir que lorsqu’une opération est en court, </w:t>
        </w:r>
      </w:ins>
      <w:ins w:id="1389" w:author="CCCCC" w:date="2017-06-09T22:01:00Z">
        <w:r w:rsidR="00091876">
          <w:rPr>
            <w:noProof/>
            <w:lang w:eastAsia="fr-FR" w:bidi="ar-SA"/>
          </w:rPr>
          <w:t>un ic</w:t>
        </w:r>
      </w:ins>
      <w:ins w:id="1390" w:author="CCCCC" w:date="2017-06-09T22:02:00Z">
        <w:r w:rsidR="00091876">
          <w:rPr>
            <w:noProof/>
            <w:lang w:eastAsia="fr-FR" w:bidi="ar-SA"/>
          </w:rPr>
          <w:t>ô</w:t>
        </w:r>
      </w:ins>
      <w:ins w:id="1391" w:author="CCCCC" w:date="2017-06-09T22:01:00Z">
        <w:r w:rsidR="00091876">
          <w:rPr>
            <w:noProof/>
            <w:lang w:eastAsia="fr-FR" w:bidi="ar-SA"/>
          </w:rPr>
          <w:t>n</w:t>
        </w:r>
      </w:ins>
      <w:ins w:id="1392" w:author="CCCCC" w:date="2017-06-09T22:02:00Z">
        <w:r w:rsidR="00091876">
          <w:rPr>
            <w:noProof/>
            <w:lang w:eastAsia="fr-FR" w:bidi="ar-SA"/>
          </w:rPr>
          <w:t>e</w:t>
        </w:r>
      </w:ins>
      <w:ins w:id="1393" w:author="CCCCC" w:date="2017-06-09T22:01:00Z">
        <w:r w:rsidR="00091876">
          <w:rPr>
            <w:noProof/>
            <w:lang w:eastAsia="fr-FR" w:bidi="ar-SA"/>
          </w:rPr>
          <w:t xml:space="preserve"> de type « busy » est affiché. Un tel ic</w:t>
        </w:r>
      </w:ins>
      <w:ins w:id="1394" w:author="CCCCC" w:date="2017-06-09T22:02:00Z">
        <w:r w:rsidR="00091876">
          <w:rPr>
            <w:noProof/>
            <w:lang w:eastAsia="fr-FR" w:bidi="ar-SA"/>
          </w:rPr>
          <w:t xml:space="preserve">ône s’affiche bien en orange, mais son appelation ne correspondant pas à l’état d’un hôte indisponible, nous allons utiliser ce composant </w:t>
        </w:r>
      </w:ins>
      <w:ins w:id="1395" w:author="CCCCC" w:date="2017-06-09T22:03:00Z">
        <w:r w:rsidR="00091876">
          <w:rPr>
            <w:noProof/>
            <w:lang w:eastAsia="fr-FR" w:bidi="ar-SA"/>
          </w:rPr>
          <w:t xml:space="preserve">avec son attribut </w:t>
        </w:r>
      </w:ins>
      <w:ins w:id="1396" w:author="CCCCC" w:date="2017-06-09T22:04:00Z">
        <w:r w:rsidR="00091876">
          <w:rPr>
            <w:noProof/>
            <w:lang w:eastAsia="fr-FR" w:bidi="ar-SA"/>
          </w:rPr>
          <w:t xml:space="preserve">« icon » </w:t>
        </w:r>
      </w:ins>
      <w:ins w:id="1397" w:author="CCCCC" w:date="2017-06-09T22:03:00Z">
        <w:r w:rsidR="00091876">
          <w:rPr>
            <w:noProof/>
            <w:lang w:eastAsia="fr-FR" w:bidi="ar-SA"/>
          </w:rPr>
          <w:t xml:space="preserve">à </w:t>
        </w:r>
      </w:ins>
      <w:ins w:id="1398" w:author="CCCCC" w:date="2017-06-09T22:04:00Z">
        <w:r w:rsidR="00091876">
          <w:rPr>
            <w:noProof/>
            <w:lang w:eastAsia="fr-FR" w:bidi="ar-SA"/>
          </w:rPr>
          <w:t>une valeur « disabled »</w:t>
        </w:r>
      </w:ins>
      <w:ins w:id="1399" w:author="CCCCC" w:date="2017-06-09T23:28:00Z">
        <w:r w:rsidR="00ED464C">
          <w:rPr>
            <w:noProof/>
            <w:lang w:eastAsia="fr-FR" w:bidi="ar-SA"/>
          </w:rPr>
          <w:t>.</w:t>
        </w:r>
      </w:ins>
      <w:ins w:id="1400" w:author="CCCCC" w:date="2017-06-09T23:30:00Z">
        <w:r w:rsidR="00ED464C">
          <w:rPr>
            <w:noProof/>
            <w:lang w:eastAsia="fr-FR" w:bidi="ar-SA"/>
          </w:rPr>
          <w:t xml:space="preserve"> C’est dans le fichier </w:t>
        </w:r>
      </w:ins>
      <w:ins w:id="1401" w:author="Cédric" w:date="2017-06-21T14:54:00Z">
        <w:r w:rsidR="00234BCD">
          <w:rPr>
            <w:noProof/>
            <w:lang w:eastAsia="fr-FR" w:bidi="ar-SA"/>
          </w:rPr>
          <w:t>« </w:t>
        </w:r>
      </w:ins>
      <w:ins w:id="1402" w:author="CCCCC" w:date="2017-06-09T23:30:00Z">
        <w:r w:rsidR="00ED464C">
          <w:rPr>
            <w:noProof/>
            <w:lang w:eastAsia="fr-FR" w:bidi="ar-SA"/>
          </w:rPr>
          <w:t>icons.</w:t>
        </w:r>
      </w:ins>
      <w:ins w:id="1403" w:author="CCCCC" w:date="2017-06-09T23:31:00Z">
        <w:r w:rsidR="00ED464C">
          <w:rPr>
            <w:noProof/>
            <w:lang w:eastAsia="fr-FR" w:bidi="ar-SA"/>
          </w:rPr>
          <w:t>scss</w:t>
        </w:r>
      </w:ins>
      <w:ins w:id="1404" w:author="Cédric" w:date="2017-06-21T14:54:00Z">
        <w:r w:rsidR="00234BCD">
          <w:rPr>
            <w:noProof/>
            <w:lang w:eastAsia="fr-FR" w:bidi="ar-SA"/>
          </w:rPr>
          <w:t> »</w:t>
        </w:r>
      </w:ins>
      <w:ins w:id="1405" w:author="CCCCC" w:date="2017-06-09T23:31:00Z">
        <w:r w:rsidR="003E5D3E">
          <w:rPr>
            <w:noProof/>
            <w:lang w:eastAsia="fr-FR" w:bidi="ar-SA"/>
          </w:rPr>
          <w:t xml:space="preserve"> situé dans le dossier xo-app que sont definis les différents </w:t>
        </w:r>
      </w:ins>
      <w:ins w:id="1406" w:author="CCCCC" w:date="2017-06-09T23:34:00Z">
        <w:r w:rsidR="003E5D3E">
          <w:rPr>
            <w:noProof/>
            <w:lang w:eastAsia="fr-FR" w:bidi="ar-SA"/>
          </w:rPr>
          <w:t>style qu’un ic</w:t>
        </w:r>
      </w:ins>
      <w:ins w:id="1407" w:author="Cédric" w:date="2017-06-21T14:45:00Z">
        <w:r w:rsidR="00A22295">
          <w:rPr>
            <w:noProof/>
            <w:lang w:eastAsia="fr-FR" w:bidi="ar-SA"/>
          </w:rPr>
          <w:t>o</w:t>
        </w:r>
      </w:ins>
      <w:ins w:id="1408" w:author="CCCCC" w:date="2017-06-09T23:34:00Z">
        <w:del w:id="1409" w:author="Cédric" w:date="2017-06-21T14:45:00Z">
          <w:r w:rsidR="003E5D3E" w:rsidDel="00A22295">
            <w:rPr>
              <w:noProof/>
              <w:lang w:eastAsia="fr-FR" w:bidi="ar-SA"/>
            </w:rPr>
            <w:delText>ô</w:delText>
          </w:r>
        </w:del>
        <w:r w:rsidR="003E5D3E">
          <w:rPr>
            <w:noProof/>
            <w:lang w:eastAsia="fr-FR" w:bidi="ar-SA"/>
          </w:rPr>
          <w:t>n</w:t>
        </w:r>
        <w:del w:id="1410" w:author="Cédric" w:date="2017-06-21T14:45:00Z">
          <w:r w:rsidR="003E5D3E" w:rsidDel="00F86C2B">
            <w:rPr>
              <w:noProof/>
              <w:lang w:eastAsia="fr-FR" w:bidi="ar-SA"/>
            </w:rPr>
            <w:delText>e</w:delText>
          </w:r>
        </w:del>
        <w:r w:rsidR="003E5D3E">
          <w:rPr>
            <w:noProof/>
            <w:lang w:eastAsia="fr-FR" w:bidi="ar-SA"/>
          </w:rPr>
          <w:t xml:space="preserve"> peut prendre</w:t>
        </w:r>
      </w:ins>
      <w:ins w:id="1411" w:author="CCCCC" w:date="2017-06-09T23:35:00Z">
        <w:r w:rsidR="003E5D3E">
          <w:rPr>
            <w:noProof/>
            <w:lang w:eastAsia="fr-FR" w:bidi="ar-SA"/>
          </w:rPr>
          <w:t>. On y définit donc un style disabled :</w:t>
        </w:r>
      </w:ins>
    </w:p>
    <w:p w14:paraId="60F9DD69" w14:textId="77777777" w:rsidR="005A1737" w:rsidRDefault="00AF1E5D">
      <w:pPr>
        <w:rPr>
          <w:ins w:id="1412" w:author="CCCCC" w:date="2017-06-09T23:45:00Z"/>
        </w:rPr>
        <w:pPrChange w:id="1413" w:author="CCCCC" w:date="2017-06-09T19:10:00Z">
          <w:pPr>
            <w:pStyle w:val="ListParagraph"/>
          </w:pPr>
        </w:pPrChange>
      </w:pPr>
      <w:ins w:id="1414" w:author="Cédric" w:date="2017-06-22T12:00:00Z">
        <w:r>
          <w:rPr>
            <w:noProof/>
            <w:lang w:eastAsia="fr-FR" w:bidi="ar-SA"/>
          </w:rPr>
          <w:drawing>
            <wp:anchor distT="0" distB="0" distL="114300" distR="114300" simplePos="0" relativeHeight="251633152" behindDoc="0" locked="0" layoutInCell="1" allowOverlap="1" wp14:anchorId="3B730895" wp14:editId="6BDB3128">
              <wp:simplePos x="0" y="0"/>
              <wp:positionH relativeFrom="margin">
                <wp:align>left</wp:align>
              </wp:positionH>
              <wp:positionV relativeFrom="paragraph">
                <wp:posOffset>33655</wp:posOffset>
              </wp:positionV>
              <wp:extent cx="1876425" cy="1181100"/>
              <wp:effectExtent l="1905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6425" cy="1181100"/>
                      </a:xfrm>
                      <a:prstGeom prst="rect">
                        <a:avLst/>
                      </a:prstGeom>
                    </pic:spPr>
                  </pic:pic>
                </a:graphicData>
              </a:graphic>
            </wp:anchor>
          </w:drawing>
        </w:r>
      </w:ins>
      <w:ins w:id="1415" w:author="Cédric" w:date="2017-06-22T11:59:00Z">
        <w:r w:rsidR="00E54A28">
          <w:rPr>
            <w:noProof/>
          </w:rPr>
          <w:pict w14:anchorId="3F6B1917">
            <v:shape id="_x0000_s1058" type="#_x0000_t202" style="position:absolute;left:0;text-align:left;margin-left:0;margin-top:97.85pt;width:147.75pt;height:.05pt;z-index:251697664;mso-position-horizontal-relative:text;mso-position-vertical-relative:text" stroked="f">
              <v:textbox style="mso-next-textbox:#_x0000_s1058;mso-fit-shape-to-text:t" inset="0,0,0,0">
                <w:txbxContent>
                  <w:p w14:paraId="16BEEF08" w14:textId="77777777" w:rsidR="00E54A28" w:rsidRPr="009D78E6" w:rsidRDefault="00E54A28">
                    <w:pPr>
                      <w:pStyle w:val="Caption"/>
                      <w:rPr>
                        <w:noProof/>
                      </w:rPr>
                      <w:pPrChange w:id="1416" w:author="Cédric" w:date="2017-06-22T11:59:00Z">
                        <w:pPr/>
                      </w:pPrChange>
                    </w:pPr>
                    <w:ins w:id="1417" w:author="Cédric" w:date="2017-06-22T11:59:00Z">
                      <w:r>
                        <w:t xml:space="preserve">Figure </w:t>
                      </w:r>
                      <w:r>
                        <w:fldChar w:fldCharType="begin"/>
                      </w:r>
                      <w:r>
                        <w:instrText xml:space="preserve"> SEQ Figure \* ARABIC </w:instrText>
                      </w:r>
                    </w:ins>
                    <w:r>
                      <w:fldChar w:fldCharType="separate"/>
                    </w:r>
                    <w:ins w:id="1418" w:author="Cédric" w:date="2017-06-22T16:58:00Z">
                      <w:r>
                        <w:rPr>
                          <w:noProof/>
                        </w:rPr>
                        <w:t>14</w:t>
                      </w:r>
                    </w:ins>
                    <w:ins w:id="1419" w:author="Cédric" w:date="2017-06-22T11:59:00Z">
                      <w:r>
                        <w:fldChar w:fldCharType="end"/>
                      </w:r>
                      <w:r>
                        <w:t xml:space="preserve"> : règles de style</w:t>
                      </w:r>
                      <w:r>
                        <w:rPr>
                          <w:noProof/>
                        </w:rPr>
                        <w:t xml:space="preserve"> s'appliquant dur les icônesde VMs indisponibles</w:t>
                      </w:r>
                    </w:ins>
                  </w:p>
                </w:txbxContent>
              </v:textbox>
              <w10:wrap type="square"/>
            </v:shape>
          </w:pict>
        </w:r>
      </w:ins>
      <w:ins w:id="1420" w:author="CCCCC" w:date="2017-06-09T23:39:00Z">
        <w:r w:rsidR="003E5D3E">
          <w:t>Les règles de style définies se trouve</w:t>
        </w:r>
      </w:ins>
      <w:ins w:id="1421" w:author="Cédric" w:date="2017-06-21T14:45:00Z">
        <w:r w:rsidR="00F86C2B">
          <w:t>nt</w:t>
        </w:r>
      </w:ins>
      <w:ins w:id="1422" w:author="CCCCC" w:date="2017-06-09T23:39:00Z">
        <w:r w:rsidR="003E5D3E">
          <w:t xml:space="preserve"> encapsulées dans une balise nommée </w:t>
        </w:r>
      </w:ins>
      <w:ins w:id="1423" w:author="CCCCC" w:date="2017-06-09T23:40:00Z">
        <w:r w:rsidR="003E5D3E">
          <w:t>« </w:t>
        </w:r>
      </w:ins>
      <w:ins w:id="1424" w:author="CCCCC" w:date="2017-06-09T23:39:00Z">
        <w:r w:rsidR="003E5D3E">
          <w:t>.xo-icon</w:t>
        </w:r>
      </w:ins>
      <w:ins w:id="1425" w:author="CCCCC" w:date="2017-06-09T23:40:00Z">
        <w:r w:rsidR="003E5D3E">
          <w:t> »</w:t>
        </w:r>
      </w:ins>
      <w:ins w:id="1426" w:author="CCCCC" w:date="2017-06-09T23:42:00Z">
        <w:r w:rsidR="00D2744D">
          <w:t>,</w:t>
        </w:r>
      </w:ins>
      <w:ins w:id="1427" w:author="CCCCC" w:date="2017-06-09T23:40:00Z">
        <w:r w:rsidR="003E5D3E">
          <w:t xml:space="preserve"> </w:t>
        </w:r>
      </w:ins>
      <w:ins w:id="1428" w:author="CCCCC" w:date="2017-06-09T23:41:00Z">
        <w:r w:rsidR="003E5D3E">
          <w:t>c</w:t>
        </w:r>
      </w:ins>
      <w:ins w:id="1429" w:author="CCCCC" w:date="2017-06-09T23:40:00Z">
        <w:r w:rsidR="003E5D3E">
          <w:t xml:space="preserve">e qui signifie </w:t>
        </w:r>
      </w:ins>
      <w:ins w:id="1430" w:author="CCCCC" w:date="2017-06-09T23:41:00Z">
        <w:r w:rsidR="003E5D3E">
          <w:t>qu</w:t>
        </w:r>
      </w:ins>
      <w:ins w:id="1431" w:author="CCCCC" w:date="2017-06-09T23:42:00Z">
        <w:r w:rsidR="00D2744D">
          <w:t>e, quand la page HTML sera générée</w:t>
        </w:r>
      </w:ins>
      <w:ins w:id="1432" w:author="CCCCC" w:date="2017-06-09T23:43:00Z">
        <w:r w:rsidR="00D2744D">
          <w:t> </w:t>
        </w:r>
      </w:ins>
      <w:ins w:id="1433" w:author="CCCCC" w:date="2017-06-09T23:42:00Z">
        <w:r w:rsidR="00D2744D">
          <w:t>;</w:t>
        </w:r>
      </w:ins>
      <w:ins w:id="1434" w:author="CCCCC" w:date="2017-06-09T23:43:00Z">
        <w:r w:rsidR="00D2744D">
          <w:t xml:space="preserve"> </w:t>
        </w:r>
      </w:ins>
      <w:ins w:id="1435" w:author="CCCCC" w:date="2017-06-09T23:41:00Z">
        <w:r w:rsidR="003E5D3E">
          <w:t xml:space="preserve">elles s’appliqueront sur </w:t>
        </w:r>
      </w:ins>
      <w:ins w:id="1436" w:author="CCCCC" w:date="2017-06-09T23:42:00Z">
        <w:r w:rsidR="00D2744D">
          <w:t xml:space="preserve">les </w:t>
        </w:r>
      </w:ins>
      <w:ins w:id="1437" w:author="CCCCC" w:date="2017-06-09T23:41:00Z">
        <w:r w:rsidR="003E5D3E">
          <w:t>élément</w:t>
        </w:r>
      </w:ins>
      <w:ins w:id="1438" w:author="CCCCC" w:date="2017-06-09T23:42:00Z">
        <w:r w:rsidR="00D2744D">
          <w:t>s</w:t>
        </w:r>
      </w:ins>
      <w:ins w:id="1439" w:author="CCCCC" w:date="2017-06-09T23:41:00Z">
        <w:r w:rsidR="003E5D3E">
          <w:t xml:space="preserve"> de class</w:t>
        </w:r>
      </w:ins>
      <w:ins w:id="1440" w:author="CCCCC" w:date="2017-06-09T23:42:00Z">
        <w:r w:rsidR="00D2744D">
          <w:t>e</w:t>
        </w:r>
      </w:ins>
      <w:ins w:id="1441" w:author="CCCCC" w:date="2017-06-09T23:41:00Z">
        <w:r w:rsidR="003E5D3E">
          <w:t xml:space="preserve"> « </w:t>
        </w:r>
        <w:r w:rsidR="00D2744D">
          <w:t>xo-icon-disabled ».</w:t>
        </w:r>
      </w:ins>
      <w:ins w:id="1442" w:author="Cédric" w:date="2017-06-21T14:54:00Z">
        <w:r w:rsidR="00234BCD">
          <w:t xml:space="preserve"> Les règles de styles</w:t>
        </w:r>
      </w:ins>
      <w:ins w:id="1443" w:author="Cédric" w:date="2017-06-21T14:56:00Z">
        <w:r w:rsidR="00234BCD">
          <w:t>,</w:t>
        </w:r>
      </w:ins>
      <w:ins w:id="1444" w:author="Cédric" w:date="2017-06-21T14:55:00Z">
        <w:r w:rsidR="00234BCD">
          <w:t xml:space="preserve"> ici</w:t>
        </w:r>
      </w:ins>
      <w:ins w:id="1445" w:author="Cédric" w:date="2017-06-21T14:56:00Z">
        <w:r w:rsidR="00234BCD">
          <w:t>,</w:t>
        </w:r>
      </w:ins>
      <w:ins w:id="1446" w:author="Cédric" w:date="2017-06-21T14:55:00Z">
        <w:r w:rsidR="00234BCD">
          <w:t xml:space="preserve"> sont importées</w:t>
        </w:r>
      </w:ins>
      <w:ins w:id="1447" w:author="CCCCC" w:date="2017-06-09T23:41:00Z">
        <w:del w:id="1448" w:author="Cédric" w:date="2017-06-21T14:54:00Z">
          <w:r w:rsidR="00D2744D" w:rsidDel="00234BCD">
            <w:delText xml:space="preserve"> </w:delText>
          </w:r>
        </w:del>
      </w:ins>
      <w:ins w:id="1449" w:author="CCCCC" w:date="2017-06-09T23:45:00Z">
        <w:del w:id="1450" w:author="Cédric" w:date="2017-06-21T14:54:00Z">
          <w:r w:rsidR="00D2744D" w:rsidDel="00234BCD">
            <w:delText xml:space="preserve"> </w:delText>
          </w:r>
        </w:del>
        <w:del w:id="1451" w:author="Cédric" w:date="2017-06-21T14:53:00Z">
          <w:r w:rsidR="00D2744D" w:rsidDel="00234BCD">
            <w:rPr>
              <w:color w:val="FF0000"/>
            </w:rPr>
            <w:delText>.fa ???</w:delText>
          </w:r>
        </w:del>
      </w:ins>
      <w:ins w:id="1452" w:author="Cédric" w:date="2017-06-21T14:56:00Z">
        <w:r w:rsidR="0068391D">
          <w:t>. Les deux premières viennent d’un package appelé</w:t>
        </w:r>
      </w:ins>
      <w:ins w:id="1453" w:author="Cédric" w:date="2017-06-21T14:57:00Z">
        <w:r w:rsidR="0068391D">
          <w:t xml:space="preserve"> « font-awesome » et la dernière est définit dans le fichier</w:t>
        </w:r>
      </w:ins>
      <w:ins w:id="1454" w:author="Cédric" w:date="2017-06-21T14:58:00Z">
        <w:r w:rsidR="0068391D">
          <w:t xml:space="preserve"> « index.scss » situé à la racine de l’application.</w:t>
        </w:r>
      </w:ins>
    </w:p>
    <w:p w14:paraId="6CAFF1F0" w14:textId="77777777" w:rsidR="005A1737" w:rsidRDefault="00D2744D">
      <w:pPr>
        <w:rPr>
          <w:ins w:id="1455" w:author="Cédric" w:date="2017-06-21T14:59:00Z"/>
        </w:rPr>
        <w:pPrChange w:id="1456" w:author="CCCCC" w:date="2017-06-09T19:10:00Z">
          <w:pPr>
            <w:pStyle w:val="ListParagraph"/>
          </w:pPr>
        </w:pPrChange>
      </w:pPr>
      <w:ins w:id="1457" w:author="CCCCC" w:date="2017-06-09T23:46:00Z">
        <w:r>
          <w:t>Il va ensuite falloir revoir la condition d</w:t>
        </w:r>
      </w:ins>
      <w:ins w:id="1458" w:author="CCCCC" w:date="2017-06-09T23:47:00Z">
        <w:r>
          <w:t xml:space="preserve">’affichage de l’icône « disabled ». </w:t>
        </w:r>
      </w:ins>
      <w:ins w:id="1459" w:author="CCCCC" w:date="2017-06-09T23:48:00Z">
        <w:r>
          <w:t xml:space="preserve">S’il y a des opérations en court, ce cas ne change pas, </w:t>
        </w:r>
        <w:r>
          <w:lastRenderedPageBreak/>
          <w:t>et l’icône « busy » est affiché.</w:t>
        </w:r>
      </w:ins>
      <w:ins w:id="1460" w:author="CCCCC" w:date="2017-06-09T23:50:00Z">
        <w:r>
          <w:t xml:space="preserve"> Sinon, dans le cas où l’h</w:t>
        </w:r>
      </w:ins>
      <w:ins w:id="1461" w:author="CCCCC" w:date="2017-06-09T23:51:00Z">
        <w:r>
          <w:t>ô</w:t>
        </w:r>
      </w:ins>
      <w:ins w:id="1462" w:author="CCCCC" w:date="2017-06-09T23:50:00Z">
        <w:r>
          <w:t>te</w:t>
        </w:r>
      </w:ins>
      <w:ins w:id="1463" w:author="CCCCC" w:date="2017-06-09T23:51:00Z">
        <w:r>
          <w:t xml:space="preserve"> est démarré et qu’il n’est pas disponible, </w:t>
        </w:r>
      </w:ins>
      <w:ins w:id="1464" w:author="CCCCC" w:date="2017-06-09T23:52:00Z">
        <w:r w:rsidR="00F0256C">
          <w:t xml:space="preserve">c’est </w:t>
        </w:r>
      </w:ins>
      <w:ins w:id="1465" w:author="CCCCC" w:date="2017-06-09T23:51:00Z">
        <w:r>
          <w:t>l’icône « disabled »</w:t>
        </w:r>
      </w:ins>
      <w:ins w:id="1466" w:author="CCCCC" w:date="2017-06-09T23:52:00Z">
        <w:r w:rsidR="00F0256C">
          <w:t>, sinon, on affiche l’icône correspondant au champ</w:t>
        </w:r>
        <w:del w:id="1467" w:author="Cédric" w:date="2017-06-21T14:59:00Z">
          <w:r w:rsidR="00F0256C" w:rsidDel="0068391D">
            <w:delText>s</w:delText>
          </w:r>
        </w:del>
        <w:r w:rsidR="00F0256C">
          <w:t xml:space="preserve"> « power_state ». Ce qui donne le code suivant :</w:t>
        </w:r>
      </w:ins>
    </w:p>
    <w:p w14:paraId="34E17A80" w14:textId="77777777" w:rsidR="005A1737" w:rsidRDefault="005A1737">
      <w:pPr>
        <w:rPr>
          <w:ins w:id="1468" w:author="CCCCC" w:date="2017-06-09T23:53:00Z"/>
        </w:rPr>
        <w:pPrChange w:id="1469" w:author="CCCCC" w:date="2017-06-09T19:10:00Z">
          <w:pPr>
            <w:pStyle w:val="ListParagraph"/>
          </w:pPr>
        </w:pPrChange>
      </w:pPr>
    </w:p>
    <w:p w14:paraId="49255325" w14:textId="59019014" w:rsidR="005A1737" w:rsidRDefault="00E54A28">
      <w:pPr>
        <w:rPr>
          <w:ins w:id="1470" w:author="CCCCC" w:date="2017-06-09T23:59:00Z"/>
          <w:del w:id="1471" w:author="Cédric" w:date="2017-06-21T15:01:00Z"/>
        </w:rPr>
        <w:pPrChange w:id="1472" w:author="CCCCC" w:date="2017-06-09T19:10:00Z">
          <w:pPr>
            <w:pStyle w:val="ListParagraph"/>
          </w:pPr>
        </w:pPrChange>
      </w:pPr>
      <w:ins w:id="1473" w:author="Cédric" w:date="2017-06-22T12:01:00Z">
        <w:r>
          <w:rPr>
            <w:noProof/>
          </w:rPr>
          <w:pict w14:anchorId="0AAE4E8A">
            <v:shape id="_x0000_s1059" type="#_x0000_t202" style="position:absolute;left:0;text-align:left;margin-left:89.45pt;margin-top:78.8pt;width:309.55pt;height:.05pt;z-index:251698688" stroked="f">
              <v:textbox style="mso-fit-shape-to-text:t" inset="0,0,0,0">
                <w:txbxContent>
                  <w:p w14:paraId="263DAD05" w14:textId="77777777" w:rsidR="00E54A28" w:rsidRPr="00C87E05" w:rsidRDefault="00E54A28">
                    <w:pPr>
                      <w:pStyle w:val="Caption"/>
                      <w:rPr>
                        <w:noProof/>
                      </w:rPr>
                      <w:pPrChange w:id="1474" w:author="Cédric" w:date="2017-06-22T12:01:00Z">
                        <w:pPr/>
                      </w:pPrChange>
                    </w:pPr>
                    <w:ins w:id="1475" w:author="Cédric" w:date="2017-06-22T12:01:00Z">
                      <w:r>
                        <w:t xml:space="preserve">Figure </w:t>
                      </w:r>
                      <w:r>
                        <w:fldChar w:fldCharType="begin"/>
                      </w:r>
                      <w:r>
                        <w:instrText xml:space="preserve"> SEQ Figure \* ARABIC </w:instrText>
                      </w:r>
                    </w:ins>
                    <w:r>
                      <w:fldChar w:fldCharType="separate"/>
                    </w:r>
                    <w:ins w:id="1476" w:author="Cédric" w:date="2017-06-22T16:58:00Z">
                      <w:r>
                        <w:rPr>
                          <w:noProof/>
                        </w:rPr>
                        <w:t>15</w:t>
                      </w:r>
                    </w:ins>
                    <w:ins w:id="1477" w:author="Cédric" w:date="2017-06-22T12:01:00Z">
                      <w:r>
                        <w:fldChar w:fldCharType="end"/>
                      </w:r>
                      <w:r>
                        <w:t> : Condition d'affichage d'un icône "disabled"</w:t>
                      </w:r>
                    </w:ins>
                  </w:p>
                </w:txbxContent>
              </v:textbox>
              <w10:wrap type="topAndBottom"/>
            </v:shape>
          </w:pict>
        </w:r>
      </w:ins>
      <w:ins w:id="1478" w:author="Cédric" w:date="2017-06-21T14:59:00Z">
        <w:r w:rsidR="005A1737">
          <w:rPr>
            <w:noProof/>
            <w:lang w:eastAsia="fr-FR" w:bidi="ar-SA"/>
            <w:rPrChange w:id="147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1104" behindDoc="0" locked="0" layoutInCell="1" allowOverlap="1" wp14:anchorId="5C07CD09" wp14:editId="52F9CD62">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31285" cy="1163955"/>
                      </a:xfrm>
                      <a:prstGeom prst="rect">
                        <a:avLst/>
                      </a:prstGeom>
                    </pic:spPr>
                  </pic:pic>
                </a:graphicData>
              </a:graphic>
            </wp:anchor>
          </w:drawing>
        </w:r>
      </w:ins>
      <w:ins w:id="1480" w:author="CCCCC" w:date="2017-06-09T23:54:00Z">
        <w:r w:rsidR="00F0256C">
          <w:t xml:space="preserve">Pour ce qui est de l’icône présent dans la vue </w:t>
        </w:r>
        <w:del w:id="1481" w:author="Cédric" w:date="2017-06-21T14:59:00Z">
          <w:r w:rsidR="00F0256C" w:rsidDel="00D727ED">
            <w:delText>détaille</w:delText>
          </w:r>
        </w:del>
      </w:ins>
      <w:ins w:id="1482" w:author="Cédric" w:date="2017-06-21T14:59:00Z">
        <w:r w:rsidR="00D727ED">
          <w:t>générale</w:t>
        </w:r>
      </w:ins>
      <w:ins w:id="1483" w:author="CCCCC" w:date="2017-06-09T23:54:00Z">
        <w:r w:rsidR="00F0256C">
          <w:t xml:space="preserve"> de l’hôte, il définit dans </w:t>
        </w:r>
      </w:ins>
      <w:ins w:id="1484" w:author="CCCCC" w:date="2017-06-09T23:55:00Z">
        <w:r w:rsidR="00F0256C">
          <w:t xml:space="preserve">le composant </w:t>
        </w:r>
        <w:del w:id="1485" w:author="Cédric" w:date="2017-06-21T15:00:00Z">
          <w:r w:rsidR="00F0256C" w:rsidDel="00D727ED">
            <w:delText>« </w:delText>
          </w:r>
        </w:del>
        <w:r w:rsidR="00F0256C">
          <w:t>Host</w:t>
        </w:r>
        <w:del w:id="1486" w:author="Cédric" w:date="2017-06-21T15:00:00Z">
          <w:r w:rsidR="00F0256C" w:rsidDel="00D727ED">
            <w:delText> »</w:delText>
          </w:r>
        </w:del>
        <w:r w:rsidR="00F0256C">
          <w:t xml:space="preserve"> du </w:t>
        </w:r>
      </w:ins>
      <w:ins w:id="1487" w:author="CCCCC" w:date="2017-06-09T23:54:00Z">
        <w:r w:rsidR="00F0256C">
          <w:t xml:space="preserve">fichier </w:t>
        </w:r>
      </w:ins>
      <w:ins w:id="1488" w:author="Cédric" w:date="2017-06-21T15:00:00Z">
        <w:r w:rsidR="00D727ED">
          <w:t>« </w:t>
        </w:r>
      </w:ins>
      <w:ins w:id="1489" w:author="CCCCC" w:date="2017-06-09T23:55:00Z">
        <w:r w:rsidR="00F0256C">
          <w:t>src/xo-app/host/</w:t>
        </w:r>
      </w:ins>
      <w:ins w:id="1490" w:author="CCCCC" w:date="2017-06-09T23:54:00Z">
        <w:r w:rsidR="00F0256C">
          <w:t>index.js</w:t>
        </w:r>
      </w:ins>
      <w:ins w:id="1491" w:author="Cédric" w:date="2017-06-21T15:00:00Z">
        <w:r w:rsidR="00D727ED">
          <w:t> »</w:t>
        </w:r>
      </w:ins>
      <w:ins w:id="1492" w:author="CCCCC" w:date="2017-06-09T23:56:00Z">
        <w:r w:rsidR="00F0256C">
          <w:t>.</w:t>
        </w:r>
      </w:ins>
      <w:ins w:id="1493" w:author="CCCCC" w:date="2017-06-09T23:57:00Z">
        <w:r w:rsidR="00F0256C">
          <w:t xml:space="preserve"> Il est défini par une fonction « header » qui renvoie le rendu d</w:t>
        </w:r>
        <w:del w:id="1494" w:author="Cédric" w:date="2017-06-21T15:01:00Z">
          <w:r w:rsidR="00F0256C" w:rsidDel="00D727ED">
            <w:delText xml:space="preserve">u haut </w:delText>
          </w:r>
        </w:del>
      </w:ins>
      <w:ins w:id="1495" w:author="Cédric" w:date="2017-06-21T15:01:00Z">
        <w:r w:rsidR="00D727ED">
          <w:t xml:space="preserve">e l’entête </w:t>
        </w:r>
      </w:ins>
      <w:ins w:id="1496" w:author="CCCCC" w:date="2017-06-09T23:57:00Z">
        <w:r w:rsidR="00F0256C">
          <w:t xml:space="preserve">de la page. </w:t>
        </w:r>
      </w:ins>
      <w:ins w:id="1497" w:author="CCCCC" w:date="2017-06-09T23:59:00Z">
        <w:r w:rsidR="00F0256C">
          <w:t xml:space="preserve">Le composant qui doit être modifié est instancié dans cette fonction. </w:t>
        </w:r>
        <w:r w:rsidR="007366E9">
          <w:t xml:space="preserve">Il </w:t>
        </w:r>
      </w:ins>
      <w:ins w:id="1498" w:author="Cédric" w:date="2017-06-21T15:01:00Z">
        <w:r w:rsidR="00D727ED">
          <w:t xml:space="preserve">est </w:t>
        </w:r>
      </w:ins>
      <w:ins w:id="1499" w:author="CCCCC" w:date="2017-06-09T23:59:00Z">
        <w:r w:rsidR="007366E9">
          <w:t xml:space="preserve">modifié </w:t>
        </w:r>
      </w:ins>
      <w:ins w:id="1500" w:author="CCCCC" w:date="2017-06-10T00:00:00Z">
        <w:r w:rsidR="007366E9">
          <w:t>avec</w:t>
        </w:r>
      </w:ins>
      <w:ins w:id="1501" w:author="CCCCC" w:date="2017-06-09T23:59:00Z">
        <w:r w:rsidR="00F0256C">
          <w:t xml:space="preserve"> la même </w:t>
        </w:r>
      </w:ins>
      <w:ins w:id="1502" w:author="CCCCC" w:date="2017-06-10T00:01:00Z">
        <w:r w:rsidR="007366E9">
          <w:t>condition que préc</w:t>
        </w:r>
      </w:ins>
      <w:ins w:id="1503" w:author="Cédric" w:date="2017-06-21T15:01:00Z">
        <w:r w:rsidR="00D727ED">
          <w:t>éde</w:t>
        </w:r>
      </w:ins>
      <w:ins w:id="1504" w:author="CCCCC" w:date="2017-06-10T00:01:00Z">
        <w:del w:id="1505" w:author="Cédric" w:date="2017-06-21T15:01:00Z">
          <w:r w:rsidR="007366E9" w:rsidDel="00D727ED">
            <w:delText>e</w:delText>
          </w:r>
        </w:del>
        <w:r w:rsidR="007366E9">
          <w:t>mment</w:t>
        </w:r>
      </w:ins>
      <w:ins w:id="1506" w:author="CCCCC" w:date="2017-06-09T23:59:00Z">
        <w:r w:rsidR="00F0256C">
          <w:t>.</w:t>
        </w:r>
      </w:ins>
    </w:p>
    <w:p w14:paraId="37F399B2" w14:textId="77777777" w:rsidR="005A1737" w:rsidRDefault="00D501A2">
      <w:pPr>
        <w:pPrChange w:id="1507" w:author="CCCCC" w:date="2017-06-09T19:10:00Z">
          <w:pPr>
            <w:pStyle w:val="ListParagraph"/>
          </w:pPr>
        </w:pPrChange>
      </w:pPr>
      <w:moveFromRangeStart w:id="1508" w:author="CCCCC" w:date="2017-06-09T19:11:00Z" w:name="move484798818"/>
      <w:moveFrom w:id="1509" w:author="CCCCC" w:date="2017-06-09T19:11:00Z">
        <w:r w:rsidDel="007949FD">
          <w:t>Découverte de XOWeb</w:t>
        </w:r>
      </w:moveFrom>
    </w:p>
    <w:p w14:paraId="175C00AE" w14:textId="77777777" w:rsidR="005A1737" w:rsidRDefault="000D7996">
      <w:pPr>
        <w:pStyle w:val="Heading3"/>
        <w:rPr>
          <w:ins w:id="1510" w:author="CCCCC" w:date="2017-06-10T15:32:00Z"/>
        </w:rPr>
        <w:pPrChange w:id="1511" w:author="CCCCC" w:date="2017-06-11T20:52:00Z">
          <w:pPr>
            <w:pStyle w:val="Heading4"/>
          </w:pPr>
        </w:pPrChange>
      </w:pPr>
      <w:bookmarkStart w:id="1512" w:name="_Toc485912044"/>
      <w:moveFromRangeEnd w:id="1508"/>
      <w:r>
        <w:t>Demander une confirmation quand une mise à jour est faite depuis la vue d'un pool</w:t>
      </w:r>
      <w:bookmarkEnd w:id="1512"/>
    </w:p>
    <w:p w14:paraId="3F92E3D6" w14:textId="77777777" w:rsidR="005A1737" w:rsidRDefault="00FD3415">
      <w:pPr>
        <w:rPr>
          <w:ins w:id="1513" w:author="CCCCC" w:date="2017-06-10T16:12:00Z"/>
        </w:rPr>
        <w:pPrChange w:id="1514" w:author="CCCCC" w:date="2017-06-10T15:32:00Z">
          <w:pPr>
            <w:pStyle w:val="Heading4"/>
          </w:pPr>
        </w:pPrChange>
      </w:pPr>
      <w:ins w:id="1515" w:author="CCCCC" w:date="2017-06-10T15:58:00Z">
        <w:r>
          <w:t>La seconde tâche concernant Xen Orchestra qui m’a été confiée était d</w:t>
        </w:r>
      </w:ins>
      <w:ins w:id="1516" w:author="CCCCC" w:date="2017-06-10T15:59:00Z">
        <w:r>
          <w:t>’afficher un message de mise en garde lorsqu’une mise à jour d’un hôte</w:t>
        </w:r>
      </w:ins>
      <w:ins w:id="1517" w:author="CCCCC" w:date="2017-06-10T16:00:00Z">
        <w:r>
          <w:t xml:space="preserve"> est installée depuis la vue de l’hôte. </w:t>
        </w:r>
      </w:ins>
      <w:ins w:id="1518" w:author="CCCCC" w:date="2017-06-10T16:01:00Z">
        <w:r>
          <w:t xml:space="preserve">Il y a </w:t>
        </w:r>
      </w:ins>
      <w:ins w:id="1519" w:author="CCCCC" w:date="2017-06-10T16:11:00Z">
        <w:r w:rsidR="007107EF">
          <w:t>plusieurs manières de</w:t>
        </w:r>
      </w:ins>
      <w:ins w:id="1520" w:author="CCCCC" w:date="2017-06-10T16:00:00Z">
        <w:r>
          <w:t xml:space="preserve"> mettre à jour un hôte</w:t>
        </w:r>
      </w:ins>
    </w:p>
    <w:p w14:paraId="013B4D4E" w14:textId="77777777" w:rsidR="005A1737" w:rsidRDefault="00A9463A">
      <w:pPr>
        <w:pStyle w:val="ListParagraph"/>
        <w:numPr>
          <w:ilvl w:val="0"/>
          <w:numId w:val="17"/>
        </w:numPr>
        <w:rPr>
          <w:ins w:id="1521" w:author="CCCCC" w:date="2017-06-13T18:18:00Z"/>
        </w:rPr>
        <w:pPrChange w:id="1522" w:author="CCCCC" w:date="2017-06-15T22:49:00Z">
          <w:pPr>
            <w:pStyle w:val="Heading4"/>
          </w:pPr>
        </w:pPrChange>
      </w:pPr>
      <w:ins w:id="1523" w:author="CCCCC" w:date="2017-06-10T16:12:00Z">
        <w:r>
          <w:t>A partir de la vue d’un pool, une mise à jour globale des h</w:t>
        </w:r>
      </w:ins>
      <w:ins w:id="1524" w:author="CCCCC" w:date="2017-06-10T16:13:00Z">
        <w:r>
          <w:t>ôte</w:t>
        </w:r>
      </w:ins>
      <w:ins w:id="1525" w:author="CCCCC" w:date="2017-06-10T16:14:00Z">
        <w:r>
          <w:t>s</w:t>
        </w:r>
      </w:ins>
      <w:ins w:id="1526" w:author="CCCCC" w:date="2017-06-10T16:13:00Z">
        <w:r>
          <w:t xml:space="preserve"> qu’il héberge.</w:t>
        </w:r>
      </w:ins>
      <w:ins w:id="1527" w:author="CCCCC" w:date="2017-06-10T16:14:00Z">
        <w:r>
          <w:t xml:space="preserve"> </w:t>
        </w:r>
      </w:ins>
      <w:ins w:id="1528" w:author="CCCCC" w:date="2017-06-10T16:13:00Z">
        <w:r>
          <w:t>Dans</w:t>
        </w:r>
      </w:ins>
      <w:ins w:id="1529" w:author="CCCCC" w:date="2017-06-10T16:14:00Z">
        <w:r>
          <w:t xml:space="preserve"> ce cas un al</w:t>
        </w:r>
        <w:r w:rsidR="00A92189">
          <w:t>gorithme intelligent est exécuté</w:t>
        </w:r>
        <w:r>
          <w:t xml:space="preserve"> et va </w:t>
        </w:r>
      </w:ins>
      <w:ins w:id="1530" w:author="CCCCC" w:date="2017-06-10T16:15:00Z">
        <w:r>
          <w:t xml:space="preserve">choisir </w:t>
        </w:r>
        <w:del w:id="1531" w:author="Cédric" w:date="2017-06-21T15:02:00Z">
          <w:r w:rsidDel="00F77EBE">
            <w:delText>les mises à jour nécessaire</w:delText>
          </w:r>
        </w:del>
      </w:ins>
      <w:ins w:id="1532" w:author="Cédric" w:date="2017-06-21T15:02:00Z">
        <w:r w:rsidR="00F77EBE">
          <w:t>les mises à jour nécessaires</w:t>
        </w:r>
      </w:ins>
      <w:ins w:id="1533" w:author="CCCCC" w:date="2017-06-10T16:16:00Z">
        <w:r>
          <w:t>.</w:t>
        </w:r>
      </w:ins>
    </w:p>
    <w:p w14:paraId="5B116487" w14:textId="77777777" w:rsidR="005A1737" w:rsidRDefault="00A9463A">
      <w:pPr>
        <w:pStyle w:val="ListParagraph"/>
        <w:numPr>
          <w:ilvl w:val="0"/>
          <w:numId w:val="17"/>
        </w:numPr>
        <w:rPr>
          <w:ins w:id="1534" w:author="CCCCC" w:date="2017-06-10T16:27:00Z"/>
        </w:rPr>
        <w:pPrChange w:id="1535" w:author="CCCCC" w:date="2017-06-10T16:27:00Z">
          <w:pPr>
            <w:pStyle w:val="Heading4"/>
          </w:pPr>
        </w:pPrChange>
      </w:pPr>
      <w:ins w:id="1536" w:author="CCCCC" w:date="2017-06-10T16:15:00Z">
        <w:r>
          <w:t>A partir de la vue d</w:t>
        </w:r>
      </w:ins>
      <w:ins w:id="1537" w:author="CCCCC" w:date="2017-06-10T16:16:00Z">
        <w:r>
          <w:t xml:space="preserve">’un hôte, l’utilisateur peut choisir les mises à jour qu’il veut installer. </w:t>
        </w:r>
      </w:ins>
      <w:ins w:id="1538" w:author="CCCCC" w:date="2017-06-10T16:17:00Z">
        <w:r>
          <w:t xml:space="preserve">Seulement cette méthode peut </w:t>
        </w:r>
        <w:del w:id="1539" w:author="Cédric" w:date="2017-06-21T15:03:00Z">
          <w:r w:rsidDel="00F77EBE">
            <w:delText>entrainer</w:delText>
          </w:r>
        </w:del>
      </w:ins>
      <w:ins w:id="1540" w:author="Cédric" w:date="2017-06-21T15:03:00Z">
        <w:r w:rsidR="00F77EBE">
          <w:t>engendrer</w:t>
        </w:r>
      </w:ins>
      <w:ins w:id="1541" w:author="CCCCC" w:date="2017-06-10T16:17:00Z">
        <w:r>
          <w:t xml:space="preserve"> des conflits. C’est pourquoi il est nécessaire d’en avertir l</w:t>
        </w:r>
      </w:ins>
      <w:ins w:id="1542" w:author="CCCCC" w:date="2017-06-10T16:18:00Z">
        <w:r>
          <w:t>’utilisateur.</w:t>
        </w:r>
      </w:ins>
    </w:p>
    <w:p w14:paraId="454A7BEA" w14:textId="77777777" w:rsidR="005A1737" w:rsidRDefault="00E54A28">
      <w:pPr>
        <w:rPr>
          <w:ins w:id="1543" w:author="CCCCC" w:date="2017-06-10T21:56:00Z"/>
        </w:rPr>
        <w:pPrChange w:id="1544" w:author="CCCCC" w:date="2017-06-10T16:27:00Z">
          <w:pPr>
            <w:pStyle w:val="Heading4"/>
          </w:pPr>
        </w:pPrChange>
      </w:pPr>
      <w:ins w:id="1545" w:author="Cédric" w:date="2017-06-22T12:04:00Z">
        <w:r>
          <w:rPr>
            <w:noProof/>
          </w:rPr>
          <w:pict w14:anchorId="06802F17">
            <v:shape id="_x0000_s1061" type="#_x0000_t202" style="position:absolute;left:0;text-align:left;margin-left:0;margin-top:210pt;width:295.45pt;height:.05pt;z-index:251700736" stroked="f">
              <v:textbox style="mso-fit-shape-to-text:t" inset="0,0,0,0">
                <w:txbxContent>
                  <w:p w14:paraId="14575B33" w14:textId="77777777" w:rsidR="00E54A28" w:rsidRPr="00AC60B6" w:rsidRDefault="00E54A28">
                    <w:pPr>
                      <w:pStyle w:val="Caption"/>
                      <w:rPr>
                        <w:noProof/>
                      </w:rPr>
                      <w:pPrChange w:id="1546" w:author="Cédric" w:date="2017-06-22T12:04:00Z">
                        <w:pPr/>
                      </w:pPrChange>
                    </w:pPr>
                    <w:ins w:id="1547" w:author="Cédric" w:date="2017-06-22T12:04:00Z">
                      <w:r>
                        <w:t xml:space="preserve">Figure </w:t>
                      </w:r>
                    </w:ins>
                    <w:ins w:id="1548" w:author="Cédric" w:date="2017-06-22T12:05:00Z">
                      <w:r>
                        <w:t>31 :</w:t>
                      </w:r>
                    </w:ins>
                    <w:ins w:id="1549" w:author="Cédric" w:date="2017-06-22T12:04:00Z">
                      <w:r>
                        <w:t xml:space="preserve"> Vue de mise à jour d'un hôte</w:t>
                      </w:r>
                    </w:ins>
                  </w:p>
                </w:txbxContent>
              </v:textbox>
              <w10:wrap type="square"/>
            </v:shape>
          </w:pict>
        </w:r>
      </w:ins>
      <w:ins w:id="1550" w:author="CCCCC" w:date="2017-06-13T18:17:00Z">
        <w:r w:rsidR="005A1737">
          <w:rPr>
            <w:noProof/>
            <w:lang w:eastAsia="fr-FR" w:bidi="ar-SA"/>
            <w:rPrChange w:id="1551" w:author="Unknown">
              <w:rPr>
                <w:b w:val="0"/>
                <w:bCs w:val="0"/>
                <w:noProof/>
                <w:sz w:val="26"/>
                <w:szCs w:val="23"/>
                <w:lang w:eastAsia="fr-FR" w:bidi="ar-SA"/>
              </w:rPr>
            </w:rPrChange>
          </w:rPr>
          <w:drawing>
            <wp:anchor distT="0" distB="0" distL="114300" distR="114300" simplePos="0" relativeHeight="251643392" behindDoc="0" locked="0" layoutInCell="1" allowOverlap="1" wp14:anchorId="7E9B4BA2" wp14:editId="5448FA33">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anchor>
          </w:drawing>
        </w:r>
      </w:ins>
      <w:ins w:id="1552" w:author="CCCCC" w:date="2017-06-10T16:32:00Z">
        <w:r w:rsidR="00EB7417">
          <w:t>C’est en appuyant sur un des boutons bleus à droite</w:t>
        </w:r>
      </w:ins>
      <w:ins w:id="1553" w:author="Cédric" w:date="2017-06-21T15:03:00Z">
        <w:r w:rsidR="00F77EBE">
          <w:t xml:space="preserve"> de la vue ci-contre</w:t>
        </w:r>
      </w:ins>
      <w:ins w:id="1554" w:author="CCCCC" w:date="2017-06-10T16:32:00Z">
        <w:r w:rsidR="00EB7417">
          <w:t xml:space="preserve"> que l</w:t>
        </w:r>
      </w:ins>
      <w:ins w:id="1555" w:author="CCCCC" w:date="2017-06-10T16:33:00Z">
        <w:r w:rsidR="00EB7417">
          <w:t xml:space="preserve">’utilisateur peut installer les mises à jour. C’est à ce </w:t>
        </w:r>
      </w:ins>
      <w:ins w:id="1556" w:author="CCCCC" w:date="2017-06-10T16:34:00Z">
        <w:r w:rsidR="00EB7417">
          <w:t>moment-là</w:t>
        </w:r>
      </w:ins>
      <w:ins w:id="1557" w:author="CCCCC" w:date="2017-06-10T16:33:00Z">
        <w:r w:rsidR="00EB7417">
          <w:t xml:space="preserve"> que devra </w:t>
        </w:r>
      </w:ins>
      <w:ins w:id="1558" w:author="CCCCC" w:date="2017-06-10T16:34:00Z">
        <w:r w:rsidR="00EB7417">
          <w:t>apparaître le message. Pour l’afficher, il m</w:t>
        </w:r>
      </w:ins>
      <w:ins w:id="1559" w:author="CCCCC" w:date="2017-06-10T16:35:00Z">
        <w:r w:rsidR="00EB7417">
          <w:t xml:space="preserve">’a été conseillé d’utiliser </w:t>
        </w:r>
      </w:ins>
      <w:ins w:id="1560" w:author="CCCCC" w:date="2017-06-10T21:51:00Z">
        <w:r w:rsidR="009E097B">
          <w:t>un</w:t>
        </w:r>
      </w:ins>
      <w:ins w:id="1561" w:author="CCCCC" w:date="2017-06-10T16:35:00Z">
        <w:r w:rsidR="00EB7417">
          <w:t xml:space="preserve"> composant </w:t>
        </w:r>
      </w:ins>
      <w:ins w:id="1562" w:author="CCCCC" w:date="2017-06-10T21:52:00Z">
        <w:r w:rsidR="009E097B">
          <w:t xml:space="preserve">de type </w:t>
        </w:r>
      </w:ins>
      <w:commentRangeStart w:id="1563"/>
      <w:ins w:id="1564" w:author="CCCCC" w:date="2017-06-10T16:35:00Z">
        <w:r w:rsidR="00EB7417">
          <w:t>Modal</w:t>
        </w:r>
      </w:ins>
      <w:commentRangeEnd w:id="1563"/>
      <w:ins w:id="1565" w:author="CCCCC" w:date="2017-06-10T18:44:00Z">
        <w:r w:rsidR="00844DF8">
          <w:rPr>
            <w:rStyle w:val="CommentReference"/>
            <w:rFonts w:cs="Mangal"/>
          </w:rPr>
          <w:commentReference w:id="1563"/>
        </w:r>
      </w:ins>
      <w:ins w:id="1566" w:author="CCCCC" w:date="2017-06-10T21:49:00Z">
        <w:r w:rsidR="009E097B">
          <w:t>. Ce</w:t>
        </w:r>
      </w:ins>
      <w:ins w:id="1567" w:author="CCCCC" w:date="2017-06-10T21:52:00Z">
        <w:r w:rsidR="009E097B">
          <w:t xml:space="preserve"> type de</w:t>
        </w:r>
      </w:ins>
      <w:ins w:id="1568" w:author="CCCCC" w:date="2017-06-10T21:49:00Z">
        <w:r w:rsidR="009E097B">
          <w:t xml:space="preserve"> composant représente une fenêtre d’information</w:t>
        </w:r>
      </w:ins>
      <w:ins w:id="1569" w:author="CCCCC" w:date="2017-06-10T22:01:00Z">
        <w:r w:rsidR="00AA16F9">
          <w:t>s</w:t>
        </w:r>
      </w:ins>
      <w:ins w:id="1570" w:author="CCCCC" w:date="2017-06-10T21:49:00Z">
        <w:r w:rsidR="009E097B">
          <w:t xml:space="preserve"> qui s’affiche</w:t>
        </w:r>
      </w:ins>
      <w:ins w:id="1571" w:author="CCCCC" w:date="2017-06-10T22:01:00Z">
        <w:r w:rsidR="00AA16F9">
          <w:t xml:space="preserve"> au premier plan</w:t>
        </w:r>
      </w:ins>
      <w:ins w:id="1572" w:author="CCCCC" w:date="2017-06-10T21:49:00Z">
        <w:r w:rsidR="009E097B">
          <w:t>, avec au moins un bouton permettant</w:t>
        </w:r>
      </w:ins>
      <w:ins w:id="1573" w:author="CCCCC" w:date="2017-06-10T21:52:00Z">
        <w:r w:rsidR="009E097B">
          <w:t xml:space="preserve"> de fermer la fenêtre. </w:t>
        </w:r>
      </w:ins>
      <w:ins w:id="1574" w:author="CCCCC" w:date="2017-06-10T21:56:00Z">
        <w:r w:rsidR="00AA16F9">
          <w:t>Dans un premier temps, la</w:t>
        </w:r>
        <w:r w:rsidR="009E097B">
          <w:t xml:space="preserve"> fenêtre devait contenir </w:t>
        </w:r>
      </w:ins>
      <w:ins w:id="1575" w:author="CCCCC" w:date="2017-06-10T21:57:00Z">
        <w:r w:rsidR="009E097B">
          <w:t>deux</w:t>
        </w:r>
      </w:ins>
      <w:ins w:id="1576" w:author="CCCCC" w:date="2017-06-10T21:56:00Z">
        <w:r w:rsidR="009E097B">
          <w:t xml:space="preserve"> boutons</w:t>
        </w:r>
      </w:ins>
      <w:ins w:id="1577" w:author="CCCCC" w:date="2017-06-10T21:57:00Z">
        <w:r w:rsidR="009E097B">
          <w:t> </w:t>
        </w:r>
      </w:ins>
      <w:ins w:id="1578" w:author="CCCCC" w:date="2017-06-10T21:56:00Z">
        <w:r w:rsidR="009E097B">
          <w:t>:</w:t>
        </w:r>
      </w:ins>
      <w:ins w:id="1579" w:author="CCCCC" w:date="2017-06-10T21:57:00Z">
        <w:r w:rsidR="009E097B">
          <w:t xml:space="preserve"> l’un pour effectuer l’installation, et l</w:t>
        </w:r>
      </w:ins>
      <w:ins w:id="1580" w:author="CCCCC" w:date="2017-06-10T21:58:00Z">
        <w:r w:rsidR="009E097B">
          <w:t>’autre pour l’annuler. Le message devait également contenir un lien menant à la vue du pool qui héberge l’hôte</w:t>
        </w:r>
      </w:ins>
      <w:ins w:id="1581" w:author="Cédric" w:date="2017-06-21T15:04:00Z">
        <w:r w:rsidR="00F77EBE">
          <w:t>, ce</w:t>
        </w:r>
      </w:ins>
      <w:ins w:id="1582" w:author="CCCCC" w:date="2017-06-10T21:58:00Z">
        <w:r w:rsidR="009E097B">
          <w:t xml:space="preserve"> pour effectuer la mise à jour globale.</w:t>
        </w:r>
      </w:ins>
      <w:ins w:id="1583" w:author="CCCCC" w:date="2017-06-10T22:02:00Z">
        <w:r w:rsidR="00AA16F9">
          <w:t xml:space="preserve"> Puis dans un second temps, ce lien est devenu un bouton </w:t>
        </w:r>
      </w:ins>
      <w:ins w:id="1584" w:author="CCCCC" w:date="2017-06-10T22:07:00Z">
        <w:r w:rsidR="00AA16F9">
          <w:t xml:space="preserve">intégré au message d’information, </w:t>
        </w:r>
      </w:ins>
      <w:ins w:id="1585" w:author="CCCCC" w:date="2017-06-10T22:02:00Z">
        <w:r w:rsidR="00AA16F9">
          <w:t>pour qu</w:t>
        </w:r>
      </w:ins>
      <w:ins w:id="1586" w:author="CCCCC" w:date="2017-06-10T22:03:00Z">
        <w:r w:rsidR="00AA16F9">
          <w:t xml:space="preserve">e l’utilisateur soit interpelé par celui-ci. Finalement </w:t>
        </w:r>
      </w:ins>
      <w:ins w:id="1587" w:author="CCCCC" w:date="2017-06-10T22:04:00Z">
        <w:r w:rsidR="00AA16F9">
          <w:t>il a été décidé que ce bouton n’avait pas sa place dans cette fenêtre. En effet la logique d</w:t>
        </w:r>
      </w:ins>
      <w:ins w:id="1588" w:author="CCCCC" w:date="2017-06-10T22:05:00Z">
        <w:r w:rsidR="00AA16F9">
          <w:t xml:space="preserve">’une telle fenêtre </w:t>
        </w:r>
      </w:ins>
      <w:ins w:id="1589" w:author="CCCCC" w:date="2017-06-10T22:08:00Z">
        <w:r w:rsidR="00AA16F9">
          <w:t xml:space="preserve">est </w:t>
        </w:r>
      </w:ins>
      <w:ins w:id="1590" w:author="CCCCC" w:date="2017-06-10T22:05:00Z">
        <w:r w:rsidR="00AA16F9">
          <w:t xml:space="preserve">que seulement deux actions </w:t>
        </w:r>
      </w:ins>
      <w:ins w:id="1591" w:author="CCCCC" w:date="2017-06-10T22:07:00Z">
        <w:r w:rsidR="00AA16F9">
          <w:t>soient</w:t>
        </w:r>
      </w:ins>
      <w:ins w:id="1592" w:author="CCCCC" w:date="2017-06-10T22:05:00Z">
        <w:r w:rsidR="00AA16F9">
          <w:t xml:space="preserve"> possible</w:t>
        </w:r>
      </w:ins>
      <w:ins w:id="1593" w:author="Cédric" w:date="2017-06-21T15:04:00Z">
        <w:r w:rsidR="00F77EBE">
          <w:t>s</w:t>
        </w:r>
      </w:ins>
      <w:ins w:id="1594" w:author="CCCCC" w:date="2017-06-10T22:05:00Z">
        <w:r w:rsidR="00AA16F9">
          <w:t> :</w:t>
        </w:r>
      </w:ins>
      <w:ins w:id="1595" w:author="CCCCC" w:date="2017-06-10T22:06:00Z">
        <w:r w:rsidR="00AA16F9">
          <w:t xml:space="preserve"> </w:t>
        </w:r>
      </w:ins>
      <w:ins w:id="1596" w:author="CCCCC" w:date="2017-06-10T22:07:00Z">
        <w:r w:rsidR="00AA16F9">
          <w:t>l’adoption ou le rejet</w:t>
        </w:r>
      </w:ins>
      <w:ins w:id="1597" w:author="CCCCC" w:date="2017-06-10T22:08:00Z">
        <w:r w:rsidR="00AA16F9">
          <w:t xml:space="preserve"> du message proposé.</w:t>
        </w:r>
      </w:ins>
      <w:ins w:id="1598" w:author="CCCCC" w:date="2017-06-10T22:20:00Z">
        <w:r w:rsidR="00A47241">
          <w:t xml:space="preserve"> Dans cette </w:t>
        </w:r>
        <w:r w:rsidR="00A47241">
          <w:lastRenderedPageBreak/>
          <w:t>dernière solution, les labels des boutons devraient indiquer l</w:t>
        </w:r>
      </w:ins>
      <w:ins w:id="1599" w:author="CCCCC" w:date="2017-06-10T22:21:00Z">
        <w:r w:rsidR="00A47241">
          <w:t>’action qui sera effectuée si un clic est effectué dessus.</w:t>
        </w:r>
      </w:ins>
      <w:ins w:id="1600" w:author="CCCCC" w:date="2017-06-11T14:30:00Z">
        <w:r w:rsidR="00152EBE">
          <w:t xml:space="preserve"> Le bouton de validation permettra donc d’installer la mise à jour, et le bouton d’annulation redirigera </w:t>
        </w:r>
      </w:ins>
      <w:ins w:id="1601" w:author="CCCCC" w:date="2017-06-11T14:31:00Z">
        <w:r w:rsidR="00152EBE">
          <w:t>l’utilisateur sur la page de mise à jour du pool.</w:t>
        </w:r>
      </w:ins>
    </w:p>
    <w:p w14:paraId="5580A263" w14:textId="127F4049" w:rsidR="005A1737" w:rsidRDefault="00E54A28">
      <w:pPr>
        <w:rPr>
          <w:ins w:id="1602" w:author="CCCCC" w:date="2017-06-10T16:18:00Z"/>
        </w:rPr>
        <w:pPrChange w:id="1603" w:author="CCCCC" w:date="2017-06-10T16:27:00Z">
          <w:pPr>
            <w:pStyle w:val="Heading4"/>
          </w:pPr>
        </w:pPrChange>
      </w:pPr>
      <w:ins w:id="1604" w:author="Cédric" w:date="2017-06-22T12:06:00Z">
        <w:r>
          <w:rPr>
            <w:noProof/>
          </w:rPr>
          <w:pict w14:anchorId="059E3FBF">
            <v:shape id="_x0000_s1062" type="#_x0000_t202" style="position:absolute;left:0;text-align:left;margin-left:323.8pt;margin-top:326.8pt;width:213.95pt;height:.05pt;z-index:251701760" stroked="f">
              <v:textbox style="mso-fit-shape-to-text:t" inset="0,0,0,0">
                <w:txbxContent>
                  <w:p w14:paraId="5448EBE3" w14:textId="77777777" w:rsidR="00E54A28" w:rsidRPr="007261D6" w:rsidRDefault="00E54A28">
                    <w:pPr>
                      <w:pStyle w:val="Caption"/>
                      <w:rPr>
                        <w:noProof/>
                      </w:rPr>
                      <w:pPrChange w:id="1605" w:author="Cédric" w:date="2017-06-22T12:06:00Z">
                        <w:pPr/>
                      </w:pPrChange>
                    </w:pPr>
                    <w:ins w:id="1606" w:author="Cédric" w:date="2017-06-22T12:06:00Z">
                      <w:r>
                        <w:t>Figure 3</w:t>
                      </w:r>
                    </w:ins>
                    <w:ins w:id="1607" w:author="Cédric" w:date="2017-06-22T13:03:00Z">
                      <w:r>
                        <w:t>2</w:t>
                      </w:r>
                    </w:ins>
                    <w:ins w:id="1608" w:author="Cédric" w:date="2017-06-22T12:06:00Z">
                      <w:r>
                        <w:t xml:space="preserve"> : Fonction confirm</w:t>
                      </w:r>
                    </w:ins>
                  </w:p>
                </w:txbxContent>
              </v:textbox>
              <w10:wrap type="square"/>
            </v:shape>
          </w:pict>
        </w:r>
      </w:ins>
      <w:ins w:id="1609" w:author="CCCCC" w:date="2017-06-11T17:53:00Z">
        <w:r w:rsidR="005A1737">
          <w:rPr>
            <w:noProof/>
            <w:lang w:eastAsia="fr-FR" w:bidi="ar-SA"/>
            <w:rPrChange w:id="1610" w:author="Unknown">
              <w:rPr>
                <w:b w:val="0"/>
                <w:bCs w:val="0"/>
                <w:noProof/>
                <w:sz w:val="26"/>
                <w:szCs w:val="23"/>
                <w:lang w:eastAsia="fr-FR" w:bidi="ar-SA"/>
              </w:rPr>
            </w:rPrChange>
          </w:rPr>
          <w:drawing>
            <wp:anchor distT="0" distB="0" distL="114300" distR="114300" simplePos="0" relativeHeight="251635200" behindDoc="0" locked="0" layoutInCell="1" allowOverlap="1" wp14:anchorId="23004287" wp14:editId="0EB348F4">
              <wp:simplePos x="0" y="0"/>
              <wp:positionH relativeFrom="page">
                <wp:posOffset>4832350</wp:posOffset>
              </wp:positionH>
              <wp:positionV relativeFrom="paragraph">
                <wp:posOffset>461645</wp:posOffset>
              </wp:positionV>
              <wp:extent cx="2717165" cy="363156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7165" cy="3631565"/>
                      </a:xfrm>
                      <a:prstGeom prst="rect">
                        <a:avLst/>
                      </a:prstGeom>
                    </pic:spPr>
                  </pic:pic>
                </a:graphicData>
              </a:graphic>
            </wp:anchor>
          </w:drawing>
        </w:r>
      </w:ins>
      <w:ins w:id="1611" w:author="CCCCC" w:date="2017-06-10T21:53:00Z">
        <w:r w:rsidR="009E097B">
          <w:t xml:space="preserve">Le fichier modal.js situé dans src/common définit </w:t>
        </w:r>
      </w:ins>
      <w:ins w:id="1612" w:author="CCCCC" w:date="2017-06-10T22:25:00Z">
        <w:r w:rsidR="00A47241">
          <w:t>deux</w:t>
        </w:r>
      </w:ins>
      <w:ins w:id="1613" w:author="CCCCC" w:date="2017-06-10T21:53:00Z">
        <w:r w:rsidR="009E097B">
          <w:t xml:space="preserve"> composant</w:t>
        </w:r>
      </w:ins>
      <w:ins w:id="1614" w:author="Cédric" w:date="2017-06-21T15:05:00Z">
        <w:r w:rsidR="00F77EBE">
          <w:t>s</w:t>
        </w:r>
      </w:ins>
      <w:ins w:id="1615" w:author="CCCCC" w:date="2017-06-10T22:25:00Z">
        <w:r w:rsidR="00124B64">
          <w:t>, Confirm et A</w:t>
        </w:r>
        <w:r w:rsidR="00A47241">
          <w:t>lert</w:t>
        </w:r>
      </w:ins>
      <w:ins w:id="1616" w:author="Cédric" w:date="2017-06-21T15:05:00Z">
        <w:r w:rsidR="00F77EBE">
          <w:t>,</w:t>
        </w:r>
      </w:ins>
      <w:ins w:id="1617" w:author="CCCCC" w:date="2017-06-10T21:53:00Z">
        <w:r w:rsidR="009E097B">
          <w:t xml:space="preserve"> de type</w:t>
        </w:r>
      </w:ins>
      <w:ins w:id="1618" w:author="CCCCC" w:date="2017-06-10T22:09:00Z">
        <w:r w:rsidR="00AA16F9">
          <w:t xml:space="preserve"> Modal</w:t>
        </w:r>
        <w:r w:rsidR="003C68AA">
          <w:t xml:space="preserve"> qui utilisent le patron donné par React-Bootstrap</w:t>
        </w:r>
      </w:ins>
      <w:ins w:id="1619" w:author="CCCCC" w:date="2017-06-11T19:56:00Z">
        <w:r w:rsidR="009E26CB">
          <w:rPr>
            <w:rStyle w:val="FootnoteReference"/>
          </w:rPr>
          <w:footnoteReference w:id="10"/>
        </w:r>
      </w:ins>
      <w:ins w:id="1625" w:author="CCCCC" w:date="2017-06-10T21:53:00Z">
        <w:r w:rsidR="009E097B">
          <w:t xml:space="preserve">. </w:t>
        </w:r>
      </w:ins>
      <w:ins w:id="1626" w:author="CCCCC" w:date="2017-06-10T22:26:00Z">
        <w:r w:rsidR="00124B64">
          <w:t>Alert</w:t>
        </w:r>
        <w:r w:rsidR="00A47241">
          <w:t xml:space="preserve"> </w:t>
        </w:r>
      </w:ins>
      <w:ins w:id="1627" w:author="CCCCC" w:date="2017-06-10T22:27:00Z">
        <w:r w:rsidR="00A47241">
          <w:t>affiche une fenêtre d’information</w:t>
        </w:r>
      </w:ins>
      <w:ins w:id="1628" w:author="CCCCC" w:date="2017-06-10T22:26:00Z">
        <w:r w:rsidR="00A47241">
          <w:t xml:space="preserve"> </w:t>
        </w:r>
      </w:ins>
      <w:ins w:id="1629" w:author="CCCCC" w:date="2017-06-10T22:27:00Z">
        <w:r w:rsidR="00A47241">
          <w:t xml:space="preserve">avec un seul bouton pour la fermer. </w:t>
        </w:r>
      </w:ins>
      <w:ins w:id="1630" w:author="CCCCC" w:date="2017-06-10T21:54:00Z">
        <w:r w:rsidR="009E097B">
          <w:t xml:space="preserve">Celui qui nous intéresse est </w:t>
        </w:r>
      </w:ins>
      <w:ins w:id="1631" w:author="CCCCC" w:date="2017-06-10T22:27:00Z">
        <w:r w:rsidR="00124B64">
          <w:t>donc</w:t>
        </w:r>
      </w:ins>
      <w:ins w:id="1632" w:author="CCCCC" w:date="2017-06-22T20:34:00Z">
        <w:r w:rsidR="00124B64">
          <w:t xml:space="preserve"> </w:t>
        </w:r>
      </w:ins>
      <w:ins w:id="1633" w:author="CCCCC" w:date="2017-06-10T21:55:00Z">
        <w:r w:rsidR="00124B64">
          <w:t>Confirm</w:t>
        </w:r>
      </w:ins>
      <w:ins w:id="1634" w:author="CCCCC" w:date="2017-06-10T22:24:00Z">
        <w:r w:rsidR="00A47241">
          <w:t xml:space="preserve"> car il génère une fenêtre</w:t>
        </w:r>
      </w:ins>
      <w:ins w:id="1635" w:author="CCCCC" w:date="2017-06-10T22:26:00Z">
        <w:r w:rsidR="00A47241">
          <w:t xml:space="preserve"> </w:t>
        </w:r>
      </w:ins>
      <w:ins w:id="1636" w:author="CCCCC" w:date="2017-06-10T22:27:00Z">
        <w:r w:rsidR="00A47241">
          <w:t xml:space="preserve">de confirmation avec deux choix possibles. </w:t>
        </w:r>
      </w:ins>
      <w:ins w:id="1637" w:author="CCCCC" w:date="2017-06-10T22:29:00Z">
        <w:r w:rsidR="00A47241">
          <w:t>Il reçoit en attribut le contenu du message</w:t>
        </w:r>
      </w:ins>
      <w:ins w:id="1638" w:author="CCCCC" w:date="2017-06-11T14:32:00Z">
        <w:r w:rsidR="00152EBE">
          <w:t>, son titre ainsi que les fonctions qui seront exécutée lorsque la proposition sera acceptée ou refusée.</w:t>
        </w:r>
      </w:ins>
      <w:ins w:id="1639" w:author="CCCCC" w:date="2017-06-11T17:07:00Z">
        <w:r w:rsidR="00C04163">
          <w:br/>
        </w:r>
      </w:ins>
      <w:ins w:id="1640" w:author="CCCCC" w:date="2017-06-11T17:08:00Z">
        <w:r w:rsidR="00C04163">
          <w:t>Une fonction « confirm » est également définit dans ce fichier. Cette fonction</w:t>
        </w:r>
      </w:ins>
      <w:ins w:id="1641" w:author="CCCCC" w:date="2017-06-11T17:10:00Z">
        <w:r w:rsidR="00C04163">
          <w:t xml:space="preserve"> permet d’instancier le composant « Comfirm ». Elle prend </w:t>
        </w:r>
      </w:ins>
      <w:ins w:id="1642" w:author="CCCCC" w:date="2017-06-11T17:11:00Z">
        <w:r w:rsidR="00C04163">
          <w:t>en paramètre le contenu du message, son titre ainsi qu’une chaine de caractère</w:t>
        </w:r>
      </w:ins>
      <w:ins w:id="1643" w:author="CCCCC" w:date="2017-06-22T20:35:00Z">
        <w:r w:rsidR="005402B6">
          <w:t>s</w:t>
        </w:r>
      </w:ins>
      <w:ins w:id="1644" w:author="CCCCC" w:date="2017-06-11T17:11:00Z">
        <w:r w:rsidR="00C04163">
          <w:t xml:space="preserve"> représentant </w:t>
        </w:r>
      </w:ins>
      <w:ins w:id="1645" w:author="CCCCC" w:date="2017-06-11T17:12:00Z">
        <w:r w:rsidR="005402B6">
          <w:t>un</w:t>
        </w:r>
        <w:r w:rsidR="00C04163">
          <w:t xml:space="preserve"> </w:t>
        </w:r>
      </w:ins>
      <w:ins w:id="1646" w:author="CCCCC" w:date="2017-06-22T20:36:00Z">
        <w:r w:rsidR="005402B6">
          <w:t>icone</w:t>
        </w:r>
      </w:ins>
      <w:ins w:id="1647" w:author="CCCCC" w:date="2017-06-11T17:11:00Z">
        <w:r w:rsidR="00C04163">
          <w:t>.</w:t>
        </w:r>
      </w:ins>
      <w:ins w:id="1648" w:author="CCCCC" w:date="2017-06-11T17:12:00Z">
        <w:r w:rsidR="00C04163">
          <w:t xml:space="preserve"> </w:t>
        </w:r>
      </w:ins>
      <w:ins w:id="1649" w:author="CCCCC" w:date="2017-06-11T17:13:00Z">
        <w:r w:rsidR="00607A0D">
          <w:t xml:space="preserve">Elle crée </w:t>
        </w:r>
      </w:ins>
      <w:ins w:id="1650" w:author="CCCCC" w:date="2017-06-11T17:14:00Z">
        <w:r w:rsidR="00607A0D">
          <w:t xml:space="preserve">et retourne </w:t>
        </w:r>
      </w:ins>
      <w:ins w:id="1651" w:author="CCCCC" w:date="2017-06-11T17:13:00Z">
        <w:r w:rsidR="00607A0D">
          <w:t>une</w:t>
        </w:r>
      </w:ins>
      <w:ins w:id="1652" w:author="CCCCC" w:date="2017-06-11T17:14:00Z">
        <w:r w:rsidR="00607A0D">
          <w:t xml:space="preserve"> promesse</w:t>
        </w:r>
        <w:r w:rsidR="00607A0D">
          <w:rPr>
            <w:rStyle w:val="FootnoteReference"/>
          </w:rPr>
          <w:footnoteReference w:id="11"/>
        </w:r>
      </w:ins>
      <w:ins w:id="1662" w:author="CCCCC" w:date="2017-06-11T17:36:00Z">
        <w:r w:rsidR="001842F0">
          <w:t>. L’exécute</w:t>
        </w:r>
      </w:ins>
      <w:ins w:id="1663" w:author="CCCCC" w:date="2017-06-11T17:37:00Z">
        <w:r w:rsidR="001842F0">
          <w:t xml:space="preserve">ur de cette promesse prend en </w:t>
        </w:r>
      </w:ins>
      <w:ins w:id="1664" w:author="CCCCC" w:date="2017-06-11T17:38:00Z">
        <w:r w:rsidR="001842F0">
          <w:t>arguments</w:t>
        </w:r>
      </w:ins>
      <w:ins w:id="1665" w:author="CCCCC" w:date="2017-06-11T17:37:00Z">
        <w:r w:rsidR="001842F0">
          <w:t xml:space="preserve"> les fonctions d’installation du patch, et de redirection </w:t>
        </w:r>
      </w:ins>
      <w:ins w:id="1666" w:author="CCCCC" w:date="2017-06-11T17:38:00Z">
        <w:r w:rsidR="001842F0">
          <w:t xml:space="preserve">vers </w:t>
        </w:r>
      </w:ins>
      <w:ins w:id="1667" w:author="CCCCC" w:date="2017-06-11T17:37:00Z">
        <w:r w:rsidR="001842F0">
          <w:t xml:space="preserve">les mises à jour du pool concerné. </w:t>
        </w:r>
      </w:ins>
      <w:ins w:id="1668" w:author="CCCCC" w:date="2017-06-11T17:39:00Z">
        <w:r w:rsidR="001842F0">
          <w:t>La fonction « modal » permet d</w:t>
        </w:r>
      </w:ins>
      <w:ins w:id="1669" w:author="CCCCC" w:date="2017-06-11T17:40:00Z">
        <w:r w:rsidR="001842F0">
          <w:t>’afficher la fenêtre avec l’instance du composant « Confirm » comme contenu.</w:t>
        </w:r>
      </w:ins>
      <w:ins w:id="1670" w:author="CCCCC" w:date="2017-06-11T17:53:00Z">
        <w:r w:rsidR="008743D8" w:rsidRPr="008743D8">
          <w:rPr>
            <w:noProof/>
            <w:lang w:eastAsia="fr-FR" w:bidi="ar-SA"/>
          </w:rPr>
          <w:t xml:space="preserve"> </w:t>
        </w:r>
      </w:ins>
    </w:p>
    <w:p w14:paraId="42E29CC3" w14:textId="3E78EAE8" w:rsidR="005A1737" w:rsidRDefault="008743D8">
      <w:pPr>
        <w:rPr>
          <w:ins w:id="1671" w:author="CCCCC" w:date="2017-06-11T18:02:00Z"/>
        </w:rPr>
        <w:pPrChange w:id="1672" w:author="CCCCC" w:date="2017-06-10T16:18:00Z">
          <w:pPr>
            <w:pStyle w:val="Heading4"/>
          </w:pPr>
        </w:pPrChange>
      </w:pPr>
      <w:ins w:id="1673" w:author="CCCCC" w:date="2017-06-11T17:49:00Z">
        <w:r>
          <w:t>On se r</w:t>
        </w:r>
      </w:ins>
      <w:ins w:id="1674" w:author="CCCCC" w:date="2017-06-11T17:50:00Z">
        <w:r>
          <w:t>end com</w:t>
        </w:r>
        <w:r w:rsidR="005402B6">
          <w:t>pte que le composant Confirm</w:t>
        </w:r>
        <w:r>
          <w:t xml:space="preserve"> ne permet</w:t>
        </w:r>
      </w:ins>
      <w:ins w:id="1675" w:author="CCCCC" w:date="2017-06-11T17:51:00Z">
        <w:r>
          <w:t xml:space="preserve"> pas</w:t>
        </w:r>
      </w:ins>
      <w:ins w:id="1676" w:author="CCCCC" w:date="2017-06-11T17:50:00Z">
        <w:r>
          <w:t xml:space="preserve"> de modifier l’intitulé de ses boutons. </w:t>
        </w:r>
      </w:ins>
      <w:ins w:id="1677" w:author="CCCCC" w:date="2017-06-11T17:51:00Z">
        <w:r>
          <w:t>Il a donc été modifié ainsi que la fonction qui lui est associé pour rendre ceci possible</w:t>
        </w:r>
      </w:ins>
      <w:ins w:id="1678" w:author="CCCCC" w:date="2017-06-11T17:54:00Z">
        <w:r>
          <w:t>, en leur rajoutant</w:t>
        </w:r>
      </w:ins>
      <w:ins w:id="1679" w:author="CCCCC" w:date="2017-06-11T17:55:00Z">
        <w:r>
          <w:t xml:space="preserve"> </w:t>
        </w:r>
      </w:ins>
      <w:ins w:id="1680" w:author="CCCCC" w:date="2017-06-11T17:54:00Z">
        <w:r>
          <w:t>les labels en paramètre (voir image ci-contre).</w:t>
        </w:r>
      </w:ins>
    </w:p>
    <w:p w14:paraId="0AA4B4CB" w14:textId="3723AABD" w:rsidR="005A1737" w:rsidRDefault="005402B6">
      <w:pPr>
        <w:rPr>
          <w:ins w:id="1681" w:author="CCCCC" w:date="2017-06-11T19:41:00Z"/>
          <w:noProof/>
          <w:lang w:eastAsia="fr-FR" w:bidi="ar-SA"/>
        </w:rPr>
        <w:pPrChange w:id="1682" w:author="CCCCC" w:date="2017-06-10T16:18:00Z">
          <w:pPr>
            <w:pStyle w:val="Heading4"/>
          </w:pPr>
        </w:pPrChange>
      </w:pPr>
      <w:ins w:id="1683" w:author="Cédric" w:date="2017-06-22T12:08:00Z">
        <w:r>
          <w:rPr>
            <w:noProof/>
            <w:lang w:eastAsia="fr-FR" w:bidi="ar-SA"/>
          </w:rPr>
          <w:drawing>
            <wp:anchor distT="0" distB="0" distL="114300" distR="114300" simplePos="0" relativeHeight="251636224" behindDoc="1" locked="0" layoutInCell="1" allowOverlap="1" wp14:anchorId="4621E7EA" wp14:editId="0F0264A0">
              <wp:simplePos x="0" y="0"/>
              <wp:positionH relativeFrom="margin">
                <wp:posOffset>394335</wp:posOffset>
              </wp:positionH>
              <wp:positionV relativeFrom="paragraph">
                <wp:posOffset>996730</wp:posOffset>
              </wp:positionV>
              <wp:extent cx="4925060" cy="1626235"/>
              <wp:effectExtent l="1905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5060" cy="1626235"/>
                      </a:xfrm>
                      <a:prstGeom prst="rect">
                        <a:avLst/>
                      </a:prstGeom>
                    </pic:spPr>
                  </pic:pic>
                </a:graphicData>
              </a:graphic>
            </wp:anchor>
          </w:drawing>
        </w:r>
      </w:ins>
      <w:ins w:id="1684" w:author="CCCCC" w:date="2017-06-11T18:02:00Z">
        <w:r w:rsidR="00CD2527">
          <w:t>La mise à jour d’un hôte s’effectue</w:t>
        </w:r>
      </w:ins>
      <w:ins w:id="1685" w:author="CCCCC" w:date="2017-06-11T19:34:00Z">
        <w:r w:rsidR="00B045DA">
          <w:t xml:space="preserve"> dans le fichier </w:t>
        </w:r>
      </w:ins>
      <w:ins w:id="1686" w:author="Cédric" w:date="2017-06-21T15:08:00Z">
        <w:r w:rsidR="00312850">
          <w:t>« </w:t>
        </w:r>
      </w:ins>
      <w:ins w:id="1687" w:author="CCCCC" w:date="2017-06-11T19:34:00Z">
        <w:r w:rsidR="00B045DA">
          <w:t>src/xo-app/host/tab-patches.js</w:t>
        </w:r>
      </w:ins>
      <w:ins w:id="1688" w:author="Cédric" w:date="2017-06-21T15:08:00Z">
        <w:r w:rsidR="00312850">
          <w:t> »</w:t>
        </w:r>
      </w:ins>
      <w:ins w:id="1689" w:author="CCCCC" w:date="2017-06-11T19:35:00Z">
        <w:r w:rsidR="00B045DA">
          <w:t>.</w:t>
        </w:r>
      </w:ins>
      <w:ins w:id="1690"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691" w:author="CCCCC" w:date="2017-06-11T19:40:00Z">
        <w:r w:rsidR="00B045DA">
          <w:rPr>
            <w:noProof/>
            <w:lang w:eastAsia="fr-FR" w:bidi="ar-SA"/>
          </w:rPr>
          <w:t xml:space="preserve">’un patch, une fonction est exécutée. Elle va </w:t>
        </w:r>
      </w:ins>
      <w:ins w:id="1692" w:author="CCCCC" w:date="2017-06-11T19:41:00Z">
        <w:r w:rsidR="00B045DA">
          <w:rPr>
            <w:noProof/>
            <w:lang w:eastAsia="fr-FR" w:bidi="ar-SA"/>
          </w:rPr>
          <w:t>être remplacée par la fonction suivante :</w:t>
        </w:r>
      </w:ins>
    </w:p>
    <w:p w14:paraId="6BB87BF4" w14:textId="74352D9C" w:rsidR="005177F3" w:rsidRDefault="00E54A28">
      <w:pPr>
        <w:rPr>
          <w:ins w:id="1693" w:author="Cédric" w:date="2017-06-22T12:09:00Z"/>
          <w:noProof/>
          <w:lang w:eastAsia="fr-FR" w:bidi="ar-SA"/>
        </w:rPr>
        <w:pPrChange w:id="1694" w:author="CCCCC" w:date="2017-06-13T19:14:00Z">
          <w:pPr>
            <w:pStyle w:val="Heading4"/>
          </w:pPr>
        </w:pPrChange>
      </w:pPr>
      <w:ins w:id="1695" w:author="Cédric" w:date="2017-06-22T12:07:00Z">
        <w:r>
          <w:rPr>
            <w:noProof/>
          </w:rPr>
          <w:pict w14:anchorId="0B7A607D">
            <v:shape id="_x0000_s1063" type="#_x0000_t202" style="position:absolute;left:0;text-align:left;margin-left:30.35pt;margin-top:142.75pt;width:387.7pt;height:20.35pt;z-index:251702784" stroked="f">
              <v:textbox style="mso-fit-shape-to-text:t" inset="0,0,0,0">
                <w:txbxContent>
                  <w:p w14:paraId="4673FAC9" w14:textId="77777777" w:rsidR="00E54A28" w:rsidRPr="009D260A" w:rsidRDefault="00E54A28">
                    <w:pPr>
                      <w:pStyle w:val="Caption"/>
                      <w:rPr>
                        <w:noProof/>
                      </w:rPr>
                      <w:pPrChange w:id="1696" w:author="Cédric" w:date="2017-06-22T12:07:00Z">
                        <w:pPr/>
                      </w:pPrChange>
                    </w:pPr>
                    <w:ins w:id="1697" w:author="Cédric" w:date="2017-06-22T12:07:00Z">
                      <w:r>
                        <w:t xml:space="preserve">Figure </w:t>
                      </w:r>
                      <w:r>
                        <w:fldChar w:fldCharType="begin"/>
                      </w:r>
                      <w:r>
                        <w:instrText xml:space="preserve"> SEQ Figure \* ARABIC </w:instrText>
                      </w:r>
                    </w:ins>
                    <w:r>
                      <w:fldChar w:fldCharType="separate"/>
                    </w:r>
                    <w:ins w:id="1698" w:author="Cédric" w:date="2017-06-22T16:58:00Z">
                      <w:r>
                        <w:rPr>
                          <w:noProof/>
                        </w:rPr>
                        <w:t>16</w:t>
                      </w:r>
                    </w:ins>
                    <w:ins w:id="1699" w:author="Cédric" w:date="2017-06-22T12:07:00Z">
                      <w:r>
                        <w:fldChar w:fldCharType="end"/>
                      </w:r>
                      <w:r>
                        <w:t xml:space="preserve"> : Fonction d'installation d'un patch</w:t>
                      </w:r>
                    </w:ins>
                  </w:p>
                </w:txbxContent>
              </v:textbox>
              <w10:wrap type="topAndBottom"/>
            </v:shape>
          </w:pict>
        </w:r>
      </w:ins>
      <w:ins w:id="1700" w:author="CCCCC" w:date="2017-06-11T19:43:00Z">
        <w:r w:rsidR="00B045DA">
          <w:rPr>
            <w:noProof/>
            <w:lang w:eastAsia="fr-FR" w:bidi="ar-SA"/>
          </w:rPr>
          <w:t>Elle prend en argument le patch qui doit être installé et une fonction permettant de l</w:t>
        </w:r>
      </w:ins>
      <w:ins w:id="1701" w:author="CCCCC" w:date="2017-06-11T19:44:00Z">
        <w:r w:rsidR="00B045DA">
          <w:rPr>
            <w:noProof/>
            <w:lang w:eastAsia="fr-FR" w:bidi="ar-SA"/>
          </w:rPr>
          <w:t>’installer.</w:t>
        </w:r>
        <w:r w:rsidR="00BB0916">
          <w:rPr>
            <w:noProof/>
            <w:lang w:eastAsia="fr-FR" w:bidi="ar-SA"/>
          </w:rPr>
          <w:t xml:space="preserve"> Elle va exécuter la fonction </w:t>
        </w:r>
      </w:ins>
      <w:ins w:id="1702" w:author="CCCCC" w:date="2017-06-11T19:46:00Z">
        <w:r w:rsidR="00BB0916">
          <w:rPr>
            <w:noProof/>
            <w:lang w:eastAsia="fr-FR" w:bidi="ar-SA"/>
          </w:rPr>
          <w:t>« </w:t>
        </w:r>
      </w:ins>
      <w:ins w:id="1703" w:author="CCCCC" w:date="2017-06-11T19:44:00Z">
        <w:r w:rsidR="00BB0916">
          <w:rPr>
            <w:noProof/>
            <w:lang w:eastAsia="fr-FR" w:bidi="ar-SA"/>
          </w:rPr>
          <w:t>confirm</w:t>
        </w:r>
      </w:ins>
      <w:ins w:id="1704" w:author="CCCCC" w:date="2017-06-11T19:46:00Z">
        <w:r w:rsidR="00BB0916">
          <w:rPr>
            <w:noProof/>
            <w:lang w:eastAsia="fr-FR" w:bidi="ar-SA"/>
          </w:rPr>
          <w:t xml:space="preserve"> » </w:t>
        </w:r>
        <w:del w:id="1705" w:author="Cédric" w:date="2017-06-21T15:10:00Z">
          <w:r w:rsidR="00BB0916" w:rsidDel="00312850">
            <w:rPr>
              <w:noProof/>
              <w:lang w:eastAsia="fr-FR" w:bidi="ar-SA"/>
            </w:rPr>
            <w:delText>est</w:delText>
          </w:r>
        </w:del>
      </w:ins>
      <w:ins w:id="1706" w:author="Cédric" w:date="2017-06-21T15:10:00Z">
        <w:r w:rsidR="00312850">
          <w:rPr>
            <w:noProof/>
            <w:lang w:eastAsia="fr-FR" w:bidi="ar-SA"/>
          </w:rPr>
          <w:t>en</w:t>
        </w:r>
      </w:ins>
      <w:ins w:id="1707" w:author="CCCCC" w:date="2017-06-11T19:46:00Z">
        <w:r w:rsidR="00BB0916">
          <w:rPr>
            <w:noProof/>
            <w:lang w:eastAsia="fr-FR" w:bidi="ar-SA"/>
          </w:rPr>
          <w:t xml:space="preserve"> lui donnant le contenu nécessaire et retourner son resultat</w:t>
        </w:r>
      </w:ins>
      <w:ins w:id="1708" w:author="CCCCC" w:date="2017-06-11T19:47:00Z">
        <w:r w:rsidR="00BB0916">
          <w:rPr>
            <w:noProof/>
            <w:lang w:eastAsia="fr-FR" w:bidi="ar-SA"/>
          </w:rPr>
          <w:t xml:space="preserve"> qui est la promesse que nous avons vue précédement</w:t>
        </w:r>
      </w:ins>
      <w:ins w:id="1709" w:author="CCCCC" w:date="2017-06-11T19:46:00Z">
        <w:r w:rsidR="00BB0916">
          <w:rPr>
            <w:noProof/>
            <w:lang w:eastAsia="fr-FR" w:bidi="ar-SA"/>
          </w:rPr>
          <w:t>.</w:t>
        </w:r>
      </w:ins>
      <w:ins w:id="1710" w:author="CCCCC" w:date="2017-06-11T19:48:00Z">
        <w:r w:rsidR="00BB0916">
          <w:rPr>
            <w:noProof/>
            <w:lang w:eastAsia="fr-FR" w:bidi="ar-SA"/>
          </w:rPr>
          <w:t xml:space="preserve"> L’exécuteur de la promesse est </w:t>
        </w:r>
        <w:del w:id="1711" w:author="Cédric" w:date="2017-06-21T15:11:00Z">
          <w:r w:rsidR="00BB0916" w:rsidDel="00312850">
            <w:rPr>
              <w:noProof/>
              <w:lang w:eastAsia="fr-FR" w:bidi="ar-SA"/>
            </w:rPr>
            <w:delText>exécuté</w:delText>
          </w:r>
        </w:del>
      </w:ins>
      <w:ins w:id="1712" w:author="Cédric" w:date="2017-06-21T15:12:00Z">
        <w:r w:rsidR="00312850">
          <w:rPr>
            <w:noProof/>
            <w:lang w:eastAsia="fr-FR" w:bidi="ar-SA"/>
          </w:rPr>
          <w:t>déclenchée</w:t>
        </w:r>
      </w:ins>
      <w:ins w:id="1713" w:author="CCCCC" w:date="2017-06-11T19:48:00Z">
        <w:r w:rsidR="00BB0916">
          <w:rPr>
            <w:noProof/>
            <w:lang w:eastAsia="fr-FR" w:bidi="ar-SA"/>
          </w:rPr>
          <w:t xml:space="preserve"> lors de l</w:t>
        </w:r>
      </w:ins>
      <w:ins w:id="1714" w:author="CCCCC" w:date="2017-06-11T19:49:00Z">
        <w:r w:rsidR="00BB0916">
          <w:rPr>
            <w:noProof/>
            <w:lang w:eastAsia="fr-FR" w:bidi="ar-SA"/>
          </w:rPr>
          <w:t>’appel à « then », qui lui passe les fonctions de rejet ou d’</w:t>
        </w:r>
      </w:ins>
      <w:ins w:id="1715" w:author="CCCCC" w:date="2017-06-11T19:50:00Z">
        <w:r w:rsidR="00BB0916">
          <w:rPr>
            <w:noProof/>
            <w:lang w:eastAsia="fr-FR" w:bidi="ar-SA"/>
          </w:rPr>
          <w:t xml:space="preserve">adoption. Ainsi, si l’utilisateur </w:t>
        </w:r>
      </w:ins>
      <w:ins w:id="1716" w:author="CCCCC" w:date="2017-06-11T19:51:00Z">
        <w:r w:rsidR="00BB0916">
          <w:rPr>
            <w:noProof/>
            <w:lang w:eastAsia="fr-FR" w:bidi="ar-SA"/>
          </w:rPr>
          <w:t xml:space="preserve">veut </w:t>
        </w:r>
      </w:ins>
      <w:ins w:id="1717" w:author="CCCCC" w:date="2017-06-11T19:50:00Z">
        <w:r w:rsidR="00BB0916">
          <w:rPr>
            <w:noProof/>
            <w:lang w:eastAsia="fr-FR" w:bidi="ar-SA"/>
          </w:rPr>
          <w:t>poursuivre l’instal</w:t>
        </w:r>
      </w:ins>
      <w:ins w:id="1718" w:author="CCCCC" w:date="2017-06-11T19:51:00Z">
        <w:r w:rsidR="00BB0916">
          <w:rPr>
            <w:noProof/>
            <w:lang w:eastAsia="fr-FR" w:bidi="ar-SA"/>
          </w:rPr>
          <w:t>l</w:t>
        </w:r>
      </w:ins>
      <w:ins w:id="1719" w:author="CCCCC" w:date="2017-06-11T19:50:00Z">
        <w:r w:rsidR="00BB0916">
          <w:rPr>
            <w:noProof/>
            <w:lang w:eastAsia="fr-FR" w:bidi="ar-SA"/>
          </w:rPr>
          <w:t>at</w:t>
        </w:r>
      </w:ins>
      <w:ins w:id="1720" w:author="CCCCC" w:date="2017-06-11T19:51:00Z">
        <w:r w:rsidR="00BB0916">
          <w:rPr>
            <w:noProof/>
            <w:lang w:eastAsia="fr-FR" w:bidi="ar-SA"/>
          </w:rPr>
          <w:t xml:space="preserve">ion, la première fonction qui lui est passé en argument sera exécutée, et s’il </w:t>
        </w:r>
      </w:ins>
    </w:p>
    <w:p w14:paraId="1F781FED" w14:textId="1A3EE3DA" w:rsidR="005A1737" w:rsidRPr="005177F3" w:rsidRDefault="00BB0916">
      <w:pPr>
        <w:rPr>
          <w:ins w:id="1721" w:author="CCCCC" w:date="2017-06-13T18:52:00Z"/>
          <w:b/>
          <w:bCs/>
          <w:noProof/>
          <w:lang w:eastAsia="fr-FR" w:bidi="ar-SA"/>
          <w:rPrChange w:id="1722" w:author="Cédric" w:date="2017-06-22T12:08:00Z">
            <w:rPr>
              <w:ins w:id="1723" w:author="CCCCC" w:date="2017-06-13T18:52:00Z"/>
              <w:rFonts w:ascii="Times New Roman" w:eastAsia="Source Han Sans CN Regular" w:hAnsi="Times New Roman" w:cs="Lohit Devanagari"/>
              <w:b w:val="0"/>
              <w:bCs w:val="0"/>
              <w:noProof/>
              <w:color w:val="auto"/>
              <w:szCs w:val="24"/>
              <w:lang w:eastAsia="fr-FR" w:bidi="ar-SA"/>
            </w:rPr>
          </w:rPrChange>
        </w:rPr>
        <w:pPrChange w:id="1724" w:author="CCCCC" w:date="2017-06-13T19:14:00Z">
          <w:pPr>
            <w:pStyle w:val="Heading4"/>
          </w:pPr>
        </w:pPrChange>
      </w:pPr>
      <w:ins w:id="1725" w:author="CCCCC" w:date="2017-06-11T19:51:00Z">
        <w:r>
          <w:rPr>
            <w:noProof/>
            <w:lang w:eastAsia="fr-FR" w:bidi="ar-SA"/>
          </w:rPr>
          <w:lastRenderedPageBreak/>
          <w:t xml:space="preserve">décline, la seconde sera </w:t>
        </w:r>
      </w:ins>
      <w:ins w:id="1726" w:author="CCCCC" w:date="2017-06-22T20:38:00Z">
        <w:r w:rsidR="005402B6">
          <w:rPr>
            <w:noProof/>
            <w:lang w:eastAsia="fr-FR" w:bidi="ar-SA"/>
          </w:rPr>
          <w:t>appelée</w:t>
        </w:r>
      </w:ins>
      <w:ins w:id="1727" w:author="CCCCC" w:date="2017-06-11T19:51:00Z">
        <w:r>
          <w:rPr>
            <w:noProof/>
            <w:lang w:eastAsia="fr-FR" w:bidi="ar-SA"/>
          </w:rPr>
          <w:t>.</w:t>
        </w:r>
      </w:ins>
      <w:ins w:id="1728" w:author="CCCCC" w:date="2017-06-11T19:53:00Z">
        <w:r>
          <w:rPr>
            <w:noProof/>
            <w:lang w:eastAsia="fr-FR" w:bidi="ar-SA"/>
          </w:rPr>
          <w:t xml:space="preserve"> Voici le rendu final de la demande de confirmation.</w:t>
        </w:r>
      </w:ins>
    </w:p>
    <w:p w14:paraId="5E6D8A4F" w14:textId="77777777" w:rsidR="005A1737" w:rsidRDefault="00E54A28">
      <w:pPr>
        <w:rPr>
          <w:del w:id="1729" w:author="CCCCC" w:date="2017-06-13T18:52:00Z"/>
        </w:rPr>
        <w:pPrChange w:id="1730" w:author="CCCCC" w:date="2017-06-10T16:18:00Z">
          <w:pPr>
            <w:pStyle w:val="Heading4"/>
          </w:pPr>
        </w:pPrChange>
      </w:pPr>
      <w:ins w:id="1731" w:author="Cédric" w:date="2017-06-22T12:10:00Z">
        <w:r>
          <w:rPr>
            <w:noProof/>
          </w:rPr>
          <w:pict w14:anchorId="70D449CA">
            <v:shape id="_x0000_s1064" type="#_x0000_t202" style="position:absolute;left:0;text-align:left;margin-left:59.8pt;margin-top:137.4pt;width:352.85pt;height:.05pt;z-index:251703808" stroked="f">
              <v:textbox style="mso-fit-shape-to-text:t" inset="0,0,0,0">
                <w:txbxContent>
                  <w:p w14:paraId="51C52563" w14:textId="77777777" w:rsidR="00E54A28" w:rsidRPr="003F4AEA" w:rsidRDefault="00E54A28">
                    <w:pPr>
                      <w:pStyle w:val="Caption"/>
                      <w:rPr>
                        <w:noProof/>
                      </w:rPr>
                      <w:pPrChange w:id="1732" w:author="Cédric" w:date="2017-06-22T12:10:00Z">
                        <w:pPr>
                          <w:pStyle w:val="Heading3"/>
                        </w:pPr>
                      </w:pPrChange>
                    </w:pPr>
                    <w:ins w:id="1733" w:author="Cédric" w:date="2017-06-22T12:10:00Z">
                      <w:r>
                        <w:t xml:space="preserve">Figure </w:t>
                      </w:r>
                    </w:ins>
                    <w:ins w:id="1734" w:author="Cédric" w:date="2017-06-22T12:13:00Z">
                      <w:r>
                        <w:fldChar w:fldCharType="begin"/>
                      </w:r>
                      <w:r>
                        <w:instrText xml:space="preserve"> SECTION  \* Arabic </w:instrText>
                      </w:r>
                    </w:ins>
                    <w:r>
                      <w:fldChar w:fldCharType="separate"/>
                    </w:r>
                    <w:ins w:id="1735" w:author="Cédric" w:date="2017-06-22T12:13:00Z">
                      <w:r>
                        <w:t>3</w:t>
                      </w:r>
                      <w:r>
                        <w:fldChar w:fldCharType="end"/>
                      </w:r>
                    </w:ins>
                    <w:ins w:id="1736" w:author="Cédric" w:date="2017-06-22T13:03:00Z">
                      <w:r>
                        <w:t>4</w:t>
                      </w:r>
                    </w:ins>
                    <w:ins w:id="1737" w:author="Cédric" w:date="2017-06-22T12:10:00Z">
                      <w:r>
                        <w:t xml:space="preserve"> : Affichage d'une fenêtre de confirmation</w:t>
                      </w:r>
                    </w:ins>
                  </w:p>
                </w:txbxContent>
              </v:textbox>
              <w10:wrap type="topAndBottom"/>
            </v:shape>
          </w:pict>
        </w:r>
      </w:ins>
      <w:ins w:id="1738" w:author="Cédric" w:date="2017-06-22T12:09:00Z">
        <w:r w:rsidR="005177F3">
          <w:rPr>
            <w:noProof/>
            <w:lang w:eastAsia="fr-FR" w:bidi="ar-SA"/>
          </w:rPr>
          <w:drawing>
            <wp:anchor distT="0" distB="0" distL="114300" distR="114300" simplePos="0" relativeHeight="251644416" behindDoc="0" locked="0" layoutInCell="1" allowOverlap="1" wp14:anchorId="1B1FB4EF" wp14:editId="69DB1980">
              <wp:simplePos x="0" y="0"/>
              <wp:positionH relativeFrom="margin">
                <wp:posOffset>759460</wp:posOffset>
              </wp:positionH>
              <wp:positionV relativeFrom="paragraph">
                <wp:posOffset>73025</wp:posOffset>
              </wp:positionV>
              <wp:extent cx="4481195" cy="1614805"/>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005" t="15035" b="54901"/>
                      <a:stretch/>
                    </pic:blipFill>
                    <pic:spPr bwMode="auto">
                      <a:xfrm>
                        <a:off x="0" y="0"/>
                        <a:ext cx="4481195" cy="1614805"/>
                      </a:xfrm>
                      <a:prstGeom prst="rect">
                        <a:avLst/>
                      </a:prstGeom>
                      <a:noFill/>
                      <a:ln>
                        <a:noFill/>
                      </a:ln>
                      <a:extLst>
                        <a:ext uri="{53640926-AAD7-44D8-BBD7-CCE9431645EC}">
                          <a14:shadowObscured xmlns:a14="http://schemas.microsoft.com/office/drawing/2010/main"/>
                        </a:ext>
                      </a:extLst>
                    </pic:spPr>
                  </pic:pic>
                </a:graphicData>
              </a:graphic>
            </wp:anchor>
          </w:drawing>
        </w:r>
      </w:ins>
    </w:p>
    <w:p w14:paraId="2B5FCFEB" w14:textId="77777777" w:rsidR="005A1737" w:rsidRDefault="000D7996">
      <w:pPr>
        <w:pStyle w:val="Heading3"/>
        <w:rPr>
          <w:ins w:id="1739" w:author="CCCCC" w:date="2017-06-11T20:58:00Z"/>
        </w:rPr>
        <w:pPrChange w:id="1740" w:author="CCCCC" w:date="2017-06-11T20:52:00Z">
          <w:pPr>
            <w:pStyle w:val="Heading4"/>
          </w:pPr>
        </w:pPrChange>
      </w:pPr>
      <w:bookmarkStart w:id="1741" w:name="_Toc485912045"/>
      <w:r>
        <w:t>Afficher un message rappelant les fichiers de sauvegarde compatibles</w:t>
      </w:r>
      <w:bookmarkEnd w:id="1741"/>
    </w:p>
    <w:p w14:paraId="15B82E55" w14:textId="77777777" w:rsidR="005A1737" w:rsidRDefault="001F7E81">
      <w:pPr>
        <w:rPr>
          <w:ins w:id="1742" w:author="CCCCC" w:date="2017-06-12T19:31:00Z"/>
        </w:rPr>
        <w:pPrChange w:id="1743" w:author="CCCCC" w:date="2017-06-11T20:58:00Z">
          <w:pPr>
            <w:pStyle w:val="Heading4"/>
          </w:pPr>
        </w:pPrChange>
      </w:pPr>
      <w:ins w:id="1744" w:author="CCCCC" w:date="2017-06-11T20:58:00Z">
        <w:r>
          <w:t>Dans Xen Orchestra, il est possible de faire des sauvegardes des machines virtuel</w:t>
        </w:r>
      </w:ins>
      <w:ins w:id="1745" w:author="CCCCC" w:date="2017-06-12T19:00:00Z">
        <w:r w:rsidR="00076FAB">
          <w:t>les</w:t>
        </w:r>
      </w:ins>
      <w:ins w:id="1746" w:author="CCCCC" w:date="2017-06-12T19:06:00Z">
        <w:r w:rsidR="005D526A">
          <w:t xml:space="preserve"> sous différents types</w:t>
        </w:r>
      </w:ins>
      <w:ins w:id="1747" w:author="CCCCC" w:date="2017-06-12T19:31:00Z">
        <w:r w:rsidR="005D526A">
          <w:t> :</w:t>
        </w:r>
      </w:ins>
    </w:p>
    <w:p w14:paraId="55D6430D" w14:textId="77777777" w:rsidR="005A1737" w:rsidRDefault="005D526A">
      <w:pPr>
        <w:pStyle w:val="ListParagraph"/>
        <w:numPr>
          <w:ilvl w:val="0"/>
          <w:numId w:val="18"/>
        </w:numPr>
        <w:rPr>
          <w:ins w:id="1748" w:author="CCCCC" w:date="2017-06-12T19:32:00Z"/>
        </w:rPr>
        <w:pPrChange w:id="1749" w:author="CCCCC" w:date="2017-06-12T19:31:00Z">
          <w:pPr>
            <w:pStyle w:val="Heading4"/>
          </w:pPr>
        </w:pPrChange>
      </w:pPr>
      <w:ins w:id="1750" w:author="CCCCC" w:date="2017-06-12T19:32:00Z">
        <w:r>
          <w:t>full backup</w:t>
        </w:r>
      </w:ins>
    </w:p>
    <w:p w14:paraId="17D73134" w14:textId="77777777" w:rsidR="005A1737" w:rsidRDefault="005D526A">
      <w:pPr>
        <w:pStyle w:val="ListParagraph"/>
        <w:numPr>
          <w:ilvl w:val="0"/>
          <w:numId w:val="18"/>
        </w:numPr>
        <w:rPr>
          <w:ins w:id="1751" w:author="CCCCC" w:date="2017-06-12T19:32:00Z"/>
        </w:rPr>
        <w:pPrChange w:id="1752" w:author="CCCCC" w:date="2017-06-12T19:31:00Z">
          <w:pPr>
            <w:pStyle w:val="Heading4"/>
          </w:pPr>
        </w:pPrChange>
      </w:pPr>
      <w:ins w:id="1753" w:author="CCCCC" w:date="2017-06-12T19:32:00Z">
        <w:r>
          <w:t>rolling snapshot</w:t>
        </w:r>
      </w:ins>
    </w:p>
    <w:p w14:paraId="35874573" w14:textId="77777777" w:rsidR="005A1737" w:rsidRDefault="005D526A">
      <w:pPr>
        <w:pStyle w:val="ListParagraph"/>
        <w:numPr>
          <w:ilvl w:val="0"/>
          <w:numId w:val="18"/>
        </w:numPr>
        <w:rPr>
          <w:ins w:id="1754" w:author="CCCCC" w:date="2017-06-12T19:33:00Z"/>
        </w:rPr>
        <w:pPrChange w:id="1755" w:author="CCCCC" w:date="2017-06-12T19:31:00Z">
          <w:pPr>
            <w:pStyle w:val="Heading4"/>
          </w:pPr>
        </w:pPrChange>
      </w:pPr>
      <w:ins w:id="1756" w:author="CCCCC" w:date="2017-06-12T19:33:00Z">
        <w:r>
          <w:t>delta backup</w:t>
        </w:r>
      </w:ins>
    </w:p>
    <w:p w14:paraId="2180110A" w14:textId="77777777" w:rsidR="005A1737" w:rsidRDefault="005D526A">
      <w:pPr>
        <w:pStyle w:val="ListParagraph"/>
        <w:numPr>
          <w:ilvl w:val="0"/>
          <w:numId w:val="18"/>
        </w:numPr>
        <w:rPr>
          <w:ins w:id="1757" w:author="CCCCC" w:date="2017-06-12T19:33:00Z"/>
        </w:rPr>
        <w:pPrChange w:id="1758" w:author="CCCCC" w:date="2017-06-12T19:31:00Z">
          <w:pPr>
            <w:pStyle w:val="Heading4"/>
          </w:pPr>
        </w:pPrChange>
      </w:pPr>
      <w:ins w:id="1759" w:author="CCCCC" w:date="2017-06-12T19:33:00Z">
        <w:r>
          <w:t>disaster recovery</w:t>
        </w:r>
      </w:ins>
    </w:p>
    <w:p w14:paraId="491A7251" w14:textId="77777777" w:rsidR="005A1737" w:rsidRDefault="005D526A">
      <w:pPr>
        <w:pStyle w:val="ListParagraph"/>
        <w:numPr>
          <w:ilvl w:val="0"/>
          <w:numId w:val="18"/>
        </w:numPr>
        <w:rPr>
          <w:ins w:id="1760" w:author="CCCCC" w:date="2017-06-12T19:33:00Z"/>
        </w:rPr>
        <w:pPrChange w:id="1761" w:author="CCCCC" w:date="2017-06-12T19:31:00Z">
          <w:pPr>
            <w:pStyle w:val="Heading4"/>
          </w:pPr>
        </w:pPrChange>
      </w:pPr>
      <w:ins w:id="1762" w:author="CCCCC" w:date="2017-06-12T19:33:00Z">
        <w:r>
          <w:t>continious replication</w:t>
        </w:r>
      </w:ins>
    </w:p>
    <w:p w14:paraId="16A0646C" w14:textId="77777777" w:rsidR="005A1737" w:rsidRDefault="005D526A">
      <w:pPr>
        <w:pStyle w:val="ListParagraph"/>
        <w:numPr>
          <w:ilvl w:val="0"/>
          <w:numId w:val="18"/>
        </w:numPr>
        <w:rPr>
          <w:ins w:id="1763" w:author="CCCCC" w:date="2017-06-12T19:33:00Z"/>
        </w:rPr>
        <w:pPrChange w:id="1764" w:author="CCCCC" w:date="2017-06-12T19:31:00Z">
          <w:pPr>
            <w:pStyle w:val="Heading4"/>
          </w:pPr>
        </w:pPrChange>
      </w:pPr>
      <w:ins w:id="1765" w:author="CCCCC" w:date="2017-06-12T19:33:00Z">
        <w:r>
          <w:t>file level restore</w:t>
        </w:r>
      </w:ins>
    </w:p>
    <w:p w14:paraId="2239324B" w14:textId="0738114E" w:rsidR="005A1737" w:rsidRDefault="00915F57">
      <w:pPr>
        <w:rPr>
          <w:ins w:id="1766" w:author="CCCCC" w:date="2017-06-12T19:42:00Z"/>
        </w:rPr>
        <w:pPrChange w:id="1767" w:author="CCCCC" w:date="2017-06-12T19:33:00Z">
          <w:pPr>
            <w:pStyle w:val="Heading4"/>
          </w:pPr>
        </w:pPrChange>
      </w:pPr>
      <w:ins w:id="1768" w:author="CCCCC" w:date="2017-06-12T19:38:00Z">
        <w:r>
          <w:t>De</w:t>
        </w:r>
      </w:ins>
      <w:ins w:id="1769" w:author="CCCCC" w:date="2017-06-12T19:39:00Z">
        <w:r>
          <w:t xml:space="preserve"> plus il est possible de stocker </w:t>
        </w:r>
      </w:ins>
      <w:ins w:id="1770" w:author="CCCCC" w:date="2017-06-12T19:40:00Z">
        <w:r>
          <w:t>ces sauvegarde</w:t>
        </w:r>
      </w:ins>
      <w:ins w:id="1771" w:author="CCCCC" w:date="2017-06-12T19:42:00Z">
        <w:r>
          <w:t>s</w:t>
        </w:r>
      </w:ins>
      <w:ins w:id="1772" w:author="CCCCC" w:date="2017-06-12T19:40:00Z">
        <w:r>
          <w:t xml:space="preserve"> de manière local, ou </w:t>
        </w:r>
      </w:ins>
      <w:ins w:id="1773" w:author="CCCCC" w:date="2017-06-22T20:40:00Z">
        <w:r w:rsidR="005402B6">
          <w:t xml:space="preserve">distante </w:t>
        </w:r>
      </w:ins>
      <w:ins w:id="1774" w:author="CCCCC" w:date="2017-06-12T19:40:00Z">
        <w:r>
          <w:t>via les protocoles SMB</w:t>
        </w:r>
      </w:ins>
      <w:ins w:id="1775" w:author="CCCCC" w:date="2017-06-12T19:43:00Z">
        <w:r>
          <w:rPr>
            <w:rStyle w:val="FootnoteReference"/>
          </w:rPr>
          <w:footnoteReference w:id="12"/>
        </w:r>
      </w:ins>
      <w:ins w:id="1781" w:author="CCCCC" w:date="2017-06-12T19:40:00Z">
        <w:r>
          <w:t xml:space="preserve"> ou </w:t>
        </w:r>
      </w:ins>
      <w:ins w:id="1782" w:author="CCCCC" w:date="2017-06-12T19:41:00Z">
        <w:r>
          <w:t>NFS</w:t>
        </w:r>
      </w:ins>
      <w:ins w:id="1783" w:author="CCCCC" w:date="2017-06-12T19:45:00Z">
        <w:r>
          <w:rPr>
            <w:rStyle w:val="FootnoteReference"/>
          </w:rPr>
          <w:footnoteReference w:id="13"/>
        </w:r>
      </w:ins>
      <w:ins w:id="1789" w:author="CCCCC" w:date="2017-06-12T19:42:00Z">
        <w:r>
          <w:t>.</w:t>
        </w:r>
      </w:ins>
    </w:p>
    <w:p w14:paraId="074B1D6C" w14:textId="254FEDB1" w:rsidR="005A1737" w:rsidRDefault="00915F57">
      <w:pPr>
        <w:rPr>
          <w:ins w:id="1790" w:author="CCCCC" w:date="2017-06-12T20:07:00Z"/>
        </w:rPr>
        <w:pPrChange w:id="1791" w:author="CCCCC" w:date="2017-06-12T19:33:00Z">
          <w:pPr>
            <w:pStyle w:val="Heading4"/>
          </w:pPr>
        </w:pPrChange>
      </w:pPr>
      <w:ins w:id="1792" w:author="CCCCC" w:date="2017-06-12T19:42:00Z">
        <w:r>
          <w:t xml:space="preserve">Xen Orchestra permet de </w:t>
        </w:r>
      </w:ins>
      <w:ins w:id="1793" w:author="CCCCC" w:date="2017-06-12T19:46:00Z">
        <w:r>
          <w:t xml:space="preserve">restaurer des machines uniquement </w:t>
        </w:r>
      </w:ins>
      <w:ins w:id="1794" w:author="CCCCC" w:date="2017-06-22T20:40:00Z">
        <w:r w:rsidR="005402B6">
          <w:t>grâce à</w:t>
        </w:r>
      </w:ins>
      <w:ins w:id="1795" w:author="CCCCC" w:date="2017-06-12T19:46:00Z">
        <w:r>
          <w:t xml:space="preserve"> des fichiers de type delta backup </w:t>
        </w:r>
      </w:ins>
      <w:ins w:id="1796" w:author="CCCCC" w:date="2017-06-12T19:48:00Z">
        <w:r w:rsidR="006B7C1F">
          <w:t xml:space="preserve">hébergés en local ou via NFS. </w:t>
        </w:r>
      </w:ins>
      <w:ins w:id="1797" w:author="CCCCC" w:date="2017-06-12T19:49:00Z">
        <w:r w:rsidR="006B7C1F">
          <w:t>Cette tâche qui m’a été confiée avait pour but d’en informer l’utilisateur gr</w:t>
        </w:r>
      </w:ins>
      <w:ins w:id="1798" w:author="CCCCC" w:date="2017-06-12T19:50:00Z">
        <w:r w:rsidR="006B7C1F">
          <w:t>âce à un message d’information.</w:t>
        </w:r>
      </w:ins>
    </w:p>
    <w:p w14:paraId="67B47839" w14:textId="4D4C290D" w:rsidR="005A1737" w:rsidDel="001D78B0" w:rsidRDefault="00E54A28">
      <w:pPr>
        <w:rPr>
          <w:ins w:id="1799" w:author="CCCCC" w:date="2017-06-12T20:16:00Z"/>
          <w:del w:id="1800" w:author="Cédric" w:date="2017-06-22T12:15:00Z"/>
        </w:rPr>
        <w:pPrChange w:id="1801" w:author="CCCCC" w:date="2017-06-12T19:33:00Z">
          <w:pPr>
            <w:pStyle w:val="Heading4"/>
          </w:pPr>
        </w:pPrChange>
      </w:pPr>
      <w:ins w:id="1802" w:author="Cédric" w:date="2017-06-22T12:15:00Z">
        <w:r>
          <w:rPr>
            <w:noProof/>
          </w:rPr>
          <w:pict w14:anchorId="30CD8FFD">
            <v:shape id="_x0000_s1065" type="#_x0000_t202" style="position:absolute;left:0;text-align:left;margin-left:64.7pt;margin-top:112.85pt;width:353.25pt;height:.05pt;z-index:251704832" stroked="f">
              <v:textbox style="mso-fit-shape-to-text:t" inset="0,0,0,0">
                <w:txbxContent>
                  <w:p w14:paraId="6A581BA1" w14:textId="77777777" w:rsidR="00E54A28" w:rsidRPr="00B73E0C" w:rsidRDefault="00E54A28">
                    <w:pPr>
                      <w:pStyle w:val="Caption"/>
                      <w:rPr>
                        <w:noProof/>
                      </w:rPr>
                      <w:pPrChange w:id="1803" w:author="Cédric" w:date="2017-06-22T12:15:00Z">
                        <w:pPr/>
                      </w:pPrChange>
                    </w:pPr>
                    <w:ins w:id="1804" w:author="Cédric" w:date="2017-06-22T12:15:00Z">
                      <w:r>
                        <w:t xml:space="preserve">Figure </w:t>
                      </w:r>
                      <w:r>
                        <w:fldChar w:fldCharType="begin"/>
                      </w:r>
                      <w:r>
                        <w:instrText xml:space="preserve"> SEQ Figure \* ARABIC </w:instrText>
                      </w:r>
                    </w:ins>
                    <w:r>
                      <w:fldChar w:fldCharType="separate"/>
                    </w:r>
                    <w:ins w:id="1805" w:author="Cédric" w:date="2017-06-22T16:58:00Z">
                      <w:r>
                        <w:rPr>
                          <w:noProof/>
                        </w:rPr>
                        <w:t>17</w:t>
                      </w:r>
                    </w:ins>
                    <w:ins w:id="1806" w:author="Cédric" w:date="2017-06-22T12:15:00Z">
                      <w:r>
                        <w:fldChar w:fldCharType="end"/>
                      </w:r>
                      <w:r>
                        <w:t>: Structure des messages d'informations concernant la restauration par fichier</w:t>
                      </w:r>
                    </w:ins>
                  </w:p>
                </w:txbxContent>
              </v:textbox>
              <w10:wrap type="topAndBottom"/>
            </v:shape>
          </w:pict>
        </w:r>
      </w:ins>
      <w:ins w:id="1807" w:author="CCCCC" w:date="2017-06-12T20:16:00Z">
        <w:r w:rsidR="005A1737">
          <w:rPr>
            <w:noProof/>
            <w:lang w:eastAsia="fr-FR" w:bidi="ar-SA"/>
            <w:rPrChange w:id="1808" w:author="Unknown">
              <w:rPr>
                <w:b w:val="0"/>
                <w:bCs w:val="0"/>
                <w:noProof/>
                <w:sz w:val="26"/>
                <w:szCs w:val="23"/>
                <w:lang w:eastAsia="fr-FR" w:bidi="ar-SA"/>
              </w:rPr>
            </w:rPrChange>
          </w:rPr>
          <w:drawing>
            <wp:anchor distT="0" distB="0" distL="114300" distR="114300" simplePos="0" relativeHeight="251637248" behindDoc="0" locked="0" layoutInCell="1" allowOverlap="1" wp14:anchorId="5919A9B6" wp14:editId="156E395D">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6275" cy="689610"/>
                      </a:xfrm>
                      <a:prstGeom prst="rect">
                        <a:avLst/>
                      </a:prstGeom>
                    </pic:spPr>
                  </pic:pic>
                </a:graphicData>
              </a:graphic>
            </wp:anchor>
          </w:drawing>
        </w:r>
      </w:ins>
      <w:ins w:id="1809" w:author="CCCCC" w:date="2017-06-12T20:08:00Z">
        <w:r w:rsidR="00221844">
          <w:t>Le formulaire permettant de restaurer une machine se trouve dans le rendu</w:t>
        </w:r>
      </w:ins>
      <w:ins w:id="1810" w:author="CCCCC" w:date="2017-06-12T20:09:00Z">
        <w:r w:rsidR="00221844">
          <w:t xml:space="preserve"> du com</w:t>
        </w:r>
        <w:r w:rsidR="005402B6">
          <w:t>posant FileRestore</w:t>
        </w:r>
        <w:r w:rsidR="00221844">
          <w:t>.</w:t>
        </w:r>
      </w:ins>
      <w:ins w:id="1811" w:author="CCCCC" w:date="2017-06-12T20:13:00Z">
        <w:r w:rsidR="00221844">
          <w:t xml:space="preserve"> </w:t>
        </w:r>
      </w:ins>
      <w:ins w:id="1812" w:author="CCCCC" w:date="2017-06-12T20:14:00Z">
        <w:del w:id="1813" w:author="Cédric" w:date="2017-06-21T15:18:00Z">
          <w:r w:rsidR="00221844" w:rsidDel="00C26A18">
            <w:delText>Le formulaire</w:delText>
          </w:r>
        </w:del>
      </w:ins>
      <w:ins w:id="1814" w:author="Cédric" w:date="2017-06-21T15:18:00Z">
        <w:r w:rsidR="00C26A18">
          <w:t>Celui-ci</w:t>
        </w:r>
      </w:ins>
      <w:ins w:id="1815" w:author="CCCCC" w:date="2017-06-12T20:14:00Z">
        <w:r w:rsidR="00221844">
          <w:t xml:space="preserve"> contenant déjà un message d’information, une liste a été cré</w:t>
        </w:r>
      </w:ins>
      <w:ins w:id="1816" w:author="CCCCC" w:date="2017-06-12T20:15:00Z">
        <w:r w:rsidR="00221844">
          <w:t>é</w:t>
        </w:r>
      </w:ins>
      <w:ins w:id="1817" w:author="CCCCC" w:date="2017-06-12T20:14:00Z">
        <w:r w:rsidR="00221844">
          <w:t xml:space="preserve">e </w:t>
        </w:r>
        <w:del w:id="1818" w:author="Cédric" w:date="2017-06-21T15:18:00Z">
          <w:r w:rsidR="00221844" w:rsidDel="00C26A18">
            <w:delText>contenant</w:delText>
          </w:r>
        </w:del>
      </w:ins>
      <w:ins w:id="1819" w:author="Cédric" w:date="2017-06-21T15:18:00Z">
        <w:r w:rsidR="00C26A18">
          <w:t>incluant</w:t>
        </w:r>
      </w:ins>
      <w:ins w:id="1820" w:author="CCCCC" w:date="2017-06-12T20:14:00Z">
        <w:r w:rsidR="00221844">
          <w:t xml:space="preserve"> les deux messages</w:t>
        </w:r>
      </w:ins>
      <w:ins w:id="1821" w:author="CCCCC" w:date="2017-06-12T20:15:00Z">
        <w:r w:rsidR="00221844">
          <w:t xml:space="preserve"> d’information, de la manière suivante :</w:t>
        </w:r>
      </w:ins>
    </w:p>
    <w:p w14:paraId="11750132" w14:textId="77777777" w:rsidR="005A1737" w:rsidRDefault="005A1737">
      <w:pPr>
        <w:rPr>
          <w:ins w:id="1822" w:author="CCCCC" w:date="2017-06-13T19:18:00Z"/>
          <w:noProof/>
          <w:lang w:eastAsia="fr-FR" w:bidi="ar-SA"/>
        </w:rPr>
        <w:pPrChange w:id="1823" w:author="CCCCC" w:date="2017-06-12T19:33:00Z">
          <w:pPr>
            <w:pStyle w:val="Heading4"/>
          </w:pPr>
        </w:pPrChange>
      </w:pPr>
    </w:p>
    <w:p w14:paraId="50BB9083" w14:textId="77777777" w:rsidR="005A1737" w:rsidRDefault="00E54A28">
      <w:pPr>
        <w:rPr>
          <w:ins w:id="1824" w:author="CCCCC" w:date="2017-06-13T19:15:00Z"/>
          <w:noProof/>
          <w:lang w:eastAsia="fr-FR" w:bidi="ar-SA"/>
        </w:rPr>
        <w:pPrChange w:id="1825" w:author="CCCCC" w:date="2017-06-12T19:33:00Z">
          <w:pPr>
            <w:pStyle w:val="Heading4"/>
          </w:pPr>
        </w:pPrChange>
      </w:pPr>
      <w:ins w:id="1826" w:author="Cédric" w:date="2017-06-22T12:17:00Z">
        <w:r>
          <w:rPr>
            <w:noProof/>
          </w:rPr>
          <w:pict w14:anchorId="6C54D0A5">
            <v:shape id="_x0000_s1066" type="#_x0000_t202" style="position:absolute;left:0;text-align:left;margin-left:165.85pt;margin-top:224.35pt;width:316.5pt;height:.05pt;z-index:251705856" stroked="f">
              <v:textbox style="mso-fit-shape-to-text:t" inset="0,0,0,0">
                <w:txbxContent>
                  <w:p w14:paraId="260DDE30" w14:textId="77777777" w:rsidR="00E54A28" w:rsidRPr="00911FBC" w:rsidRDefault="00E54A28">
                    <w:pPr>
                      <w:pStyle w:val="Caption"/>
                      <w:rPr>
                        <w:noProof/>
                      </w:rPr>
                      <w:pPrChange w:id="1827" w:author="Cédric" w:date="2017-06-22T12:17:00Z">
                        <w:pPr/>
                      </w:pPrChange>
                    </w:pPr>
                    <w:ins w:id="1828" w:author="Cédric" w:date="2017-06-22T12:17:00Z">
                      <w:r>
                        <w:t xml:space="preserve">Figure </w:t>
                      </w:r>
                    </w:ins>
                    <w:ins w:id="1829" w:author="Cédric" w:date="2017-06-22T13:03:00Z">
                      <w:r>
                        <w:t>36</w:t>
                      </w:r>
                    </w:ins>
                    <w:ins w:id="1830" w:author="Cédric" w:date="2017-06-22T12:17:00Z">
                      <w:r>
                        <w:t xml:space="preserve"> : Affichage des messages d'informations concernant la restauration par fichier</w:t>
                      </w:r>
                    </w:ins>
                  </w:p>
                </w:txbxContent>
              </v:textbox>
              <w10:wrap type="square"/>
            </v:shape>
          </w:pict>
        </w:r>
      </w:ins>
      <w:ins w:id="1831" w:author="CCCCC" w:date="2017-06-13T19:15:00Z">
        <w:r w:rsidR="005A1737">
          <w:rPr>
            <w:noProof/>
            <w:lang w:eastAsia="fr-FR" w:bidi="ar-SA"/>
            <w:rPrChange w:id="1832" w:author="Unknown">
              <w:rPr>
                <w:b w:val="0"/>
                <w:bCs w:val="0"/>
                <w:noProof/>
                <w:sz w:val="26"/>
                <w:szCs w:val="23"/>
                <w:lang w:eastAsia="fr-FR" w:bidi="ar-SA"/>
              </w:rPr>
            </w:rPrChange>
          </w:rPr>
          <w:drawing>
            <wp:anchor distT="0" distB="0" distL="114300" distR="114300" simplePos="0" relativeHeight="251646464" behindDoc="0" locked="0" layoutInCell="1" allowOverlap="1" wp14:anchorId="0CD54A12" wp14:editId="409B73E9">
              <wp:simplePos x="0" y="0"/>
              <wp:positionH relativeFrom="margin">
                <wp:posOffset>2106295</wp:posOffset>
              </wp:positionH>
              <wp:positionV relativeFrom="paragraph">
                <wp:posOffset>1910080</wp:posOffset>
              </wp:positionV>
              <wp:extent cx="4019550" cy="882015"/>
              <wp:effectExtent l="19050" t="0" r="0" b="0"/>
              <wp:wrapSquare wrapText="bothSides"/>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3258" t="15578" r="8469" b="69524"/>
                      <a:stretch/>
                    </pic:blipFill>
                    <pic:spPr bwMode="auto">
                      <a:xfrm>
                        <a:off x="0" y="0"/>
                        <a:ext cx="4019550" cy="882015"/>
                      </a:xfrm>
                      <a:prstGeom prst="rect">
                        <a:avLst/>
                      </a:prstGeom>
                      <a:noFill/>
                      <a:ln>
                        <a:noFill/>
                      </a:ln>
                      <a:extLst>
                        <a:ext uri="{53640926-AAD7-44D8-BBD7-CCE9431645EC}">
                          <a14:shadowObscured xmlns:a14="http://schemas.microsoft.com/office/drawing/2010/main"/>
                        </a:ext>
                      </a:extLst>
                    </pic:spPr>
                  </pic:pic>
                </a:graphicData>
              </a:graphic>
            </wp:anchor>
          </w:drawing>
        </w:r>
      </w:ins>
      <w:ins w:id="1833" w:author="CCCCC" w:date="2017-06-12T20:16:00Z">
        <w:r w:rsidR="00F10476">
          <w:t xml:space="preserve">Ici, la fonction </w:t>
        </w:r>
      </w:ins>
      <w:ins w:id="1834" w:author="CCCCC" w:date="2017-06-12T20:17:00Z">
        <w:r w:rsidR="00F10476">
          <w:t xml:space="preserve">« _ » fait référence à </w:t>
        </w:r>
      </w:ins>
      <w:ins w:id="1835" w:author="CCCCC" w:date="2017-06-12T20:19:00Z">
        <w:r w:rsidR="003136F5">
          <w:t>un module d’internationalisation de l’application. Ainsi pour chaque label comme</w:t>
        </w:r>
      </w:ins>
      <w:ins w:id="1836"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1837" w:author="CCCCC" w:date="2017-06-12T20:21:00Z">
        <w:r w:rsidR="003136F5">
          <w:t xml:space="preserve">texte correspond pour chacune des langues proposées par </w:t>
        </w:r>
      </w:ins>
      <w:ins w:id="1838" w:author="CCCCC" w:date="2017-06-12T20:22:00Z">
        <w:r w:rsidR="003136F5">
          <w:t xml:space="preserve">Xen Orchestra. Il a donc fallu ajouter cette correspondance dans le fichier </w:t>
        </w:r>
      </w:ins>
      <w:ins w:id="1839" w:author="CCCCC" w:date="2017-06-12T20:23:00Z">
        <w:r w:rsidR="003136F5">
          <w:t xml:space="preserve">« message.js » situé dans </w:t>
        </w:r>
      </w:ins>
      <w:ins w:id="1840" w:author="Cédric" w:date="2017-06-21T15:19:00Z">
        <w:r w:rsidR="00C26A18">
          <w:t>« </w:t>
        </w:r>
      </w:ins>
      <w:ins w:id="1841" w:author="CCCCC" w:date="2017-06-12T20:23:00Z">
        <w:r w:rsidR="003136F5">
          <w:t>src/common/intl</w:t>
        </w:r>
      </w:ins>
      <w:ins w:id="1842" w:author="Cédric" w:date="2017-06-21T15:19:00Z">
        <w:r w:rsidR="00C26A18">
          <w:t> »</w:t>
        </w:r>
      </w:ins>
      <w:ins w:id="1843" w:author="CCCCC" w:date="2017-06-12T20:23:00Z">
        <w:r w:rsidR="003136F5">
          <w:t xml:space="preserve">. </w:t>
        </w:r>
      </w:ins>
      <w:ins w:id="1844" w:author="CCCCC" w:date="2017-06-12T20:24:00Z">
        <w:r w:rsidR="003136F5">
          <w:t>L’interface définitive du formulaire est donc la suivante</w:t>
        </w:r>
      </w:ins>
      <w:ins w:id="1845" w:author="CCCCC" w:date="2017-06-12T20:25:00Z">
        <w:r w:rsidR="003136F5">
          <w:t> </w:t>
        </w:r>
      </w:ins>
      <w:ins w:id="1846" w:author="CCCCC" w:date="2017-06-12T20:24:00Z">
        <w:r w:rsidR="003136F5">
          <w:t>:</w:t>
        </w:r>
      </w:ins>
    </w:p>
    <w:p w14:paraId="46A3D804" w14:textId="77777777" w:rsidR="005A1737" w:rsidRDefault="005A1737">
      <w:pPr>
        <w:rPr>
          <w:del w:id="1847" w:author="CCCCC" w:date="2017-06-13T19:15:00Z"/>
        </w:rPr>
        <w:pPrChange w:id="1848" w:author="CCCCC" w:date="2017-06-12T19:33:00Z">
          <w:pPr>
            <w:pStyle w:val="Heading4"/>
          </w:pPr>
        </w:pPrChange>
      </w:pPr>
    </w:p>
    <w:p w14:paraId="16A2F6E9" w14:textId="77777777" w:rsidR="005A1737" w:rsidRDefault="000D7996">
      <w:pPr>
        <w:pStyle w:val="Heading3"/>
        <w:rPr>
          <w:ins w:id="1849" w:author="CCCCC" w:date="2017-06-12T20:38:00Z"/>
        </w:rPr>
        <w:pPrChange w:id="1850" w:author="CCCCC" w:date="2017-06-11T20:52:00Z">
          <w:pPr>
            <w:pStyle w:val="Heading4"/>
          </w:pPr>
        </w:pPrChange>
      </w:pPr>
      <w:bookmarkStart w:id="1851" w:name="_Toc485912046"/>
      <w:r>
        <w:t>Afficher depuis combien de temps une machine est éteinte</w:t>
      </w:r>
      <w:bookmarkEnd w:id="1851"/>
    </w:p>
    <w:p w14:paraId="04E6F9E0" w14:textId="77777777" w:rsidR="005A1737" w:rsidRDefault="00E54A28">
      <w:pPr>
        <w:rPr>
          <w:ins w:id="1852" w:author="CCCCC" w:date="2017-06-12T20:40:00Z"/>
        </w:rPr>
        <w:pPrChange w:id="1853" w:author="CCCCC" w:date="2017-06-12T20:38:00Z">
          <w:pPr>
            <w:pStyle w:val="Heading4"/>
          </w:pPr>
        </w:pPrChange>
      </w:pPr>
      <w:ins w:id="1854" w:author="Cédric" w:date="2017-06-22T12:18:00Z">
        <w:r>
          <w:rPr>
            <w:noProof/>
          </w:rPr>
          <w:pict w14:anchorId="7D636AC6">
            <v:shape id="_x0000_s1067" type="#_x0000_t202" style="position:absolute;left:0;text-align:left;margin-left:176.95pt;margin-top:179.95pt;width:305.95pt;height:.05pt;z-index:251706880" stroked="f">
              <v:textbox style="mso-fit-shape-to-text:t" inset="0,0,0,0">
                <w:txbxContent>
                  <w:p w14:paraId="281321C3" w14:textId="77777777" w:rsidR="00E54A28" w:rsidRPr="00150057" w:rsidRDefault="00E54A28">
                    <w:pPr>
                      <w:pStyle w:val="Caption"/>
                      <w:rPr>
                        <w:noProof/>
                      </w:rPr>
                      <w:pPrChange w:id="1855" w:author="Cédric" w:date="2017-06-22T12:18:00Z">
                        <w:pPr/>
                      </w:pPrChange>
                    </w:pPr>
                    <w:ins w:id="1856" w:author="Cédric" w:date="2017-06-22T12:18:00Z">
                      <w:r>
                        <w:t xml:space="preserve">Figure </w:t>
                      </w:r>
                      <w:r>
                        <w:fldChar w:fldCharType="begin"/>
                      </w:r>
                      <w:r>
                        <w:instrText xml:space="preserve"> SEQ Figure \* ARABIC </w:instrText>
                      </w:r>
                    </w:ins>
                    <w:r>
                      <w:fldChar w:fldCharType="separate"/>
                    </w:r>
                    <w:ins w:id="1857" w:author="Cédric" w:date="2017-06-22T16:58:00Z">
                      <w:r>
                        <w:rPr>
                          <w:noProof/>
                        </w:rPr>
                        <w:t>18</w:t>
                      </w:r>
                    </w:ins>
                    <w:ins w:id="1858" w:author="Cédric" w:date="2017-06-22T12:18:00Z">
                      <w:r>
                        <w:fldChar w:fldCharType="end"/>
                      </w:r>
                      <w:r>
                        <w:t xml:space="preserve"> : Vue </w:t>
                      </w:r>
                      <w:r>
                        <w:rPr>
                          <w:noProof/>
                        </w:rPr>
                        <w:t>générale d'une machine virtuelle</w:t>
                      </w:r>
                    </w:ins>
                  </w:p>
                </w:txbxContent>
              </v:textbox>
              <w10:wrap type="square"/>
            </v:shape>
          </w:pict>
        </w:r>
      </w:ins>
      <w:ins w:id="1859" w:author="CCCCC" w:date="2017-06-13T19:18:00Z">
        <w:r w:rsidR="005A1737">
          <w:rPr>
            <w:noProof/>
            <w:lang w:eastAsia="fr-FR" w:bidi="ar-SA"/>
            <w:rPrChange w:id="1860" w:author="Unknown">
              <w:rPr>
                <w:b w:val="0"/>
                <w:bCs w:val="0"/>
                <w:noProof/>
                <w:sz w:val="26"/>
                <w:szCs w:val="23"/>
                <w:lang w:eastAsia="fr-FR" w:bidi="ar-SA"/>
              </w:rPr>
            </w:rPrChange>
          </w:rPr>
          <w:drawing>
            <wp:anchor distT="0" distB="0" distL="114300" distR="114300" simplePos="0" relativeHeight="251647488" behindDoc="0" locked="0" layoutInCell="1" allowOverlap="1" wp14:anchorId="6A041A0D" wp14:editId="26BA844B">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566" t="15326" b="45477"/>
                      <a:stretch/>
                    </pic:blipFill>
                    <pic:spPr bwMode="auto">
                      <a:xfrm>
                        <a:off x="0" y="0"/>
                        <a:ext cx="3885565" cy="1729740"/>
                      </a:xfrm>
                      <a:prstGeom prst="rect">
                        <a:avLst/>
                      </a:prstGeom>
                      <a:noFill/>
                      <a:ln>
                        <a:noFill/>
                      </a:ln>
                      <a:extLst>
                        <a:ext uri="{53640926-AAD7-44D8-BBD7-CCE9431645EC}">
                          <a14:shadowObscured xmlns:a14="http://schemas.microsoft.com/office/drawing/2010/main"/>
                        </a:ext>
                      </a:extLst>
                    </pic:spPr>
                  </pic:pic>
                </a:graphicData>
              </a:graphic>
            </wp:anchor>
          </w:drawing>
        </w:r>
      </w:ins>
      <w:ins w:id="1861" w:author="CCCCC" w:date="2017-06-12T20:40:00Z">
        <w:r w:rsidR="00471A83">
          <w:t>Sur la vue générale d’une machine virtuelle, si celle-ci est allumée, il est affiché depuis combien de temps elle a été démarrée.</w:t>
        </w:r>
      </w:ins>
    </w:p>
    <w:p w14:paraId="2C0CC6D1" w14:textId="77777777" w:rsidR="005A1737" w:rsidRDefault="00471A83">
      <w:pPr>
        <w:rPr>
          <w:ins w:id="1862" w:author="CCCCC" w:date="2017-06-12T21:50:00Z"/>
          <w:noProof/>
          <w:lang w:eastAsia="fr-FR" w:bidi="ar-SA"/>
        </w:rPr>
        <w:pPrChange w:id="1863" w:author="CCCCC" w:date="2017-06-12T20:38:00Z">
          <w:pPr>
            <w:pStyle w:val="Heading4"/>
          </w:pPr>
        </w:pPrChange>
      </w:pPr>
      <w:ins w:id="1864" w:author="CCCCC" w:date="2017-06-12T20:44:00Z">
        <w:r>
          <w:t xml:space="preserve">Cette tâche a pour but d’afficher depuis combien de temps une machine est éteinte. </w:t>
        </w:r>
      </w:ins>
      <w:ins w:id="1865" w:author="CCCCC" w:date="2017-06-12T20:45:00Z">
        <w:r>
          <w:t>Une machine virtuelle</w:t>
        </w:r>
      </w:ins>
      <w:ins w:id="1866" w:author="CCCCC" w:date="2017-06-12T20:49:00Z">
        <w:r w:rsidR="00473C54">
          <w:t xml:space="preserve"> ne possède pas de champ gardant en mémoire la dernière date d</w:t>
        </w:r>
      </w:ins>
      <w:ins w:id="1867" w:author="CCCCC" w:date="2017-06-12T20:50:00Z">
        <w:r w:rsidR="00473C54">
          <w:t>’extinction. Cependant, lorsqu</w:t>
        </w:r>
      </w:ins>
      <w:ins w:id="1868" w:author="CCCCC" w:date="2017-06-12T20:51:00Z">
        <w:r w:rsidR="00473C54">
          <w:t>’une opération sur une machine est effectuée, comme l’allumage, l’extinction ou la création d</w:t>
        </w:r>
      </w:ins>
      <w:ins w:id="1869" w:author="CCCCC" w:date="2017-06-12T20:52:00Z">
        <w:r w:rsidR="00473C54">
          <w:t>’un snapshot, un message</w:t>
        </w:r>
      </w:ins>
      <w:ins w:id="1870" w:author="CCCCC" w:date="2017-06-12T22:17:00Z">
        <w:r w:rsidR="00243482">
          <w:t xml:space="preserve"> appelé « log »</w:t>
        </w:r>
      </w:ins>
      <w:ins w:id="1871" w:author="CCCCC" w:date="2017-06-12T20:52:00Z">
        <w:r w:rsidR="00473C54">
          <w:t xml:space="preserve"> associé à la machine est généré.</w:t>
        </w:r>
      </w:ins>
      <w:ins w:id="1872" w:author="CCCCC" w:date="2017-06-12T20:58:00Z">
        <w:r w:rsidR="00473C54">
          <w:t xml:space="preserve"> </w:t>
        </w:r>
      </w:ins>
      <w:ins w:id="1873" w:author="Cédric" w:date="2017-06-21T15:20:00Z">
        <w:r w:rsidR="00C26A18">
          <w:t>L’objectif était</w:t>
        </w:r>
      </w:ins>
      <w:ins w:id="1874" w:author="Cédric" w:date="2017-06-21T15:21:00Z">
        <w:r w:rsidR="00C26A18">
          <w:t xml:space="preserve"> </w:t>
        </w:r>
      </w:ins>
      <w:ins w:id="1875" w:author="CCCCC" w:date="2017-06-12T20:58:00Z">
        <w:del w:id="1876" w:author="Cédric" w:date="2017-06-21T15:20:00Z">
          <w:r w:rsidR="00473C54" w:rsidDel="00C26A18">
            <w:delText xml:space="preserve">Il fallait </w:delText>
          </w:r>
        </w:del>
        <w:r w:rsidR="00473C54">
          <w:t xml:space="preserve">donc </w:t>
        </w:r>
      </w:ins>
      <w:ins w:id="1877" w:author="Cédric" w:date="2017-06-21T15:21:00Z">
        <w:r w:rsidR="00C26A18">
          <w:t xml:space="preserve">de </w:t>
        </w:r>
      </w:ins>
      <w:ins w:id="1878" w:author="CCCCC" w:date="2017-06-12T20:58:00Z">
        <w:r w:rsidR="00473C54">
          <w:t xml:space="preserve">rechercher le dernier message </w:t>
        </w:r>
      </w:ins>
      <w:ins w:id="1879" w:author="Cédric" w:date="2017-06-21T15:20:00Z">
        <w:r w:rsidR="00C26A18">
          <w:t xml:space="preserve">de </w:t>
        </w:r>
      </w:ins>
      <w:ins w:id="1880" w:author="CCCCC" w:date="2017-06-12T20:58:00Z">
        <w:r w:rsidR="00473C54">
          <w:t>type « </w:t>
        </w:r>
        <w:r w:rsidR="00473C54" w:rsidRPr="00473C54">
          <w:t>VM_SHUTDOWN</w:t>
        </w:r>
        <w:r w:rsidR="00473C54">
          <w:t> »</w:t>
        </w:r>
      </w:ins>
      <w:ins w:id="1881" w:author="CCCCC" w:date="2017-06-12T20:59:00Z">
        <w:r w:rsidR="00402C4C">
          <w:t xml:space="preserve"> associé à la machine virtuelle voulue. </w:t>
        </w:r>
      </w:ins>
      <w:ins w:id="1882" w:author="CCCCC" w:date="2017-06-12T21:00:00Z">
        <w:r w:rsidR="00402C4C">
          <w:t>I</w:t>
        </w:r>
      </w:ins>
      <w:ins w:id="1883" w:author="CCCCC" w:date="2017-06-12T20:59:00Z">
        <w:r w:rsidR="00402C4C">
          <w:t>l a</w:t>
        </w:r>
      </w:ins>
      <w:ins w:id="1884" w:author="CCCCC" w:date="2017-06-12T21:00:00Z">
        <w:r w:rsidR="00402C4C">
          <w:t xml:space="preserve"> donc</w:t>
        </w:r>
      </w:ins>
      <w:ins w:id="1885" w:author="CCCCC" w:date="2017-06-12T20:59:00Z">
        <w:r w:rsidR="00402C4C">
          <w:t xml:space="preserve"> été nécessaire d’écrire un sélecteur pour obtenir cet objet. </w:t>
        </w:r>
      </w:ins>
      <w:ins w:id="1886" w:author="CCCCC" w:date="2017-06-12T22:16:00Z">
        <w:r w:rsidR="00243482">
          <w:t>Si une machine virtuelle n</w:t>
        </w:r>
      </w:ins>
      <w:ins w:id="1887" w:author="CCCCC" w:date="2017-06-12T22:17:00Z">
        <w:r w:rsidR="00243482">
          <w:t>’a jamais été éteinte, ou alors que ses logs ont été effacés, il peut arriver que ce message n</w:t>
        </w:r>
      </w:ins>
      <w:ins w:id="1888" w:author="CCCCC" w:date="2017-06-12T22:18:00Z">
        <w:r w:rsidR="00243482">
          <w:t>’existe pas, dans ce cas il sera juste indiqué que la machine est éteinte.</w:t>
        </w:r>
      </w:ins>
      <w:ins w:id="1889" w:author="CCCCC" w:date="2017-06-12T22:17:00Z">
        <w:r w:rsidR="00243482">
          <w:t xml:space="preserve"> </w:t>
        </w:r>
      </w:ins>
      <w:ins w:id="1890" w:author="CCCCC" w:date="2017-06-12T21:41:00Z">
        <w:r w:rsidR="00E671F9">
          <w:t>Tous les sélecteurs utilisés par Xen Orchestra sont centralisé</w:t>
        </w:r>
      </w:ins>
      <w:ins w:id="1891" w:author="CCCCC" w:date="2017-06-12T21:47:00Z">
        <w:r w:rsidR="00E671F9">
          <w:t>s</w:t>
        </w:r>
      </w:ins>
      <w:ins w:id="1892" w:author="CCCCC" w:date="2017-06-12T21:41:00Z">
        <w:r w:rsidR="00E671F9">
          <w:t xml:space="preserve"> dans le fichier « selectors.js » du dossier </w:t>
        </w:r>
      </w:ins>
      <w:ins w:id="1893" w:author="CCCCC" w:date="2017-06-12T21:42:00Z">
        <w:r w:rsidR="00E671F9">
          <w:t>« </w:t>
        </w:r>
      </w:ins>
      <w:ins w:id="1894" w:author="CCCCC" w:date="2017-06-12T21:41:00Z">
        <w:r w:rsidR="00E671F9">
          <w:t>common</w:t>
        </w:r>
      </w:ins>
      <w:ins w:id="1895" w:author="CCCCC" w:date="2017-06-12T21:42:00Z">
        <w:r w:rsidR="00E671F9">
          <w:t> »</w:t>
        </w:r>
      </w:ins>
      <w:ins w:id="1896" w:author="CCCCC" w:date="2017-06-12T21:47:00Z">
        <w:r w:rsidR="00E671F9">
          <w:t xml:space="preserve">. </w:t>
        </w:r>
        <w:r w:rsidR="004B3546">
          <w:t>La fonction suivante a</w:t>
        </w:r>
        <w:r w:rsidR="00E671F9">
          <w:t xml:space="preserve"> donc été implémentée</w:t>
        </w:r>
        <w:r w:rsidR="004B3546">
          <w:t xml:space="preserve"> dans ce fichier.</w:t>
        </w:r>
      </w:ins>
    </w:p>
    <w:p w14:paraId="0133FB7F" w14:textId="7AC14254" w:rsidR="005A1737" w:rsidRDefault="00E54A28">
      <w:pPr>
        <w:rPr>
          <w:ins w:id="1897" w:author="CCCCC" w:date="2017-06-12T22:11:00Z"/>
        </w:rPr>
        <w:pPrChange w:id="1898" w:author="CCCCC" w:date="2017-06-12T20:38:00Z">
          <w:pPr>
            <w:pStyle w:val="Heading4"/>
          </w:pPr>
        </w:pPrChange>
      </w:pPr>
      <w:ins w:id="1899" w:author="Cédric" w:date="2017-06-22T12:19:00Z">
        <w:r>
          <w:rPr>
            <w:noProof/>
          </w:rPr>
          <w:pict w14:anchorId="4CD5E4BE">
            <v:shape id="_x0000_s1068" type="#_x0000_t202" style="position:absolute;left:0;text-align:left;margin-left:15.85pt;margin-top:201.65pt;width:451.65pt;height:.05pt;z-index:251707904" wrapcoords="-36 0 -36 20965 21600 20965 21600 0 -36 0" stroked="f">
              <v:textbox style="mso-fit-shape-to-text:t" inset="0,0,0,0">
                <w:txbxContent>
                  <w:p w14:paraId="6D6658EA" w14:textId="77777777" w:rsidR="00E54A28" w:rsidRPr="00D661E2" w:rsidRDefault="00E54A28">
                    <w:pPr>
                      <w:pStyle w:val="Caption"/>
                      <w:rPr>
                        <w:noProof/>
                      </w:rPr>
                      <w:pPrChange w:id="1900" w:author="Cédric" w:date="2017-06-22T12:19:00Z">
                        <w:pPr/>
                      </w:pPrChange>
                    </w:pPr>
                    <w:ins w:id="1901" w:author="Cédric" w:date="2017-06-22T12:19:00Z">
                      <w:r>
                        <w:t xml:space="preserve">Figure </w:t>
                      </w:r>
                      <w:r>
                        <w:fldChar w:fldCharType="begin"/>
                      </w:r>
                      <w:r>
                        <w:instrText xml:space="preserve"> SEQ Figure \* ARABIC </w:instrText>
                      </w:r>
                    </w:ins>
                    <w:r>
                      <w:fldChar w:fldCharType="separate"/>
                    </w:r>
                    <w:ins w:id="1902" w:author="Cédric" w:date="2017-06-22T16:58:00Z">
                      <w:r>
                        <w:rPr>
                          <w:noProof/>
                        </w:rPr>
                        <w:t>19</w:t>
                      </w:r>
                    </w:ins>
                    <w:ins w:id="1903" w:author="Cédric" w:date="2017-06-22T12:19:00Z">
                      <w:r>
                        <w:fldChar w:fldCharType="end"/>
                      </w:r>
                      <w:r>
                        <w:t xml:space="preserve"> Implémentation du créateur de sélecteur</w:t>
                      </w:r>
                      <w:r>
                        <w:rPr>
                          <w:noProof/>
                        </w:rPr>
                        <w:t xml:space="preserve"> createGeVmtLastShutdown</w:t>
                      </w:r>
                    </w:ins>
                  </w:p>
                </w:txbxContent>
              </v:textbox>
              <w10:wrap type="tight"/>
            </v:shape>
          </w:pict>
        </w:r>
      </w:ins>
      <w:ins w:id="1904" w:author="Cédric" w:date="2017-06-21T15:21:00Z">
        <w:r w:rsidR="005A1737">
          <w:rPr>
            <w:noProof/>
            <w:lang w:eastAsia="fr-FR" w:bidi="ar-SA"/>
            <w:rPrChange w:id="1905" w:author="Unknown">
              <w:rPr>
                <w:b w:val="0"/>
                <w:bCs w:val="0"/>
                <w:noProof/>
                <w:sz w:val="26"/>
                <w:szCs w:val="23"/>
                <w:lang w:eastAsia="fr-FR" w:bidi="ar-SA"/>
              </w:rPr>
            </w:rPrChange>
          </w:rPr>
          <w:drawing>
            <wp:anchor distT="0" distB="0" distL="114300" distR="114300" simplePos="0" relativeHeight="251638272" behindDoc="1" locked="0" layoutInCell="1" allowOverlap="1" wp14:anchorId="44B525D0" wp14:editId="5C71F222">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5955" cy="2449830"/>
                      </a:xfrm>
                      <a:prstGeom prst="rect">
                        <a:avLst/>
                      </a:prstGeom>
                    </pic:spPr>
                  </pic:pic>
                </a:graphicData>
              </a:graphic>
            </wp:anchor>
          </w:drawing>
        </w:r>
      </w:ins>
      <w:ins w:id="1906" w:author="CCCCC" w:date="2017-06-12T21:52:00Z">
        <w:r w:rsidR="004B3546">
          <w:t>Cette fonction renvoie un sélecteur, c</w:t>
        </w:r>
      </w:ins>
      <w:ins w:id="1907" w:author="CCCCC" w:date="2017-06-12T21:53:00Z">
        <w:r w:rsidR="004B3546">
          <w:t xml:space="preserve">’est-à-dire qu’elle </w:t>
        </w:r>
      </w:ins>
      <w:ins w:id="1908" w:author="CCCCC" w:date="2017-06-12T21:54:00Z">
        <w:r w:rsidR="004B3546">
          <w:t>fournit une fonction qui, elle, renverra</w:t>
        </w:r>
        <w:del w:id="1909" w:author="Cédric" w:date="2017-06-21T15:25:00Z">
          <w:r w:rsidR="004B3546" w:rsidDel="00C26A18">
            <w:delText>i</w:delText>
          </w:r>
        </w:del>
        <w:r w:rsidR="004B3546">
          <w:t xml:space="preserve"> la valeur souhaitée.</w:t>
        </w:r>
      </w:ins>
      <w:ins w:id="1910" w:author="CCCCC" w:date="2017-06-12T21:56:00Z">
        <w:r w:rsidR="004B3546">
          <w:t xml:space="preserve"> Elle prend en argument</w:t>
        </w:r>
      </w:ins>
      <w:ins w:id="1911" w:author="CCCCC" w:date="2017-06-12T21:59:00Z">
        <w:r w:rsidR="008B650A">
          <w:t xml:space="preserve"> une fonction qui renvoie l’identifiant </w:t>
        </w:r>
        <w:del w:id="1912" w:author="Cédric" w:date="2017-06-21T15:23:00Z">
          <w:r w:rsidR="008B650A" w:rsidDel="00C26A18">
            <w:delText>d’une machine virtuelle</w:delText>
          </w:r>
        </w:del>
      </w:ins>
      <w:ins w:id="1913" w:author="Cédric" w:date="2017-06-21T15:23:00Z">
        <w:r w:rsidR="00C26A18">
          <w:t>de la machine virtuelle courante</w:t>
        </w:r>
      </w:ins>
      <w:ins w:id="1914" w:author="CCCCC" w:date="2017-06-12T21:59:00Z">
        <w:r w:rsidR="008B650A">
          <w:t xml:space="preserve"> et renvoie le </w:t>
        </w:r>
      </w:ins>
      <w:ins w:id="1915" w:author="CCCCC" w:date="2017-06-12T22:01:00Z">
        <w:r w:rsidR="008B650A">
          <w:t>résultat</w:t>
        </w:r>
      </w:ins>
      <w:ins w:id="1916" w:author="CCCCC" w:date="2017-06-12T21:59:00Z">
        <w:r w:rsidR="008B650A">
          <w:t xml:space="preserve"> </w:t>
        </w:r>
      </w:ins>
      <w:ins w:id="1917" w:author="CCCCC" w:date="2017-06-12T22:01:00Z">
        <w:r w:rsidR="008B650A">
          <w:t>d’une fonction « create »</w:t>
        </w:r>
      </w:ins>
      <w:ins w:id="1918" w:author="Cédric" w:date="2017-06-21T15:25:00Z">
        <w:r w:rsidR="00C26A18">
          <w:t>. Cette fonction « create » est</w:t>
        </w:r>
      </w:ins>
      <w:ins w:id="1919" w:author="CCCCC" w:date="2017-06-12T22:01:00Z">
        <w:r w:rsidR="008B650A">
          <w:t xml:space="preserve"> issue du module « Reselect ». </w:t>
        </w:r>
        <w:del w:id="1920" w:author="Cédric" w:date="2017-06-21T15:26:00Z">
          <w:r w:rsidR="008B650A" w:rsidDel="00C26A18">
            <w:delText>« create »</w:delText>
          </w:r>
        </w:del>
      </w:ins>
      <w:ins w:id="1921" w:author="Cédric" w:date="2017-06-21T15:26:00Z">
        <w:r w:rsidR="00C26A18">
          <w:t>Elle</w:t>
        </w:r>
      </w:ins>
      <w:ins w:id="1922" w:author="CCCCC" w:date="2017-06-12T22:01:00Z">
        <w:r w:rsidR="008B650A">
          <w:t xml:space="preserve"> reçoit en argument des fonctions</w:t>
        </w:r>
      </w:ins>
      <w:ins w:id="1923" w:author="CCCCC" w:date="2017-06-12T22:07:00Z">
        <w:r w:rsidR="008B650A">
          <w:t xml:space="preserve"> appelé</w:t>
        </w:r>
      </w:ins>
      <w:ins w:id="1924" w:author="Cédric" w:date="2017-06-21T15:26:00Z">
        <w:r w:rsidR="00C26A18">
          <w:t>e</w:t>
        </w:r>
      </w:ins>
      <w:ins w:id="1925" w:author="CCCCC" w:date="2017-06-12T22:07:00Z">
        <w:r w:rsidR="008B650A">
          <w:t xml:space="preserve">s « input selectors » ainsi que le selecteur qui est le dernier argument. </w:t>
        </w:r>
      </w:ins>
      <w:ins w:id="1926" w:author="CCCCC" w:date="2017-06-12T22:08:00Z">
        <w:r w:rsidR="008B650A">
          <w:t xml:space="preserve">Chacun des </w:t>
        </w:r>
        <w:del w:id="1927" w:author="Cédric" w:date="2017-06-21T15:26:00Z">
          <w:r w:rsidR="008B650A" w:rsidDel="0059095D">
            <w:delText>input</w:delText>
          </w:r>
        </w:del>
      </w:ins>
      <w:ins w:id="1928" w:author="Cédric" w:date="2017-06-21T15:26:00Z">
        <w:r w:rsidR="0059095D">
          <w:t>inputs</w:t>
        </w:r>
      </w:ins>
      <w:ins w:id="1929" w:author="CCCCC" w:date="2017-06-12T22:08:00Z">
        <w:r w:rsidR="008B650A">
          <w:t xml:space="preserve"> selectors va </w:t>
        </w:r>
      </w:ins>
      <w:ins w:id="1930" w:author="CCCCC" w:date="2017-06-12T22:09:00Z">
        <w:r w:rsidR="008B650A">
          <w:t>être exécuté et va passer son résultat en argument du sélecteur</w:t>
        </w:r>
      </w:ins>
      <w:ins w:id="1931" w:author="CCCCC" w:date="2017-06-22T20:47:00Z">
        <w:r w:rsidR="00F635DD">
          <w:t xml:space="preserve">. « create » va </w:t>
        </w:r>
      </w:ins>
      <w:ins w:id="1932" w:author="CCCCC" w:date="2017-06-22T20:49:00Z">
        <w:r w:rsidR="008B04F0">
          <w:t>exécuter</w:t>
        </w:r>
      </w:ins>
      <w:ins w:id="1933" w:author="CCCCC" w:date="2017-06-22T20:47:00Z">
        <w:r w:rsidR="00F635DD">
          <w:t xml:space="preserve"> le sél</w:t>
        </w:r>
      </w:ins>
      <w:ins w:id="1934" w:author="CCCCC" w:date="2017-06-22T20:48:00Z">
        <w:r w:rsidR="00F635DD">
          <w:t>e</w:t>
        </w:r>
      </w:ins>
      <w:ins w:id="1935" w:author="CCCCC" w:date="2017-06-22T20:47:00Z">
        <w:r w:rsidR="00F635DD">
          <w:t>cteur</w:t>
        </w:r>
      </w:ins>
      <w:ins w:id="1936" w:author="CCCCC" w:date="2017-06-12T22:09:00Z">
        <w:r w:rsidR="008B650A">
          <w:t xml:space="preserve"> </w:t>
        </w:r>
      </w:ins>
      <w:ins w:id="1937" w:author="CCCCC" w:date="2017-06-22T20:48:00Z">
        <w:r w:rsidR="00F635DD">
          <w:t>et créer une fonction qui renvoie son résultat</w:t>
        </w:r>
      </w:ins>
      <w:ins w:id="1938" w:author="CCCCC" w:date="2017-06-12T22:09:00Z">
        <w:r w:rsidR="00243482">
          <w:t xml:space="preserve">. </w:t>
        </w:r>
      </w:ins>
      <w:ins w:id="1939" w:author="CCCCC" w:date="2017-06-12T22:10:00Z">
        <w:r w:rsidR="00243482">
          <w:t>Ainsi, le sélecteur recevra l’identifiant de la machine virtuelle et la liste de tous</w:t>
        </w:r>
      </w:ins>
      <w:ins w:id="1940" w:author="CCCCC" w:date="2017-06-12T22:11:00Z">
        <w:r w:rsidR="00243482">
          <w:t xml:space="preserve"> les messages de l’application et renverra le message voulu.</w:t>
        </w:r>
      </w:ins>
    </w:p>
    <w:p w14:paraId="4243FA1F" w14:textId="77777777" w:rsidR="005A1737" w:rsidRDefault="00F55C7B">
      <w:pPr>
        <w:rPr>
          <w:ins w:id="1941" w:author="CCCCC" w:date="2017-06-12T22:26:00Z"/>
          <w:del w:id="1942" w:author="Cédric" w:date="2017-06-21T15:27:00Z"/>
        </w:rPr>
        <w:pPrChange w:id="1943" w:author="CCCCC" w:date="2017-06-12T20:38:00Z">
          <w:pPr>
            <w:pStyle w:val="Heading4"/>
          </w:pPr>
        </w:pPrChange>
      </w:pPr>
      <w:ins w:id="1944" w:author="CCCCC" w:date="2017-06-12T22:23:00Z">
        <w:r>
          <w:t xml:space="preserve">Le résultat du sélecteur est injecté dans le composant </w:t>
        </w:r>
        <w:del w:id="1945" w:author="Cédric" w:date="2017-06-22T12:22:00Z">
          <w:r w:rsidDel="009C0634">
            <w:delText>« </w:delText>
          </w:r>
        </w:del>
        <w:r>
          <w:t>TabGeneral</w:t>
        </w:r>
        <w:del w:id="1946" w:author="Cédric" w:date="2017-06-22T12:22:00Z">
          <w:r w:rsidDel="009C0634">
            <w:delText> »</w:delText>
          </w:r>
        </w:del>
        <w:r>
          <w:t xml:space="preserve"> du dossier </w:t>
        </w:r>
      </w:ins>
      <w:ins w:id="1947" w:author="CCCCC" w:date="2017-06-12T22:24:00Z">
        <w:r>
          <w:t>« </w:t>
        </w:r>
      </w:ins>
      <w:ins w:id="1948" w:author="CCCCC" w:date="2017-06-12T22:23:00Z">
        <w:r>
          <w:t>src/xo-app/vm</w:t>
        </w:r>
      </w:ins>
      <w:ins w:id="1949" w:author="CCCCC" w:date="2017-06-12T22:24:00Z">
        <w:r>
          <w:t xml:space="preserve"> » </w:t>
        </w:r>
      </w:ins>
      <w:ins w:id="1950" w:author="Cédric" w:date="2017-06-21T15:28:00Z">
        <w:r w:rsidR="0059095D">
          <w:t>à l’aide</w:t>
        </w:r>
      </w:ins>
      <w:ins w:id="1951" w:author="Cédric" w:date="2017-06-21T15:27:00Z">
        <w:r w:rsidR="0059095D">
          <w:t xml:space="preserve"> </w:t>
        </w:r>
      </w:ins>
      <w:ins w:id="1952" w:author="Cédric" w:date="2017-06-21T15:28:00Z">
        <w:r w:rsidR="0059095D">
          <w:t>du décorateur connectStore.</w:t>
        </w:r>
      </w:ins>
      <w:ins w:id="1953" w:author="CCCCC" w:date="2017-06-12T22:24:00Z">
        <w:del w:id="1954" w:author="Cédric" w:date="2017-06-21T15:27:00Z">
          <w:r w:rsidDel="0059095D">
            <w:delText xml:space="preserve">de la manière suivante : </w:delText>
          </w:r>
        </w:del>
      </w:ins>
    </w:p>
    <w:p w14:paraId="44DF5FF0" w14:textId="77777777" w:rsidR="005A1737" w:rsidRDefault="00F55C7B">
      <w:pPr>
        <w:rPr>
          <w:ins w:id="1955" w:author="CCCCC" w:date="2017-06-12T22:29:00Z"/>
        </w:rPr>
        <w:pPrChange w:id="1956" w:author="CCCCC" w:date="2017-06-12T20:38:00Z">
          <w:pPr>
            <w:pStyle w:val="Heading4"/>
          </w:pPr>
        </w:pPrChange>
      </w:pPr>
      <w:ins w:id="1957" w:author="CCCCC" w:date="2017-06-12T22:26:00Z">
        <w:del w:id="1958" w:author="Cédric" w:date="2017-06-21T15:28:00Z">
          <w:r w:rsidDel="0059095D">
            <w:delText xml:space="preserve">La fonction « connectStore » prend en paramètre une fonction renvoyant un objet de sélecteurs qui seront </w:delText>
          </w:r>
        </w:del>
      </w:ins>
      <w:ins w:id="1959" w:author="CCCCC" w:date="2017-06-12T22:28:00Z">
        <w:del w:id="1960" w:author="Cédric" w:date="2017-06-21T15:28:00Z">
          <w:r w:rsidDel="0059095D">
            <w:delText xml:space="preserve">exécuté et leur résultat sera </w:delText>
          </w:r>
        </w:del>
      </w:ins>
      <w:ins w:id="1961" w:author="CCCCC" w:date="2017-06-12T22:26:00Z">
        <w:del w:id="1962" w:author="Cédric" w:date="2017-06-21T15:28:00Z">
          <w:r w:rsidDel="0059095D">
            <w:delText xml:space="preserve">passé en paramètre du composant prit en argument de la seconde exécution de </w:delText>
          </w:r>
        </w:del>
      </w:ins>
      <w:ins w:id="1963" w:author="CCCCC" w:date="2017-06-12T22:29:00Z">
        <w:del w:id="1964" w:author="Cédric" w:date="2017-06-21T15:28:00Z">
          <w:r w:rsidDel="0059095D">
            <w:delText>« connectStore »</w:delText>
          </w:r>
          <w:r w:rsidR="00E74B04" w:rsidDel="0059095D">
            <w:delText xml:space="preserve"> (qui est ici, un composant stateless).</w:delText>
          </w:r>
        </w:del>
      </w:ins>
    </w:p>
    <w:p w14:paraId="487055F9" w14:textId="77777777" w:rsidR="005A1737" w:rsidRDefault="009C0634">
      <w:pPr>
        <w:rPr>
          <w:ins w:id="1965" w:author="CCCCC" w:date="2017-06-12T22:33:00Z"/>
          <w:noProof/>
          <w:lang w:eastAsia="fr-FR" w:bidi="ar-SA"/>
        </w:rPr>
        <w:pPrChange w:id="1966" w:author="CCCCC" w:date="2017-06-12T20:38:00Z">
          <w:pPr>
            <w:pStyle w:val="Heading4"/>
          </w:pPr>
        </w:pPrChange>
      </w:pPr>
      <w:ins w:id="1967" w:author="Cédric" w:date="2017-06-22T12:25:00Z">
        <w:r>
          <w:rPr>
            <w:noProof/>
            <w:lang w:eastAsia="fr-FR" w:bidi="ar-SA"/>
          </w:rPr>
          <w:lastRenderedPageBreak/>
          <w:drawing>
            <wp:anchor distT="0" distB="0" distL="114300" distR="114300" simplePos="0" relativeHeight="251640320" behindDoc="0" locked="0" layoutInCell="1" allowOverlap="1" wp14:anchorId="4DCA6EEC" wp14:editId="1A62E7BB">
              <wp:simplePos x="0" y="0"/>
              <wp:positionH relativeFrom="margin">
                <wp:posOffset>10160</wp:posOffset>
              </wp:positionH>
              <wp:positionV relativeFrom="paragraph">
                <wp:posOffset>426720</wp:posOffset>
              </wp:positionV>
              <wp:extent cx="6126480" cy="1457325"/>
              <wp:effectExtent l="1905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6480" cy="1457325"/>
                      </a:xfrm>
                      <a:prstGeom prst="rect">
                        <a:avLst/>
                      </a:prstGeom>
                    </pic:spPr>
                  </pic:pic>
                </a:graphicData>
              </a:graphic>
            </wp:anchor>
          </w:drawing>
        </w:r>
      </w:ins>
      <w:ins w:id="1968" w:author="Cédric" w:date="2017-06-22T12:24:00Z">
        <w:r w:rsidR="00E54A28">
          <w:rPr>
            <w:noProof/>
          </w:rPr>
          <w:pict w14:anchorId="40330CD4">
            <v:shape id="_x0000_s1069" type="#_x0000_t202" style="position:absolute;left:0;text-align:left;margin-left:2.6pt;margin-top:152.85pt;width:482.6pt;height:.05pt;z-index:251708928;mso-position-horizontal-relative:text;mso-position-vertical-relative:text" stroked="f">
              <v:textbox style="mso-fit-shape-to-text:t" inset="0,0,0,0">
                <w:txbxContent>
                  <w:p w14:paraId="398403FE" w14:textId="77777777" w:rsidR="00E54A28" w:rsidRPr="000E2A74" w:rsidRDefault="00E54A28">
                    <w:pPr>
                      <w:pStyle w:val="Caption"/>
                      <w:rPr>
                        <w:noProof/>
                      </w:rPr>
                      <w:pPrChange w:id="1969" w:author="Cédric" w:date="2017-06-22T12:24:00Z">
                        <w:pPr/>
                      </w:pPrChange>
                    </w:pPr>
                    <w:ins w:id="1970" w:author="Cédric" w:date="2017-06-22T12:24:00Z">
                      <w:r>
                        <w:t xml:space="preserve">Figure </w:t>
                      </w:r>
                      <w:r>
                        <w:fldChar w:fldCharType="begin"/>
                      </w:r>
                      <w:r>
                        <w:instrText xml:space="preserve"> SEQ Figure \* ARABIC </w:instrText>
                      </w:r>
                    </w:ins>
                    <w:r>
                      <w:fldChar w:fldCharType="separate"/>
                    </w:r>
                    <w:ins w:id="1971" w:author="Cédric" w:date="2017-06-22T16:58:00Z">
                      <w:r>
                        <w:rPr>
                          <w:noProof/>
                        </w:rPr>
                        <w:t>20</w:t>
                      </w:r>
                    </w:ins>
                    <w:ins w:id="1972" w:author="Cédric" w:date="2017-06-22T12:24:00Z">
                      <w:r>
                        <w:fldChar w:fldCharType="end"/>
                      </w:r>
                    </w:ins>
                    <w:ins w:id="1973" w:author="Cédric" w:date="2017-06-22T12:25:00Z">
                      <w:r>
                        <w:t xml:space="preserve"> : </w:t>
                      </w:r>
                    </w:ins>
                    <w:ins w:id="1974" w:author="Cédric" w:date="2017-06-22T12:24:00Z">
                      <w:r>
                        <w:t xml:space="preserve"> condition d'affichage de la valeur "lastShutdownTime"</w:t>
                      </w:r>
                    </w:ins>
                  </w:p>
                </w:txbxContent>
              </v:textbox>
              <w10:wrap type="topAndBottom"/>
            </v:shape>
          </w:pict>
        </w:r>
      </w:ins>
      <w:ins w:id="1975" w:author="CCCCC" w:date="2017-06-12T22:33:00Z">
        <w:del w:id="1976" w:author="Cédric" w:date="2017-06-21T15:28:00Z">
          <w:r w:rsidR="00E74B04" w:rsidDel="0059095D">
            <w:delText xml:space="preserve"> </w:delText>
          </w:r>
        </w:del>
      </w:ins>
      <w:ins w:id="1977" w:author="CCCCC" w:date="2017-06-12T22:31:00Z">
        <w:r w:rsidR="00E74B04">
          <w:t>La donnée voulue étant disponible</w:t>
        </w:r>
      </w:ins>
      <w:ins w:id="1978" w:author="Cédric" w:date="2017-06-22T12:22:00Z">
        <w:r>
          <w:t xml:space="preserve"> dans TabGeneral</w:t>
        </w:r>
      </w:ins>
      <w:ins w:id="1979" w:author="CCCCC" w:date="2017-06-12T22:31:00Z">
        <w:r w:rsidR="00E74B04">
          <w:t>, il est nécessaire de l’afficher dans le rendu du composant.</w:t>
        </w:r>
      </w:ins>
      <w:ins w:id="1980" w:author="CCCCC" w:date="2017-06-12T22:33:00Z">
        <w:r w:rsidR="00E74B04" w:rsidRPr="00E74B04">
          <w:rPr>
            <w:noProof/>
            <w:lang w:eastAsia="fr-FR" w:bidi="ar-SA"/>
          </w:rPr>
          <w:t xml:space="preserve"> </w:t>
        </w:r>
      </w:ins>
    </w:p>
    <w:p w14:paraId="189F1EDB" w14:textId="77777777" w:rsidR="005A1737" w:rsidRDefault="00E54A28">
      <w:pPr>
        <w:pPrChange w:id="1981" w:author="CCCCC" w:date="2017-06-12T20:38:00Z">
          <w:pPr>
            <w:pStyle w:val="Heading4"/>
          </w:pPr>
        </w:pPrChange>
      </w:pPr>
      <w:ins w:id="1982" w:author="Cédric" w:date="2017-06-22T12:26:00Z">
        <w:r>
          <w:rPr>
            <w:noProof/>
          </w:rPr>
          <w:pict w14:anchorId="017FFCCF">
            <v:shape id="_x0000_s1070" type="#_x0000_t202" style="position:absolute;left:0;text-align:left;margin-left:46pt;margin-top:252.45pt;width:376.8pt;height:.05pt;z-index:251709952" stroked="f">
              <v:textbox style="mso-fit-shape-to-text:t" inset="0,0,0,0">
                <w:txbxContent>
                  <w:p w14:paraId="646946E4" w14:textId="77777777" w:rsidR="00E54A28" w:rsidRPr="00D8686B" w:rsidRDefault="00E54A28">
                    <w:pPr>
                      <w:pStyle w:val="Caption"/>
                      <w:rPr>
                        <w:noProof/>
                      </w:rPr>
                      <w:pPrChange w:id="1983" w:author="Cédric" w:date="2017-06-22T12:26:00Z">
                        <w:pPr/>
                      </w:pPrChange>
                    </w:pPr>
                    <w:ins w:id="1984" w:author="Cédric" w:date="2017-06-22T12:26:00Z">
                      <w:r>
                        <w:t xml:space="preserve">Figure </w:t>
                      </w:r>
                      <w:r>
                        <w:fldChar w:fldCharType="begin"/>
                      </w:r>
                      <w:r>
                        <w:instrText xml:space="preserve"> SEQ Figure \* ARABIC </w:instrText>
                      </w:r>
                    </w:ins>
                    <w:r>
                      <w:fldChar w:fldCharType="separate"/>
                    </w:r>
                    <w:ins w:id="1985" w:author="Cédric" w:date="2017-06-22T16:58:00Z">
                      <w:r>
                        <w:rPr>
                          <w:noProof/>
                        </w:rPr>
                        <w:t>21</w:t>
                      </w:r>
                    </w:ins>
                    <w:ins w:id="1986" w:author="Cédric" w:date="2017-06-22T12:26:00Z">
                      <w:r>
                        <w:fldChar w:fldCharType="end"/>
                      </w:r>
                      <w:r>
                        <w:t xml:space="preserve"> : </w:t>
                      </w:r>
                      <w:r>
                        <w:rPr>
                          <w:noProof/>
                        </w:rPr>
                        <w:t>Affichage du temps d'extinction d'une VM</w:t>
                      </w:r>
                    </w:ins>
                  </w:p>
                </w:txbxContent>
              </v:textbox>
              <w10:wrap type="topAndBottom"/>
            </v:shape>
          </w:pict>
        </w:r>
      </w:ins>
      <w:ins w:id="1987" w:author="Cédric" w:date="2017-06-22T12:25:00Z">
        <w:r w:rsidR="009C0634">
          <w:rPr>
            <w:noProof/>
            <w:lang w:eastAsia="fr-FR" w:bidi="ar-SA"/>
          </w:rPr>
          <w:drawing>
            <wp:anchor distT="0" distB="0" distL="114300" distR="114300" simplePos="0" relativeHeight="251648512" behindDoc="0" locked="0" layoutInCell="1" allowOverlap="1" wp14:anchorId="261231DF" wp14:editId="5F60C18E">
              <wp:simplePos x="0" y="0"/>
              <wp:positionH relativeFrom="margin">
                <wp:posOffset>584200</wp:posOffset>
              </wp:positionH>
              <wp:positionV relativeFrom="paragraph">
                <wp:posOffset>1035685</wp:posOffset>
              </wp:positionV>
              <wp:extent cx="4785360" cy="2113280"/>
              <wp:effectExtent l="1905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3249" t="14824" r="418" b="48742"/>
                      <a:stretch/>
                    </pic:blipFill>
                    <pic:spPr bwMode="auto">
                      <a:xfrm>
                        <a:off x="0" y="0"/>
                        <a:ext cx="4785360" cy="2113280"/>
                      </a:xfrm>
                      <a:prstGeom prst="rect">
                        <a:avLst/>
                      </a:prstGeom>
                      <a:noFill/>
                      <a:ln>
                        <a:noFill/>
                      </a:ln>
                      <a:extLst>
                        <a:ext uri="{53640926-AAD7-44D8-BBD7-CCE9431645EC}">
                          <a14:shadowObscured xmlns:a14="http://schemas.microsoft.com/office/drawing/2010/main"/>
                        </a:ext>
                      </a:extLst>
                    </pic:spPr>
                  </pic:pic>
                </a:graphicData>
              </a:graphic>
            </wp:anchor>
          </w:drawing>
        </w:r>
      </w:ins>
      <w:ins w:id="1988" w:author="CCCCC" w:date="2017-06-12T22:34:00Z">
        <w:r w:rsidR="00E74B04">
          <w:t xml:space="preserve">Ainsi, si la machine virtuelle est éteinte et que la valeur </w:t>
        </w:r>
      </w:ins>
      <w:ins w:id="1989" w:author="CCCCC" w:date="2017-06-12T22:35:00Z">
        <w:r w:rsidR="00E74B04">
          <w:t>« </w:t>
        </w:r>
        <w:r w:rsidR="00E74B04" w:rsidRPr="00E74B04">
          <w:t>lastShutdownTime</w:t>
        </w:r>
        <w:r w:rsidR="00E74B04">
          <w:t xml:space="preserve"> » est définit, on affiche la valeur </w:t>
        </w:r>
      </w:ins>
      <w:ins w:id="1990" w:author="CCCCC" w:date="2017-06-12T22:36:00Z">
        <w:r w:rsidR="00E74B04">
          <w:t>formatée par un composant « FormatedRelative » et englobée dans message définit dans le module d</w:t>
        </w:r>
      </w:ins>
      <w:ins w:id="1991" w:author="CCCCC" w:date="2017-06-12T22:37:00Z">
        <w:r w:rsidR="00E74B04">
          <w:t xml:space="preserve">’internationalisation. Si elle n’est pas </w:t>
        </w:r>
      </w:ins>
      <w:ins w:id="1992" w:author="CCCCC" w:date="2017-06-12T22:39:00Z">
        <w:r w:rsidR="009F72D3">
          <w:t>définie</w:t>
        </w:r>
      </w:ins>
      <w:ins w:id="1993" w:author="CCCCC" w:date="2017-06-12T22:37:00Z">
        <w:r w:rsidR="00E74B04">
          <w:t xml:space="preserve">, le message </w:t>
        </w:r>
      </w:ins>
      <w:ins w:id="1994" w:author="CCCCC" w:date="2017-06-12T22:41:00Z">
        <w:r w:rsidR="001B332D">
          <w:t>d</w:t>
        </w:r>
      </w:ins>
      <w:ins w:id="1995" w:author="CCCCC" w:date="2017-06-12T22:37:00Z">
        <w:r w:rsidR="00E74B04">
          <w:t>’origine est affiché.</w:t>
        </w:r>
      </w:ins>
    </w:p>
    <w:p w14:paraId="2B6F7287" w14:textId="77777777" w:rsidR="005A1737" w:rsidRDefault="000D7996">
      <w:pPr>
        <w:pStyle w:val="Heading3"/>
        <w:rPr>
          <w:ins w:id="1996" w:author="CCCCC" w:date="2017-06-12T23:23:00Z"/>
        </w:rPr>
        <w:pPrChange w:id="1997" w:author="CCCCC" w:date="2017-06-11T20:52:00Z">
          <w:pPr>
            <w:pStyle w:val="Heading4"/>
          </w:pPr>
        </w:pPrChange>
      </w:pPr>
      <w:bookmarkStart w:id="1998" w:name="_Toc485912047"/>
      <w:r>
        <w:t>Rendre possible la création de groupes de machines virtuelles</w:t>
      </w:r>
      <w:bookmarkEnd w:id="1998"/>
    </w:p>
    <w:p w14:paraId="6D897D02" w14:textId="533514A6" w:rsidR="005A1737" w:rsidRDefault="00D0376B">
      <w:pPr>
        <w:rPr>
          <w:ins w:id="1999" w:author="CCCCC" w:date="2017-06-12T23:40:00Z"/>
        </w:rPr>
        <w:pPrChange w:id="2000" w:author="CCCCC" w:date="2017-06-12T23:23:00Z">
          <w:pPr>
            <w:pStyle w:val="Heading4"/>
          </w:pPr>
        </w:pPrChange>
      </w:pPr>
      <w:ins w:id="2001" w:author="CCCCC" w:date="2017-06-12T23:23:00Z">
        <w:r>
          <w:t>Cette dernière tâche a été celle qui m</w:t>
        </w:r>
      </w:ins>
      <w:ins w:id="2002" w:author="CCCCC" w:date="2017-06-12T23:24:00Z">
        <w:r>
          <w:t>’a demandé le plus de temps. En effet, son but était d’implémenter une nouvelle fonctionnalité de Xen Orchestra</w:t>
        </w:r>
      </w:ins>
      <w:ins w:id="2003" w:author="CCCCC" w:date="2017-06-12T23:25:00Z">
        <w:r>
          <w:t xml:space="preserve"> : </w:t>
        </w:r>
      </w:ins>
      <w:ins w:id="2004" w:author="CCCCC" w:date="2017-06-12T23:53:00Z">
        <w:r w:rsidR="00A256CB">
          <w:t>permettre</w:t>
        </w:r>
      </w:ins>
      <w:ins w:id="2005" w:author="CCCCC" w:date="2017-06-12T23:25:00Z">
        <w:r>
          <w:t xml:space="preserve"> la cr</w:t>
        </w:r>
      </w:ins>
      <w:ins w:id="2006" w:author="CCCCC" w:date="2017-06-12T23:26:00Z">
        <w:r>
          <w:t>éation de groupe de machines virtuelles</w:t>
        </w:r>
      </w:ins>
      <w:ins w:id="2007" w:author="CCCCC" w:date="2017-06-12T23:53:00Z">
        <w:r w:rsidR="00A256CB">
          <w:t xml:space="preserve">, appelées VM_Appliance </w:t>
        </w:r>
      </w:ins>
      <w:ins w:id="2008" w:author="CCCCC" w:date="2017-06-22T20:51:00Z">
        <w:r w:rsidR="008B04F0">
          <w:t>par</w:t>
        </w:r>
      </w:ins>
      <w:ins w:id="2009" w:author="CCCCC" w:date="2017-06-12T23:53:00Z">
        <w:r w:rsidR="00A256CB">
          <w:t xml:space="preserve"> Xapi</w:t>
        </w:r>
      </w:ins>
      <w:ins w:id="2010" w:author="CCCCC" w:date="2017-06-12T23:27:00Z">
        <w:r>
          <w:t>. L’intérêt de tels groupe</w:t>
        </w:r>
      </w:ins>
      <w:ins w:id="2011" w:author="Cédric" w:date="2017-06-21T15:33:00Z">
        <w:r w:rsidR="0059095D">
          <w:t>s</w:t>
        </w:r>
      </w:ins>
      <w:ins w:id="2012" w:author="CCCCC" w:date="2017-06-12T23:27:00Z">
        <w:r>
          <w:t xml:space="preserve"> est de pouvoir démarrer </w:t>
        </w:r>
      </w:ins>
      <w:ins w:id="2013" w:author="CCCCC" w:date="2017-06-12T23:28:00Z">
        <w:r>
          <w:t xml:space="preserve">ou arrêter les machines </w:t>
        </w:r>
      </w:ins>
      <w:ins w:id="2014" w:author="CCCCC" w:date="2017-06-12T23:29:00Z">
        <w:r>
          <w:t>du groupe en même temps, ou dans un ordre prédéfini.</w:t>
        </w:r>
      </w:ins>
      <w:ins w:id="2015" w:author="CCCCC" w:date="2017-06-12T23:43:00Z">
        <w:r w:rsidR="00127D2D">
          <w:t xml:space="preserve"> Xapi</w:t>
        </w:r>
        <w:r w:rsidR="00A256CB">
          <w:t xml:space="preserve"> définit ces fonctionnalités</w:t>
        </w:r>
      </w:ins>
      <w:ins w:id="2016" w:author="CCCCC" w:date="2017-06-12T23:44:00Z">
        <w:r w:rsidR="00A256CB">
          <w:t>, elle</w:t>
        </w:r>
      </w:ins>
      <w:ins w:id="2017" w:author="CCCCC" w:date="2017-06-12T23:45:00Z">
        <w:r w:rsidR="00A256CB">
          <w:t>s</w:t>
        </w:r>
      </w:ins>
      <w:ins w:id="2018" w:author="CCCCC" w:date="2017-06-12T23:44:00Z">
        <w:r w:rsidR="00A256CB">
          <w:t xml:space="preserve"> doivent donc être testé</w:t>
        </w:r>
      </w:ins>
      <w:ins w:id="2019" w:author="Cédric" w:date="2017-06-21T15:34:00Z">
        <w:r w:rsidR="0059095D">
          <w:t>es</w:t>
        </w:r>
      </w:ins>
      <w:ins w:id="2020" w:author="CCCCC" w:date="2017-06-12T23:44:00Z">
        <w:r w:rsidR="00A256CB">
          <w:t xml:space="preserve"> dans un premier </w:t>
        </w:r>
      </w:ins>
      <w:ins w:id="2021" w:author="CCCCC" w:date="2017-06-12T23:45:00Z">
        <w:r w:rsidR="00A256CB">
          <w:t xml:space="preserve">temps pour comprendre leur fonctionnement </w:t>
        </w:r>
      </w:ins>
      <w:ins w:id="2022" w:author="Cédric" w:date="2017-06-21T15:35:00Z">
        <w:r w:rsidR="0059095D">
          <w:t xml:space="preserve">pour ensuite les </w:t>
        </w:r>
      </w:ins>
      <w:ins w:id="2023" w:author="CCCCC" w:date="2017-06-12T23:44:00Z">
        <w:del w:id="2024" w:author="Cédric" w:date="2017-06-21T15:35:00Z">
          <w:r w:rsidR="00A256CB" w:rsidDel="0059095D">
            <w:delText>puis</w:delText>
          </w:r>
        </w:del>
      </w:ins>
      <w:ins w:id="2025" w:author="CCCCC" w:date="2017-06-12T23:45:00Z">
        <w:del w:id="2026" w:author="Cédric" w:date="2017-06-21T15:35:00Z">
          <w:r w:rsidR="00A256CB" w:rsidDel="0059095D">
            <w:delText xml:space="preserve"> </w:delText>
          </w:r>
        </w:del>
        <w:r w:rsidR="00A256CB">
          <w:t>intégrée</w:t>
        </w:r>
      </w:ins>
      <w:ins w:id="2027" w:author="Cédric" w:date="2017-06-21T15:35:00Z">
        <w:r w:rsidR="0059095D">
          <w:t>s</w:t>
        </w:r>
      </w:ins>
      <w:ins w:id="2028" w:author="CCCCC" w:date="2017-06-12T23:45:00Z">
        <w:r w:rsidR="00A256CB">
          <w:t xml:space="preserve"> à Xen Orchestra.</w:t>
        </w:r>
      </w:ins>
      <w:ins w:id="2029" w:author="CCCCC" w:date="2017-06-14T00:29:00Z">
        <w:r w:rsidR="00BD1F64">
          <w:t xml:space="preserve"> Une VM_Appliance est caractérisée par un nom et une description.</w:t>
        </w:r>
      </w:ins>
    </w:p>
    <w:p w14:paraId="4E8D9902" w14:textId="77777777" w:rsidR="00127D2D" w:rsidRDefault="00127D2D">
      <w:pPr>
        <w:pStyle w:val="Heading4"/>
        <w:rPr>
          <w:ins w:id="2030" w:author="CCCCC" w:date="2017-06-12T23:46:00Z"/>
        </w:rPr>
      </w:pPr>
      <w:ins w:id="2031" w:author="CCCCC" w:date="2017-06-12T23:41:00Z">
        <w:r>
          <w:t xml:space="preserve">Test des fonctionnalités via </w:t>
        </w:r>
      </w:ins>
      <w:ins w:id="2032" w:author="CCCCC" w:date="2017-06-12T23:46:00Z">
        <w:r w:rsidR="00A256CB">
          <w:t>xe</w:t>
        </w:r>
      </w:ins>
    </w:p>
    <w:p w14:paraId="2933AF21" w14:textId="77777777" w:rsidR="005A1737" w:rsidRDefault="00A256CB">
      <w:pPr>
        <w:rPr>
          <w:ins w:id="2033" w:author="CCCCC" w:date="2017-06-14T00:16:00Z"/>
        </w:rPr>
        <w:pPrChange w:id="2034" w:author="CCCCC" w:date="2017-06-12T23:46:00Z">
          <w:pPr>
            <w:pStyle w:val="Heading4"/>
          </w:pPr>
        </w:pPrChange>
      </w:pPr>
      <w:ins w:id="2035" w:author="CCCCC" w:date="2017-06-12T23:46:00Z">
        <w:r>
          <w:t>Xe est une interface en ligne de commandes permettant l</w:t>
        </w:r>
      </w:ins>
      <w:ins w:id="2036" w:author="CCCCC" w:date="2017-06-12T23:47:00Z">
        <w:r>
          <w:t xml:space="preserve">’utilisation de Xapi </w:t>
        </w:r>
      </w:ins>
      <w:ins w:id="2037" w:author="CCCCC" w:date="2017-06-12T23:48:00Z">
        <w:del w:id="2038" w:author="Cédric" w:date="2017-06-21T15:35:00Z">
          <w:r w:rsidDel="0059095D">
            <w:delText xml:space="preserve">disponible </w:delText>
          </w:r>
        </w:del>
        <w:r>
          <w:t>dans un environnement XenServer</w:t>
        </w:r>
      </w:ins>
      <w:ins w:id="2039" w:author="CCCCC" w:date="2017-06-12T23:49:00Z">
        <w:r>
          <w:t>.</w:t>
        </w:r>
      </w:ins>
      <w:ins w:id="2040" w:author="CCCCC" w:date="2017-06-12T23:50:00Z">
        <w:r>
          <w:t xml:space="preserve"> </w:t>
        </w:r>
      </w:ins>
      <w:ins w:id="2041" w:author="CCCCC" w:date="2017-06-12T23:53:00Z">
        <w:r w:rsidR="00467671">
          <w:t xml:space="preserve">J’ai donc pu tester </w:t>
        </w:r>
      </w:ins>
      <w:ins w:id="2042" w:author="CCCCC" w:date="2017-06-12T23:54:00Z">
        <w:r w:rsidR="00467671">
          <w:t>les commandes permettant la gestion</w:t>
        </w:r>
      </w:ins>
      <w:ins w:id="2043" w:author="CCCCC" w:date="2017-06-12T23:55:00Z">
        <w:r w:rsidR="00467671">
          <w:t xml:space="preserve"> d’une VM_Appliance grâce à </w:t>
        </w:r>
      </w:ins>
      <w:ins w:id="2044" w:author="CCCCC" w:date="2017-06-12T23:51:00Z">
        <w:r>
          <w:t>une connexion SSH</w:t>
        </w:r>
      </w:ins>
      <w:ins w:id="2045" w:author="CCCCC" w:date="2017-06-12T23:52:00Z">
        <w:r w:rsidR="00467671">
          <w:t xml:space="preserve"> sur un XenServer.</w:t>
        </w:r>
      </w:ins>
      <w:ins w:id="2046" w:author="CCCCC" w:date="2017-06-13T00:00:00Z">
        <w:r w:rsidR="00467671">
          <w:t xml:space="preserve"> A</w:t>
        </w:r>
      </w:ins>
      <w:ins w:id="2047" w:author="CCCCC" w:date="2017-06-13T00:01:00Z">
        <w:r w:rsidR="00467671">
          <w:t xml:space="preserve"> résulter de cette étape le document présent en annexe</w:t>
        </w:r>
      </w:ins>
      <w:ins w:id="2048" w:author="Cédric" w:date="2017-06-22T14:42:00Z">
        <w:r w:rsidR="00D65B50">
          <w:t xml:space="preserve"> VI</w:t>
        </w:r>
      </w:ins>
      <w:ins w:id="2049" w:author="CCCCC" w:date="2017-06-13T00:01:00Z">
        <w:r w:rsidR="00467671">
          <w:t xml:space="preserve"> </w:t>
        </w:r>
        <w:del w:id="2050" w:author="Cédric" w:date="2017-06-22T14:42:00Z">
          <w:r w:rsidR="00F55D17" w:rsidRPr="00F55D17" w:rsidDel="00D65B50">
            <w:rPr>
              <w:color w:val="FF0000"/>
              <w:rPrChange w:id="2051" w:author="CCCCC" w:date="2017-06-13T00:01:00Z">
                <w:rPr>
                  <w:b w:val="0"/>
                  <w:bCs w:val="0"/>
                  <w:sz w:val="26"/>
                  <w:szCs w:val="23"/>
                </w:rPr>
              </w:rPrChange>
            </w:rPr>
            <w:delText>X</w:delText>
          </w:r>
          <w:r w:rsidR="00467671" w:rsidDel="00D65B50">
            <w:rPr>
              <w:color w:val="FF0000"/>
            </w:rPr>
            <w:delText xml:space="preserve"> </w:delText>
          </w:r>
        </w:del>
        <w:r w:rsidR="00467671">
          <w:t>qui décrit chacune de ces commandes.</w:t>
        </w:r>
      </w:ins>
    </w:p>
    <w:p w14:paraId="3ED250D1" w14:textId="77777777" w:rsidR="005A1737" w:rsidRDefault="00D37C21">
      <w:pPr>
        <w:rPr>
          <w:ins w:id="2052" w:author="CCCCC" w:date="2017-06-13T23:30:00Z"/>
        </w:rPr>
        <w:pPrChange w:id="2053" w:author="CCCCC" w:date="2017-06-12T23:46:00Z">
          <w:pPr>
            <w:pStyle w:val="Heading4"/>
          </w:pPr>
        </w:pPrChange>
      </w:pPr>
      <w:ins w:id="2054" w:author="CCCCC" w:date="2017-06-14T00:16:00Z">
        <w:r>
          <w:t>On peut voir dans ce document</w:t>
        </w:r>
      </w:ins>
      <w:ins w:id="2055" w:author="CCCCC" w:date="2017-06-14T00:17:00Z">
        <w:r>
          <w:t xml:space="preserve"> que les fonctions d’ajout, de suppression d’une machine virtuelle, et de gestions de l’ordre de démarrage et d’arrêt des machine</w:t>
        </w:r>
      </w:ins>
      <w:ins w:id="2056" w:author="CCCCC" w:date="2017-06-14T00:19:00Z">
        <w:r>
          <w:t>s</w:t>
        </w:r>
      </w:ins>
      <w:ins w:id="2057" w:author="CCCCC" w:date="2017-06-14T00:17:00Z">
        <w:r>
          <w:t xml:space="preserve"> font intervenir l</w:t>
        </w:r>
      </w:ins>
      <w:ins w:id="2058" w:author="CCCCC" w:date="2017-06-14T00:18:00Z">
        <w:r>
          <w:t>’argument « vm- </w:t>
        </w:r>
      </w:ins>
      <w:ins w:id="2059" w:author="CCCCC" w:date="2017-06-14T00:19:00Z">
        <w:r>
          <w:t>param-set ». Ce sont donc des fonctionnalités de gestion d</w:t>
        </w:r>
      </w:ins>
      <w:ins w:id="2060" w:author="CCCCC" w:date="2017-06-14T00:20:00Z">
        <w:r>
          <w:t>’une machine virtuelle et non d’un groupe de machines.</w:t>
        </w:r>
      </w:ins>
    </w:p>
    <w:p w14:paraId="257334E0" w14:textId="77777777" w:rsidR="00E44C61" w:rsidRDefault="00FB251F">
      <w:pPr>
        <w:pStyle w:val="Heading4"/>
        <w:rPr>
          <w:ins w:id="2061" w:author="CCCCC" w:date="2017-06-13T23:47:00Z"/>
          <w:rFonts w:eastAsia="Source Han Sans CN Regular"/>
        </w:rPr>
      </w:pPr>
      <w:ins w:id="2062" w:author="CCCCC" w:date="2017-06-13T23:47:00Z">
        <w:r>
          <w:rPr>
            <w:rFonts w:eastAsia="Source Han Sans CN Regular"/>
          </w:rPr>
          <w:lastRenderedPageBreak/>
          <w:t>Implémentation dans xo-server</w:t>
        </w:r>
      </w:ins>
    </w:p>
    <w:p w14:paraId="4FC02BC6" w14:textId="77777777" w:rsidR="005A1737" w:rsidRDefault="005A1737">
      <w:pPr>
        <w:pStyle w:val="Heading1"/>
        <w:rPr>
          <w:del w:id="2063" w:author="CCCCC" w:date="2017-06-13T23:50:00Z"/>
        </w:rPr>
        <w:pPrChange w:id="2064" w:author="CCCCC" w:date="2017-06-11T20:49:00Z">
          <w:pPr>
            <w:pStyle w:val="Heading2"/>
          </w:pPr>
        </w:pPrChange>
      </w:pPr>
    </w:p>
    <w:p w14:paraId="1A5C1FD3" w14:textId="77777777" w:rsidR="005A1737" w:rsidRDefault="009C0634">
      <w:pPr>
        <w:rPr>
          <w:ins w:id="2065" w:author="CCCCC" w:date="2017-06-14T00:14:00Z"/>
        </w:rPr>
        <w:pPrChange w:id="2066" w:author="CCCCC" w:date="2017-06-13T23:50:00Z">
          <w:pPr>
            <w:pStyle w:val="Heading4"/>
          </w:pPr>
        </w:pPrChange>
      </w:pPr>
      <w:ins w:id="2067" w:author="Cédric" w:date="2017-06-22T12:27:00Z">
        <w:r>
          <w:rPr>
            <w:noProof/>
            <w:lang w:eastAsia="fr-FR" w:bidi="ar-SA"/>
          </w:rPr>
          <w:drawing>
            <wp:anchor distT="0" distB="0" distL="114300" distR="114300" simplePos="0" relativeHeight="251662848" behindDoc="0" locked="0" layoutInCell="1" allowOverlap="1" wp14:anchorId="35E96AA7" wp14:editId="1DEE4F83">
              <wp:simplePos x="0" y="0"/>
              <wp:positionH relativeFrom="column">
                <wp:posOffset>599440</wp:posOffset>
              </wp:positionH>
              <wp:positionV relativeFrom="paragraph">
                <wp:posOffset>1249045</wp:posOffset>
              </wp:positionV>
              <wp:extent cx="4916805" cy="2621915"/>
              <wp:effectExtent l="19050" t="0" r="0" b="0"/>
              <wp:wrapTopAndBottom/>
              <wp:docPr id="81" name="Picture 81" descr="C:\Users\CCCCC\Downloads\Code-xapi-vm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ode-xapi-vmgroup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16805" cy="2621915"/>
                      </a:xfrm>
                      <a:prstGeom prst="rect">
                        <a:avLst/>
                      </a:prstGeom>
                      <a:noFill/>
                      <a:ln>
                        <a:noFill/>
                      </a:ln>
                    </pic:spPr>
                  </pic:pic>
                </a:graphicData>
              </a:graphic>
            </wp:anchor>
          </w:drawing>
        </w:r>
      </w:ins>
      <w:ins w:id="2068" w:author="CCCCC" w:date="2017-06-13T23:52:00Z">
        <w:r w:rsidR="007619BB">
          <w:t>Comme expliqué précédemment</w:t>
        </w:r>
      </w:ins>
      <w:ins w:id="2069" w:author="CCCCC" w:date="2017-06-13T23:58:00Z">
        <w:r w:rsidR="007619BB">
          <w:t xml:space="preserve"> xo-server est le cœur de Xen Orchestra.</w:t>
        </w:r>
      </w:ins>
      <w:ins w:id="2070" w:author="CCCCC" w:date="2017-06-14T00:18:00Z">
        <w:r w:rsidR="00D37C21">
          <w:t xml:space="preserve"> </w:t>
        </w:r>
      </w:ins>
      <w:ins w:id="2071" w:author="CCCCC" w:date="2017-06-13T23:58:00Z">
        <w:r w:rsidR="007619BB">
          <w:t>P</w:t>
        </w:r>
      </w:ins>
      <w:ins w:id="2072" w:author="CCCCC" w:date="2017-06-13T23:53:00Z">
        <w:r w:rsidR="007619BB">
          <w:t xml:space="preserve">our utiliser les objets gérés par XenServer dans </w:t>
        </w:r>
      </w:ins>
      <w:ins w:id="2073" w:author="CCCCC" w:date="2017-06-13T23:54:00Z">
        <w:r w:rsidR="007619BB">
          <w:t xml:space="preserve">un client Xen Orchestra, il est nécessaire de les exposer dans xo-server. </w:t>
        </w:r>
      </w:ins>
      <w:commentRangeStart w:id="2074"/>
      <w:ins w:id="2075" w:author="CCCCC" w:date="2017-06-13T23:55:00Z">
        <w:r w:rsidR="007619BB">
          <w:t xml:space="preserve">Pour ce faire, xo-server va </w:t>
        </w:r>
      </w:ins>
      <w:ins w:id="2076" w:author="CCCCC" w:date="2017-06-13T23:57:00Z">
        <w:r w:rsidR="007619BB">
          <w:t>traiter des demandes envoyées par le client</w:t>
        </w:r>
      </w:ins>
      <w:ins w:id="2077" w:author="CCCCC" w:date="2017-06-13T23:59:00Z">
        <w:r w:rsidR="007619BB">
          <w:t>, et va interagir</w:t>
        </w:r>
      </w:ins>
      <w:ins w:id="2078" w:author="CCCCC" w:date="2017-06-13T23:55:00Z">
        <w:r w:rsidR="007619BB">
          <w:t xml:space="preserve"> avec un XenServer via Xapi. </w:t>
        </w:r>
      </w:ins>
      <w:ins w:id="2079" w:author="CCCCC" w:date="2017-06-14T00:01:00Z">
        <w:r w:rsidR="005132E9">
          <w:t>Pour assurer le dialogue entre xo-server et le client, une API est cré</w:t>
        </w:r>
      </w:ins>
      <w:ins w:id="2080" w:author="CCCCC" w:date="2017-06-14T00:02:00Z">
        <w:r w:rsidR="005132E9">
          <w:t>é</w:t>
        </w:r>
      </w:ins>
      <w:ins w:id="2081" w:author="CCCCC" w:date="2017-06-14T00:01:00Z">
        <w:r w:rsidR="005132E9">
          <w:t>e dans le dossier</w:t>
        </w:r>
      </w:ins>
      <w:ins w:id="2082" w:author="CCCCC" w:date="2017-06-14T00:02:00Z">
        <w:r w:rsidR="005132E9">
          <w:t xml:space="preserve"> « src/api » de xo-server.</w:t>
        </w:r>
      </w:ins>
      <w:commentRangeEnd w:id="2074"/>
      <w:r w:rsidR="008D45AE">
        <w:rPr>
          <w:rStyle w:val="CommentReference"/>
          <w:rFonts w:cs="Mangal"/>
        </w:rPr>
        <w:commentReference w:id="2074"/>
      </w:r>
      <w:ins w:id="2083" w:author="CCCCC" w:date="2017-06-14T00:06:00Z">
        <w:r w:rsidR="005132E9">
          <w:t xml:space="preserve"> Ce dossier contient un fichier Javascript par entité. Un fichier vm-groupe.js </w:t>
        </w:r>
      </w:ins>
      <w:ins w:id="2084" w:author="CCCCC" w:date="2017-06-14T00:08:00Z">
        <w:r w:rsidR="005132E9">
          <w:rPr>
            <w:rStyle w:val="FootnoteReference"/>
          </w:rPr>
          <w:footnoteReference w:id="14"/>
        </w:r>
      </w:ins>
      <w:ins w:id="2089" w:author="Cédric" w:date="2017-06-21T15:43:00Z">
        <w:r w:rsidR="00180512">
          <w:t xml:space="preserve"> y </w:t>
        </w:r>
      </w:ins>
      <w:ins w:id="2090" w:author="CCCCC" w:date="2017-06-14T00:06:00Z">
        <w:r w:rsidR="005132E9">
          <w:t>a donc</w:t>
        </w:r>
      </w:ins>
      <w:ins w:id="2091" w:author="CCCCC" w:date="2017-06-14T00:08:00Z">
        <w:r w:rsidR="005132E9">
          <w:t xml:space="preserve"> été créé.</w:t>
        </w:r>
      </w:ins>
    </w:p>
    <w:p w14:paraId="5B3DB3C6" w14:textId="77777777" w:rsidR="005A1737" w:rsidRDefault="00E54A28">
      <w:pPr>
        <w:rPr>
          <w:ins w:id="2092" w:author="CCCCC" w:date="2017-06-14T00:33:00Z"/>
        </w:rPr>
        <w:pPrChange w:id="2093" w:author="CCCCC" w:date="2017-06-13T23:50:00Z">
          <w:pPr>
            <w:pStyle w:val="Heading4"/>
          </w:pPr>
        </w:pPrChange>
      </w:pPr>
      <w:ins w:id="2094" w:author="Cédric" w:date="2017-06-22T12:27:00Z">
        <w:r>
          <w:rPr>
            <w:noProof/>
          </w:rPr>
          <w:pict w14:anchorId="52854F92">
            <v:shape id="_x0000_s1071" type="#_x0000_t202" style="position:absolute;left:0;text-align:left;margin-left:47.55pt;margin-top:209.4pt;width:387pt;height:20.35pt;z-index:251710976" stroked="f">
              <v:textbox style="mso-fit-shape-to-text:t" inset="0,0,0,0">
                <w:txbxContent>
                  <w:p w14:paraId="40EC277D" w14:textId="77777777" w:rsidR="00E54A28" w:rsidRPr="00AE26E1" w:rsidRDefault="00E54A28">
                    <w:pPr>
                      <w:pStyle w:val="Caption"/>
                      <w:rPr>
                        <w:noProof/>
                      </w:rPr>
                      <w:pPrChange w:id="2095" w:author="Cédric" w:date="2017-06-22T12:27:00Z">
                        <w:pPr/>
                      </w:pPrChange>
                    </w:pPr>
                    <w:ins w:id="2096" w:author="Cédric" w:date="2017-06-22T12:27:00Z">
                      <w:r>
                        <w:t xml:space="preserve">Figure </w:t>
                      </w:r>
                      <w:r>
                        <w:fldChar w:fldCharType="begin"/>
                      </w:r>
                      <w:r>
                        <w:instrText xml:space="preserve"> SEQ Figure \* ARABIC </w:instrText>
                      </w:r>
                    </w:ins>
                    <w:r>
                      <w:fldChar w:fldCharType="separate"/>
                    </w:r>
                    <w:ins w:id="2097" w:author="Cédric" w:date="2017-06-22T16:58:00Z">
                      <w:r>
                        <w:rPr>
                          <w:noProof/>
                        </w:rPr>
                        <w:t>22</w:t>
                      </w:r>
                    </w:ins>
                    <w:ins w:id="2098" w:author="Cédric" w:date="2017-06-22T12:27:00Z">
                      <w:r>
                        <w:fldChar w:fldCharType="end"/>
                      </w:r>
                      <w:r>
                        <w:t>: Fonction d'appel à Xapi</w:t>
                      </w:r>
                    </w:ins>
                  </w:p>
                </w:txbxContent>
              </v:textbox>
              <w10:wrap type="topAndBottom"/>
            </v:shape>
          </w:pict>
        </w:r>
      </w:ins>
      <w:ins w:id="2099" w:author="Cédric" w:date="2017-06-22T12:28:00Z">
        <w:r>
          <w:rPr>
            <w:noProof/>
          </w:rPr>
          <w:pict w14:anchorId="5F4A82B5">
            <v:shape id="_x0000_s1072" type="#_x0000_t202" style="position:absolute;left:0;text-align:left;margin-left:0;margin-top:396.25pt;width:191.8pt;height:.05pt;z-index:251712000" stroked="f">
              <v:textbox style="mso-fit-shape-to-text:t" inset="0,0,0,0">
                <w:txbxContent>
                  <w:p w14:paraId="119840C7" w14:textId="77777777" w:rsidR="00E54A28" w:rsidRPr="00C765F5" w:rsidRDefault="00E54A28">
                    <w:pPr>
                      <w:pStyle w:val="Caption"/>
                      <w:rPr>
                        <w:noProof/>
                      </w:rPr>
                      <w:pPrChange w:id="2100" w:author="Cédric" w:date="2017-06-22T12:28:00Z">
                        <w:pPr/>
                      </w:pPrChange>
                    </w:pPr>
                    <w:ins w:id="2101" w:author="Cédric" w:date="2017-06-22T12:28:00Z">
                      <w:r>
                        <w:t xml:space="preserve">Figure </w:t>
                      </w:r>
                      <w:r>
                        <w:fldChar w:fldCharType="begin"/>
                      </w:r>
                      <w:r>
                        <w:instrText xml:space="preserve"> SEQ Figure \* ARABIC </w:instrText>
                      </w:r>
                    </w:ins>
                    <w:r>
                      <w:fldChar w:fldCharType="separate"/>
                    </w:r>
                    <w:ins w:id="2102" w:author="Cédric" w:date="2017-06-22T16:58:00Z">
                      <w:r>
                        <w:rPr>
                          <w:noProof/>
                        </w:rPr>
                        <w:t>23</w:t>
                      </w:r>
                    </w:ins>
                    <w:ins w:id="2103" w:author="Cédric" w:date="2017-06-22T12:28:00Z">
                      <w:r>
                        <w:fldChar w:fldCharType="end"/>
                      </w:r>
                    </w:ins>
                    <w:ins w:id="2104" w:author="Cédric" w:date="2017-06-22T13:03:00Z">
                      <w:r>
                        <w:t>2</w:t>
                      </w:r>
                    </w:ins>
                    <w:ins w:id="2105" w:author="Cédric" w:date="2017-06-22T12:28:00Z">
                      <w:r>
                        <w:t>: paramètres de la fontion start</w:t>
                      </w:r>
                    </w:ins>
                  </w:p>
                </w:txbxContent>
              </v:textbox>
              <w10:wrap type="square"/>
            </v:shape>
          </w:pict>
        </w:r>
      </w:ins>
      <w:ins w:id="2106" w:author="CCCCC" w:date="2017-06-14T00:33:00Z">
        <w:r w:rsidR="005A1737">
          <w:rPr>
            <w:noProof/>
            <w:lang w:eastAsia="fr-FR" w:bidi="ar-SA"/>
            <w:rPrChange w:id="2107" w:author="Unknown">
              <w:rPr>
                <w:b w:val="0"/>
                <w:bCs w:val="0"/>
                <w:noProof/>
                <w:sz w:val="26"/>
                <w:szCs w:val="23"/>
                <w:lang w:eastAsia="fr-FR" w:bidi="ar-SA"/>
              </w:rPr>
            </w:rPrChange>
          </w:rPr>
          <w:drawing>
            <wp:anchor distT="0" distB="0" distL="114300" distR="114300" simplePos="0" relativeHeight="251649536" behindDoc="0" locked="0" layoutInCell="1" allowOverlap="1" wp14:anchorId="48853E75" wp14:editId="5A6D0FC8">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anchor>
          </w:drawing>
        </w:r>
      </w:ins>
      <w:ins w:id="2108" w:author="CCCCC" w:date="2017-06-14T00:14:00Z">
        <w:r w:rsidR="00D37C21">
          <w:t xml:space="preserve">Dans ce fichier sont </w:t>
        </w:r>
        <w:del w:id="2109" w:author="Cédric" w:date="2017-06-21T15:43:00Z">
          <w:r w:rsidR="00D37C21" w:rsidDel="00180512">
            <w:delText>définis</w:delText>
          </w:r>
        </w:del>
      </w:ins>
      <w:ins w:id="2110" w:author="Cédric" w:date="2017-06-21T15:43:00Z">
        <w:r w:rsidR="00180512">
          <w:t>définies</w:t>
        </w:r>
      </w:ins>
      <w:ins w:id="2111" w:author="CCCCC" w:date="2017-06-14T00:14:00Z">
        <w:r w:rsidR="00D37C21">
          <w:t xml:space="preserve"> les fonctions </w:t>
        </w:r>
      </w:ins>
      <w:ins w:id="2112" w:author="CCCCC" w:date="2017-06-14T00:15:00Z">
        <w:r w:rsidR="00D37C21">
          <w:t>ci-dessus</w:t>
        </w:r>
      </w:ins>
      <w:ins w:id="2113" w:author="CCCCC" w:date="2017-06-14T00:14:00Z">
        <w:r w:rsidR="00D37C21">
          <w:t>.</w:t>
        </w:r>
      </w:ins>
      <w:ins w:id="2114" w:author="CCCCC" w:date="2017-06-14T00:27:00Z">
        <w:r w:rsidR="00BD1F64">
          <w:t xml:space="preserve"> Elles </w:t>
        </w:r>
      </w:ins>
      <w:ins w:id="2115" w:author="CCCCC" w:date="2017-06-14T00:28:00Z">
        <w:r w:rsidR="00BD1F64">
          <w:t xml:space="preserve">utilisent Xapi grâce à la méthode « call ». </w:t>
        </w:r>
      </w:ins>
      <w:ins w:id="2116" w:author="CCCCC" w:date="2017-06-14T00:21:00Z">
        <w:r w:rsidR="00D37C21">
          <w:t>On peut voir que les fonctions de gestion de VM</w:t>
        </w:r>
      </w:ins>
      <w:ins w:id="2117" w:author="Cédric" w:date="2017-06-21T15:44:00Z">
        <w:r w:rsidR="00180512">
          <w:t>s</w:t>
        </w:r>
        <w:r w:rsidR="00180512">
          <w:rPr>
            <w:rStyle w:val="FootnoteReference"/>
          </w:rPr>
          <w:footnoteReference w:id="15"/>
        </w:r>
      </w:ins>
      <w:ins w:id="2121" w:author="CCCCC" w:date="2017-06-14T00:21:00Z">
        <w:del w:id="2122" w:author="Cédric" w:date="2017-06-21T15:44:00Z">
          <w:r w:rsidR="00D37C21" w:rsidDel="00180512">
            <w:delText>s</w:delText>
          </w:r>
        </w:del>
        <w:r w:rsidR="00D37C21">
          <w:t xml:space="preserve"> au sein du groupe ne sont pas définies ici. </w:t>
        </w:r>
      </w:ins>
      <w:ins w:id="2123" w:author="CCCCC" w:date="2017-06-14T00:22:00Z">
        <w:r w:rsidR="00D37C21">
          <w:t xml:space="preserve">En effet, elle utilise les champs </w:t>
        </w:r>
      </w:ins>
      <w:ins w:id="2124" w:author="Cédric" w:date="2017-06-21T15:45:00Z">
        <w:r w:rsidR="00180512">
          <w:t xml:space="preserve">d’une machine virtuelle, </w:t>
        </w:r>
      </w:ins>
      <w:ins w:id="2125" w:author="CCCCC" w:date="2017-06-14T00:22:00Z">
        <w:r w:rsidR="00D37C21">
          <w:t xml:space="preserve">« order » </w:t>
        </w:r>
      </w:ins>
      <w:ins w:id="2126" w:author="CCCCC" w:date="2017-06-14T00:23:00Z">
        <w:r w:rsidR="00D37C21">
          <w:t xml:space="preserve">qui donne une priorité au démarrage de la machine, </w:t>
        </w:r>
      </w:ins>
      <w:ins w:id="2127" w:author="CCCCC" w:date="2017-06-14T00:22:00Z">
        <w:r w:rsidR="00D37C21">
          <w:t>et « appliance »</w:t>
        </w:r>
      </w:ins>
      <w:ins w:id="2128" w:author="CCCCC" w:date="2017-06-14T00:23:00Z">
        <w:r w:rsidR="00D37C21">
          <w:t xml:space="preserve"> qui définit l’appartenance de la machine à un groupe. En effet, </w:t>
        </w:r>
      </w:ins>
      <w:ins w:id="2129" w:author="CCCCC" w:date="2017-06-14T00:24:00Z">
        <w:r w:rsidR="00D37C21">
          <w:t xml:space="preserve">ces </w:t>
        </w:r>
        <w:r w:rsidR="00BD1F64">
          <w:t>attribut</w:t>
        </w:r>
      </w:ins>
      <w:ins w:id="2130" w:author="CCCCC" w:date="2017-06-14T00:27:00Z">
        <w:r w:rsidR="00BD1F64">
          <w:t>s</w:t>
        </w:r>
      </w:ins>
      <w:ins w:id="2131" w:author="CCCCC" w:date="2017-06-14T00:24:00Z">
        <w:r w:rsidR="00BD1F64">
          <w:t xml:space="preserve"> sont paramétrés grâce à la fonction « set » définies dans le fichier </w:t>
        </w:r>
      </w:ins>
      <w:ins w:id="2132" w:author="CCCCC" w:date="2017-06-14T00:27:00Z">
        <w:r w:rsidR="00BD1F64">
          <w:t xml:space="preserve">« vm.coffee ». </w:t>
        </w:r>
      </w:ins>
      <w:ins w:id="2133" w:author="CCCCC" w:date="2017-06-14T00:31:00Z">
        <w:r w:rsidR="00BD1F64">
          <w:t xml:space="preserve">Chacune de ces fonctions est </w:t>
        </w:r>
      </w:ins>
      <w:ins w:id="2134" w:author="CCCCC" w:date="2017-06-14T00:32:00Z">
        <w:r w:rsidR="00BD1F64">
          <w:t xml:space="preserve">également </w:t>
        </w:r>
      </w:ins>
      <w:ins w:id="2135" w:author="CCCCC" w:date="2017-06-14T00:31:00Z">
        <w:r w:rsidR="00BD1F64">
          <w:t>caractérisée par la liste</w:t>
        </w:r>
      </w:ins>
      <w:ins w:id="2136" w:author="CCCCC" w:date="2017-06-14T00:32:00Z">
        <w:r w:rsidR="00BD1F64">
          <w:t xml:space="preserve"> de ces paramètres, ainsi qu’un objet « resolve » qui a</w:t>
        </w:r>
      </w:ins>
      <w:ins w:id="2137" w:author="CCCCC" w:date="2017-06-14T00:36:00Z">
        <w:r w:rsidR="001C4193" w:rsidRPr="001C4193">
          <w:t xml:space="preserve"> </w:t>
        </w:r>
        <w:r w:rsidR="001C4193">
          <w:t xml:space="preserve">pour valeur un </w:t>
        </w:r>
        <w:del w:id="2138" w:author="Cédric" w:date="2017-06-21T15:46:00Z">
          <w:r w:rsidR="001C4193" w:rsidDel="00180512">
            <w:delText>tableau</w:delText>
          </w:r>
        </w:del>
      </w:ins>
      <w:ins w:id="2139" w:author="Cédric" w:date="2017-06-21T15:46:00Z">
        <w:r w:rsidR="00180512">
          <w:t>objet incluant des tableau,</w:t>
        </w:r>
      </w:ins>
      <w:ins w:id="2140" w:author="CCCCC" w:date="2017-06-14T00:36:00Z">
        <w:r w:rsidR="001C4193">
          <w:t xml:space="preserve"> contenant le nom d</w:t>
        </w:r>
      </w:ins>
      <w:ins w:id="2141" w:author="CCCCC" w:date="2017-06-14T00:37:00Z">
        <w:r w:rsidR="001C4193">
          <w:t>’un paramètre</w:t>
        </w:r>
      </w:ins>
      <w:ins w:id="2142" w:author="CCCCC" w:date="2017-06-14T00:36:00Z">
        <w:r w:rsidR="001C4193">
          <w:t xml:space="preserve"> </w:t>
        </w:r>
      </w:ins>
      <w:ins w:id="2143" w:author="CCCCC" w:date="2017-06-14T00:37:00Z">
        <w:r w:rsidR="001C4193">
          <w:t>passé à la fonction</w:t>
        </w:r>
      </w:ins>
      <w:ins w:id="2144" w:author="CCCCC" w:date="2017-06-14T00:38:00Z">
        <w:r w:rsidR="001C4193">
          <w:t>, le type de l’objet qui va être rechercher, ainsi que le niveau de droit que doit avoir l</w:t>
        </w:r>
      </w:ins>
      <w:ins w:id="2145" w:author="CCCCC" w:date="2017-06-14T00:39:00Z">
        <w:r w:rsidR="001C4193">
          <w:t>’utilisateur pour utiliser la fonction.</w:t>
        </w:r>
      </w:ins>
      <w:ins w:id="2146" w:author="CCCCC" w:date="2017-06-14T00:37:00Z">
        <w:r w:rsidR="001C4193">
          <w:t xml:space="preserve"> </w:t>
        </w:r>
      </w:ins>
      <w:ins w:id="2147" w:author="CCCCC" w:date="2017-06-14T00:39:00Z">
        <w:r w:rsidR="001C4193">
          <w:t>L</w:t>
        </w:r>
      </w:ins>
      <w:ins w:id="2148" w:author="CCCCC" w:date="2017-06-14T00:40:00Z">
        <w:r w:rsidR="001C4193">
          <w:t>a</w:t>
        </w:r>
      </w:ins>
      <w:ins w:id="2149" w:author="CCCCC" w:date="2017-06-14T00:32:00Z">
        <w:r w:rsidR="00BD1F64">
          <w:t xml:space="preserve"> clé </w:t>
        </w:r>
      </w:ins>
      <w:ins w:id="2150" w:author="CCCCC" w:date="2017-06-14T00:39:00Z">
        <w:r w:rsidR="001C4193">
          <w:t xml:space="preserve">de cette valeur est </w:t>
        </w:r>
      </w:ins>
      <w:ins w:id="2151" w:author="CCCCC" w:date="2017-06-14T00:33:00Z">
        <w:r w:rsidR="00BD1F64">
          <w:t>le nom d</w:t>
        </w:r>
      </w:ins>
      <w:ins w:id="2152" w:author="CCCCC" w:date="2017-06-14T00:34:00Z">
        <w:r w:rsidR="001C4193">
          <w:t>’un nouveau paramètre.</w:t>
        </w:r>
      </w:ins>
    </w:p>
    <w:p w14:paraId="69268FC3" w14:textId="77777777" w:rsidR="005A1737" w:rsidRDefault="007965B5">
      <w:pPr>
        <w:rPr>
          <w:ins w:id="2153" w:author="CCCCC" w:date="2017-06-14T18:39:00Z"/>
        </w:rPr>
        <w:pPrChange w:id="2154" w:author="CCCCC" w:date="2017-06-13T23:50:00Z">
          <w:pPr>
            <w:pStyle w:val="Heading4"/>
          </w:pPr>
        </w:pPrChange>
      </w:pPr>
      <w:ins w:id="2155" w:author="Cédric" w:date="2017-06-22T12:30:00Z">
        <w:r>
          <w:rPr>
            <w:noProof/>
            <w:lang w:eastAsia="fr-FR" w:bidi="ar-SA"/>
          </w:rPr>
          <w:drawing>
            <wp:anchor distT="0" distB="0" distL="114300" distR="114300" simplePos="0" relativeHeight="251650560" behindDoc="0" locked="0" layoutInCell="1" allowOverlap="1" wp14:anchorId="09CB415E" wp14:editId="25035887">
              <wp:simplePos x="0" y="0"/>
              <wp:positionH relativeFrom="margin">
                <wp:posOffset>3669030</wp:posOffset>
              </wp:positionH>
              <wp:positionV relativeFrom="paragraph">
                <wp:posOffset>457835</wp:posOffset>
              </wp:positionV>
              <wp:extent cx="2462530" cy="1424940"/>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62530" cy="1424940"/>
                      </a:xfrm>
                      <a:prstGeom prst="rect">
                        <a:avLst/>
                      </a:prstGeom>
                    </pic:spPr>
                  </pic:pic>
                </a:graphicData>
              </a:graphic>
            </wp:anchor>
          </w:drawing>
        </w:r>
      </w:ins>
      <w:ins w:id="2156" w:author="CCCCC" w:date="2017-06-14T00:41:00Z">
        <w:r w:rsidR="001C4193">
          <w:t>Lors de l’appelle à l</w:t>
        </w:r>
      </w:ins>
      <w:ins w:id="2157" w:author="CCCCC" w:date="2017-06-14T00:40:00Z">
        <w:r w:rsidR="001C4193">
          <w:t>a fonction « start », un identifiant de type string</w:t>
        </w:r>
      </w:ins>
      <w:ins w:id="2158" w:author="CCCCC" w:date="2017-06-14T00:41:00Z">
        <w:r w:rsidR="001C4193">
          <w:t xml:space="preserve"> lui sera passé en paramètre. </w:t>
        </w:r>
      </w:ins>
      <w:ins w:id="2159" w:author="CCCCC" w:date="2017-06-14T00:42:00Z">
        <w:r w:rsidR="001C4193">
          <w:t>Elle recevra en argument un objet de type « VmGroup</w:t>
        </w:r>
        <w:del w:id="2160" w:author="Cédric" w:date="2017-06-21T15:47:00Z">
          <w:r w:rsidR="001C4193" w:rsidDel="00473767">
            <w:delText>e</w:delText>
          </w:r>
        </w:del>
        <w:r w:rsidR="001C4193">
          <w:t xml:space="preserve"> » du nom de </w:t>
        </w:r>
      </w:ins>
      <w:ins w:id="2161" w:author="CCCCC" w:date="2017-06-14T00:43:00Z">
        <w:r w:rsidR="001C4193">
          <w:t>« vmGroup ».</w:t>
        </w:r>
      </w:ins>
    </w:p>
    <w:p w14:paraId="07662E12" w14:textId="0FBD7C57" w:rsidR="005A1737" w:rsidRDefault="00E54A28">
      <w:pPr>
        <w:rPr>
          <w:ins w:id="2162" w:author="CCCCC" w:date="2017-06-14T18:49:00Z"/>
          <w:noProof/>
          <w:lang w:eastAsia="fr-FR" w:bidi="ar-SA"/>
        </w:rPr>
        <w:pPrChange w:id="2163" w:author="CCCCC" w:date="2017-06-13T23:50:00Z">
          <w:pPr>
            <w:pStyle w:val="Heading4"/>
          </w:pPr>
        </w:pPrChange>
      </w:pPr>
      <w:ins w:id="2164" w:author="Cédric" w:date="2017-06-22T12:29:00Z">
        <w:r>
          <w:rPr>
            <w:noProof/>
          </w:rPr>
          <w:pict w14:anchorId="2CEF924C">
            <v:shape id="_x0000_s1073" type="#_x0000_t202" style="position:absolute;left:0;text-align:left;margin-left:288.25pt;margin-top:99.65pt;width:194.1pt;height:20.35pt;z-index:251713024" stroked="f">
              <v:textbox style="mso-fit-shape-to-text:t" inset="0,0,0,0">
                <w:txbxContent>
                  <w:p w14:paraId="4269B9A0" w14:textId="77777777" w:rsidR="00E54A28" w:rsidRPr="00591962" w:rsidRDefault="00E54A28">
                    <w:pPr>
                      <w:pStyle w:val="Caption"/>
                      <w:rPr>
                        <w:noProof/>
                      </w:rPr>
                      <w:pPrChange w:id="2165" w:author="Cédric" w:date="2017-06-22T12:29:00Z">
                        <w:pPr/>
                      </w:pPrChange>
                    </w:pPr>
                    <w:ins w:id="2166" w:author="Cédric" w:date="2017-06-22T12:29:00Z">
                      <w:r>
                        <w:t xml:space="preserve">Figure </w:t>
                      </w:r>
                      <w:r>
                        <w:fldChar w:fldCharType="begin"/>
                      </w:r>
                      <w:r>
                        <w:instrText xml:space="preserve"> SEQ Figure \* ARABIC </w:instrText>
                      </w:r>
                    </w:ins>
                    <w:r>
                      <w:fldChar w:fldCharType="separate"/>
                    </w:r>
                    <w:ins w:id="2167" w:author="Cédric" w:date="2017-06-22T16:58:00Z">
                      <w:r>
                        <w:rPr>
                          <w:noProof/>
                        </w:rPr>
                        <w:t>24</w:t>
                      </w:r>
                    </w:ins>
                    <w:ins w:id="2168" w:author="Cédric" w:date="2017-06-22T12:29:00Z">
                      <w:r>
                        <w:fldChar w:fldCharType="end"/>
                      </w:r>
                      <w:r>
                        <w:t>: Exposition d'un vmGroup</w:t>
                      </w:r>
                    </w:ins>
                  </w:p>
                </w:txbxContent>
              </v:textbox>
              <w10:wrap type="square"/>
            </v:shape>
          </w:pict>
        </w:r>
      </w:ins>
      <w:ins w:id="2169" w:author="CCCCC" w:date="2017-06-14T18:45:00Z">
        <w:r w:rsidR="007D0CCA">
          <w:t>X</w:t>
        </w:r>
      </w:ins>
      <w:ins w:id="2170" w:author="CCCCC" w:date="2017-06-14T18:42:00Z">
        <w:r w:rsidR="007D0CCA">
          <w:t xml:space="preserve">o-server récupère </w:t>
        </w:r>
      </w:ins>
      <w:ins w:id="2171" w:author="CCCCC" w:date="2017-06-14T18:44:00Z">
        <w:r w:rsidR="007D0CCA">
          <w:t xml:space="preserve">des </w:t>
        </w:r>
      </w:ins>
      <w:ins w:id="2172" w:author="CCCCC" w:date="2017-06-14T18:42:00Z">
        <w:r w:rsidR="007D0CCA">
          <w:t>objet</w:t>
        </w:r>
      </w:ins>
      <w:ins w:id="2173" w:author="CCCCC" w:date="2017-06-14T18:44:00Z">
        <w:r w:rsidR="007D0CCA">
          <w:t>s</w:t>
        </w:r>
      </w:ins>
      <w:ins w:id="2174" w:author="CCCCC" w:date="2017-06-14T18:42:00Z">
        <w:r w:rsidR="007D0CCA">
          <w:t xml:space="preserve"> gr</w:t>
        </w:r>
      </w:ins>
      <w:ins w:id="2175" w:author="CCCCC" w:date="2017-06-14T18:43:00Z">
        <w:r w:rsidR="007D0CCA">
          <w:t xml:space="preserve">âce à Xapi. </w:t>
        </w:r>
      </w:ins>
      <w:ins w:id="2176" w:author="CCCCC" w:date="2017-06-14T18:45:00Z">
        <w:r w:rsidR="007D0CCA">
          <w:t xml:space="preserve">Pour que ces objets puissent être </w:t>
        </w:r>
      </w:ins>
      <w:ins w:id="2177" w:author="CCCCC" w:date="2017-06-14T18:50:00Z">
        <w:r w:rsidR="007D0CCA">
          <w:t>personnalisés</w:t>
        </w:r>
      </w:ins>
      <w:ins w:id="2178" w:author="CCCCC" w:date="2017-06-14T18:45:00Z">
        <w:r w:rsidR="007D0CCA">
          <w:t>, il est nécessaire d</w:t>
        </w:r>
      </w:ins>
      <w:ins w:id="2179" w:author="CCCCC" w:date="2017-06-22T20:57:00Z">
        <w:r w:rsidR="006A2506">
          <w:t xml:space="preserve">e les </w:t>
        </w:r>
      </w:ins>
      <w:ins w:id="2180" w:author="CCCCC" w:date="2017-06-14T18:45:00Z">
        <w:r w:rsidR="006A2506">
          <w:t>exposer</w:t>
        </w:r>
        <w:r w:rsidR="007D0CCA">
          <w:t>.</w:t>
        </w:r>
      </w:ins>
      <w:ins w:id="2181" w:author="CCCCC" w:date="2017-06-14T18:46:00Z">
        <w:r w:rsidR="007D0CCA">
          <w:t xml:space="preserve"> Ceci est le but des fonctions écrites dans le fichier « </w:t>
        </w:r>
      </w:ins>
      <w:ins w:id="2182" w:author="CCCCC" w:date="2017-06-14T18:47:00Z">
        <w:r w:rsidR="007D0CCA">
          <w:t>xapi-object-to-xo.js</w:t>
        </w:r>
      </w:ins>
      <w:ins w:id="2183" w:author="CCCCC" w:date="2017-06-14T18:50:00Z">
        <w:r w:rsidR="007D0CCA">
          <w:t> »</w:t>
        </w:r>
      </w:ins>
      <w:ins w:id="2184" w:author="CCCCC" w:date="2017-06-14T18:47:00Z">
        <w:r w:rsidR="007D0CCA">
          <w:t>. La fonction « vm_appliance » est donc ajoutée à ce fichier.</w:t>
        </w:r>
      </w:ins>
      <w:ins w:id="2185" w:author="CCCCC" w:date="2017-06-14T18:48:00Z">
        <w:r w:rsidR="007D0CCA" w:rsidRPr="007D0CCA">
          <w:rPr>
            <w:noProof/>
            <w:lang w:eastAsia="fr-FR" w:bidi="ar-SA"/>
          </w:rPr>
          <w:t xml:space="preserve"> </w:t>
        </w:r>
      </w:ins>
    </w:p>
    <w:p w14:paraId="7602102C" w14:textId="77777777" w:rsidR="005A1737" w:rsidDel="00873C9B" w:rsidRDefault="007D0CCA">
      <w:pPr>
        <w:rPr>
          <w:ins w:id="2186" w:author="CCCCC" w:date="2017-06-14T18:51:00Z"/>
          <w:del w:id="2187" w:author="Cédric" w:date="2017-06-22T13:08:00Z"/>
          <w:noProof/>
          <w:sz w:val="22"/>
          <w:lang w:eastAsia="fr-FR" w:bidi="ar-SA"/>
          <w:rPrChange w:id="2188" w:author="CCCCC" w:date="2017-06-14T19:07:00Z">
            <w:rPr>
              <w:ins w:id="2189" w:author="CCCCC" w:date="2017-06-14T18:51:00Z"/>
              <w:del w:id="2190" w:author="Cédric" w:date="2017-06-22T13:08:00Z"/>
              <w:noProof/>
              <w:lang w:eastAsia="fr-FR" w:bidi="ar-SA"/>
            </w:rPr>
          </w:rPrChange>
        </w:rPr>
        <w:pPrChange w:id="2191" w:author="CCCCC" w:date="2017-06-13T23:50:00Z">
          <w:pPr>
            <w:pStyle w:val="Heading4"/>
          </w:pPr>
        </w:pPrChange>
      </w:pPr>
      <w:ins w:id="2192" w:author="CCCCC" w:date="2017-06-14T18:49:00Z">
        <w:r>
          <w:rPr>
            <w:noProof/>
            <w:lang w:eastAsia="fr-FR" w:bidi="ar-SA"/>
          </w:rPr>
          <w:lastRenderedPageBreak/>
          <w:t xml:space="preserve">Elle prend un objet issue de Xapi en </w:t>
        </w:r>
      </w:ins>
      <w:ins w:id="2193" w:author="CCCCC" w:date="2017-06-14T19:07:00Z">
        <w:r w:rsidR="0023216D">
          <w:rPr>
            <w:noProof/>
            <w:lang w:eastAsia="fr-FR" w:bidi="ar-SA"/>
          </w:rPr>
          <w:t>argument</w:t>
        </w:r>
      </w:ins>
      <w:ins w:id="2194" w:author="CCCCC" w:date="2017-06-14T18:49:00Z">
        <w:r>
          <w:rPr>
            <w:noProof/>
            <w:lang w:eastAsia="fr-FR" w:bidi="ar-SA"/>
          </w:rPr>
          <w:t>, et renvoie un</w:t>
        </w:r>
      </w:ins>
      <w:ins w:id="2195" w:author="CCCCC" w:date="2017-06-14T18:50:00Z">
        <w:r>
          <w:rPr>
            <w:noProof/>
            <w:lang w:eastAsia="fr-FR" w:bidi="ar-SA"/>
          </w:rPr>
          <w:t xml:space="preserve"> un objet représentant un groupe de machines virtuelles.</w:t>
        </w:r>
      </w:ins>
    </w:p>
    <w:p w14:paraId="48336B8F" w14:textId="77777777" w:rsidR="005A1737" w:rsidRDefault="005A1737">
      <w:pPr>
        <w:rPr>
          <w:ins w:id="2196" w:author="CCCCC" w:date="2017-06-14T18:59:00Z"/>
        </w:rPr>
        <w:pPrChange w:id="2197" w:author="CCCCC" w:date="2017-06-13T23:50:00Z">
          <w:pPr>
            <w:pStyle w:val="Heading4"/>
          </w:pPr>
        </w:pPrChange>
      </w:pPr>
    </w:p>
    <w:p w14:paraId="77B22549" w14:textId="77777777" w:rsidR="005A1737" w:rsidRDefault="0023216D">
      <w:pPr>
        <w:pStyle w:val="Heading4"/>
        <w:rPr>
          <w:ins w:id="2198" w:author="CCCCC" w:date="2017-06-14T20:47:00Z"/>
        </w:rPr>
        <w:pPrChange w:id="2199" w:author="CCCCC" w:date="2017-06-14T19:04:00Z">
          <w:pPr>
            <w:spacing w:before="0" w:after="0"/>
          </w:pPr>
        </w:pPrChange>
      </w:pPr>
      <w:ins w:id="2200" w:author="CCCCC" w:date="2017-06-14T19:08:00Z">
        <w:r>
          <w:t>Permettre la gestion des VmGroupes dans xo-web</w:t>
        </w:r>
      </w:ins>
    </w:p>
    <w:p w14:paraId="084D67A5" w14:textId="77777777" w:rsidR="005A1737" w:rsidRDefault="00417EB8">
      <w:pPr>
        <w:pStyle w:val="Heading5"/>
        <w:rPr>
          <w:ins w:id="2201" w:author="CCCCC" w:date="2017-06-14T19:08:00Z"/>
        </w:rPr>
        <w:pPrChange w:id="2202" w:author="CCCCC" w:date="2017-06-14T20:47:00Z">
          <w:pPr>
            <w:spacing w:before="0" w:after="0"/>
          </w:pPr>
        </w:pPrChange>
      </w:pPr>
      <w:ins w:id="2203" w:author="CCCCC" w:date="2017-06-14T20:48:00Z">
        <w:r>
          <w:t>Connexion</w:t>
        </w:r>
      </w:ins>
      <w:ins w:id="2204" w:author="CCCCC" w:date="2017-06-14T20:47:00Z">
        <w:r>
          <w:t xml:space="preserve"> avec xo-server</w:t>
        </w:r>
      </w:ins>
    </w:p>
    <w:p w14:paraId="1C8DDDD1" w14:textId="77777777" w:rsidR="00F86C2B" w:rsidRDefault="00E54A28">
      <w:pPr>
        <w:rPr>
          <w:ins w:id="2205" w:author="CCCCC" w:date="2017-06-14T20:24:00Z"/>
        </w:rPr>
      </w:pPr>
      <w:ins w:id="2206" w:author="Cédric" w:date="2017-06-22T12:42:00Z">
        <w:r>
          <w:rPr>
            <w:noProof/>
          </w:rPr>
          <w:pict w14:anchorId="7DCC3E27">
            <v:shape id="_x0000_s1074" type="#_x0000_t202" style="position:absolute;left:0;text-align:left;margin-left:26.45pt;margin-top:256.5pt;width:430.2pt;height:.05pt;z-index:251714048" stroked="f">
              <v:textbox style="mso-fit-shape-to-text:t" inset="0,0,0,0">
                <w:txbxContent>
                  <w:p w14:paraId="279E675D" w14:textId="77777777" w:rsidR="00E54A28" w:rsidRPr="000B5502" w:rsidRDefault="00E54A28">
                    <w:pPr>
                      <w:pStyle w:val="Caption"/>
                      <w:rPr>
                        <w:noProof/>
                      </w:rPr>
                      <w:pPrChange w:id="2207" w:author="Cédric" w:date="2017-06-22T12:42:00Z">
                        <w:pPr/>
                      </w:pPrChange>
                    </w:pPr>
                    <w:ins w:id="2208" w:author="Cédric" w:date="2017-06-22T12:42:00Z">
                      <w:r>
                        <w:t xml:space="preserve">Figure </w:t>
                      </w:r>
                      <w:r>
                        <w:fldChar w:fldCharType="begin"/>
                      </w:r>
                      <w:r>
                        <w:instrText xml:space="preserve"> SEQ Figure \* ARABIC </w:instrText>
                      </w:r>
                    </w:ins>
                    <w:r>
                      <w:fldChar w:fldCharType="separate"/>
                    </w:r>
                    <w:ins w:id="2209" w:author="Cédric" w:date="2017-06-22T16:58:00Z">
                      <w:r>
                        <w:rPr>
                          <w:noProof/>
                        </w:rPr>
                        <w:t>25</w:t>
                      </w:r>
                    </w:ins>
                    <w:ins w:id="2210" w:author="Cédric" w:date="2017-06-22T12:42:00Z">
                      <w:r>
                        <w:fldChar w:fldCharType="end"/>
                      </w:r>
                      <w:r>
                        <w:t>: Fonctions d'appel à Xapi</w:t>
                      </w:r>
                    </w:ins>
                  </w:p>
                </w:txbxContent>
              </v:textbox>
              <w10:wrap type="topAndBottom"/>
            </v:shape>
          </w:pict>
        </w:r>
      </w:ins>
      <w:ins w:id="2211" w:author="Cédric" w:date="2017-06-21T15:49:00Z">
        <w:r w:rsidR="005A1737">
          <w:rPr>
            <w:noProof/>
            <w:lang w:eastAsia="fr-FR" w:bidi="ar-SA"/>
            <w:rPrChange w:id="221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1584" behindDoc="0" locked="0" layoutInCell="1" allowOverlap="1" wp14:anchorId="1F79687D" wp14:editId="0C6809F7">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rcRect t="10435"/>
                      <a:stretch>
                        <a:fillRect/>
                      </a:stretch>
                    </pic:blipFill>
                    <pic:spPr>
                      <a:xfrm>
                        <a:off x="0" y="0"/>
                        <a:ext cx="5463540" cy="2665095"/>
                      </a:xfrm>
                      <a:prstGeom prst="rect">
                        <a:avLst/>
                      </a:prstGeom>
                    </pic:spPr>
                  </pic:pic>
                </a:graphicData>
              </a:graphic>
            </wp:anchor>
          </w:drawing>
        </w:r>
      </w:ins>
      <w:ins w:id="2213" w:author="CCCCC" w:date="2017-06-14T20:20:00Z">
        <w:r w:rsidR="006F3074">
          <w:t xml:space="preserve">Pour gérer les groupes dans le client web, il a donc été </w:t>
        </w:r>
      </w:ins>
      <w:ins w:id="2214" w:author="CCCCC" w:date="2017-06-14T20:21:00Z">
        <w:r w:rsidR="006F3074">
          <w:t>indispensable de créer des fonctions de dialogue avec xo-server</w:t>
        </w:r>
      </w:ins>
      <w:ins w:id="2215" w:author="CCCCC" w:date="2017-06-14T20:22:00Z">
        <w:r w:rsidR="006F3074">
          <w:t>. Toutes ces fonctions</w:t>
        </w:r>
      </w:ins>
      <w:ins w:id="2216" w:author="CCCCC" w:date="2017-06-14T20:23:00Z">
        <w:r w:rsidR="006F3074">
          <w:t xml:space="preserve"> sont écrites dans le fichier « common/xo/index.js »</w:t>
        </w:r>
      </w:ins>
      <w:ins w:id="2217" w:author="CCCCC" w:date="2017-06-14T20:24:00Z">
        <w:r w:rsidR="006F3074">
          <w:t>.</w:t>
        </w:r>
      </w:ins>
    </w:p>
    <w:p w14:paraId="0983493C" w14:textId="77777777" w:rsidR="005A1737" w:rsidRDefault="00417EB8">
      <w:pPr>
        <w:pStyle w:val="Heading5"/>
        <w:rPr>
          <w:ins w:id="2218" w:author="CCCCC" w:date="2017-06-14T20:48:00Z"/>
        </w:rPr>
        <w:pPrChange w:id="2219" w:author="CCCCC" w:date="2017-06-14T20:48:00Z">
          <w:pPr>
            <w:spacing w:before="0" w:after="0"/>
          </w:pPr>
        </w:pPrChange>
      </w:pPr>
      <w:ins w:id="2220" w:author="CCCCC" w:date="2017-06-14T20:48:00Z">
        <w:r>
          <w:t>Affichage d’une liste de VmGroupes</w:t>
        </w:r>
      </w:ins>
    </w:p>
    <w:p w14:paraId="0C9D4004" w14:textId="77777777" w:rsidR="00F86C2B" w:rsidRDefault="00903F3E">
      <w:pPr>
        <w:rPr>
          <w:ins w:id="2221" w:author="CCCCC" w:date="2017-06-14T20:49:00Z"/>
        </w:rPr>
      </w:pPr>
      <w:ins w:id="2222" w:author="CCCCC" w:date="2017-06-14T20:41:00Z">
        <w:r>
          <w:t xml:space="preserve">Ensuite, </w:t>
        </w:r>
      </w:ins>
      <w:ins w:id="2223" w:author="CCCCC" w:date="2017-06-14T20:42:00Z">
        <w:r w:rsidR="00417EB8">
          <w:t>le but a été d’afficher une liste de groupes sur le m</w:t>
        </w:r>
      </w:ins>
      <w:ins w:id="2224" w:author="CCCCC" w:date="2017-06-14T20:43:00Z">
        <w:r w:rsidR="00417EB8">
          <w:t>ême modèle que la liste d</w:t>
        </w:r>
        <w:del w:id="2225" w:author="Cédric" w:date="2017-06-21T15:50:00Z">
          <w:r w:rsidR="00417EB8" w:rsidDel="008B6E6A">
            <w:delText>e machines virtuelles</w:delText>
          </w:r>
        </w:del>
      </w:ins>
      <w:ins w:id="2226" w:author="Cédric" w:date="2017-06-21T15:50:00Z">
        <w:r w:rsidR="008B6E6A">
          <w:t>’hôte</w:t>
        </w:r>
      </w:ins>
      <w:ins w:id="2227" w:author="CCCCC" w:date="2017-06-14T20:43:00Z">
        <w:r w:rsidR="00417EB8">
          <w:t xml:space="preserve"> située </w:t>
        </w:r>
      </w:ins>
      <w:ins w:id="2228" w:author="CCCCC" w:date="2017-06-14T20:51:00Z">
        <w:r w:rsidR="00417EB8">
          <w:t xml:space="preserve">sur la figure </w:t>
        </w:r>
      </w:ins>
      <w:ins w:id="2229" w:author="CCCCC" w:date="2017-06-14T20:43:00Z">
        <w:del w:id="2230" w:author="Cédric" w:date="2017-06-22T14:43:00Z">
          <w:r w:rsidR="00417EB8" w:rsidRPr="002315BA" w:rsidDel="002315BA">
            <w:rPr>
              <w:rPrChange w:id="2231" w:author="Cédric" w:date="2017-06-22T14:43:00Z">
                <w:rPr>
                  <w:color w:val="FF0000"/>
                </w:rPr>
              </w:rPrChange>
            </w:rPr>
            <w:delText>X</w:delText>
          </w:r>
        </w:del>
      </w:ins>
      <w:ins w:id="2232" w:author="Cédric" w:date="2017-06-22T14:43:00Z">
        <w:r w:rsidR="002315BA" w:rsidRPr="002315BA">
          <w:rPr>
            <w:rPrChange w:id="2233" w:author="Cédric" w:date="2017-06-22T14:43:00Z">
              <w:rPr>
                <w:color w:val="FF0000"/>
              </w:rPr>
            </w:rPrChange>
          </w:rPr>
          <w:t>27</w:t>
        </w:r>
      </w:ins>
      <w:ins w:id="2234" w:author="CCCCC" w:date="2017-06-14T20:43:00Z">
        <w:r w:rsidR="00417EB8">
          <w:t xml:space="preserve">. </w:t>
        </w:r>
      </w:ins>
    </w:p>
    <w:p w14:paraId="07AD9C4B" w14:textId="2F25D711" w:rsidR="00F86C2B" w:rsidRDefault="00417EB8">
      <w:pPr>
        <w:rPr>
          <w:ins w:id="2235" w:author="CCCCC" w:date="2017-06-14T21:07:00Z"/>
        </w:rPr>
      </w:pPr>
      <w:ins w:id="2236" w:author="CCCCC" w:date="2017-06-14T20:49:00Z">
        <w:r>
          <w:t xml:space="preserve">Le composant permettant d’afficher une telle liste est </w:t>
        </w:r>
      </w:ins>
      <w:ins w:id="2237" w:author="CCCCC" w:date="2017-06-14T20:50:00Z">
        <w:r w:rsidR="006A2506">
          <w:t>Home</w:t>
        </w:r>
        <w:r>
          <w:t xml:space="preserve"> situé dans le fichier « index.js » du dossier « xo-app/home »</w:t>
        </w:r>
        <w:r w:rsidR="000D1E7F">
          <w:t xml:space="preserve"> </w:t>
        </w:r>
      </w:ins>
      <w:ins w:id="2238" w:author="CCCCC" w:date="2017-06-14T20:53:00Z">
        <w:r w:rsidR="000D1E7F">
          <w:t>q</w:t>
        </w:r>
      </w:ins>
      <w:ins w:id="2239" w:author="CCCCC" w:date="2017-06-14T20:50:00Z">
        <w:r>
          <w:t>uel que soit le type d</w:t>
        </w:r>
      </w:ins>
      <w:ins w:id="2240" w:author="CCCCC" w:date="2017-06-14T20:53:00Z">
        <w:r w:rsidR="000D1E7F">
          <w:t>es objets à afficher</w:t>
        </w:r>
      </w:ins>
      <w:ins w:id="2241" w:author="CCCCC" w:date="2017-06-14T20:54:00Z">
        <w:r w:rsidR="000D1E7F">
          <w:t xml:space="preserve">. </w:t>
        </w:r>
      </w:ins>
      <w:ins w:id="2242" w:author="CCCCC" w:date="2017-06-14T20:55:00Z">
        <w:r w:rsidR="000D1E7F">
          <w:t>Pour définir ce type, un paramètre « t » est passé au composant par l’URL</w:t>
        </w:r>
      </w:ins>
      <w:ins w:id="2243" w:author="CCCCC" w:date="2017-06-14T20:58:00Z">
        <w:r w:rsidR="000D1E7F">
          <w:t>.</w:t>
        </w:r>
      </w:ins>
      <w:ins w:id="2244" w:author="CCCCC" w:date="2017-06-14T21:05:00Z">
        <w:r w:rsidR="00DC1E0A">
          <w:t xml:space="preserve"> </w:t>
        </w:r>
      </w:ins>
      <w:ins w:id="2245" w:author="CCCCC" w:date="2017-06-17T16:06:00Z">
        <w:r w:rsidR="002957AD">
          <w:t xml:space="preserve">Il récupère la liste des objets à afficher grâce à un </w:t>
        </w:r>
      </w:ins>
      <w:ins w:id="2246" w:author="CCCCC" w:date="2017-06-17T16:07:00Z">
        <w:r w:rsidR="002957AD">
          <w:t>sélecteur</w:t>
        </w:r>
      </w:ins>
      <w:ins w:id="2247" w:author="CCCCC" w:date="2017-06-17T16:06:00Z">
        <w:r w:rsidR="002957AD">
          <w:t xml:space="preserve"> « getObjetByType »</w:t>
        </w:r>
      </w:ins>
      <w:ins w:id="2248" w:author="CCCCC" w:date="2017-06-17T16:07:00Z">
        <w:r w:rsidR="002957AD">
          <w:t xml:space="preserve"> et à ce paramètr</w:t>
        </w:r>
        <w:r w:rsidR="006A2506">
          <w:t>e « t ». Le résultat est inséré</w:t>
        </w:r>
        <w:r w:rsidR="002957AD">
          <w:t xml:space="preserve"> dans les props gr</w:t>
        </w:r>
      </w:ins>
      <w:ins w:id="2249" w:author="CCCCC" w:date="2017-06-17T16:08:00Z">
        <w:r w:rsidR="002957AD">
          <w:t>âce au décorateur « connectStore ».</w:t>
        </w:r>
      </w:ins>
      <w:ins w:id="2250" w:author="CCCCC" w:date="2017-06-17T16:05:00Z">
        <w:r w:rsidR="002957AD">
          <w:br/>
        </w:r>
      </w:ins>
      <w:ins w:id="2251" w:author="CCCCC" w:date="2017-06-17T16:08:00Z">
        <w:r w:rsidR="006A2506">
          <w:t>Home</w:t>
        </w:r>
      </w:ins>
      <w:ins w:id="2252" w:author="CCCCC" w:date="2017-06-14T21:05:00Z">
        <w:r w:rsidR="00DC1E0A">
          <w:t xml:space="preserve"> utilise un </w:t>
        </w:r>
      </w:ins>
      <w:ins w:id="2253" w:author="CCCCC" w:date="2017-06-14T21:10:00Z">
        <w:r w:rsidR="009A1F6C">
          <w:t>objet</w:t>
        </w:r>
      </w:ins>
      <w:ins w:id="2254" w:author="CCCCC" w:date="2017-06-14T21:05:00Z">
        <w:r w:rsidR="00DC1E0A">
          <w:t xml:space="preserve"> « OPTIONS » qui définit les types des différents composant</w:t>
        </w:r>
      </w:ins>
      <w:ins w:id="2255" w:author="CCCCC" w:date="2017-06-14T21:06:00Z">
        <w:r w:rsidR="00DC1E0A">
          <w:t>s</w:t>
        </w:r>
      </w:ins>
      <w:ins w:id="2256" w:author="CCCCC" w:date="2017-06-14T21:05:00Z">
        <w:r w:rsidR="00DC1E0A">
          <w:t xml:space="preserve"> qu</w:t>
        </w:r>
      </w:ins>
      <w:ins w:id="2257" w:author="CCCCC" w:date="2017-06-14T21:06:00Z">
        <w:r w:rsidR="00DC1E0A">
          <w:t>’il permet d’afficher.</w:t>
        </w:r>
      </w:ins>
      <w:ins w:id="2258" w:author="CCCCC" w:date="2017-06-17T14:15:00Z">
        <w:r w:rsidR="00134D31" w:rsidRPr="00134D31">
          <w:rPr>
            <w:noProof/>
            <w:lang w:eastAsia="fr-FR" w:bidi="ar-SA"/>
          </w:rPr>
          <w:t xml:space="preserve"> </w:t>
        </w:r>
      </w:ins>
    </w:p>
    <w:p w14:paraId="2A519D9F" w14:textId="3E8321B9" w:rsidR="00F86C2B" w:rsidRDefault="00E54A28">
      <w:pPr>
        <w:rPr>
          <w:ins w:id="2259" w:author="CCCCC" w:date="2017-06-14T22:22:00Z"/>
          <w:color w:val="000000" w:themeColor="text1"/>
        </w:rPr>
      </w:pPr>
      <w:ins w:id="2260" w:author="Cédric" w:date="2017-06-22T12:46:00Z">
        <w:r>
          <w:rPr>
            <w:noProof/>
          </w:rPr>
          <w:pict w14:anchorId="11D45F73">
            <v:shape id="_x0000_s1075" type="#_x0000_t202" style="position:absolute;left:0;text-align:left;margin-left:0;margin-top:168.2pt;width:350pt;height:.05pt;z-index:251715072" stroked="f">
              <v:textbox style="mso-fit-shape-to-text:t" inset="0,0,0,0">
                <w:txbxContent>
                  <w:p w14:paraId="4FE120AE" w14:textId="77777777" w:rsidR="00E54A28" w:rsidRPr="00147740" w:rsidRDefault="00E54A28">
                    <w:pPr>
                      <w:pStyle w:val="Caption"/>
                      <w:rPr>
                        <w:noProof/>
                      </w:rPr>
                      <w:pPrChange w:id="2261" w:author="Cédric" w:date="2017-06-22T12:46:00Z">
                        <w:pPr/>
                      </w:pPrChange>
                    </w:pPr>
                    <w:ins w:id="2262" w:author="Cédric" w:date="2017-06-22T12:46:00Z">
                      <w:r>
                        <w:t xml:space="preserve">Figure </w:t>
                      </w:r>
                      <w:r>
                        <w:fldChar w:fldCharType="begin"/>
                      </w:r>
                      <w:r>
                        <w:instrText xml:space="preserve"> SEQ Figure \* ARABIC </w:instrText>
                      </w:r>
                    </w:ins>
                    <w:r>
                      <w:fldChar w:fldCharType="separate"/>
                    </w:r>
                    <w:ins w:id="2263" w:author="Cédric" w:date="2017-06-22T16:58:00Z">
                      <w:r>
                        <w:rPr>
                          <w:noProof/>
                        </w:rPr>
                        <w:t>26</w:t>
                      </w:r>
                    </w:ins>
                    <w:ins w:id="2264" w:author="Cédric" w:date="2017-06-22T12:46:00Z">
                      <w:r>
                        <w:fldChar w:fldCharType="end"/>
                      </w:r>
                      <w:r>
                        <w:t>: Objet définissant différentes options</w:t>
                      </w:r>
                      <w:r>
                        <w:rPr>
                          <w:noProof/>
                        </w:rPr>
                        <w:t xml:space="preserve"> d'affichage d'une liste de groupes</w:t>
                      </w:r>
                    </w:ins>
                  </w:p>
                </w:txbxContent>
              </v:textbox>
              <w10:wrap type="square"/>
            </v:shape>
          </w:pict>
        </w:r>
      </w:ins>
      <w:ins w:id="2265" w:author="CCCCC" w:date="2017-06-17T14:15:00Z">
        <w:r w:rsidR="005A1737">
          <w:rPr>
            <w:noProof/>
            <w:lang w:eastAsia="fr-FR" w:bidi="ar-SA"/>
            <w:rPrChange w:id="2266"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2608" behindDoc="0" locked="0" layoutInCell="1" allowOverlap="1" wp14:anchorId="1B5E6A9D" wp14:editId="0E52F0D2">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anchor>
          </w:drawing>
        </w:r>
      </w:ins>
      <w:ins w:id="2267" w:author="CCCCC" w:date="2017-06-14T21:08:00Z">
        <w:r w:rsidR="009A1F6C">
          <w:t>Le type VmGroup est donc ajouté à ce</w:t>
        </w:r>
      </w:ins>
      <w:ins w:id="2268" w:author="CCCCC" w:date="2017-06-14T21:10:00Z">
        <w:r w:rsidR="009A1F6C">
          <w:t>t</w:t>
        </w:r>
      </w:ins>
      <w:ins w:id="2269" w:author="CCCCC" w:date="2017-06-14T21:08:00Z">
        <w:r w:rsidR="009A1F6C">
          <w:t xml:space="preserve"> </w:t>
        </w:r>
      </w:ins>
      <w:ins w:id="2270" w:author="CCCCC" w:date="2017-06-14T21:09:00Z">
        <w:r w:rsidR="009A1F6C">
          <w:t>objet</w:t>
        </w:r>
      </w:ins>
      <w:ins w:id="2271" w:author="CCCCC" w:date="2017-06-14T21:08:00Z">
        <w:r w:rsidR="009A1F6C">
          <w:t xml:space="preserve">. </w:t>
        </w:r>
      </w:ins>
      <w:ins w:id="2272" w:author="CCCCC" w:date="2017-06-14T21:10:00Z">
        <w:r w:rsidR="009A1F6C">
          <w:t>La clé représente donc le type, et la valeur est un objet définissant</w:t>
        </w:r>
      </w:ins>
      <w:ins w:id="2273" w:author="CCCCC" w:date="2017-06-22T21:00:00Z">
        <w:r w:rsidR="006A2506">
          <w:t>, dans l’ordre,</w:t>
        </w:r>
      </w:ins>
      <w:ins w:id="2274" w:author="CCCCC" w:date="2017-06-14T21:10:00Z">
        <w:r w:rsidR="009A1F6C">
          <w:t xml:space="preserve"> le filtre appliqué à la liste par défaut, les</w:t>
        </w:r>
      </w:ins>
      <w:ins w:id="2275" w:author="CCCCC" w:date="2017-06-14T21:11:00Z">
        <w:r w:rsidR="009A1F6C">
          <w:t xml:space="preserve"> filtres disponibles pour ce type</w:t>
        </w:r>
      </w:ins>
      <w:ins w:id="2276" w:author="CCCCC" w:date="2017-06-17T14:15:00Z">
        <w:r w:rsidR="00134D31">
          <w:t>,</w:t>
        </w:r>
      </w:ins>
      <w:ins w:id="2277" w:author="CCCCC" w:date="2017-06-15T19:22:00Z">
        <w:r w:rsidR="00CF0650">
          <w:t xml:space="preserve"> importés depuis un autre fichier</w:t>
        </w:r>
      </w:ins>
      <w:ins w:id="2278" w:author="CCCCC" w:date="2017-06-14T21:11:00Z">
        <w:r w:rsidR="009A1F6C">
          <w:t xml:space="preserve">, </w:t>
        </w:r>
        <w:r w:rsidR="009A1F6C" w:rsidRPr="00134D31">
          <w:t xml:space="preserve">les actions qui pourront </w:t>
        </w:r>
      </w:ins>
      <w:ins w:id="2279" w:author="CCCCC" w:date="2017-06-14T21:12:00Z">
        <w:r w:rsidR="009A1F6C" w:rsidRPr="00134D31">
          <w:t>être exécutées à partir de la liste</w:t>
        </w:r>
        <w:r w:rsidR="00F55D17" w:rsidRPr="00F55D17">
          <w:rPr>
            <w:rPrChange w:id="2280" w:author="CCCCC" w:date="2017-06-17T14:16:00Z">
              <w:rPr>
                <w:rFonts w:asciiTheme="majorHAnsi" w:eastAsiaTheme="majorEastAsia" w:hAnsiTheme="majorHAnsi" w:cs="Mangal"/>
                <w:b/>
                <w:bCs/>
                <w:color w:val="FF0000"/>
                <w:sz w:val="26"/>
                <w:szCs w:val="23"/>
              </w:rPr>
            </w:rPrChange>
          </w:rPr>
          <w:t xml:space="preserve">, </w:t>
        </w:r>
        <w:r w:rsidR="009A1F6C">
          <w:rPr>
            <w:color w:val="000000" w:themeColor="text1"/>
          </w:rPr>
          <w:t>le composant qui va permettre d</w:t>
        </w:r>
      </w:ins>
      <w:ins w:id="2281" w:author="CCCCC" w:date="2017-06-14T21:13:00Z">
        <w:r w:rsidR="00134D31">
          <w:rPr>
            <w:color w:val="000000" w:themeColor="text1"/>
          </w:rPr>
          <w:t>’afficher un vmG</w:t>
        </w:r>
        <w:r w:rsidR="009A1F6C">
          <w:rPr>
            <w:color w:val="000000" w:themeColor="text1"/>
          </w:rPr>
          <w:t xml:space="preserve">roup dans la liste, </w:t>
        </w:r>
      </w:ins>
      <w:ins w:id="2282" w:author="CCCCC" w:date="2017-06-14T21:15:00Z">
        <w:r w:rsidR="00CF00F1">
          <w:rPr>
            <w:color w:val="000000" w:themeColor="text1"/>
          </w:rPr>
          <w:t xml:space="preserve">ainsi que des paramètres pour </w:t>
        </w:r>
      </w:ins>
      <w:ins w:id="2283" w:author="CCCCC" w:date="2017-06-14T21:16:00Z">
        <w:r w:rsidR="00CF00F1">
          <w:rPr>
            <w:color w:val="000000" w:themeColor="text1"/>
          </w:rPr>
          <w:t>modifier l’ordre de tri de la liste.</w:t>
        </w:r>
      </w:ins>
    </w:p>
    <w:p w14:paraId="1818B554" w14:textId="77777777" w:rsidR="00F86C2B" w:rsidRDefault="00C77AC3">
      <w:pPr>
        <w:rPr>
          <w:ins w:id="2284" w:author="CCCCC" w:date="2017-06-19T19:29:00Z"/>
          <w:color w:val="000000" w:themeColor="text1"/>
        </w:rPr>
      </w:pPr>
      <w:ins w:id="2285" w:author="CCCCC" w:date="2017-06-14T22:22:00Z">
        <w:r>
          <w:rPr>
            <w:color w:val="000000" w:themeColor="text1"/>
          </w:rPr>
          <w:lastRenderedPageBreak/>
          <w:t>Le composant V</w:t>
        </w:r>
        <w:r w:rsidR="00380E67">
          <w:rPr>
            <w:color w:val="000000" w:themeColor="text1"/>
          </w:rPr>
          <w:t xml:space="preserve">mGroupItem est implémenté dans le fichier </w:t>
        </w:r>
      </w:ins>
      <w:ins w:id="2286" w:author="CCCCC" w:date="2017-06-14T22:38:00Z">
        <w:r w:rsidR="00380E67">
          <w:rPr>
            <w:color w:val="000000" w:themeColor="text1"/>
          </w:rPr>
          <w:t>« </w:t>
        </w:r>
      </w:ins>
      <w:ins w:id="2287" w:author="CCCCC" w:date="2017-06-14T22:22:00Z">
        <w:r w:rsidR="00380E67">
          <w:rPr>
            <w:color w:val="000000" w:themeColor="text1"/>
          </w:rPr>
          <w:t>vm-group-item.js</w:t>
        </w:r>
      </w:ins>
      <w:ins w:id="2288" w:author="CCCCC" w:date="2017-06-14T22:38:00Z">
        <w:r w:rsidR="00380E67">
          <w:rPr>
            <w:color w:val="000000" w:themeColor="text1"/>
          </w:rPr>
          <w:t> » du dossier « home »</w:t>
        </w:r>
      </w:ins>
      <w:ins w:id="2289" w:author="CCCCC" w:date="2017-06-17T16:13:00Z">
        <w:r w:rsidR="002957AD">
          <w:rPr>
            <w:color w:val="000000" w:themeColor="text1"/>
          </w:rPr>
          <w:t>. Chaque group</w:t>
        </w:r>
      </w:ins>
      <w:ins w:id="2290" w:author="CCCCC" w:date="2017-06-17T16:14:00Z">
        <w:r w:rsidR="002957AD">
          <w:rPr>
            <w:color w:val="000000" w:themeColor="text1"/>
          </w:rPr>
          <w:t>e</w:t>
        </w:r>
      </w:ins>
      <w:ins w:id="2291" w:author="CCCCC" w:date="2017-06-17T16:13:00Z">
        <w:r w:rsidR="002957AD">
          <w:rPr>
            <w:color w:val="000000" w:themeColor="text1"/>
          </w:rPr>
          <w:t xml:space="preserve"> est affiché sous forme d</w:t>
        </w:r>
      </w:ins>
      <w:ins w:id="2292" w:author="CCCCC" w:date="2017-06-17T16:14:00Z">
        <w:r w:rsidR="002957AD">
          <w:rPr>
            <w:color w:val="000000" w:themeColor="text1"/>
          </w:rPr>
          <w:t xml:space="preserve">’une ligne dans la liste, comportant une case à cocher, </w:t>
        </w:r>
      </w:ins>
      <w:ins w:id="2293" w:author="CCCCC" w:date="2017-06-17T16:16:00Z">
        <w:r w:rsidR="00C22413">
          <w:rPr>
            <w:color w:val="000000" w:themeColor="text1"/>
          </w:rPr>
          <w:t>une icône</w:t>
        </w:r>
      </w:ins>
      <w:ins w:id="2294"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2295" w:author="CCCCC" w:date="2017-06-17T16:16:00Z">
        <w:r w:rsidR="00C22413">
          <w:rPr>
            <w:color w:val="000000" w:themeColor="text1"/>
          </w:rPr>
          <w:t xml:space="preserve">le nom et la description du groupe. Il permet également de modifier ces </w:t>
        </w:r>
      </w:ins>
      <w:ins w:id="2296" w:author="CCCCC" w:date="2017-06-17T16:18:00Z">
        <w:r w:rsidR="00C22413">
          <w:rPr>
            <w:color w:val="000000" w:themeColor="text1"/>
          </w:rPr>
          <w:t xml:space="preserve">deux </w:t>
        </w:r>
      </w:ins>
      <w:ins w:id="2297" w:author="CCCCC" w:date="2017-06-17T16:16:00Z">
        <w:r w:rsidR="00C22413">
          <w:rPr>
            <w:color w:val="000000" w:themeColor="text1"/>
          </w:rPr>
          <w:t>dernières propriétés</w:t>
        </w:r>
        <w:r w:rsidR="00AF7EFD">
          <w:rPr>
            <w:color w:val="000000" w:themeColor="text1"/>
          </w:rPr>
          <w:t>, ainsi que d</w:t>
        </w:r>
      </w:ins>
      <w:ins w:id="2298" w:author="CCCCC" w:date="2017-06-17T16:21:00Z">
        <w:r w:rsidR="00AF7EFD">
          <w:rPr>
            <w:color w:val="000000" w:themeColor="text1"/>
          </w:rPr>
          <w:t xml:space="preserve">’afficher </w:t>
        </w:r>
      </w:ins>
      <w:ins w:id="2299" w:author="Cédric" w:date="2017-06-21T15:55:00Z">
        <w:r w:rsidR="008B6E6A">
          <w:rPr>
            <w:color w:val="000000" w:themeColor="text1"/>
          </w:rPr>
          <w:t xml:space="preserve">des boutons correspondant </w:t>
        </w:r>
      </w:ins>
      <w:ins w:id="2300" w:author="CCCCC" w:date="2017-06-17T16:21:00Z">
        <w:del w:id="2301" w:author="Cédric" w:date="2017-06-21T15:55:00Z">
          <w:r w:rsidR="008F63AA" w:rsidDel="008B6E6A">
            <w:rPr>
              <w:color w:val="000000" w:themeColor="text1"/>
            </w:rPr>
            <w:delText>les</w:delText>
          </w:r>
        </w:del>
      </w:ins>
      <w:ins w:id="2302" w:author="Cédric" w:date="2017-06-21T15:55:00Z">
        <w:r w:rsidR="008B6E6A">
          <w:rPr>
            <w:color w:val="000000" w:themeColor="text1"/>
          </w:rPr>
          <w:t>aux</w:t>
        </w:r>
      </w:ins>
      <w:ins w:id="2303" w:author="CCCCC" w:date="2017-06-17T16:21:00Z">
        <w:r w:rsidR="008F63AA">
          <w:rPr>
            <w:color w:val="000000" w:themeColor="text1"/>
          </w:rPr>
          <w:t xml:space="preserve"> actions précédemment définies lorsqu</w:t>
        </w:r>
      </w:ins>
      <w:ins w:id="2304" w:author="CCCCC" w:date="2017-06-17T16:37:00Z">
        <w:r w:rsidR="008F63AA">
          <w:rPr>
            <w:color w:val="000000" w:themeColor="text1"/>
          </w:rPr>
          <w:t>’</w:t>
        </w:r>
      </w:ins>
      <w:ins w:id="2305" w:author="CCCCC" w:date="2017-06-17T16:21:00Z">
        <w:r w:rsidR="008F63AA">
          <w:rPr>
            <w:color w:val="000000" w:themeColor="text1"/>
          </w:rPr>
          <w:t xml:space="preserve">une case est cochée, ainsi que </w:t>
        </w:r>
      </w:ins>
      <w:ins w:id="2306" w:author="Cédric" w:date="2017-06-22T12:47:00Z">
        <w:r w:rsidR="00E54A28">
          <w:rPr>
            <w:noProof/>
          </w:rPr>
          <w:pict w14:anchorId="20C70E10">
            <v:shape id="_x0000_s1076" type="#_x0000_t202" style="position:absolute;left:0;text-align:left;margin-left:16.8pt;margin-top:118.9pt;width:445.4pt;height:.05pt;z-index:251716096;mso-position-horizontal-relative:text;mso-position-vertical-relative:text" stroked="f">
              <v:textbox style="mso-fit-shape-to-text:t" inset="0,0,0,0">
                <w:txbxContent>
                  <w:p w14:paraId="0F2CED16" w14:textId="77777777" w:rsidR="00E54A28" w:rsidRPr="005E0451" w:rsidRDefault="00E54A28">
                    <w:pPr>
                      <w:pStyle w:val="Caption"/>
                      <w:rPr>
                        <w:color w:val="000000" w:themeColor="text1"/>
                      </w:rPr>
                      <w:pPrChange w:id="2307" w:author="Cédric" w:date="2017-06-22T12:47:00Z">
                        <w:pPr/>
                      </w:pPrChange>
                    </w:pPr>
                    <w:ins w:id="2308" w:author="Cédric" w:date="2017-06-22T12:47:00Z">
                      <w:r>
                        <w:t xml:space="preserve">Figure </w:t>
                      </w:r>
                      <w:r>
                        <w:fldChar w:fldCharType="begin"/>
                      </w:r>
                      <w:r>
                        <w:instrText xml:space="preserve"> SEQ Figure \* ARABIC </w:instrText>
                      </w:r>
                    </w:ins>
                    <w:r>
                      <w:fldChar w:fldCharType="separate"/>
                    </w:r>
                    <w:ins w:id="2309" w:author="Cédric" w:date="2017-06-22T16:58:00Z">
                      <w:r>
                        <w:rPr>
                          <w:noProof/>
                        </w:rPr>
                        <w:t>27</w:t>
                      </w:r>
                    </w:ins>
                    <w:ins w:id="2310" w:author="Cédric" w:date="2017-06-22T12:47:00Z">
                      <w:r>
                        <w:fldChar w:fldCharType="end"/>
                      </w:r>
                      <w:r>
                        <w:t xml:space="preserve"> : A</w:t>
                      </w:r>
                      <w:r w:rsidRPr="00523727">
                        <w:t>ffichage d'une liste de groupes</w:t>
                      </w:r>
                    </w:ins>
                  </w:p>
                </w:txbxContent>
              </v:textbox>
              <w10:wrap type="topAndBottom"/>
            </v:shape>
          </w:pict>
        </w:r>
      </w:ins>
      <w:ins w:id="2311" w:author="Cédric" w:date="2017-06-21T15:55:00Z">
        <w:r w:rsidR="005A1737">
          <w:rPr>
            <w:noProof/>
            <w:color w:val="000000" w:themeColor="text1"/>
            <w:lang w:eastAsia="fr-FR" w:bidi="ar-SA"/>
            <w:rPrChange w:id="231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0800" behindDoc="0" locked="0" layoutInCell="1" allowOverlap="1" wp14:anchorId="0F734A31" wp14:editId="1EED6296">
              <wp:simplePos x="0" y="0"/>
              <wp:positionH relativeFrom="margin">
                <wp:posOffset>213360</wp:posOffset>
              </wp:positionH>
              <wp:positionV relativeFrom="paragraph">
                <wp:posOffset>487045</wp:posOffset>
              </wp:positionV>
              <wp:extent cx="5656580" cy="965835"/>
              <wp:effectExtent l="19050" t="0" r="127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3643" t="21884" r="1369" b="64543"/>
                      <a:stretch/>
                    </pic:blipFill>
                    <pic:spPr bwMode="auto">
                      <a:xfrm>
                        <a:off x="0" y="0"/>
                        <a:ext cx="5656580" cy="965835"/>
                      </a:xfrm>
                      <a:prstGeom prst="rect">
                        <a:avLst/>
                      </a:prstGeom>
                      <a:noFill/>
                      <a:ln>
                        <a:noFill/>
                      </a:ln>
                      <a:extLst>
                        <a:ext uri="{53640926-AAD7-44D8-BBD7-CCE9431645EC}">
                          <a14:shadowObscured xmlns:a14="http://schemas.microsoft.com/office/drawing/2010/main"/>
                        </a:ext>
                      </a:extLst>
                    </pic:spPr>
                  </pic:pic>
                </a:graphicData>
              </a:graphic>
            </wp:anchor>
          </w:drawing>
        </w:r>
      </w:ins>
      <w:ins w:id="2313" w:author="CCCCC" w:date="2017-06-17T16:21:00Z">
        <w:r w:rsidR="008F63AA">
          <w:rPr>
            <w:color w:val="000000" w:themeColor="text1"/>
          </w:rPr>
          <w:t>d</w:t>
        </w:r>
      </w:ins>
      <w:ins w:id="2314" w:author="CCCCC" w:date="2017-06-17T16:43:00Z">
        <w:r w:rsidR="008F63AA">
          <w:rPr>
            <w:color w:val="000000" w:themeColor="text1"/>
          </w:rPr>
          <w:t>’afficher la vue détaillée du groupe en cliquant sur la ligne.</w:t>
        </w:r>
      </w:ins>
    </w:p>
    <w:p w14:paraId="06F125D2" w14:textId="77777777" w:rsidR="005A1737" w:rsidRDefault="008F63AA">
      <w:pPr>
        <w:pStyle w:val="Heading5"/>
        <w:rPr>
          <w:ins w:id="2315" w:author="CCCCC" w:date="2017-06-17T16:39:00Z"/>
        </w:rPr>
        <w:pPrChange w:id="2316" w:author="CCCCC" w:date="2017-06-17T16:37:00Z">
          <w:pPr>
            <w:spacing w:before="0" w:after="0"/>
          </w:pPr>
        </w:pPrChange>
      </w:pPr>
      <w:ins w:id="2317" w:author="CCCCC" w:date="2017-06-17T16:38:00Z">
        <w:r>
          <w:t>Implémenta</w:t>
        </w:r>
      </w:ins>
      <w:ins w:id="2318" w:author="CCCCC" w:date="2017-06-17T16:39:00Z">
        <w:r>
          <w:t>tion de la vue détaillée d’un groupe de machines virtuelles</w:t>
        </w:r>
      </w:ins>
    </w:p>
    <w:p w14:paraId="6C4495A5" w14:textId="77777777" w:rsidR="00F86C2B" w:rsidRDefault="008F63AA">
      <w:pPr>
        <w:rPr>
          <w:ins w:id="2319" w:author="CCCCC" w:date="2017-06-17T16:47:00Z"/>
        </w:rPr>
      </w:pPr>
      <w:ins w:id="2320" w:author="CCCCC" w:date="2017-06-17T16:40:00Z">
        <w:r>
          <w:t>La vue détaillée d’un VmGroup devait se faire en utilisant le m</w:t>
        </w:r>
      </w:ins>
      <w:ins w:id="2321" w:author="CCCCC" w:date="2017-06-17T16:41:00Z">
        <w:r>
          <w:t>ême mo</w:t>
        </w:r>
      </w:ins>
      <w:ins w:id="2322" w:author="CCCCC" w:date="2017-06-17T16:42:00Z">
        <w:r>
          <w:t>dèle que celle des autres composant</w:t>
        </w:r>
      </w:ins>
      <w:ins w:id="2323" w:author="Cédric" w:date="2017-06-21T15:56:00Z">
        <w:r w:rsidR="008B6E6A">
          <w:t>s</w:t>
        </w:r>
      </w:ins>
      <w:ins w:id="2324" w:author="CCCCC" w:date="2017-06-17T16:42:00Z">
        <w:r>
          <w:t xml:space="preserve"> (VM, hôte ou pool)</w:t>
        </w:r>
      </w:ins>
      <w:ins w:id="2325" w:author="CCCCC" w:date="2017-06-17T16:43:00Z">
        <w:r>
          <w:t>.</w:t>
        </w:r>
      </w:ins>
      <w:ins w:id="2326" w:author="CCCCC" w:date="2017-06-17T16:45:00Z">
        <w:r>
          <w:t xml:space="preserve"> Cette vue devait contenir un en</w:t>
        </w:r>
      </w:ins>
      <w:ins w:id="2327" w:author="Cédric" w:date="2017-06-21T15:58:00Z">
        <w:r w:rsidR="002C062F">
          <w:t>-</w:t>
        </w:r>
      </w:ins>
      <w:ins w:id="2328" w:author="CCCCC" w:date="2017-06-17T16:45:00Z">
        <w:r>
          <w:t>tête avec le nom du groupe, sa description,</w:t>
        </w:r>
      </w:ins>
      <w:ins w:id="2329" w:author="CCCCC" w:date="2017-06-17T17:02:00Z">
        <w:r w:rsidR="004F7A7A">
          <w:t xml:space="preserve"> un</w:t>
        </w:r>
      </w:ins>
      <w:ins w:id="2330" w:author="Cédric" w:date="2017-06-21T16:01:00Z">
        <w:r w:rsidR="00D00A96">
          <w:t>e</w:t>
        </w:r>
      </w:ins>
      <w:ins w:id="2331" w:author="CCCCC" w:date="2017-06-17T17:02:00Z">
        <w:del w:id="2332" w:author="Cédric" w:date="2017-06-21T15:59:00Z">
          <w:r w:rsidR="004F7A7A" w:rsidDel="002C062F">
            <w:delText>e</w:delText>
          </w:r>
        </w:del>
        <w:r w:rsidR="004F7A7A">
          <w:t xml:space="preserve"> </w:t>
        </w:r>
        <w:del w:id="2333" w:author="Cédric" w:date="2017-06-21T15:59:00Z">
          <w:r w:rsidR="004F7A7A" w:rsidDel="00D00A96">
            <w:delText>icôn</w:delText>
          </w:r>
        </w:del>
      </w:ins>
      <w:ins w:id="2334" w:author="Cédric" w:date="2017-06-21T15:59:00Z">
        <w:r w:rsidR="00D00A96">
          <w:t>ic</w:t>
        </w:r>
      </w:ins>
      <w:ins w:id="2335" w:author="Cédric" w:date="2017-06-21T16:01:00Z">
        <w:r w:rsidR="00D00A96">
          <w:t>ô</w:t>
        </w:r>
      </w:ins>
      <w:ins w:id="2336" w:author="Cédric" w:date="2017-06-21T15:59:00Z">
        <w:r w:rsidR="00D00A96">
          <w:t>ne</w:t>
        </w:r>
      </w:ins>
      <w:ins w:id="2337" w:author="CCCCC" w:date="2017-06-17T17:02:00Z">
        <w:del w:id="2338" w:author="Cédric" w:date="2017-06-21T15:59:00Z">
          <w:r w:rsidR="004F7A7A" w:rsidDel="002C062F">
            <w:delText>e</w:delText>
          </w:r>
        </w:del>
        <w:r w:rsidR="004F7A7A">
          <w:t xml:space="preserve"> de visualisation de l’état du groupe,</w:t>
        </w:r>
      </w:ins>
      <w:ins w:id="2339" w:author="CCCCC" w:date="2017-06-17T16:45:00Z">
        <w:r>
          <w:t xml:space="preserve"> des boutons permettant d</w:t>
        </w:r>
      </w:ins>
      <w:ins w:id="2340" w:author="CCCCC" w:date="2017-06-17T16:46:00Z">
        <w:r>
          <w:t>’</w:t>
        </w:r>
      </w:ins>
      <w:ins w:id="2341" w:author="CCCCC" w:date="2017-06-17T16:45:00Z">
        <w:r>
          <w:t>effectuer</w:t>
        </w:r>
      </w:ins>
      <w:ins w:id="2342" w:author="CCCCC" w:date="2017-06-17T16:46:00Z">
        <w:r>
          <w:t xml:space="preserve"> des actions sur celui-ci</w:t>
        </w:r>
      </w:ins>
      <w:ins w:id="2343" w:author="CCCCC" w:date="2017-06-17T16:47:00Z">
        <w:r w:rsidR="00274E89">
          <w:t xml:space="preserve"> ainsi que des onglets permettant d’afficher différents contenus. Ils sont les suivants :</w:t>
        </w:r>
      </w:ins>
    </w:p>
    <w:p w14:paraId="1E2DC92A" w14:textId="77777777" w:rsidR="005A1737" w:rsidRDefault="00274E89">
      <w:pPr>
        <w:pStyle w:val="ListParagraph"/>
        <w:numPr>
          <w:ilvl w:val="0"/>
          <w:numId w:val="20"/>
        </w:numPr>
        <w:rPr>
          <w:ins w:id="2344" w:author="CCCCC" w:date="2017-06-17T16:49:00Z"/>
        </w:rPr>
        <w:pPrChange w:id="2345" w:author="CCCCC" w:date="2017-06-17T16:47:00Z">
          <w:pPr>
            <w:spacing w:before="0" w:after="0"/>
          </w:pPr>
        </w:pPrChange>
      </w:pPr>
      <w:ins w:id="2346" w:author="CCCCC" w:date="2017-06-17T16:47:00Z">
        <w:r>
          <w:t>« General</w:t>
        </w:r>
      </w:ins>
      <w:ins w:id="2347" w:author="CCCCC" w:date="2017-06-17T16:48:00Z">
        <w:r>
          <w:t> </w:t>
        </w:r>
      </w:ins>
      <w:ins w:id="2348" w:author="CCCCC" w:date="2017-06-17T17:03:00Z">
        <w:r w:rsidR="004F7A7A">
          <w:t>» qui</w:t>
        </w:r>
      </w:ins>
      <w:ins w:id="2349" w:author="CCCCC" w:date="2017-06-17T16:48:00Z">
        <w:r>
          <w:t xml:space="preserve"> montre le nombre de machines contenues dans le groupe, le nombre de processeurs utilisés par ces machines, la mémoire vive totale, ainsi que l</w:t>
        </w:r>
      </w:ins>
      <w:ins w:id="2350" w:author="CCCCC" w:date="2017-06-17T16:49:00Z">
        <w:r>
          <w:t>’</w:t>
        </w:r>
        <w:r w:rsidR="004F7A7A">
          <w:t>espace utilisé sur l</w:t>
        </w:r>
        <w:r>
          <w:t>es disques.</w:t>
        </w:r>
      </w:ins>
    </w:p>
    <w:p w14:paraId="5D8B0B3A" w14:textId="77777777" w:rsidR="005A1737" w:rsidRDefault="00F55D17">
      <w:pPr>
        <w:pStyle w:val="ListParagraph"/>
        <w:numPr>
          <w:ilvl w:val="0"/>
          <w:numId w:val="20"/>
        </w:numPr>
        <w:rPr>
          <w:ins w:id="2351" w:author="CCCCC" w:date="2017-06-17T16:53:00Z"/>
        </w:rPr>
        <w:pPrChange w:id="2352" w:author="CCCCC" w:date="2017-06-17T16:47:00Z">
          <w:pPr>
            <w:spacing w:before="0" w:after="0"/>
          </w:pPr>
        </w:pPrChange>
      </w:pPr>
      <w:ins w:id="2353" w:author="CCCCC" w:date="2017-06-17T16:49:00Z">
        <w:r w:rsidRPr="00F55D17">
          <w:rPr>
            <w:rPrChange w:id="2354" w:author="CCCCC" w:date="2017-06-17T16:53:00Z">
              <w:rPr>
                <w:rFonts w:asciiTheme="majorHAnsi" w:eastAsiaTheme="majorEastAsia" w:hAnsiTheme="majorHAnsi"/>
                <w:b/>
                <w:bCs/>
                <w:color w:val="4F81BD" w:themeColor="accent1"/>
                <w:sz w:val="26"/>
                <w:szCs w:val="23"/>
              </w:rPr>
            </w:rPrChange>
          </w:rPr>
          <w:t>L’onglet « Stats » permettant d</w:t>
        </w:r>
      </w:ins>
      <w:ins w:id="2355" w:author="CCCCC" w:date="2017-06-17T16:50:00Z">
        <w:r w:rsidRPr="00F55D17">
          <w:rPr>
            <w:rPrChange w:id="2356"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2357" w:author="Cédric" w:date="2017-06-21T16:02:00Z">
        <w:r w:rsidR="001C459A">
          <w:t xml:space="preserve">total </w:t>
        </w:r>
      </w:ins>
      <w:ins w:id="2358" w:author="CCCCC" w:date="2017-06-17T16:51:00Z">
        <w:r w:rsidRPr="00F55D17">
          <w:rPr>
            <w:rPrChange w:id="2359" w:author="CCCCC" w:date="2017-06-17T16:53:00Z">
              <w:rPr>
                <w:rFonts w:asciiTheme="majorHAnsi" w:eastAsiaTheme="majorEastAsia" w:hAnsiTheme="majorHAnsi"/>
                <w:b/>
                <w:bCs/>
                <w:color w:val="4F81BD" w:themeColor="accent1"/>
                <w:sz w:val="26"/>
                <w:szCs w:val="23"/>
              </w:rPr>
            </w:rPrChange>
          </w:rPr>
          <w:t>d’utilisation des processeurs</w:t>
        </w:r>
        <w:del w:id="2360" w:author="Cédric" w:date="2017-06-21T16:02:00Z">
          <w:r w:rsidRPr="00F55D17">
            <w:rPr>
              <w:rPrChange w:id="2361" w:author="CCCCC" w:date="2017-06-17T16:53:00Z">
                <w:rPr>
                  <w:rFonts w:asciiTheme="majorHAnsi" w:eastAsiaTheme="majorEastAsia" w:hAnsiTheme="majorHAnsi"/>
                  <w:b/>
                  <w:bCs/>
                  <w:color w:val="4F81BD" w:themeColor="accent1"/>
                  <w:sz w:val="26"/>
                  <w:szCs w:val="23"/>
                </w:rPr>
              </w:rPrChange>
            </w:rPr>
            <w:delText xml:space="preserve"> </w:delText>
          </w:r>
        </w:del>
      </w:ins>
      <w:ins w:id="2362" w:author="CCCCC" w:date="2017-06-17T16:50:00Z">
        <w:del w:id="2363" w:author="Cédric" w:date="2017-06-21T16:02:00Z">
          <w:r w:rsidRPr="00F55D17">
            <w:rPr>
              <w:rPrChange w:id="2364" w:author="CCCCC" w:date="2017-06-17T16:53:00Z">
                <w:rPr>
                  <w:rFonts w:asciiTheme="majorHAnsi" w:eastAsiaTheme="majorEastAsia" w:hAnsiTheme="majorHAnsi"/>
                  <w:b/>
                  <w:bCs/>
                  <w:color w:val="4F81BD" w:themeColor="accent1"/>
                  <w:sz w:val="26"/>
                  <w:szCs w:val="23"/>
                </w:rPr>
              </w:rPrChange>
            </w:rPr>
            <w:delText>total</w:delText>
          </w:r>
        </w:del>
      </w:ins>
      <w:ins w:id="2365" w:author="CCCCC" w:date="2017-06-17T16:51:00Z">
        <w:r w:rsidRPr="00F55D17">
          <w:rPr>
            <w:rPrChange w:id="2366" w:author="CCCCC" w:date="2017-06-17T16:53:00Z">
              <w:rPr>
                <w:rFonts w:asciiTheme="majorHAnsi" w:eastAsiaTheme="majorEastAsia" w:hAnsiTheme="majorHAnsi"/>
                <w:b/>
                <w:bCs/>
                <w:color w:val="4F81BD" w:themeColor="accent1"/>
                <w:sz w:val="26"/>
                <w:szCs w:val="23"/>
              </w:rPr>
            </w:rPrChange>
          </w:rPr>
          <w:t>, la RAM total utilisée, ainsi que des g</w:t>
        </w:r>
        <w:r w:rsidRPr="00F55D17">
          <w:rPr>
            <w:rPrChange w:id="2367" w:author="CCCCC" w:date="2017-06-19T19:54:00Z">
              <w:rPr>
                <w:rFonts w:asciiTheme="majorHAnsi" w:eastAsiaTheme="majorEastAsia" w:hAnsiTheme="majorHAnsi"/>
                <w:b/>
                <w:bCs/>
                <w:color w:val="4F81BD" w:themeColor="accent1"/>
                <w:sz w:val="26"/>
                <w:szCs w:val="23"/>
              </w:rPr>
            </w:rPrChange>
          </w:rPr>
          <w:t xml:space="preserve">raphiques montrant des </w:t>
        </w:r>
      </w:ins>
      <w:ins w:id="2368" w:author="CCCCC" w:date="2017-06-19T19:54:00Z">
        <w:r w:rsidRPr="00F55D17">
          <w:rPr>
            <w:rPrChange w:id="2369" w:author="CCCCC" w:date="2017-06-19T19:54:00Z">
              <w:rPr>
                <w:rFonts w:asciiTheme="majorHAnsi" w:eastAsiaTheme="majorEastAsia" w:hAnsiTheme="majorHAnsi"/>
                <w:b/>
                <w:bCs/>
                <w:color w:val="FF0000"/>
                <w:sz w:val="26"/>
                <w:szCs w:val="23"/>
              </w:rPr>
            </w:rPrChange>
          </w:rPr>
          <w:t>échanges de données sur le réseau de la machine</w:t>
        </w:r>
      </w:ins>
      <w:ins w:id="2370" w:author="CCCCC" w:date="2017-06-19T19:53:00Z">
        <w:r w:rsidRPr="00F55D17">
          <w:rPr>
            <w:rPrChange w:id="2371" w:author="CCCCC" w:date="2017-06-19T19:54:00Z">
              <w:rPr>
                <w:rFonts w:asciiTheme="majorHAnsi" w:eastAsiaTheme="majorEastAsia" w:hAnsiTheme="majorHAnsi"/>
                <w:b/>
                <w:bCs/>
                <w:color w:val="FF0000"/>
                <w:sz w:val="26"/>
                <w:szCs w:val="23"/>
              </w:rPr>
            </w:rPrChange>
          </w:rPr>
          <w:t xml:space="preserve"> </w:t>
        </w:r>
      </w:ins>
      <w:ins w:id="2372" w:author="CCCCC" w:date="2017-06-19T19:54:00Z">
        <w:r w:rsidRPr="00F55D17">
          <w:rPr>
            <w:rPrChange w:id="2373" w:author="CCCCC" w:date="2017-06-19T19:54:00Z">
              <w:rPr>
                <w:rFonts w:asciiTheme="majorHAnsi" w:eastAsiaTheme="majorEastAsia" w:hAnsiTheme="majorHAnsi"/>
                <w:b/>
                <w:bCs/>
                <w:color w:val="FF0000"/>
                <w:sz w:val="26"/>
                <w:szCs w:val="23"/>
              </w:rPr>
            </w:rPrChange>
          </w:rPr>
          <w:t>et sur son disque dur</w:t>
        </w:r>
      </w:ins>
      <w:ins w:id="2374" w:author="CCCCC" w:date="2017-06-17T16:53:00Z">
        <w:r w:rsidRPr="00F55D17">
          <w:rPr>
            <w:rPrChange w:id="2375" w:author="CCCCC" w:date="2017-06-17T16:53:00Z">
              <w:rPr>
                <w:rFonts w:asciiTheme="majorHAnsi" w:eastAsiaTheme="majorEastAsia" w:hAnsiTheme="majorHAnsi"/>
                <w:b/>
                <w:bCs/>
                <w:color w:val="4F81BD" w:themeColor="accent1"/>
                <w:sz w:val="26"/>
                <w:szCs w:val="23"/>
              </w:rPr>
            </w:rPrChange>
          </w:rPr>
          <w:t>, en temps réel.</w:t>
        </w:r>
      </w:ins>
      <w:ins w:id="2376" w:author="CCCCC" w:date="2017-06-17T17:06:00Z">
        <w:r w:rsidR="004F7A7A">
          <w:t xml:space="preserve"> De plus, cette vue</w:t>
        </w:r>
      </w:ins>
      <w:ins w:id="2377" w:author="CCCCC" w:date="2017-06-17T17:07:00Z">
        <w:r w:rsidR="007A649E">
          <w:t xml:space="preserve"> devra inclure un bouton permettant d’afficher les statistiques cumulées.</w:t>
        </w:r>
      </w:ins>
    </w:p>
    <w:p w14:paraId="3A3A8809" w14:textId="77777777" w:rsidR="005A1737" w:rsidRDefault="00F55D17">
      <w:pPr>
        <w:pStyle w:val="ListParagraph"/>
        <w:numPr>
          <w:ilvl w:val="0"/>
          <w:numId w:val="20"/>
        </w:numPr>
        <w:rPr>
          <w:ins w:id="2378" w:author="CCCCC" w:date="2017-06-17T16:54:00Z"/>
        </w:rPr>
        <w:pPrChange w:id="2379" w:author="CCCCC" w:date="2017-06-17T16:47:00Z">
          <w:pPr>
            <w:spacing w:before="0" w:after="0"/>
          </w:pPr>
        </w:pPrChange>
      </w:pPr>
      <w:ins w:id="2380" w:author="CCCCC" w:date="2017-06-17T16:53:00Z">
        <w:r w:rsidRPr="00F55D17">
          <w:rPr>
            <w:rPrChange w:id="2381"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2382" w:author="Cédric" w:date="2017-06-21T16:03:00Z">
        <w:r w:rsidR="001C459A">
          <w:t>ues</w:t>
        </w:r>
      </w:ins>
      <w:ins w:id="2383" w:author="CCCCC" w:date="2017-06-17T16:53:00Z">
        <w:del w:id="2384" w:author="Cédric" w:date="2017-06-21T16:03:00Z">
          <w:r w:rsidR="00274E89" w:rsidDel="001C459A">
            <w:delText>ant</w:delText>
          </w:r>
        </w:del>
        <w:r w:rsidR="00274E89">
          <w:t xml:space="preserve"> dans le groupe, ainsi que d</w:t>
        </w:r>
      </w:ins>
      <w:ins w:id="2385" w:author="CCCCC" w:date="2017-06-17T16:54:00Z">
        <w:r w:rsidR="00274E89">
          <w:t>’ajouter ou supprimer des machines, et gérer l’ordre de démarrage et d’extinction des VMs.</w:t>
        </w:r>
      </w:ins>
    </w:p>
    <w:p w14:paraId="7281A48C" w14:textId="77777777" w:rsidR="005A1737" w:rsidRDefault="001932F8">
      <w:pPr>
        <w:pStyle w:val="ListParagraph"/>
        <w:numPr>
          <w:ilvl w:val="0"/>
          <w:numId w:val="20"/>
        </w:numPr>
        <w:rPr>
          <w:ins w:id="2386" w:author="CCCCC" w:date="2017-06-17T16:58:00Z"/>
        </w:rPr>
        <w:pPrChange w:id="2387" w:author="CCCCC" w:date="2017-06-17T16:47:00Z">
          <w:pPr>
            <w:spacing w:before="0" w:after="0"/>
          </w:pPr>
        </w:pPrChange>
      </w:pPr>
      <w:ins w:id="2388" w:author="Cédric" w:date="2017-06-22T12:48:00Z">
        <w:r>
          <w:rPr>
            <w:noProof/>
            <w:lang w:eastAsia="fr-FR" w:bidi="ar-SA"/>
          </w:rPr>
          <w:drawing>
            <wp:anchor distT="0" distB="0" distL="114300" distR="114300" simplePos="0" relativeHeight="251653632" behindDoc="0" locked="0" layoutInCell="1" allowOverlap="1" wp14:anchorId="6022CEB9" wp14:editId="13EBD41C">
              <wp:simplePos x="0" y="0"/>
              <wp:positionH relativeFrom="margin">
                <wp:posOffset>4021455</wp:posOffset>
              </wp:positionH>
              <wp:positionV relativeFrom="paragraph">
                <wp:posOffset>33020</wp:posOffset>
              </wp:positionV>
              <wp:extent cx="2286635" cy="3164205"/>
              <wp:effectExtent l="1905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86635" cy="3164205"/>
                      </a:xfrm>
                      <a:prstGeom prst="rect">
                        <a:avLst/>
                      </a:prstGeom>
                    </pic:spPr>
                  </pic:pic>
                </a:graphicData>
              </a:graphic>
            </wp:anchor>
          </w:drawing>
        </w:r>
      </w:ins>
      <w:ins w:id="2389" w:author="CCCCC" w:date="2017-06-17T16:55:00Z">
        <w:r w:rsidR="00274E89">
          <w:t xml:space="preserve">« Advanced » contiendra les informations relatives au groupe. </w:t>
        </w:r>
      </w:ins>
      <w:ins w:id="2390" w:author="CCCCC" w:date="2017-06-17T16:56:00Z">
        <w:r w:rsidR="00274E89">
          <w:t>Dans premier temps, seul l’identifiant du groupe sera affiché. Un bouton permettant de supprimer le groupe sera aussi disponible dans cette vue.</w:t>
        </w:r>
      </w:ins>
    </w:p>
    <w:p w14:paraId="7292828C" w14:textId="77777777" w:rsidR="00F86C2B" w:rsidRDefault="004F7A7A">
      <w:pPr>
        <w:rPr>
          <w:ins w:id="2391" w:author="CCCCC" w:date="2017-06-17T17:11:00Z"/>
        </w:rPr>
      </w:pPr>
      <w:ins w:id="2392" w:author="CCCCC" w:date="2017-06-17T16:58:00Z">
        <w:r>
          <w:t xml:space="preserve">Pour ce faire, un dossier « vm-groupe » est créé dans « xo-app ». </w:t>
        </w:r>
      </w:ins>
      <w:ins w:id="2393" w:author="CCCCC" w:date="2017-06-17T16:59:00Z">
        <w:r>
          <w:t xml:space="preserve">Ce dossier contient un fichier « index.js » </w:t>
        </w:r>
      </w:ins>
      <w:ins w:id="2394" w:author="CCCCC" w:date="2017-06-17T17:12:00Z">
        <w:r w:rsidR="00186300">
          <w:t xml:space="preserve">déclarant un composant « VmGroup » </w:t>
        </w:r>
      </w:ins>
      <w:ins w:id="2395" w:author="CCCCC" w:date="2017-06-17T16:59:00Z">
        <w:r>
          <w:t>permettant d’afficher l’entête, et qui instancie le composant nécessaire</w:t>
        </w:r>
      </w:ins>
      <w:ins w:id="2396" w:author="CCCCC" w:date="2017-06-17T17:00:00Z">
        <w:r>
          <w:t xml:space="preserve"> correspond</w:t>
        </w:r>
        <w:r w:rsidR="00885419">
          <w:t xml:space="preserve">ant à l’onglet choisi. </w:t>
        </w:r>
      </w:ins>
      <w:ins w:id="2397" w:author="CCCCC" w:date="2017-06-18T01:25:00Z">
        <w:r w:rsidR="00885419">
          <w:t>Ainsi</w:t>
        </w:r>
      </w:ins>
      <w:ins w:id="2398" w:author="CCCCC" w:date="2017-06-18T01:26:00Z">
        <w:r w:rsidR="00885419">
          <w:t>,</w:t>
        </w:r>
      </w:ins>
      <w:ins w:id="2399" w:author="CCCCC" w:date="2017-06-17T17:00:00Z">
        <w:r w:rsidR="00885419">
          <w:t xml:space="preserve"> </w:t>
        </w:r>
      </w:ins>
      <w:ins w:id="2400" w:author="CCCCC" w:date="2017-06-18T01:26:00Z">
        <w:r w:rsidR="00885419">
          <w:t xml:space="preserve">pour chacun des onglets, </w:t>
        </w:r>
      </w:ins>
      <w:ins w:id="2401" w:author="CCCCC" w:date="2017-06-17T17:00:00Z">
        <w:r>
          <w:t xml:space="preserve">un fichier </w:t>
        </w:r>
      </w:ins>
      <w:ins w:id="2402" w:author="CCCCC" w:date="2017-06-17T17:01:00Z">
        <w:r>
          <w:t>détermine son contenu.</w:t>
        </w:r>
      </w:ins>
    </w:p>
    <w:p w14:paraId="79A72014" w14:textId="77777777" w:rsidR="00F86C2B" w:rsidRDefault="00E54A28">
      <w:pPr>
        <w:rPr>
          <w:ins w:id="2403" w:author="CCCCC" w:date="2017-06-18T01:29:00Z"/>
          <w:noProof/>
          <w:lang w:eastAsia="fr-FR" w:bidi="ar-SA"/>
        </w:rPr>
      </w:pPr>
      <w:ins w:id="2404" w:author="Cédric" w:date="2017-06-22T12:48:00Z">
        <w:r>
          <w:rPr>
            <w:noProof/>
          </w:rPr>
          <w:pict w14:anchorId="5F32B594">
            <v:shape id="_x0000_s1077" type="#_x0000_t202" style="position:absolute;left:0;text-align:left;margin-left:318.8pt;margin-top:104.1pt;width:177.95pt;height:30.7pt;z-index:251717120" stroked="f">
              <v:textbox style="mso-fit-shape-to-text:t" inset="0,0,0,0">
                <w:txbxContent>
                  <w:p w14:paraId="38945EEE" w14:textId="77777777" w:rsidR="00E54A28" w:rsidRPr="001762C1" w:rsidRDefault="00E54A28">
                    <w:pPr>
                      <w:pStyle w:val="Caption"/>
                      <w:rPr>
                        <w:noProof/>
                      </w:rPr>
                      <w:pPrChange w:id="2405" w:author="Cédric" w:date="2017-06-22T12:48:00Z">
                        <w:pPr>
                          <w:pStyle w:val="ListParagraph"/>
                          <w:numPr>
                            <w:numId w:val="20"/>
                          </w:numPr>
                          <w:ind w:hanging="360"/>
                        </w:pPr>
                      </w:pPrChange>
                    </w:pPr>
                    <w:ins w:id="2406" w:author="Cédric" w:date="2017-06-22T12:48:00Z">
                      <w:r>
                        <w:t xml:space="preserve">Figure </w:t>
                      </w:r>
                      <w:r>
                        <w:fldChar w:fldCharType="begin"/>
                      </w:r>
                      <w:r>
                        <w:instrText xml:space="preserve"> SEQ Figure \* ARABIC </w:instrText>
                      </w:r>
                    </w:ins>
                    <w:r>
                      <w:fldChar w:fldCharType="separate"/>
                    </w:r>
                    <w:ins w:id="2407" w:author="Cédric" w:date="2017-06-22T16:58:00Z">
                      <w:r>
                        <w:rPr>
                          <w:noProof/>
                        </w:rPr>
                        <w:t>28</w:t>
                      </w:r>
                    </w:ins>
                    <w:ins w:id="2408" w:author="Cédric" w:date="2017-06-22T12:48:00Z">
                      <w:r>
                        <w:fldChar w:fldCharType="end"/>
                      </w:r>
                      <w:r>
                        <w:t>: connectStore appliqué au composant VmGroupe</w:t>
                      </w:r>
                    </w:ins>
                  </w:p>
                </w:txbxContent>
              </v:textbox>
              <w10:wrap type="square"/>
            </v:shape>
          </w:pict>
        </w:r>
      </w:ins>
      <w:ins w:id="2409" w:author="CCCCC" w:date="2017-06-17T17:50:00Z">
        <w:r w:rsidR="00CC4285">
          <w:t xml:space="preserve">Il est défini dans </w:t>
        </w:r>
      </w:ins>
      <w:ins w:id="2410" w:author="CCCCC" w:date="2017-06-17T17:51:00Z">
        <w:r w:rsidR="00CC4285">
          <w:t xml:space="preserve">le </w:t>
        </w:r>
      </w:ins>
      <w:ins w:id="2411" w:author="CCCCC" w:date="2017-06-17T17:50:00Z">
        <w:r w:rsidR="00CC4285">
          <w:t xml:space="preserve">composant </w:t>
        </w:r>
      </w:ins>
      <w:ins w:id="2412" w:author="CCCCC" w:date="2017-06-17T17:51:00Z">
        <w:r w:rsidR="00CC4285">
          <w:t xml:space="preserve">« XoApp » que </w:t>
        </w:r>
      </w:ins>
      <w:ins w:id="2413" w:author="CCCCC" w:date="2017-06-17T17:13:00Z">
        <w:r w:rsidR="00186300">
          <w:t>« VmGroup »</w:t>
        </w:r>
      </w:ins>
      <w:ins w:id="2414" w:author="CCCCC" w:date="2017-06-17T17:51:00Z">
        <w:r w:rsidR="00CC4285">
          <w:t xml:space="preserve"> sera affiché à l</w:t>
        </w:r>
      </w:ins>
      <w:ins w:id="2415" w:author="CCCCC" w:date="2017-06-17T17:52:00Z">
        <w:r w:rsidR="00CC4285">
          <w:t>’adresse « /vm-group/&lt;VmGroupId &gt; »</w:t>
        </w:r>
      </w:ins>
      <w:ins w:id="2416" w:author="CCCCC" w:date="2017-06-17T17:53:00Z">
        <w:r w:rsidR="006A6726">
          <w:t>.</w:t>
        </w:r>
      </w:ins>
      <w:ins w:id="2417" w:author="CCCCC" w:date="2017-06-17T17:54:00Z">
        <w:r w:rsidR="006A6726">
          <w:t xml:space="preserve"> </w:t>
        </w:r>
      </w:ins>
      <w:ins w:id="2418" w:author="CCCCC" w:date="2017-06-17T17:53:00Z">
        <w:r w:rsidR="006A6726">
          <w:t>Ce dernier</w:t>
        </w:r>
      </w:ins>
      <w:ins w:id="2419" w:author="CCCCC" w:date="2017-06-17T17:13:00Z">
        <w:r w:rsidR="00186300">
          <w:t xml:space="preserve"> définit </w:t>
        </w:r>
      </w:ins>
      <w:ins w:id="2420" w:author="Cédric" w:date="2017-06-21T16:07:00Z">
        <w:r w:rsidR="004C078E">
          <w:t xml:space="preserve">les </w:t>
        </w:r>
      </w:ins>
      <w:ins w:id="2421" w:author="CCCCC" w:date="2017-06-17T17:13:00Z">
        <w:r w:rsidR="00186300">
          <w:t>différentes routes</w:t>
        </w:r>
      </w:ins>
      <w:ins w:id="2422" w:author="Cédric" w:date="2017-06-21T16:07:00Z">
        <w:r w:rsidR="004C078E">
          <w:t>, ci-contre,</w:t>
        </w:r>
      </w:ins>
      <w:ins w:id="2423" w:author="CCCCC" w:date="2017-06-17T17:13:00Z">
        <w:r w:rsidR="00186300">
          <w:t xml:space="preserve"> pour afficher</w:t>
        </w:r>
      </w:ins>
      <w:ins w:id="2424" w:author="CCCCC" w:date="2017-06-17T17:14:00Z">
        <w:r w:rsidR="00186300">
          <w:t xml:space="preserve"> </w:t>
        </w:r>
      </w:ins>
      <w:ins w:id="2425" w:author="CCCCC" w:date="2017-06-17T17:13:00Z">
        <w:r w:rsidR="00186300">
          <w:t xml:space="preserve">les </w:t>
        </w:r>
      </w:ins>
      <w:ins w:id="2426" w:author="CCCCC" w:date="2017-06-17T17:14:00Z">
        <w:r w:rsidR="00186300">
          <w:t>différents contenu</w:t>
        </w:r>
      </w:ins>
      <w:ins w:id="2427" w:author="CCCCC" w:date="2017-06-17T17:54:00Z">
        <w:r w:rsidR="006A6726">
          <w:t>s</w:t>
        </w:r>
      </w:ins>
      <w:ins w:id="2428" w:author="CCCCC" w:date="2017-06-17T17:14:00Z">
        <w:r w:rsidR="00186300">
          <w:t xml:space="preserve"> des différents onglet</w:t>
        </w:r>
      </w:ins>
      <w:ins w:id="2429" w:author="CCCCC" w:date="2017-06-17T17:15:00Z">
        <w:r w:rsidR="00186300">
          <w:t>s</w:t>
        </w:r>
      </w:ins>
      <w:ins w:id="2430" w:author="CCCCC" w:date="2017-06-17T17:14:00Z">
        <w:r w:rsidR="00186300">
          <w:t xml:space="preserve"> en fonction de l’adresse</w:t>
        </w:r>
        <w:del w:id="2431" w:author="Cédric" w:date="2017-06-21T16:06:00Z">
          <w:r w:rsidR="00186300" w:rsidDel="004C078E">
            <w:delText xml:space="preserve"> demandée, et ce, gr</w:delText>
          </w:r>
        </w:del>
      </w:ins>
      <w:ins w:id="2432" w:author="CCCCC" w:date="2017-06-17T17:15:00Z">
        <w:del w:id="2433" w:author="Cédric" w:date="2017-06-21T16:06:00Z">
          <w:r w:rsidR="00186300" w:rsidDel="004C078E">
            <w:delText>âce au décorateur « routes »</w:delText>
          </w:r>
        </w:del>
        <w:r w:rsidR="00186300">
          <w:t>. De plus, il nécessite un accès à l</w:t>
        </w:r>
      </w:ins>
      <w:ins w:id="2434" w:author="CCCCC" w:date="2017-06-17T17:16:00Z">
        <w:r w:rsidR="00186300">
          <w:t xml:space="preserve">’objet que nous voulons afficher. </w:t>
        </w:r>
      </w:ins>
      <w:ins w:id="2435" w:author="CCCCC" w:date="2017-06-17T17:17:00Z">
        <w:r w:rsidR="001855E4">
          <w:t>Il est rendu disponible avec le décorateur « connectStore »</w:t>
        </w:r>
      </w:ins>
      <w:ins w:id="2436" w:author="CCCCC" w:date="2017-06-17T17:18:00Z">
        <w:r w:rsidR="001855E4" w:rsidRPr="001855E4">
          <w:rPr>
            <w:noProof/>
            <w:lang w:eastAsia="fr-FR" w:bidi="ar-SA"/>
          </w:rPr>
          <w:t xml:space="preserve"> </w:t>
        </w:r>
      </w:ins>
      <w:ins w:id="2437" w:author="CCCCC" w:date="2017-06-17T17:19:00Z">
        <w:r w:rsidR="001855E4">
          <w:rPr>
            <w:noProof/>
            <w:lang w:eastAsia="fr-FR" w:bidi="ar-SA"/>
          </w:rPr>
          <w:t>qui injecte une propriété « vmGroup »</w:t>
        </w:r>
      </w:ins>
      <w:ins w:id="2438" w:author="CCCCC" w:date="2017-06-17T17:20:00Z">
        <w:r w:rsidR="001855E4">
          <w:rPr>
            <w:noProof/>
            <w:lang w:eastAsia="fr-FR" w:bidi="ar-SA"/>
          </w:rPr>
          <w:t>, ce grâce au selecteur « createGetObject »</w:t>
        </w:r>
      </w:ins>
      <w:ins w:id="2439" w:author="CCCCC" w:date="2017-06-17T17:46:00Z">
        <w:r w:rsidR="00CC4285">
          <w:rPr>
            <w:noProof/>
            <w:lang w:eastAsia="fr-FR" w:bidi="ar-SA"/>
          </w:rPr>
          <w:t xml:space="preserve"> qui </w:t>
        </w:r>
      </w:ins>
      <w:ins w:id="2440" w:author="CCCCC" w:date="2017-06-17T17:53:00Z">
        <w:r w:rsidR="00CC4285">
          <w:rPr>
            <w:noProof/>
            <w:lang w:eastAsia="fr-FR" w:bidi="ar-SA"/>
          </w:rPr>
          <w:t xml:space="preserve">renvoie l’objet correspondant à </w:t>
        </w:r>
      </w:ins>
      <w:ins w:id="2441" w:author="CCCCC" w:date="2017-06-17T17:46:00Z">
        <w:r w:rsidR="00CC4285">
          <w:rPr>
            <w:noProof/>
            <w:lang w:eastAsia="fr-FR" w:bidi="ar-SA"/>
          </w:rPr>
          <w:t>l’ident</w:t>
        </w:r>
      </w:ins>
      <w:ins w:id="2442" w:author="CCCCC" w:date="2017-06-17T17:52:00Z">
        <w:r w:rsidR="00CC4285">
          <w:rPr>
            <w:noProof/>
            <w:lang w:eastAsia="fr-FR" w:bidi="ar-SA"/>
          </w:rPr>
          <w:t>ifiant passé dans l’URL</w:t>
        </w:r>
      </w:ins>
      <w:ins w:id="2443" w:author="CCCCC" w:date="2017-06-17T17:53:00Z">
        <w:r w:rsidR="00CC4285">
          <w:rPr>
            <w:noProof/>
            <w:lang w:eastAsia="fr-FR" w:bidi="ar-SA"/>
          </w:rPr>
          <w:t>.</w:t>
        </w:r>
        <w:r w:rsidR="006A6726">
          <w:rPr>
            <w:noProof/>
            <w:lang w:eastAsia="fr-FR" w:bidi="ar-SA"/>
          </w:rPr>
          <w:t xml:space="preserve"> </w:t>
        </w:r>
      </w:ins>
      <w:ins w:id="2444" w:author="CCCCC" w:date="2017-06-17T17:55:00Z">
        <w:r w:rsidR="006A6726">
          <w:rPr>
            <w:noProof/>
            <w:lang w:eastAsia="fr-FR" w:bidi="ar-SA"/>
          </w:rPr>
          <w:t xml:space="preserve">Comme </w:t>
        </w:r>
      </w:ins>
      <w:ins w:id="2445" w:author="CCCCC" w:date="2017-06-17T17:58:00Z">
        <w:r w:rsidR="006A6726">
          <w:rPr>
            <w:noProof/>
            <w:lang w:eastAsia="fr-FR" w:bidi="ar-SA"/>
          </w:rPr>
          <w:t xml:space="preserve">le </w:t>
        </w:r>
        <w:r w:rsidR="006A6726">
          <w:rPr>
            <w:noProof/>
            <w:lang w:eastAsia="fr-FR" w:bidi="ar-SA"/>
          </w:rPr>
          <w:lastRenderedPageBreak/>
          <w:t>VmGroup récupéré précedemment ne contient que les identifiants de ces machines</w:t>
        </w:r>
      </w:ins>
      <w:ins w:id="2446" w:author="CCCCC" w:date="2017-06-17T18:00:00Z">
        <w:r w:rsidR="006A6726">
          <w:rPr>
            <w:noProof/>
            <w:lang w:eastAsia="fr-FR" w:bidi="ar-SA"/>
          </w:rPr>
          <w:t xml:space="preserve"> dans son champs « $VMs », </w:t>
        </w:r>
      </w:ins>
      <w:ins w:id="2447" w:author="CCCCC" w:date="2017-06-17T18:02:00Z">
        <w:r w:rsidR="006A6726">
          <w:rPr>
            <w:noProof/>
            <w:lang w:eastAsia="fr-FR" w:bidi="ar-SA"/>
          </w:rPr>
          <w:t>la</w:t>
        </w:r>
      </w:ins>
      <w:ins w:id="2448" w:author="CCCCC" w:date="2017-06-17T18:01:00Z">
        <w:r w:rsidR="006A6726">
          <w:rPr>
            <w:noProof/>
            <w:lang w:eastAsia="fr-FR" w:bidi="ar-SA"/>
          </w:rPr>
          <w:t xml:space="preserve"> liste </w:t>
        </w:r>
      </w:ins>
      <w:ins w:id="2449" w:author="CCCCC" w:date="2017-06-17T18:02:00Z">
        <w:r w:rsidR="006A6726">
          <w:rPr>
            <w:noProof/>
            <w:lang w:eastAsia="fr-FR" w:bidi="ar-SA"/>
          </w:rPr>
          <w:t xml:space="preserve">des machines </w:t>
        </w:r>
      </w:ins>
      <w:ins w:id="2450" w:author="CCCCC" w:date="2017-06-17T18:01:00Z">
        <w:r w:rsidR="006A6726">
          <w:rPr>
            <w:noProof/>
            <w:lang w:eastAsia="fr-FR" w:bidi="ar-SA"/>
          </w:rPr>
          <w:t xml:space="preserve">va être générer et intégrée </w:t>
        </w:r>
        <w:del w:id="2451" w:author="Cédric" w:date="2017-06-21T16:08:00Z">
          <w:r w:rsidR="006A6726" w:rsidDel="004C078E">
            <w:rPr>
              <w:noProof/>
              <w:lang w:eastAsia="fr-FR" w:bidi="ar-SA"/>
            </w:rPr>
            <w:delText>à « VmGroup »</w:delText>
          </w:r>
        </w:del>
      </w:ins>
      <w:ins w:id="2452" w:author="Cédric" w:date="2017-06-21T16:08:00Z">
        <w:r w:rsidR="004C078E">
          <w:rPr>
            <w:noProof/>
            <w:lang w:eastAsia="fr-FR" w:bidi="ar-SA"/>
          </w:rPr>
          <w:t>au composant</w:t>
        </w:r>
      </w:ins>
      <w:ins w:id="2453" w:author="CCCCC" w:date="2017-06-17T18:01:00Z">
        <w:r w:rsidR="006A6726">
          <w:rPr>
            <w:noProof/>
            <w:lang w:eastAsia="fr-FR" w:bidi="ar-SA"/>
          </w:rPr>
          <w:t xml:space="preserve"> grâce à ce même décorateur.</w:t>
        </w:r>
      </w:ins>
      <w:ins w:id="2454" w:author="CCCCC" w:date="2017-06-17T18:03:00Z">
        <w:r w:rsidR="00263290">
          <w:rPr>
            <w:noProof/>
            <w:lang w:eastAsia="fr-FR" w:bidi="ar-SA"/>
          </w:rPr>
          <w:t xml:space="preserve"> Ce composant n</w:t>
        </w:r>
      </w:ins>
      <w:ins w:id="2455" w:author="CCCCC" w:date="2017-06-17T18:04:00Z">
        <w:r w:rsidR="00263290">
          <w:rPr>
            <w:noProof/>
            <w:lang w:eastAsia="fr-FR" w:bidi="ar-SA"/>
          </w:rPr>
          <w:t>’exige pas un accès à cette liste, mais</w:t>
        </w:r>
      </w:ins>
      <w:ins w:id="2456" w:author="CCCCC" w:date="2017-06-17T18:05:00Z">
        <w:r w:rsidR="00263290">
          <w:rPr>
            <w:noProof/>
            <w:lang w:eastAsia="fr-FR" w:bidi="ar-SA"/>
          </w:rPr>
          <w:t xml:space="preserve"> </w:t>
        </w:r>
      </w:ins>
      <w:ins w:id="2457" w:author="CCCCC" w:date="2017-06-17T18:00:00Z">
        <w:r w:rsidR="006A6726">
          <w:rPr>
            <w:noProof/>
            <w:lang w:eastAsia="fr-FR" w:bidi="ar-SA"/>
          </w:rPr>
          <w:t xml:space="preserve">la totalité des onglets </w:t>
        </w:r>
      </w:ins>
      <w:ins w:id="2458" w:author="CCCCC" w:date="2017-06-17T18:05:00Z">
        <w:r w:rsidR="00263290">
          <w:rPr>
            <w:noProof/>
            <w:lang w:eastAsia="fr-FR" w:bidi="ar-SA"/>
          </w:rPr>
          <w:t>l’</w:t>
        </w:r>
      </w:ins>
      <w:ins w:id="2459" w:author="CCCCC" w:date="2017-06-17T18:00:00Z">
        <w:r w:rsidR="006A6726">
          <w:rPr>
            <w:noProof/>
            <w:lang w:eastAsia="fr-FR" w:bidi="ar-SA"/>
          </w:rPr>
          <w:t>utilise</w:t>
        </w:r>
      </w:ins>
      <w:ins w:id="2460" w:author="CCCCC" w:date="2017-06-17T18:05:00Z">
        <w:r w:rsidR="00263290">
          <w:rPr>
            <w:noProof/>
            <w:lang w:eastAsia="fr-FR" w:bidi="ar-SA"/>
          </w:rPr>
          <w:t>, ainsi, pour éviter la redondance de code, l’objet contenant les VMs est définit dans ce composan</w:t>
        </w:r>
      </w:ins>
      <w:ins w:id="2461" w:author="CCCCC" w:date="2017-06-17T18:06:00Z">
        <w:r w:rsidR="00263290">
          <w:rPr>
            <w:noProof/>
            <w:lang w:eastAsia="fr-FR" w:bidi="ar-SA"/>
          </w:rPr>
          <w:t>t, et sera passé à l’instanciation de l’onglet.</w:t>
        </w:r>
      </w:ins>
    </w:p>
    <w:p w14:paraId="1B869CC6" w14:textId="77777777" w:rsidR="00F86C2B" w:rsidRDefault="001932F8">
      <w:pPr>
        <w:rPr>
          <w:ins w:id="2462" w:author="CCCCC" w:date="2017-06-19T19:17:00Z"/>
          <w:noProof/>
          <w:lang w:eastAsia="fr-FR" w:bidi="ar-SA"/>
        </w:rPr>
      </w:pPr>
      <w:ins w:id="2463" w:author="Cédric" w:date="2017-06-22T12:50:00Z">
        <w:r>
          <w:rPr>
            <w:noProof/>
            <w:lang w:eastAsia="fr-FR" w:bidi="ar-SA"/>
          </w:rPr>
          <w:drawing>
            <wp:anchor distT="0" distB="0" distL="114300" distR="114300" simplePos="0" relativeHeight="251656704" behindDoc="0" locked="0" layoutInCell="1" allowOverlap="1" wp14:anchorId="376CE7ED" wp14:editId="5934F1D0">
              <wp:simplePos x="0" y="0"/>
              <wp:positionH relativeFrom="margin">
                <wp:align>left</wp:align>
              </wp:positionH>
              <wp:positionV relativeFrom="paragraph">
                <wp:posOffset>147955</wp:posOffset>
              </wp:positionV>
              <wp:extent cx="3062605" cy="963930"/>
              <wp:effectExtent l="19050" t="0" r="444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2605" cy="963930"/>
                      </a:xfrm>
                      <a:prstGeom prst="rect">
                        <a:avLst/>
                      </a:prstGeom>
                    </pic:spPr>
                  </pic:pic>
                </a:graphicData>
              </a:graphic>
            </wp:anchor>
          </w:drawing>
        </w:r>
      </w:ins>
    </w:p>
    <w:p w14:paraId="16391500" w14:textId="77777777" w:rsidR="00F86C2B" w:rsidRDefault="00E54A28">
      <w:pPr>
        <w:rPr>
          <w:ins w:id="2464" w:author="CCCCC" w:date="2017-06-18T02:08:00Z"/>
          <w:noProof/>
          <w:lang w:eastAsia="fr-FR" w:bidi="ar-SA"/>
        </w:rPr>
      </w:pPr>
      <w:ins w:id="2465" w:author="Cédric" w:date="2017-06-22T12:52:00Z">
        <w:r>
          <w:rPr>
            <w:noProof/>
          </w:rPr>
          <w:pict w14:anchorId="6BF663DE">
            <v:shape id="_x0000_s1079" type="#_x0000_t202" style="position:absolute;left:0;text-align:left;margin-left:-35.1pt;margin-top:210.5pt;width:264.2pt;height:.05pt;z-index:251719168" stroked="f">
              <v:textbox style="mso-fit-shape-to-text:t" inset="0,0,0,0">
                <w:txbxContent>
                  <w:p w14:paraId="459ECFE1" w14:textId="77777777" w:rsidR="00E54A28" w:rsidRPr="001932F8" w:rsidRDefault="00E54A28">
                    <w:pPr>
                      <w:pStyle w:val="Caption"/>
                      <w:rPr>
                        <w:rPrChange w:id="2466" w:author="Cédric" w:date="2017-06-22T12:52:00Z">
                          <w:rPr>
                            <w:noProof/>
                          </w:rPr>
                        </w:rPrChange>
                      </w:rPr>
                      <w:pPrChange w:id="2467" w:author="Cédric" w:date="2017-06-22T12:52:00Z">
                        <w:pPr/>
                      </w:pPrChange>
                    </w:pPr>
                    <w:ins w:id="2468" w:author="Cédric" w:date="2017-06-22T12:52:00Z">
                      <w:r>
                        <w:t xml:space="preserve">Figure </w:t>
                      </w:r>
                    </w:ins>
                    <w:ins w:id="2469" w:author="Cédric" w:date="2017-06-22T13:04:00Z">
                      <w:r>
                        <w:t>49</w:t>
                      </w:r>
                    </w:ins>
                    <w:ins w:id="2470" w:author="Cédric" w:date="2017-06-22T12:52:00Z">
                      <w:r>
                        <w:t xml:space="preserve"> : Fonction de suppression d'un VmGroup</w:t>
                      </w:r>
                    </w:ins>
                  </w:p>
                </w:txbxContent>
              </v:textbox>
              <w10:wrap type="square"/>
            </v:shape>
          </w:pict>
        </w:r>
      </w:ins>
      <w:ins w:id="2471" w:author="Cédric" w:date="2017-06-22T12:51:00Z">
        <w:r w:rsidR="001932F8">
          <w:rPr>
            <w:noProof/>
            <w:lang w:eastAsia="fr-FR" w:bidi="ar-SA"/>
          </w:rPr>
          <w:drawing>
            <wp:anchor distT="0" distB="0" distL="114300" distR="114300" simplePos="0" relativeHeight="251657728" behindDoc="0" locked="0" layoutInCell="1" allowOverlap="1" wp14:anchorId="66623362" wp14:editId="5F2DA8E1">
              <wp:simplePos x="0" y="0"/>
              <wp:positionH relativeFrom="margin">
                <wp:posOffset>2754630</wp:posOffset>
              </wp:positionH>
              <wp:positionV relativeFrom="paragraph">
                <wp:posOffset>1630045</wp:posOffset>
              </wp:positionV>
              <wp:extent cx="3355340" cy="986155"/>
              <wp:effectExtent l="1905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55340" cy="986155"/>
                      </a:xfrm>
                      <a:prstGeom prst="rect">
                        <a:avLst/>
                      </a:prstGeom>
                    </pic:spPr>
                  </pic:pic>
                </a:graphicData>
              </a:graphic>
            </wp:anchor>
          </w:drawing>
        </w:r>
      </w:ins>
      <w:ins w:id="2472" w:author="Cédric" w:date="2017-06-22T12:50:00Z">
        <w:r>
          <w:rPr>
            <w:noProof/>
          </w:rPr>
          <w:pict w14:anchorId="7BBC7F22">
            <v:shape id="_x0000_s1078" type="#_x0000_t202" style="position:absolute;left:0;text-align:left;margin-left:-250.45pt;margin-top:70.75pt;width:241pt;height:20.35pt;z-index:251718144;mso-position-horizontal-relative:text;mso-position-vertical-relative:text" stroked="f">
              <v:textbox style="mso-fit-shape-to-text:t" inset="0,0,0,0">
                <w:txbxContent>
                  <w:p w14:paraId="3EDD8A84" w14:textId="77777777" w:rsidR="00E54A28" w:rsidRPr="00804825" w:rsidRDefault="00E54A28">
                    <w:pPr>
                      <w:pStyle w:val="Caption"/>
                      <w:rPr>
                        <w:noProof/>
                      </w:rPr>
                      <w:pPrChange w:id="2473" w:author="Cédric" w:date="2017-06-22T12:50:00Z">
                        <w:pPr/>
                      </w:pPrChange>
                    </w:pPr>
                    <w:ins w:id="2474" w:author="Cédric" w:date="2017-06-22T12:50:00Z">
                      <w:r>
                        <w:t xml:space="preserve">Figure </w:t>
                      </w:r>
                    </w:ins>
                    <w:ins w:id="2475" w:author="Cédric" w:date="2017-06-22T13:04:00Z">
                      <w:r>
                        <w:t>48</w:t>
                      </w:r>
                    </w:ins>
                    <w:ins w:id="2476" w:author="Cédric" w:date="2017-06-22T12:50:00Z">
                      <w:r>
                        <w:t>: Instanciation du bouton de suppression d'un groupe</w:t>
                      </w:r>
                    </w:ins>
                  </w:p>
                </w:txbxContent>
              </v:textbox>
              <w10:wrap type="square"/>
            </v:shape>
          </w:pict>
        </w:r>
      </w:ins>
      <w:ins w:id="2477" w:author="CCCCC" w:date="2017-06-18T01:43:00Z">
        <w:r w:rsidR="00473C18">
          <w:rPr>
            <w:noProof/>
            <w:lang w:eastAsia="fr-FR" w:bidi="ar-SA"/>
          </w:rPr>
          <w:t xml:space="preserve"> </w:t>
        </w:r>
      </w:ins>
      <w:ins w:id="2478" w:author="CCCCC" w:date="2017-06-18T01:29:00Z">
        <w:r w:rsidR="00885419">
          <w:rPr>
            <w:noProof/>
            <w:lang w:eastAsia="fr-FR" w:bidi="ar-SA"/>
          </w:rPr>
          <w:t>Le fichier « tab-advanced</w:t>
        </w:r>
      </w:ins>
      <w:ins w:id="2479" w:author="CCCCC" w:date="2017-06-18T01:30:00Z">
        <w:r w:rsidR="00885419">
          <w:rPr>
            <w:noProof/>
            <w:lang w:eastAsia="fr-FR" w:bidi="ar-SA"/>
          </w:rPr>
          <w:t> » définit l’affichage de l’onglet « Advanced »</w:t>
        </w:r>
      </w:ins>
      <w:ins w:id="2480" w:author="CCCCC" w:date="2017-06-18T01:31:00Z">
        <w:r w:rsidR="00885419">
          <w:rPr>
            <w:noProof/>
            <w:lang w:eastAsia="fr-FR" w:bidi="ar-SA"/>
          </w:rPr>
          <w:t xml:space="preserve">. </w:t>
        </w:r>
      </w:ins>
      <w:ins w:id="2481" w:author="CCCCC" w:date="2017-06-18T01:32:00Z">
        <w:r w:rsidR="00885419">
          <w:rPr>
            <w:noProof/>
            <w:lang w:eastAsia="fr-FR" w:bidi="ar-SA"/>
          </w:rPr>
          <w:t>P</w:t>
        </w:r>
      </w:ins>
      <w:ins w:id="2482" w:author="CCCCC" w:date="2017-06-18T01:33:00Z">
        <w:r w:rsidR="00885419">
          <w:rPr>
            <w:noProof/>
            <w:lang w:eastAsia="fr-FR" w:bidi="ar-SA"/>
          </w:rPr>
          <w:t>our la suppression du groupe, il utilise un bouton de type « TabButton</w:t>
        </w:r>
      </w:ins>
      <w:ins w:id="2483" w:author="CCCCC" w:date="2017-06-18T01:34:00Z">
        <w:r w:rsidR="00885419">
          <w:rPr>
            <w:noProof/>
            <w:lang w:eastAsia="fr-FR" w:bidi="ar-SA"/>
          </w:rPr>
          <w:t xml:space="preserve"> ». Il prend en argument  un style qui va ici, l’afficher en rouge, </w:t>
        </w:r>
      </w:ins>
      <w:ins w:id="2484" w:author="CCCCC" w:date="2017-06-18T01:35:00Z">
        <w:r w:rsidR="00473C18">
          <w:rPr>
            <w:noProof/>
            <w:lang w:eastAsia="fr-FR" w:bidi="ar-SA"/>
          </w:rPr>
          <w:t>un</w:t>
        </w:r>
      </w:ins>
      <w:ins w:id="2485" w:author="Cédric" w:date="2017-06-21T16:09:00Z">
        <w:r w:rsidR="004C078E">
          <w:rPr>
            <w:noProof/>
            <w:lang w:eastAsia="fr-FR" w:bidi="ar-SA"/>
          </w:rPr>
          <w:t>e</w:t>
        </w:r>
      </w:ins>
      <w:ins w:id="2486" w:author="CCCCC" w:date="2017-06-18T01:35:00Z">
        <w:r w:rsidR="00473C18">
          <w:rPr>
            <w:noProof/>
            <w:lang w:eastAsia="fr-FR" w:bidi="ar-SA"/>
          </w:rPr>
          <w:t xml:space="preserve"> icôn</w:t>
        </w:r>
      </w:ins>
      <w:ins w:id="2487" w:author="Cédric" w:date="2017-06-21T16:09:00Z">
        <w:r w:rsidR="004C078E">
          <w:rPr>
            <w:noProof/>
            <w:lang w:eastAsia="fr-FR" w:bidi="ar-SA"/>
          </w:rPr>
          <w:t>e</w:t>
        </w:r>
      </w:ins>
      <w:ins w:id="2488" w:author="CCCCC" w:date="2017-06-18T01:35:00Z">
        <w:r w:rsidR="00473C18">
          <w:rPr>
            <w:noProof/>
            <w:lang w:eastAsia="fr-FR" w:bidi="ar-SA"/>
          </w:rPr>
          <w:t xml:space="preserve"> qui sera affiché</w:t>
        </w:r>
      </w:ins>
      <w:ins w:id="2489" w:author="Cédric" w:date="2017-06-21T16:09:00Z">
        <w:r w:rsidR="004C078E">
          <w:rPr>
            <w:noProof/>
            <w:lang w:eastAsia="fr-FR" w:bidi="ar-SA"/>
          </w:rPr>
          <w:t>e</w:t>
        </w:r>
      </w:ins>
      <w:ins w:id="2490" w:author="CCCCC" w:date="2017-06-18T01:35:00Z">
        <w:r w:rsidR="00473C18">
          <w:rPr>
            <w:noProof/>
            <w:lang w:eastAsia="fr-FR" w:bidi="ar-SA"/>
          </w:rPr>
          <w:t xml:space="preserve"> sur le bouton, un label faisant référence à une chaine de caractère dans le module d</w:t>
        </w:r>
      </w:ins>
      <w:ins w:id="2491" w:author="CCCCC" w:date="2017-06-18T01:36:00Z">
        <w:r w:rsidR="00473C18">
          <w:rPr>
            <w:noProof/>
            <w:lang w:eastAsia="fr-FR" w:bidi="ar-SA"/>
          </w:rPr>
          <w:t xml:space="preserve">’internationnlisation, ainsi qu’une fonction qui sera éxecutée </w:t>
        </w:r>
      </w:ins>
      <w:ins w:id="2492" w:author="CCCCC" w:date="2017-06-18T01:37:00Z">
        <w:r w:rsidR="00473C18">
          <w:rPr>
            <w:noProof/>
            <w:lang w:eastAsia="fr-FR" w:bidi="ar-SA"/>
          </w:rPr>
          <w:t xml:space="preserve">lorsqu’un clic sera effectué sur le bouton. </w:t>
        </w:r>
      </w:ins>
      <w:ins w:id="2493" w:author="CCCCC" w:date="2017-06-18T01:38:00Z">
        <w:r w:rsidR="00473C18">
          <w:rPr>
            <w:noProof/>
            <w:lang w:eastAsia="fr-FR" w:bidi="ar-SA"/>
          </w:rPr>
          <w:t xml:space="preserve">Cette fonction va </w:t>
        </w:r>
        <w:del w:id="2494" w:author="Cédric" w:date="2017-06-21T16:10:00Z">
          <w:r w:rsidR="00473C18" w:rsidDel="004C078E">
            <w:rPr>
              <w:noProof/>
              <w:lang w:eastAsia="fr-FR" w:bidi="ar-SA"/>
            </w:rPr>
            <w:delText>éxecuter</w:delText>
          </w:r>
        </w:del>
      </w:ins>
      <w:ins w:id="2495" w:author="Cédric" w:date="2017-06-21T16:10:00Z">
        <w:r w:rsidR="004C078E">
          <w:rPr>
            <w:noProof/>
            <w:lang w:eastAsia="fr-FR" w:bidi="ar-SA"/>
          </w:rPr>
          <w:t>appeler</w:t>
        </w:r>
      </w:ins>
      <w:ins w:id="2496" w:author="CCCCC" w:date="2017-06-18T01:38:00Z">
        <w:r w:rsidR="00473C18">
          <w:rPr>
            <w:noProof/>
            <w:lang w:eastAsia="fr-FR" w:bidi="ar-SA"/>
          </w:rPr>
          <w:t xml:space="preserve"> la fonction deleteVmGroup </w:t>
        </w:r>
      </w:ins>
      <w:ins w:id="2497" w:author="CCCCC" w:date="2017-06-18T01:40:00Z">
        <w:r w:rsidR="00473C18">
          <w:rPr>
            <w:noProof/>
            <w:lang w:eastAsia="fr-FR" w:bidi="ar-SA"/>
          </w:rPr>
          <w:t>(fi</w:t>
        </w:r>
        <w:del w:id="2498" w:author="Cédric" w:date="2017-06-22T14:43:00Z">
          <w:r w:rsidR="00473C18" w:rsidDel="002315BA">
            <w:rPr>
              <w:noProof/>
              <w:lang w:eastAsia="fr-FR" w:bidi="ar-SA"/>
            </w:rPr>
            <w:delText>c</w:delText>
          </w:r>
        </w:del>
        <w:r w:rsidR="00473C18">
          <w:rPr>
            <w:noProof/>
            <w:lang w:eastAsia="fr-FR" w:bidi="ar-SA"/>
          </w:rPr>
          <w:t>gure</w:t>
        </w:r>
      </w:ins>
      <w:ins w:id="2499" w:author="Cédric" w:date="2017-06-22T14:43:00Z">
        <w:r w:rsidR="002315BA">
          <w:rPr>
            <w:noProof/>
            <w:lang w:eastAsia="fr-FR" w:bidi="ar-SA"/>
          </w:rPr>
          <w:t xml:space="preserve"> 44</w:t>
        </w:r>
      </w:ins>
      <w:ins w:id="2500" w:author="CCCCC" w:date="2017-06-18T01:40:00Z">
        <w:del w:id="2501" w:author="Cédric" w:date="2017-06-22T14:43:00Z">
          <w:r w:rsidR="00473C18" w:rsidDel="002315BA">
            <w:rPr>
              <w:noProof/>
              <w:lang w:eastAsia="fr-FR" w:bidi="ar-SA"/>
            </w:rPr>
            <w:delText xml:space="preserve"> </w:delText>
          </w:r>
          <w:r w:rsidR="00473C18" w:rsidDel="002315BA">
            <w:rPr>
              <w:noProof/>
              <w:color w:val="FF0000"/>
              <w:lang w:eastAsia="fr-FR" w:bidi="ar-SA"/>
            </w:rPr>
            <w:delText xml:space="preserve">X </w:delText>
          </w:r>
        </w:del>
        <w:r w:rsidR="00473C18">
          <w:rPr>
            <w:noProof/>
            <w:lang w:eastAsia="fr-FR" w:bidi="ar-SA"/>
          </w:rPr>
          <w:t xml:space="preserve">) </w:t>
        </w:r>
      </w:ins>
      <w:ins w:id="2502" w:author="CCCCC" w:date="2017-06-18T01:38:00Z">
        <w:r w:rsidR="00473C18">
          <w:rPr>
            <w:noProof/>
            <w:lang w:eastAsia="fr-FR" w:bidi="ar-SA"/>
          </w:rPr>
          <w:t xml:space="preserve">qui </w:t>
        </w:r>
      </w:ins>
      <w:ins w:id="2503" w:author="CCCCC" w:date="2017-06-18T01:39:00Z">
        <w:r w:rsidR="00473C18">
          <w:rPr>
            <w:noProof/>
            <w:lang w:eastAsia="fr-FR" w:bidi="ar-SA"/>
          </w:rPr>
          <w:t>va demander une confirmation à l’aide du composant « Confirm »</w:t>
        </w:r>
      </w:ins>
      <w:ins w:id="2504" w:author="CCCCC" w:date="2017-06-18T01:40:00Z">
        <w:del w:id="2505" w:author="Cédric" w:date="2017-06-22T14:44:00Z">
          <w:r w:rsidR="00473C18" w:rsidDel="004C31CA">
            <w:rPr>
              <w:noProof/>
              <w:lang w:eastAsia="fr-FR" w:bidi="ar-SA"/>
            </w:rPr>
            <w:delText xml:space="preserve"> (partie </w:delText>
          </w:r>
        </w:del>
      </w:ins>
      <w:ins w:id="2506" w:author="CCCCC" w:date="2017-06-18T01:41:00Z">
        <w:del w:id="2507" w:author="Cédric" w:date="2017-06-22T14:44:00Z">
          <w:r w:rsidR="00473C18" w:rsidDel="004C31CA">
            <w:rPr>
              <w:noProof/>
              <w:color w:val="FF0000"/>
              <w:lang w:eastAsia="fr-FR" w:bidi="ar-SA"/>
            </w:rPr>
            <w:delText xml:space="preserve">X </w:delText>
          </w:r>
          <w:r w:rsidR="00473C18" w:rsidDel="004C31CA">
            <w:rPr>
              <w:noProof/>
              <w:lang w:eastAsia="fr-FR" w:bidi="ar-SA"/>
            </w:rPr>
            <w:delText>)</w:delText>
          </w:r>
        </w:del>
        <w:r w:rsidR="00473C18">
          <w:rPr>
            <w:noProof/>
            <w:lang w:eastAsia="fr-FR" w:bidi="ar-SA"/>
          </w:rPr>
          <w:t>. Si la promesse est a acceptée, l’utilisateur sera redirigé sur la liste des VmGroups</w:t>
        </w:r>
      </w:ins>
      <w:ins w:id="2508" w:author="Cédric" w:date="2017-06-21T16:10:00Z">
        <w:r w:rsidR="004C078E">
          <w:rPr>
            <w:noProof/>
            <w:lang w:eastAsia="fr-FR" w:bidi="ar-SA"/>
          </w:rPr>
          <w:t xml:space="preserve"> et le groupe sera supprimé</w:t>
        </w:r>
      </w:ins>
      <w:ins w:id="2509" w:author="CCCCC" w:date="2017-06-18T01:41:00Z">
        <w:r w:rsidR="00473C18">
          <w:rPr>
            <w:noProof/>
            <w:lang w:eastAsia="fr-FR" w:bidi="ar-SA"/>
          </w:rPr>
          <w:t xml:space="preserve">, sinon, rien </w:t>
        </w:r>
      </w:ins>
      <w:ins w:id="2510" w:author="CCCCC" w:date="2017-06-18T01:42:00Z">
        <w:r w:rsidR="00473C18">
          <w:rPr>
            <w:noProof/>
            <w:lang w:eastAsia="fr-FR" w:bidi="ar-SA"/>
          </w:rPr>
          <w:t xml:space="preserve">ne se passera, car la fonction « noop » est </w:t>
        </w:r>
      </w:ins>
      <w:ins w:id="2511" w:author="CCCCC" w:date="2017-06-18T01:44:00Z">
        <w:r w:rsidR="00473C18">
          <w:rPr>
            <w:noProof/>
            <w:lang w:eastAsia="fr-FR" w:bidi="ar-SA"/>
          </w:rPr>
          <w:t xml:space="preserve">une </w:t>
        </w:r>
      </w:ins>
      <w:ins w:id="2512" w:author="CCCCC" w:date="2017-06-18T01:42:00Z">
        <w:r w:rsidR="00473C18">
          <w:rPr>
            <w:noProof/>
            <w:lang w:eastAsia="fr-FR" w:bidi="ar-SA"/>
          </w:rPr>
          <w:t>fonction n’éxecutant aucune instruction.</w:t>
        </w:r>
      </w:ins>
      <w:ins w:id="2513" w:author="CCCCC" w:date="2017-06-18T02:08:00Z">
        <w:r w:rsidR="00C31344">
          <w:rPr>
            <w:noProof/>
            <w:lang w:eastAsia="fr-FR" w:bidi="ar-SA"/>
          </w:rPr>
          <w:br/>
        </w:r>
      </w:ins>
      <w:ins w:id="2514" w:author="CCCCC" w:date="2017-06-18T01:47:00Z">
        <w:r w:rsidR="00851F94">
          <w:rPr>
            <w:noProof/>
            <w:lang w:eastAsia="fr-FR" w:bidi="ar-SA"/>
          </w:rPr>
          <w:t>L’identifian</w:t>
        </w:r>
      </w:ins>
      <w:ins w:id="2515" w:author="Cédric" w:date="2017-06-21T16:10:00Z">
        <w:r w:rsidR="004C078E">
          <w:rPr>
            <w:noProof/>
            <w:lang w:eastAsia="fr-FR" w:bidi="ar-SA"/>
          </w:rPr>
          <w:t>t</w:t>
        </w:r>
      </w:ins>
      <w:ins w:id="2516" w:author="CCCCC" w:date="2017-06-18T01:47:00Z">
        <w:del w:id="2517" w:author="Cédric" w:date="2017-06-21T16:10:00Z">
          <w:r w:rsidR="00851F94" w:rsidDel="004C078E">
            <w:rPr>
              <w:noProof/>
              <w:lang w:eastAsia="fr-FR" w:bidi="ar-SA"/>
            </w:rPr>
            <w:delText>t de</w:delText>
          </w:r>
        </w:del>
        <w:r w:rsidR="00851F94">
          <w:rPr>
            <w:noProof/>
            <w:lang w:eastAsia="fr-FR" w:bidi="ar-SA"/>
          </w:rPr>
          <w:t xml:space="preserve"> du g</w:t>
        </w:r>
      </w:ins>
      <w:ins w:id="2518" w:author="CCCCC" w:date="2017-06-18T01:48:00Z">
        <w:r w:rsidR="00851F94">
          <w:rPr>
            <w:noProof/>
            <w:lang w:eastAsia="fr-FR" w:bidi="ar-SA"/>
          </w:rPr>
          <w:t xml:space="preserve">roupe est affiché dans une table HTML utilisant les balises « table », « tbody », </w:t>
        </w:r>
      </w:ins>
      <w:ins w:id="2519" w:author="CCCCC" w:date="2017-06-18T01:49:00Z">
        <w:r w:rsidR="00851F94">
          <w:rPr>
            <w:noProof/>
            <w:lang w:eastAsia="fr-FR" w:bidi="ar-SA"/>
          </w:rPr>
          <w:t>« tr », et « th ».</w:t>
        </w:r>
      </w:ins>
    </w:p>
    <w:p w14:paraId="26E755E7" w14:textId="77777777" w:rsidR="005A1737" w:rsidRDefault="005F0CF1">
      <w:pPr>
        <w:rPr>
          <w:ins w:id="2520" w:author="CCCCC" w:date="2017-06-19T19:13:00Z"/>
        </w:rPr>
        <w:pPrChange w:id="2521" w:author="CCCCC" w:date="2017-06-19T19:12:00Z">
          <w:pPr>
            <w:pStyle w:val="Standard"/>
          </w:pPr>
        </w:pPrChange>
      </w:pPr>
      <w:ins w:id="2522" w:author="CCCCC" w:date="2017-06-19T19:12:00Z">
        <w:r>
          <w:t xml:space="preserve">C’est le composant « TabGeneral » qui définit le rendu de l’onglet « General ». Pour afficher le nombre de machines contenues dans le groupe, on utilise une fonction « size » issue de la librairie Lodash sur la variable « vms » transmis par le composant « VmGroup ».  « vms » est un objet associant à chaque identifiant de machine, l’objet représentant la machine. Les objets en Javascript ne possèdant pas de fonction renvoyant la taille de l’objet, il est donc nécessaire d’utiliser une fonction tierce. </w:t>
        </w:r>
        <w:r>
          <w:br/>
          <w:t>Concernant les autres critères à aff</w:t>
        </w:r>
        <w:del w:id="2523" w:author="Cédric" w:date="2017-06-21T16:23:00Z">
          <w:r w:rsidDel="0032560F">
            <w:delText>c</w:delText>
          </w:r>
        </w:del>
        <w:r>
          <w:t>i</w:t>
        </w:r>
      </w:ins>
      <w:ins w:id="2524" w:author="Cédric" w:date="2017-06-21T16:23:00Z">
        <w:r w:rsidR="0032560F">
          <w:t>c</w:t>
        </w:r>
      </w:ins>
      <w:ins w:id="2525" w:author="CCCCC" w:date="2017-06-19T19:12:00Z">
        <w:r>
          <w:t>her dans cette page, leur valeur est injectée dans les props du composant via le décorateur « connectStore ». Chaque VM possède un champ</w:t>
        </w:r>
        <w:del w:id="2526" w:author="Cédric" w:date="2017-06-21T16:23:00Z">
          <w:r w:rsidDel="0032560F">
            <w:delText>s</w:delText>
          </w:r>
        </w:del>
        <w:r>
          <w:t xml:space="preserve"> « CPUs » contenant un champs « number » qui est le nombre de processeurs utilisés par la machine virtuelle. Une somme est alors effectué</w:t>
        </w:r>
      </w:ins>
      <w:ins w:id="2527" w:author="Cédric" w:date="2017-06-21T16:23:00Z">
        <w:r w:rsidR="002A0B3C">
          <w:t>e</w:t>
        </w:r>
      </w:ins>
      <w:ins w:id="2528" w:author="CCCCC" w:date="2017-06-19T19:12:00Z">
        <w:r>
          <w:t xml:space="preserve"> sur ce champ de chacune des machines virtuelles.</w:t>
        </w:r>
        <w:r>
          <w:br/>
          <w:t>Une VM inclut également la taille de la mémoire vive qu’elle peut utiliser dans le champ</w:t>
        </w:r>
        <w:del w:id="2529" w:author="Cédric" w:date="2017-06-21T16:23:00Z">
          <w:r w:rsidDel="002A0B3C">
            <w:delText>s</w:delText>
          </w:r>
        </w:del>
        <w:r>
          <w:t xml:space="preserve"> « memory.dynamic ». La valeur contenue à cet emplacement est un tableau incluant deux valeurs : les mémoires minimums et </w:t>
        </w:r>
        <w:del w:id="2530" w:author="Cédric" w:date="2017-06-21T16:24:00Z">
          <w:r w:rsidDel="002A0B3C">
            <w:delText xml:space="preserve">et </w:delText>
          </w:r>
        </w:del>
        <w:r>
          <w:t>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14:paraId="13D73B8A" w14:textId="77777777" w:rsidR="005A1737" w:rsidRDefault="005F0CF1">
      <w:pPr>
        <w:rPr>
          <w:ins w:id="2531" w:author="CCCCC" w:date="2017-06-22T00:46:00Z"/>
        </w:rPr>
        <w:pPrChange w:id="2532" w:author="CCCCC" w:date="2017-06-19T19:12:00Z">
          <w:pPr>
            <w:pStyle w:val="Standard"/>
          </w:pPr>
        </w:pPrChange>
      </w:pPr>
      <w:ins w:id="2533" w:author="CCCCC" w:date="2017-06-19T19:12:00Z">
        <w:r>
          <w:t xml:space="preserve">La taille de la mémoire statique se calcul </w:t>
        </w:r>
        <w:del w:id="2534" w:author="Cédric" w:date="2017-06-21T16:24:00Z">
          <w:r w:rsidDel="002A0B3C">
            <w:delText>différement</w:delText>
          </w:r>
        </w:del>
      </w:ins>
      <w:ins w:id="2535" w:author="Cédric" w:date="2017-06-21T16:24:00Z">
        <w:r w:rsidR="002A0B3C">
          <w:t>différemment</w:t>
        </w:r>
      </w:ins>
      <w:ins w:id="2536" w:author="CCCCC" w:date="2017-06-19T19:12:00Z">
        <w:r>
          <w:t>. En effet une machine virtuelle est associée à un ou plusieurs disques virtuels appelés VDIs</w:t>
        </w:r>
      </w:ins>
      <w:ins w:id="2537" w:author="Cédric" w:date="2017-06-21T16:25:00Z">
        <w:r w:rsidR="002A0B3C">
          <w:rPr>
            <w:rStyle w:val="FootnoteReference"/>
          </w:rPr>
          <w:footnoteReference w:id="16"/>
        </w:r>
      </w:ins>
      <w:ins w:id="2541" w:author="CCCCC" w:date="2017-06-19T19:12:00Z">
        <w:del w:id="2542" w:author="Cédric" w:date="2017-06-21T16:25:00Z">
          <w:r w:rsidDel="002A0B3C">
            <w:delText xml:space="preserve"> (note : virtual disk image)</w:delText>
          </w:r>
        </w:del>
        <w:r>
          <w:t xml:space="preserve"> et ce via un objet VBD</w:t>
        </w:r>
      </w:ins>
      <w:ins w:id="2543" w:author="Cédric" w:date="2017-06-21T16:25:00Z">
        <w:r w:rsidR="002A0B3C">
          <w:rPr>
            <w:rStyle w:val="FootnoteReference"/>
          </w:rPr>
          <w:footnoteReference w:id="17"/>
        </w:r>
      </w:ins>
      <w:ins w:id="2547" w:author="CCCCC" w:date="2017-06-19T19:12:00Z">
        <w:r>
          <w:t xml:space="preserve"> (note : virtual block device). Chaque VDI peut être associé à plusieurs VBDs, et donc plusieurs machines virtuelles. Ainsi, ce que nous souhaitons calculer est la somme des tailles de chacun des disques utilisés par les Vms du groupe. Mais, si plusieurs machines utilisent le même disque virtuel, celui-ci ne doit être </w:t>
        </w:r>
        <w:r>
          <w:lastRenderedPageBreak/>
          <w:t>compté qu’une seule fois. Un ensemble (sans doublons) contenant les identifiants des VDIs utilisés par les machines du groupe est donc créé. C’est grâce à cette liste d’identifiant que l’on calcule la mémoire statique totale utilisée par le groupe.</w:t>
        </w:r>
      </w:ins>
      <w:ins w:id="2548" w:author="CCCCC" w:date="2017-06-19T19:13:00Z">
        <w:r>
          <w:br/>
        </w:r>
      </w:ins>
      <w:ins w:id="2549" w:author="CCCCC" w:date="2017-06-19T19:12:00Z">
        <w:r>
          <w:t>La vue obtenue est la suivante :</w:t>
        </w:r>
      </w:ins>
    </w:p>
    <w:p w14:paraId="4313CE96" w14:textId="77777777" w:rsidR="005A1737" w:rsidRDefault="00E54A28">
      <w:pPr>
        <w:rPr>
          <w:ins w:id="2550" w:author="CCCCC" w:date="2017-06-19T19:12:00Z"/>
        </w:rPr>
        <w:pPrChange w:id="2551" w:author="CCCCC" w:date="2017-06-19T19:12:00Z">
          <w:pPr>
            <w:pStyle w:val="Standard"/>
          </w:pPr>
        </w:pPrChange>
      </w:pPr>
      <w:ins w:id="2552" w:author="Cédric" w:date="2017-06-22T12:53:00Z">
        <w:r>
          <w:rPr>
            <w:noProof/>
          </w:rPr>
          <w:pict w14:anchorId="096623BB">
            <v:shape id="_x0000_s1080" type="#_x0000_t202" style="position:absolute;left:0;text-align:left;margin-left:58.3pt;margin-top:90.7pt;width:343.55pt;height:.05pt;z-index:251720192" stroked="f">
              <v:textbox style="mso-fit-shape-to-text:t" inset="0,0,0,0">
                <w:txbxContent>
                  <w:p w14:paraId="2C52305B" w14:textId="77777777" w:rsidR="00E54A28" w:rsidRPr="003D303C" w:rsidRDefault="00E54A28">
                    <w:pPr>
                      <w:pStyle w:val="Caption"/>
                      <w:rPr>
                        <w:noProof/>
                      </w:rPr>
                      <w:pPrChange w:id="2553" w:author="Cédric" w:date="2017-06-22T12:53:00Z">
                        <w:pPr/>
                      </w:pPrChange>
                    </w:pPr>
                    <w:ins w:id="2554" w:author="Cédric" w:date="2017-06-22T12:53:00Z">
                      <w:r>
                        <w:t xml:space="preserve">Figure </w:t>
                      </w:r>
                      <w:r>
                        <w:fldChar w:fldCharType="begin"/>
                      </w:r>
                      <w:r>
                        <w:instrText xml:space="preserve"> SEQ Figure \* ARABIC </w:instrText>
                      </w:r>
                    </w:ins>
                    <w:r>
                      <w:fldChar w:fldCharType="separate"/>
                    </w:r>
                    <w:ins w:id="2555" w:author="Cédric" w:date="2017-06-22T16:58:00Z">
                      <w:r>
                        <w:rPr>
                          <w:noProof/>
                        </w:rPr>
                        <w:t>29</w:t>
                      </w:r>
                    </w:ins>
                    <w:ins w:id="2556" w:author="Cédric" w:date="2017-06-22T12:53:00Z">
                      <w:r>
                        <w:fldChar w:fldCharType="end"/>
                      </w:r>
                      <w:r>
                        <w:t xml:space="preserve"> :Vue générale d'un groupe de machines virtuelles</w:t>
                      </w:r>
                    </w:ins>
                  </w:p>
                </w:txbxContent>
              </v:textbox>
              <w10:wrap type="topAndBottom"/>
            </v:shape>
          </w:pict>
        </w:r>
      </w:ins>
      <w:ins w:id="2557" w:author="CCCCC" w:date="2017-06-19T19:16:00Z">
        <w:r w:rsidR="005A1737">
          <w:rPr>
            <w:noProof/>
            <w:lang w:eastAsia="fr-FR" w:bidi="ar-SA"/>
            <w:rPrChange w:id="255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4656" behindDoc="0" locked="0" layoutInCell="1" allowOverlap="1" wp14:anchorId="2E757176" wp14:editId="75B4A44A">
              <wp:simplePos x="0" y="0"/>
              <wp:positionH relativeFrom="margin">
                <wp:posOffset>740410</wp:posOffset>
              </wp:positionH>
              <wp:positionV relativeFrom="paragraph">
                <wp:posOffset>275656</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a14="http://schemas.microsoft.com/office/drawing/2010/main"/>
                        </a:ext>
                      </a:extLst>
                    </pic:spPr>
                  </pic:pic>
                </a:graphicData>
              </a:graphic>
            </wp:anchor>
          </w:drawing>
        </w:r>
      </w:ins>
    </w:p>
    <w:p w14:paraId="69E925D5" w14:textId="77777777" w:rsidR="00F86C2B" w:rsidRDefault="001932F8">
      <w:pPr>
        <w:rPr>
          <w:ins w:id="2559" w:author="CCCCC" w:date="2017-06-18T15:13:00Z"/>
        </w:rPr>
      </w:pPr>
      <w:ins w:id="2560" w:author="Cédric" w:date="2017-06-22T12:54:00Z">
        <w:r>
          <w:rPr>
            <w:noProof/>
            <w:lang w:eastAsia="fr-FR" w:bidi="ar-SA"/>
          </w:rPr>
          <w:drawing>
            <wp:anchor distT="0" distB="0" distL="114300" distR="114300" simplePos="0" relativeHeight="251663872" behindDoc="1" locked="0" layoutInCell="1" allowOverlap="1" wp14:anchorId="77381EC8" wp14:editId="2E0FA1F2">
              <wp:simplePos x="0" y="0"/>
              <wp:positionH relativeFrom="column">
                <wp:posOffset>1871980</wp:posOffset>
              </wp:positionH>
              <wp:positionV relativeFrom="paragraph">
                <wp:posOffset>2901950</wp:posOffset>
              </wp:positionV>
              <wp:extent cx="4245610" cy="1160780"/>
              <wp:effectExtent l="19050" t="0" r="2540" b="0"/>
              <wp:wrapSquare wrapText="bothSides"/>
              <wp:docPr id="80" name="Picture 80" descr="C:\Users\CCCCC\Downloads\sortedLis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sortedListManagem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45610" cy="1160780"/>
                      </a:xfrm>
                      <a:prstGeom prst="rect">
                        <a:avLst/>
                      </a:prstGeom>
                      <a:noFill/>
                      <a:ln>
                        <a:noFill/>
                      </a:ln>
                    </pic:spPr>
                  </pic:pic>
                </a:graphicData>
              </a:graphic>
            </wp:anchor>
          </w:drawing>
        </w:r>
      </w:ins>
      <w:ins w:id="2561" w:author="Cédric" w:date="2017-06-22T12:53:00Z">
        <w:r w:rsidR="00E54A28">
          <w:rPr>
            <w:noProof/>
          </w:rPr>
          <w:pict w14:anchorId="44DB1ABC">
            <v:shape id="_x0000_s1081" type="#_x0000_t202" style="position:absolute;left:0;text-align:left;margin-left:96.75pt;margin-top:168.55pt;width:262.3pt;height:.05pt;z-index:251721216;mso-position-horizontal-relative:text;mso-position-vertical-relative:text" stroked="f">
              <v:textbox style="mso-fit-shape-to-text:t" inset="0,0,0,0">
                <w:txbxContent>
                  <w:p w14:paraId="2787FAC5" w14:textId="77777777" w:rsidR="00E54A28" w:rsidRPr="00476220" w:rsidRDefault="00E54A28">
                    <w:pPr>
                      <w:pStyle w:val="Caption"/>
                      <w:rPr>
                        <w:noProof/>
                      </w:rPr>
                      <w:pPrChange w:id="2562" w:author="Cédric" w:date="2017-06-22T12:53:00Z">
                        <w:pPr/>
                      </w:pPrChange>
                    </w:pPr>
                    <w:ins w:id="2563" w:author="Cédric" w:date="2017-06-22T12:53:00Z">
                      <w:r>
                        <w:t xml:space="preserve">Figure </w:t>
                      </w:r>
                      <w:r>
                        <w:fldChar w:fldCharType="begin"/>
                      </w:r>
                      <w:r>
                        <w:instrText xml:space="preserve"> SEQ Figure \* ARABIC </w:instrText>
                      </w:r>
                    </w:ins>
                    <w:r>
                      <w:fldChar w:fldCharType="separate"/>
                    </w:r>
                    <w:ins w:id="2564" w:author="Cédric" w:date="2017-06-22T16:58:00Z">
                      <w:r>
                        <w:rPr>
                          <w:noProof/>
                        </w:rPr>
                        <w:t>30</w:t>
                      </w:r>
                    </w:ins>
                    <w:ins w:id="2565" w:author="Cédric" w:date="2017-06-22T12:53:00Z">
                      <w:r>
                        <w:fldChar w:fldCharType="end"/>
                      </w:r>
                      <w:r>
                        <w:t>: Instanciation du composant SortedTable</w:t>
                      </w:r>
                    </w:ins>
                  </w:p>
                </w:txbxContent>
              </v:textbox>
              <w10:wrap type="topAndBottom"/>
            </v:shape>
          </w:pict>
        </w:r>
      </w:ins>
      <w:ins w:id="2566" w:author="CCCCC" w:date="2017-06-18T14:59:00Z">
        <w:r w:rsidR="005A1737">
          <w:rPr>
            <w:noProof/>
            <w:lang w:eastAsia="fr-FR" w:bidi="ar-SA"/>
            <w:rPrChange w:id="2567"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15744" behindDoc="0" locked="0" layoutInCell="1" allowOverlap="1" wp14:anchorId="249D8AA5" wp14:editId="28C48C85">
              <wp:simplePos x="0" y="0"/>
              <wp:positionH relativeFrom="margin">
                <wp:posOffset>1229057</wp:posOffset>
              </wp:positionH>
              <wp:positionV relativeFrom="paragraph">
                <wp:posOffset>1891930</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31210" cy="191770"/>
                      </a:xfrm>
                      <a:prstGeom prst="rect">
                        <a:avLst/>
                      </a:prstGeom>
                    </pic:spPr>
                  </pic:pic>
                </a:graphicData>
              </a:graphic>
            </wp:anchor>
          </w:drawing>
        </w:r>
      </w:ins>
      <w:ins w:id="2568" w:author="CCCCC" w:date="2017-06-18T14:40:00Z">
        <w:r w:rsidR="00457CD5">
          <w:t>Le</w:t>
        </w:r>
      </w:ins>
      <w:ins w:id="2569" w:author="CCCCC" w:date="2017-06-18T14:51:00Z">
        <w:r w:rsidR="00DE03AD">
          <w:t xml:space="preserve"> rendu du</w:t>
        </w:r>
      </w:ins>
      <w:ins w:id="2570" w:author="CCCCC" w:date="2017-06-18T14:40:00Z">
        <w:r w:rsidR="00457CD5">
          <w:t xml:space="preserve"> composant « TabManagement » défini dans le </w:t>
        </w:r>
      </w:ins>
      <w:ins w:id="2571" w:author="CCCCC" w:date="2017-06-18T14:41:00Z">
        <w:r w:rsidR="00457CD5">
          <w:t>fichier « tab-management »</w:t>
        </w:r>
      </w:ins>
      <w:ins w:id="2572" w:author="CCCCC" w:date="2017-06-18T14:51:00Z">
        <w:r w:rsidR="00DE03AD">
          <w:t xml:space="preserve"> </w:t>
        </w:r>
      </w:ins>
      <w:ins w:id="2573" w:author="CCCCC" w:date="2017-06-18T14:54:00Z">
        <w:r w:rsidR="00ED52D9">
          <w:t>montre,</w:t>
        </w:r>
      </w:ins>
      <w:ins w:id="2574" w:author="CCCCC" w:date="2017-06-18T14:51:00Z">
        <w:r w:rsidR="00DE03AD">
          <w:t xml:space="preserve"> à son initialisation</w:t>
        </w:r>
      </w:ins>
      <w:ins w:id="2575" w:author="CCCCC" w:date="2017-06-18T14:52:00Z">
        <w:r w:rsidR="00ED52D9">
          <w:t xml:space="preserve"> deux boutons et la liste des machines virtuelles. </w:t>
        </w:r>
      </w:ins>
      <w:ins w:id="2576" w:author="CCCCC" w:date="2017-06-18T14:53:00Z">
        <w:r w:rsidR="00ED52D9">
          <w:t xml:space="preserve">La liste est </w:t>
        </w:r>
      </w:ins>
      <w:ins w:id="2577" w:author="CCCCC" w:date="2017-06-18T14:54:00Z">
        <w:r w:rsidR="00ED52D9">
          <w:t xml:space="preserve">affichée grâce à un composant </w:t>
        </w:r>
      </w:ins>
      <w:ins w:id="2578" w:author="CCCCC" w:date="2017-06-18T14:55:00Z">
        <w:r w:rsidR="00ED52D9">
          <w:t xml:space="preserve">« SortedList ». Cette liste prend en deux arguments : la liste </w:t>
        </w:r>
      </w:ins>
      <w:ins w:id="2579" w:author="CCCCC" w:date="2017-06-18T14:57:00Z">
        <w:r w:rsidR="00ED52D9">
          <w:t>des objets</w:t>
        </w:r>
      </w:ins>
      <w:ins w:id="2580" w:author="CCCCC" w:date="2017-06-18T14:55:00Z">
        <w:r w:rsidR="00ED52D9">
          <w:t xml:space="preserve"> à afficher qui est ici la variable </w:t>
        </w:r>
      </w:ins>
      <w:ins w:id="2581" w:author="CCCCC" w:date="2017-06-18T14:56:00Z">
        <w:r w:rsidR="00ED52D9">
          <w:t xml:space="preserve">« vms » qui a été passé </w:t>
        </w:r>
      </w:ins>
      <w:ins w:id="2582" w:author="CCCCC" w:date="2017-06-18T14:57:00Z">
        <w:r w:rsidR="00ED52D9">
          <w:t xml:space="preserve">en argument </w:t>
        </w:r>
      </w:ins>
      <w:ins w:id="2583" w:author="CCCCC" w:date="2017-06-18T14:56:00Z">
        <w:r w:rsidR="00ED52D9">
          <w:t>à « TabManagement »</w:t>
        </w:r>
      </w:ins>
      <w:ins w:id="2584" w:author="CCCCC" w:date="2017-06-18T14:57:00Z">
        <w:r w:rsidR="00ED52D9">
          <w:t xml:space="preserve"> depuis le composant « VmGroup », et un argument « columns »</w:t>
        </w:r>
      </w:ins>
      <w:ins w:id="2585" w:author="CCCCC" w:date="2017-06-18T14:58:00Z">
        <w:r w:rsidR="00ED52D9">
          <w:t xml:space="preserve"> qui définit les colonnes à afficher dans la table.</w:t>
        </w:r>
      </w:ins>
      <w:ins w:id="2586" w:author="CCCCC" w:date="2017-06-18T14:59:00Z">
        <w:r w:rsidR="00ED52D9">
          <w:t xml:space="preserve"> </w:t>
        </w:r>
      </w:ins>
      <w:ins w:id="2587" w:author="CCCCC" w:date="2017-06-18T15:03:00Z">
        <w:r w:rsidR="0047463C">
          <w:br/>
          <w:t xml:space="preserve">Ici, on passe un tableau « VM_COLUMNS » qui est un tableau </w:t>
        </w:r>
      </w:ins>
      <w:ins w:id="2588" w:author="CCCCC" w:date="2017-06-18T15:04:00Z">
        <w:r w:rsidR="0047463C">
          <w:t xml:space="preserve">d’objets. Chaque objet contient un champ </w:t>
        </w:r>
      </w:ins>
      <w:ins w:id="2589" w:author="CCCCC" w:date="2017-06-18T15:05:00Z">
        <w:r w:rsidR="0047463C">
          <w:t xml:space="preserve">« name » qui contient le nom de la colonne, un champ </w:t>
        </w:r>
      </w:ins>
      <w:ins w:id="2590" w:author="CCCCC" w:date="2017-06-18T15:06:00Z">
        <w:r w:rsidR="0047463C">
          <w:t>« itemRenderer » qui est une fonction qui prend en paramètre un objet de la liste et retourne son affichage dans la case du tableau, ainsi q</w:t>
        </w:r>
      </w:ins>
      <w:ins w:id="2591" w:author="CCCCC" w:date="2017-06-18T15:08:00Z">
        <w:r w:rsidR="0047463C">
          <w:t xml:space="preserve">u’un champ « sortCriteria » qui est une fonction qui prend également un objet à afficher et retourne un critère de trie dans la liste. </w:t>
        </w:r>
      </w:ins>
      <w:ins w:id="2592" w:author="CCCCC" w:date="2017-06-18T15:11:00Z">
        <w:r w:rsidR="0047463C">
          <w:t xml:space="preserve">Ce tableau contient donc une colonne affichant le nom </w:t>
        </w:r>
      </w:ins>
      <w:ins w:id="2593" w:author="CCCCC" w:date="2017-06-18T15:12:00Z">
        <w:r w:rsidR="0047463C">
          <w:t>des machines</w:t>
        </w:r>
      </w:ins>
      <w:ins w:id="2594" w:author="CCCCC" w:date="2017-06-18T15:11:00Z">
        <w:r w:rsidR="0047463C">
          <w:t xml:space="preserve"> virtuelle</w:t>
        </w:r>
      </w:ins>
      <w:ins w:id="2595" w:author="CCCCC" w:date="2017-06-18T15:12:00Z">
        <w:r w:rsidR="0047463C">
          <w:t>s, une</w:t>
        </w:r>
      </w:ins>
      <w:ins w:id="2596" w:author="Cédric" w:date="2017-06-21T16:31:00Z">
        <w:r w:rsidR="002A0B3C">
          <w:t>,</w:t>
        </w:r>
      </w:ins>
      <w:ins w:id="2597" w:author="CCCCC" w:date="2017-06-18T15:12:00Z">
        <w:r w:rsidR="0047463C">
          <w:t xml:space="preserve"> montrant sa description, et une dernière affichant un bouton</w:t>
        </w:r>
      </w:ins>
      <w:ins w:id="2598" w:author="CCCCC" w:date="2017-06-18T15:13:00Z">
        <w:r w:rsidR="003F77D0">
          <w:t xml:space="preserve"> permettant de supprimer la VM du groupe. On obtient donc le </w:t>
        </w:r>
      </w:ins>
      <w:ins w:id="2599" w:author="CCCCC" w:date="2017-06-18T15:14:00Z">
        <w:r w:rsidR="003F77D0">
          <w:t>rendu</w:t>
        </w:r>
      </w:ins>
      <w:ins w:id="2600" w:author="CCCCC" w:date="2017-06-18T15:13:00Z">
        <w:r w:rsidR="003F77D0">
          <w:t xml:space="preserve"> </w:t>
        </w:r>
      </w:ins>
      <w:ins w:id="2601" w:author="CCCCC" w:date="2017-06-21T20:13:00Z">
        <w:r w:rsidR="00250681">
          <w:t>ci-contre</w:t>
        </w:r>
      </w:ins>
      <w:ins w:id="2602" w:author="CCCCC" w:date="2017-06-18T15:13:00Z">
        <w:r w:rsidR="003F77D0">
          <w:t> :</w:t>
        </w:r>
      </w:ins>
    </w:p>
    <w:p w14:paraId="305D5850" w14:textId="77777777" w:rsidR="00F86C2B" w:rsidRDefault="00E54A28">
      <w:pPr>
        <w:rPr>
          <w:ins w:id="2603" w:author="CCCCC" w:date="2017-06-18T15:13:00Z"/>
        </w:rPr>
      </w:pPr>
      <w:ins w:id="2604" w:author="Cédric" w:date="2017-06-22T12:54:00Z">
        <w:r>
          <w:rPr>
            <w:noProof/>
          </w:rPr>
          <w:pict w14:anchorId="0E36E25A">
            <v:shape id="_x0000_s1082" type="#_x0000_t202" style="position:absolute;left:0;text-align:left;margin-left:147.4pt;margin-top:7.65pt;width:334.5pt;height:20.35pt;z-index:251722240" stroked="f">
              <v:textbox style="mso-fit-shape-to-text:t" inset="0,0,0,0">
                <w:txbxContent>
                  <w:p w14:paraId="33D6D826" w14:textId="77777777" w:rsidR="00E54A28" w:rsidRPr="007B6DE9" w:rsidRDefault="00E54A28">
                    <w:pPr>
                      <w:pStyle w:val="Caption"/>
                      <w:rPr>
                        <w:noProof/>
                      </w:rPr>
                      <w:pPrChange w:id="2605" w:author="Cédric" w:date="2017-06-22T12:54:00Z">
                        <w:pPr/>
                      </w:pPrChange>
                    </w:pPr>
                    <w:ins w:id="2606" w:author="Cédric" w:date="2017-06-22T12:54:00Z">
                      <w:r>
                        <w:t xml:space="preserve">Figure </w:t>
                      </w:r>
                      <w:r>
                        <w:fldChar w:fldCharType="begin"/>
                      </w:r>
                      <w:r>
                        <w:instrText xml:space="preserve"> SEQ Figure \* ARABIC </w:instrText>
                      </w:r>
                    </w:ins>
                    <w:r>
                      <w:fldChar w:fldCharType="separate"/>
                    </w:r>
                    <w:ins w:id="2607" w:author="Cédric" w:date="2017-06-22T16:58:00Z">
                      <w:r>
                        <w:rPr>
                          <w:noProof/>
                        </w:rPr>
                        <w:t>31</w:t>
                      </w:r>
                    </w:ins>
                    <w:ins w:id="2608" w:author="Cédric" w:date="2017-06-22T12:54:00Z">
                      <w:r>
                        <w:fldChar w:fldCharType="end"/>
                      </w:r>
                      <w:r>
                        <w:t>: Affichage de la liste des VMs du groupe</w:t>
                      </w:r>
                    </w:ins>
                  </w:p>
                </w:txbxContent>
              </v:textbox>
              <w10:wrap type="square"/>
            </v:shape>
          </w:pict>
        </w:r>
      </w:ins>
      <w:ins w:id="2609" w:author="CCCCC" w:date="2017-06-18T15:16:00Z">
        <w:r w:rsidR="003F77D0">
          <w:t xml:space="preserve">Concernant </w:t>
        </w:r>
      </w:ins>
      <w:ins w:id="2610" w:author="CCCCC" w:date="2017-06-18T15:17:00Z">
        <w:r w:rsidR="003F77D0">
          <w:t>les deux boutons bleus</w:t>
        </w:r>
      </w:ins>
      <w:ins w:id="2611" w:author="CCCCC" w:date="2017-06-18T15:16:00Z">
        <w:r w:rsidR="003F77D0">
          <w:t xml:space="preserve"> situés au-dessus du tableau, il</w:t>
        </w:r>
      </w:ins>
      <w:ins w:id="2612" w:author="CCCCC" w:date="2017-06-18T15:18:00Z">
        <w:r w:rsidR="003F77D0">
          <w:t>s</w:t>
        </w:r>
      </w:ins>
      <w:ins w:id="2613" w:author="CCCCC" w:date="2017-06-18T15:16:00Z">
        <w:r w:rsidR="003F77D0">
          <w:t xml:space="preserve"> permettent d</w:t>
        </w:r>
      </w:ins>
      <w:ins w:id="2614" w:author="CCCCC" w:date="2017-06-18T15:17:00Z">
        <w:r w:rsidR="003F77D0">
          <w:t>e montrer les composants d’ajout de machine</w:t>
        </w:r>
      </w:ins>
      <w:ins w:id="2615" w:author="CCCCC" w:date="2017-06-18T19:54:00Z">
        <w:r w:rsidR="001A5692">
          <w:t>s</w:t>
        </w:r>
      </w:ins>
      <w:ins w:id="2616" w:author="CCCCC" w:date="2017-06-18T15:17:00Z">
        <w:r w:rsidR="003F77D0">
          <w:t xml:space="preserve"> au groupe, et de gestion de l’ordre</w:t>
        </w:r>
      </w:ins>
      <w:ins w:id="2617" w:author="CCCCC" w:date="2017-06-18T15:18:00Z">
        <w:r w:rsidR="003F77D0">
          <w:t xml:space="preserve"> de </w:t>
        </w:r>
      </w:ins>
      <w:ins w:id="2618" w:author="CCCCC" w:date="2017-06-18T15:35:00Z">
        <w:r w:rsidR="00D134D2">
          <w:t>démarrage. Ainsi</w:t>
        </w:r>
      </w:ins>
      <w:ins w:id="2619" w:author="CCCCC" w:date="2017-06-18T15:28:00Z">
        <w:r w:rsidR="002F796F">
          <w:t xml:space="preserve">, une valeur </w:t>
        </w:r>
      </w:ins>
      <w:ins w:id="2620" w:author="CCCCC" w:date="2017-06-18T15:29:00Z">
        <w:r w:rsidR="002F796F">
          <w:t xml:space="preserve">« attachVm » </w:t>
        </w:r>
      </w:ins>
      <w:ins w:id="2621" w:author="CCCCC" w:date="2017-06-18T15:28:00Z">
        <w:r w:rsidR="002F796F">
          <w:t>associé</w:t>
        </w:r>
      </w:ins>
      <w:ins w:id="2622" w:author="CCCCC" w:date="2017-06-18T15:29:00Z">
        <w:r w:rsidR="002F796F">
          <w:t>e</w:t>
        </w:r>
      </w:ins>
      <w:ins w:id="2623" w:author="CCCCC" w:date="2017-06-18T15:28:00Z">
        <w:r w:rsidR="002F796F">
          <w:t xml:space="preserve"> au bouton </w:t>
        </w:r>
      </w:ins>
      <w:ins w:id="2624" w:author="CCCCC" w:date="2017-06-18T15:29:00Z">
        <w:r w:rsidR="002F796F">
          <w:t xml:space="preserve">« New VM » dans le state de « TabManagement » est </w:t>
        </w:r>
      </w:ins>
      <w:ins w:id="2625" w:author="CCCCC" w:date="2017-06-18T15:30:00Z">
        <w:r w:rsidR="002F796F">
          <w:t>initialisée</w:t>
        </w:r>
      </w:ins>
      <w:ins w:id="2626" w:author="CCCCC" w:date="2017-06-18T15:29:00Z">
        <w:r w:rsidR="002F796F">
          <w:t xml:space="preserve"> </w:t>
        </w:r>
      </w:ins>
      <w:ins w:id="2627" w:author="CCCCC" w:date="2017-06-18T15:30:00Z">
        <w:r w:rsidR="002F796F">
          <w:t xml:space="preserve">à « false ». Lorsqu’un clic est effectué sur ce bouton, sa valeur associée sera changée </w:t>
        </w:r>
      </w:ins>
      <w:ins w:id="2628" w:author="CCCCC" w:date="2017-06-18T15:32:00Z">
        <w:r w:rsidR="002F796F">
          <w:t>par son opposé</w:t>
        </w:r>
      </w:ins>
      <w:ins w:id="2629" w:author="CCCCC" w:date="2017-06-18T15:30:00Z">
        <w:r w:rsidR="002F796F">
          <w:t xml:space="preserve">. </w:t>
        </w:r>
      </w:ins>
      <w:ins w:id="2630" w:author="CCCCC" w:date="2017-06-18T15:31:00Z">
        <w:r w:rsidR="002F796F">
          <w:t>C’est quand cette valeur est vraie que le composant</w:t>
        </w:r>
      </w:ins>
      <w:ins w:id="2631" w:author="CCCCC" w:date="2017-06-18T15:32:00Z">
        <w:r w:rsidR="002F796F">
          <w:t xml:space="preserve"> permettant d’ajouter des VMs au groupe sera affiché. </w:t>
        </w:r>
      </w:ins>
      <w:ins w:id="2632" w:author="CCCCC" w:date="2017-06-18T15:33:00Z">
        <w:r w:rsidR="002F796F">
          <w:t>Il en est de même avec le bouton</w:t>
        </w:r>
        <w:r w:rsidR="00D134D2">
          <w:t xml:space="preserve"> « Boot » order qui est associé à </w:t>
        </w:r>
      </w:ins>
      <w:ins w:id="2633" w:author="CCCCC" w:date="2017-06-18T15:34:00Z">
        <w:r w:rsidR="00D134D2">
          <w:t xml:space="preserve">un booléen </w:t>
        </w:r>
      </w:ins>
      <w:ins w:id="2634" w:author="CCCCC" w:date="2017-06-18T15:33:00Z">
        <w:r w:rsidR="00D134D2">
          <w:t>« </w:t>
        </w:r>
      </w:ins>
      <w:ins w:id="2635" w:author="CCCCC" w:date="2017-06-18T15:34:00Z">
        <w:r w:rsidR="00D134D2">
          <w:t>bootOrder » et permettra la gestion de l’ordre de démarrage</w:t>
        </w:r>
      </w:ins>
      <w:ins w:id="2636" w:author="CCCCC" w:date="2017-06-18T15:35:00Z">
        <w:r w:rsidR="00D134D2">
          <w:t>.</w:t>
        </w:r>
      </w:ins>
    </w:p>
    <w:p w14:paraId="0811B92D" w14:textId="77777777" w:rsidR="00F86C2B" w:rsidRDefault="00D134D2">
      <w:pPr>
        <w:rPr>
          <w:ins w:id="2637" w:author="CCCCC" w:date="2017-06-19T19:31:00Z"/>
        </w:rPr>
      </w:pPr>
      <w:ins w:id="2638" w:author="CCCCC" w:date="2017-06-18T15:42:00Z">
        <w:r>
          <w:t xml:space="preserve">L’ajout de machines virtuelles se fait avec un formulaire contenant </w:t>
        </w:r>
      </w:ins>
      <w:ins w:id="2639" w:author="CCCCC" w:date="2017-06-18T16:37:00Z">
        <w:r w:rsidR="00D219E5">
          <w:t xml:space="preserve">un </w:t>
        </w:r>
      </w:ins>
      <w:ins w:id="2640" w:author="CCCCC" w:date="2017-06-18T15:42:00Z">
        <w:r>
          <w:t xml:space="preserve">champ autorisant la </w:t>
        </w:r>
      </w:ins>
      <w:ins w:id="2641" w:author="CCCCC" w:date="2017-06-18T16:37:00Z">
        <w:r w:rsidR="00D219E5">
          <w:t>sélection</w:t>
        </w:r>
      </w:ins>
      <w:ins w:id="2642" w:author="CCCCC" w:date="2017-06-18T15:42:00Z">
        <w:r>
          <w:t xml:space="preserve"> d</w:t>
        </w:r>
      </w:ins>
      <w:ins w:id="2643" w:author="CCCCC" w:date="2017-06-18T15:43:00Z">
        <w:r>
          <w:t xml:space="preserve">’une ou plusieurs VMs, et ce grâce à un composant </w:t>
        </w:r>
        <w:r w:rsidR="008251F1">
          <w:t>« SelectVm »</w:t>
        </w:r>
      </w:ins>
      <w:ins w:id="2644" w:author="CCCCC" w:date="2017-06-18T15:44:00Z">
        <w:r w:rsidR="008251F1">
          <w:t xml:space="preserve"> qui prend en argument une fonction « onChange » qui sera exécuté</w:t>
        </w:r>
      </w:ins>
      <w:ins w:id="2645" w:author="Cédric" w:date="2017-06-21T16:34:00Z">
        <w:r w:rsidR="00D70483">
          <w:t>e</w:t>
        </w:r>
      </w:ins>
      <w:ins w:id="2646" w:author="CCCCC" w:date="2017-06-18T15:44:00Z">
        <w:r w:rsidR="008251F1">
          <w:t xml:space="preserve"> quand la valeur du champ sera changé</w:t>
        </w:r>
      </w:ins>
      <w:ins w:id="2647" w:author="CCCCC" w:date="2017-06-18T15:45:00Z">
        <w:r w:rsidR="008251F1">
          <w:t>e</w:t>
        </w:r>
        <w:r w:rsidR="00D219E5">
          <w:t>.</w:t>
        </w:r>
        <w:r w:rsidR="008251F1">
          <w:t xml:space="preserve"> </w:t>
        </w:r>
      </w:ins>
      <w:ins w:id="2648" w:author="CCCCC" w:date="2017-06-18T16:40:00Z">
        <w:r w:rsidR="00D219E5">
          <w:t>I</w:t>
        </w:r>
      </w:ins>
      <w:ins w:id="2649" w:author="CCCCC" w:date="2017-06-18T15:45:00Z">
        <w:r w:rsidR="008251F1">
          <w:t xml:space="preserve">ci, </w:t>
        </w:r>
      </w:ins>
      <w:ins w:id="2650" w:author="CCCCC" w:date="2017-06-18T15:46:00Z">
        <w:r w:rsidR="008251F1">
          <w:t>elle</w:t>
        </w:r>
      </w:ins>
      <w:ins w:id="2651" w:author="Cédric" w:date="2017-06-21T16:34:00Z">
        <w:r w:rsidR="00D70483">
          <w:t xml:space="preserve"> est</w:t>
        </w:r>
      </w:ins>
      <w:ins w:id="2652" w:author="CCCCC" w:date="2017-06-18T15:46:00Z">
        <w:r w:rsidR="008251F1">
          <w:t xml:space="preserve"> associ</w:t>
        </w:r>
      </w:ins>
      <w:ins w:id="2653" w:author="Cédric" w:date="2017-06-21T16:34:00Z">
        <w:r w:rsidR="00D70483">
          <w:t>é</w:t>
        </w:r>
      </w:ins>
      <w:ins w:id="2654" w:author="CCCCC" w:date="2017-06-18T15:46:00Z">
        <w:r w:rsidR="008251F1">
          <w:t>e à un champ « vmsToAdd » du state</w:t>
        </w:r>
      </w:ins>
      <w:ins w:id="2655" w:author="CCCCC" w:date="2017-06-18T16:41:00Z">
        <w:r w:rsidR="00D219E5">
          <w:t>,</w:t>
        </w:r>
      </w:ins>
      <w:ins w:id="2656" w:author="Cédric" w:date="2017-06-21T16:35:00Z">
        <w:r w:rsidR="00D70483">
          <w:t xml:space="preserve"> qui contient</w:t>
        </w:r>
      </w:ins>
      <w:ins w:id="2657" w:author="CCCCC" w:date="2017-06-18T15:46:00Z">
        <w:r w:rsidR="008251F1">
          <w:t xml:space="preserve"> la liste des machines sélectionnées.</w:t>
        </w:r>
      </w:ins>
      <w:ins w:id="2658" w:author="CCCCC" w:date="2017-06-18T16:37:00Z">
        <w:r w:rsidR="00D219E5">
          <w:t xml:space="preserve"> Il prend également en argument un prédicat qui nous permet </w:t>
        </w:r>
      </w:ins>
      <w:ins w:id="2659" w:author="CCCCC" w:date="2017-06-18T16:38:00Z">
        <w:r w:rsidR="00D219E5">
          <w:t xml:space="preserve">de mettre à disposition, une liste contenant les machines voulues. </w:t>
        </w:r>
      </w:ins>
      <w:ins w:id="2660" w:author="CCCCC" w:date="2017-06-18T16:39:00Z">
        <w:r w:rsidR="00D219E5">
          <w:t>En effet, un</w:t>
        </w:r>
      </w:ins>
      <w:ins w:id="2661" w:author="CCCCC" w:date="2017-06-18T16:41:00Z">
        <w:r w:rsidR="00D219E5">
          <w:t>e</w:t>
        </w:r>
      </w:ins>
      <w:ins w:id="2662" w:author="CCCCC" w:date="2017-06-18T16:39:00Z">
        <w:r w:rsidR="00D219E5">
          <w:t xml:space="preserve"> VM ne peut être associé</w:t>
        </w:r>
      </w:ins>
      <w:ins w:id="2663" w:author="Cédric" w:date="2017-06-21T16:36:00Z">
        <w:r w:rsidR="00D70483">
          <w:t>e</w:t>
        </w:r>
      </w:ins>
      <w:ins w:id="2664" w:author="CCCCC" w:date="2017-06-18T16:39:00Z">
        <w:r w:rsidR="00D219E5">
          <w:t xml:space="preserve"> qu’à un seul groupe. Ainsi on définit un prédicat qui renvoie vrai si le champs </w:t>
        </w:r>
      </w:ins>
      <w:ins w:id="2665" w:author="CCCCC" w:date="2017-06-18T16:40:00Z">
        <w:r w:rsidR="00D219E5">
          <w:t>« appliance » de la machine est « null », et faux sinon.</w:t>
        </w:r>
      </w:ins>
      <w:ins w:id="2666" w:author="CCCCC" w:date="2017-06-18T19:58:00Z">
        <w:r w:rsidR="001A5692">
          <w:t xml:space="preserve"> La liste affiche donc uniquement les machines ne faisan</w:t>
        </w:r>
      </w:ins>
      <w:ins w:id="2667" w:author="CCCCC" w:date="2017-06-18T19:59:00Z">
        <w:r w:rsidR="001A5692">
          <w:t>t</w:t>
        </w:r>
      </w:ins>
      <w:ins w:id="2668" w:author="CCCCC" w:date="2017-06-18T19:58:00Z">
        <w:r w:rsidR="001A5692">
          <w:t xml:space="preserve"> pas parti d</w:t>
        </w:r>
      </w:ins>
      <w:ins w:id="2669" w:author="CCCCC" w:date="2017-06-18T19:59:00Z">
        <w:r w:rsidR="001A5692">
          <w:t>’un groupe.</w:t>
        </w:r>
      </w:ins>
    </w:p>
    <w:p w14:paraId="2AF9AB19" w14:textId="77777777" w:rsidR="009C4D54" w:rsidRDefault="00E54A28" w:rsidP="009C4D54">
      <w:pPr>
        <w:pStyle w:val="Standard"/>
        <w:rPr>
          <w:ins w:id="2670" w:author="CCCCC" w:date="2017-06-20T18:38:00Z"/>
        </w:rPr>
      </w:pPr>
      <w:ins w:id="2671" w:author="Cédric" w:date="2017-06-22T12:55:00Z">
        <w:r>
          <w:rPr>
            <w:noProof/>
          </w:rPr>
          <w:lastRenderedPageBreak/>
          <w:pict w14:anchorId="6A964E5D">
            <v:shape id="_x0000_s1083" type="#_x0000_t202" style="position:absolute;margin-left:40.3pt;margin-top:268.75pt;width:410.7pt;height:.05pt;z-index:251723264" stroked="f">
              <v:textbox style="mso-fit-shape-to-text:t" inset="0,0,0,0">
                <w:txbxContent>
                  <w:p w14:paraId="2894FAAB" w14:textId="77777777" w:rsidR="00E54A28" w:rsidRPr="004173EC" w:rsidRDefault="00E54A28">
                    <w:pPr>
                      <w:pStyle w:val="Caption"/>
                      <w:rPr>
                        <w:noProof/>
                      </w:rPr>
                      <w:pPrChange w:id="2672" w:author="Cédric" w:date="2017-06-22T12:55:00Z">
                        <w:pPr>
                          <w:pStyle w:val="Standard"/>
                        </w:pPr>
                      </w:pPrChange>
                    </w:pPr>
                    <w:ins w:id="2673" w:author="Cédric" w:date="2017-06-22T12:55:00Z">
                      <w:r>
                        <w:t xml:space="preserve">Figure </w:t>
                      </w:r>
                    </w:ins>
                    <w:ins w:id="2674" w:author="Cédric" w:date="2017-06-22T13:05:00Z">
                      <w:r>
                        <w:t>54</w:t>
                      </w:r>
                    </w:ins>
                    <w:ins w:id="2675" w:author="Cédric" w:date="2017-06-22T12:55:00Z">
                      <w:r>
                        <w:t xml:space="preserve"> : Affichage</w:t>
                      </w:r>
                      <w:r>
                        <w:rPr>
                          <w:noProof/>
                        </w:rPr>
                        <w:t xml:space="preserve"> du composant de gestion de l'ordre de démarrage</w:t>
                      </w:r>
                    </w:ins>
                  </w:p>
                </w:txbxContent>
              </v:textbox>
              <w10:wrap type="topAndBottom"/>
            </v:shape>
          </w:pict>
        </w:r>
      </w:ins>
      <w:ins w:id="2676" w:author="Cédric" w:date="2017-06-22T12:54:00Z">
        <w:r w:rsidR="001932F8">
          <w:rPr>
            <w:noProof/>
            <w:lang w:eastAsia="fr-FR" w:bidi="ar-SA"/>
          </w:rPr>
          <w:drawing>
            <wp:anchor distT="0" distB="0" distL="114300" distR="114300" simplePos="0" relativeHeight="251664896" behindDoc="0" locked="0" layoutInCell="1" allowOverlap="1" wp14:anchorId="2349446B" wp14:editId="174F885C">
              <wp:simplePos x="0" y="0"/>
              <wp:positionH relativeFrom="column">
                <wp:posOffset>511810</wp:posOffset>
              </wp:positionH>
              <wp:positionV relativeFrom="paragraph">
                <wp:posOffset>1788160</wp:posOffset>
              </wp:positionV>
              <wp:extent cx="5215890" cy="1567815"/>
              <wp:effectExtent l="19050" t="0" r="3810" b="0"/>
              <wp:wrapTopAndBottom/>
              <wp:docPr id="82" name="Picture 82" descr="C:\Users\CCCCC\AppData\Local\Temp\7zEC19437B9\boot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AppData\Local\Temp\7zEC19437B9\bootOrderManage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5890" cy="1567815"/>
                      </a:xfrm>
                      <a:prstGeom prst="rect">
                        <a:avLst/>
                      </a:prstGeom>
                      <a:noFill/>
                      <a:ln>
                        <a:noFill/>
                      </a:ln>
                    </pic:spPr>
                  </pic:pic>
                </a:graphicData>
              </a:graphic>
            </wp:anchor>
          </w:drawing>
        </w:r>
      </w:ins>
      <w:ins w:id="2677" w:author="CCCCC" w:date="2017-06-20T18:38:00Z">
        <w:r w:rsidR="009C4D54">
          <w:t xml:space="preserve">Dans l’onglet « Disk » de la vue d’une machine virtuelle situé dans le fichier « xo-app/vm/tab-disk.js », un composant permet la gestion de l’ordre de démarrage parmi différents composants de la </w:t>
        </w:r>
      </w:ins>
      <w:ins w:id="2678" w:author="Cédric" w:date="2017-06-21T16:36:00Z">
        <w:del w:id="2679" w:author="CCCCC" w:date="2017-06-22T00:42:00Z">
          <w:r w:rsidR="00D70483" w:rsidDel="00141D02">
            <w:delText xml:space="preserve"> </w:delText>
          </w:r>
        </w:del>
      </w:ins>
      <w:ins w:id="2680" w:author="CCCCC" w:date="2017-06-22T00:42:00Z">
        <w:r w:rsidR="00141D02">
          <w:t>machine.</w:t>
        </w:r>
      </w:ins>
      <w:ins w:id="2681" w:author="CCCCC" w:date="2017-06-20T18:38:00Z">
        <w:r w:rsidR="009C4D54">
          <w:t xml:space="preserve"> Ce composant graphique de gestion d’ordre correspond exactement à ce que nous voulons faire. Cependant, ce composant</w:t>
        </w:r>
      </w:ins>
      <w:ins w:id="2682" w:author="Cédric" w:date="2017-06-21T16:37:00Z">
        <w:r w:rsidR="00D70483">
          <w:t xml:space="preserve"> « BootOrder »</w:t>
        </w:r>
      </w:ins>
      <w:ins w:id="2683" w:author="CCCCC" w:date="2017-06-20T18:38:00Z">
        <w:r w:rsidR="009C4D54">
          <w:t xml:space="preserve"> est déclaré dans le fichier tab-disk et n’est pas générique. </w:t>
        </w:r>
        <w:del w:id="2684" w:author="Cédric" w:date="2017-06-21T16:37:00Z">
          <w:r w:rsidR="009C4D54" w:rsidDel="00D70483">
            <w:delText xml:space="preserve">Ce composant </w:delText>
          </w:r>
        </w:del>
      </w:ins>
      <w:ins w:id="2685" w:author="Cédric" w:date="2017-06-21T16:37:00Z">
        <w:r w:rsidR="00D70483">
          <w:t>Il</w:t>
        </w:r>
      </w:ins>
      <w:ins w:id="2686" w:author="CCCCC" w:date="2017-06-20T18:38:00Z">
        <w:del w:id="2687" w:author="Cédric" w:date="2017-06-21T16:37:00Z">
          <w:r w:rsidR="009C4D54" w:rsidDel="00D70483">
            <w:delText>« BootOrder »</w:delText>
          </w:r>
        </w:del>
        <w:r w:rsidR="009C4D54">
          <w:t xml:space="preserve"> sera donc copié dans le fichier « tab-management », et adapté à l’utilisation voulue. Etant conscient que la duplication de code entraine des problèmes de maintient de celui-ci, il pourra être envisagé par la suite de créer un composant générique satisfaisant ces utilisations. Ceci permet également d’identifier les fonctionnalité</w:t>
        </w:r>
        <w:del w:id="2688" w:author="Cédric" w:date="2017-06-21T16:38:00Z">
          <w:r w:rsidR="009C4D54" w:rsidDel="00D70483">
            <w:delText>e</w:delText>
          </w:r>
        </w:del>
        <w:r w:rsidR="009C4D54">
          <w:t>s à implémenter dans le futur composant générique.</w:t>
        </w:r>
      </w:ins>
    </w:p>
    <w:p w14:paraId="472596F4" w14:textId="27D313A4" w:rsidR="009C4D54" w:rsidRDefault="009C4D54" w:rsidP="009C4D54">
      <w:pPr>
        <w:pStyle w:val="Standard"/>
        <w:rPr>
          <w:ins w:id="2689" w:author="CCCCC" w:date="2017-06-20T18:38:00Z"/>
        </w:rPr>
      </w:pPr>
      <w:ins w:id="2690" w:author="CCCCC" w:date="2017-06-20T18:38:00Z">
        <w:r>
          <w:t>Ce composant est affiché de la manière suivante</w:t>
        </w:r>
      </w:ins>
      <w:ins w:id="2691" w:author="CCCCC" w:date="2017-06-22T21:20:00Z">
        <w:r w:rsidR="00737840">
          <w:t> :</w:t>
        </w:r>
      </w:ins>
    </w:p>
    <w:p w14:paraId="081CE350" w14:textId="77777777" w:rsidR="009C4D54" w:rsidRDefault="009C4D54" w:rsidP="009C4D54">
      <w:pPr>
        <w:pStyle w:val="Standard"/>
        <w:rPr>
          <w:ins w:id="2692" w:author="CCCCC" w:date="2017-06-20T18:38:00Z"/>
        </w:rPr>
      </w:pPr>
      <w:ins w:id="2693" w:author="CCCCC" w:date="2017-06-20T18:38:00Z">
        <w:r>
          <w:t>Dans cet</w:t>
        </w:r>
      </w:ins>
      <w:ins w:id="2694" w:author="CCCCC" w:date="2017-06-21T20:11:00Z">
        <w:r w:rsidR="00EA674E">
          <w:t>te</w:t>
        </w:r>
      </w:ins>
      <w:ins w:id="2695" w:author="CCCCC" w:date="2017-06-20T18:38:00Z">
        <w:r>
          <w:t xml:space="preserve"> interface, le bouton en haut à gauche permet d’activer ou non la gestion de l’ordre de démarrage des machines. La gestion de l’ordre se fait à partir de la liste en dessous, en drag n drop</w:t>
        </w:r>
      </w:ins>
      <w:ins w:id="2696" w:author="Cédric" w:date="2017-06-21T16:39:00Z">
        <w:r w:rsidR="00795EA1">
          <w:rPr>
            <w:rStyle w:val="FootnoteReference"/>
          </w:rPr>
          <w:footnoteReference w:id="18"/>
        </w:r>
      </w:ins>
      <w:ins w:id="2698" w:author="CCCCC" w:date="2017-06-20T18:38:00Z">
        <w:del w:id="2699" w:author="Cédric" w:date="2017-06-21T16:39:00Z">
          <w:r w:rsidDel="00795EA1">
            <w:delText xml:space="preserve"> (note : gliser déposer)</w:delText>
          </w:r>
        </w:del>
        <w:r>
          <w:t>. Le bouton « Save » permet de sauvegarder la configuration, et le bouton « Reset » permet de restituer la dernière configuration sauvée. Le paramètre qui définit la priorité de démarrage d’une machine virtuelle est son champ</w:t>
        </w:r>
        <w:del w:id="2700" w:author="Cédric" w:date="2017-06-21T16:39:00Z">
          <w:r w:rsidDel="00795EA1">
            <w:delText>s</w:delText>
          </w:r>
        </w:del>
        <w:r>
          <w:t xml:space="preserve"> « order ». Plus il est bas, plus la priorité est élevée.</w:t>
        </w:r>
      </w:ins>
    </w:p>
    <w:p w14:paraId="57493147" w14:textId="77777777" w:rsidR="009C4D54" w:rsidRDefault="009C4D54" w:rsidP="009C4D54">
      <w:pPr>
        <w:pStyle w:val="Standard"/>
        <w:rPr>
          <w:ins w:id="2701" w:author="CCCCC" w:date="2017-06-20T18:38:00Z"/>
        </w:rPr>
      </w:pPr>
      <w:ins w:id="2702" w:author="CCCCC" w:date="2017-06-20T18:38:00Z">
        <w:r>
          <w:t xml:space="preserve">Ce composant </w:t>
        </w:r>
        <w:del w:id="2703" w:author="Cédric" w:date="2017-06-21T17:01:00Z">
          <w:r w:rsidDel="0050170C">
            <w:delText>« </w:delText>
          </w:r>
        </w:del>
        <w:r>
          <w:t>BootOrder</w:t>
        </w:r>
        <w:del w:id="2704" w:author="Cédric" w:date="2017-06-21T17:01:00Z">
          <w:r w:rsidDel="0050170C">
            <w:delText> »</w:delText>
          </w:r>
        </w:del>
        <w:r>
          <w:t xml:space="preserve"> utilise une fonction </w:t>
        </w:r>
        <w:del w:id="2705" w:author="Cédric" w:date="2017-06-21T17:01:00Z">
          <w:r w:rsidDel="0050170C">
            <w:delText>« </w:delText>
          </w:r>
        </w:del>
        <w:r>
          <w:t>parseBootOrder</w:t>
        </w:r>
        <w:del w:id="2706" w:author="Cédric" w:date="2017-06-21T17:01:00Z">
          <w:r w:rsidDel="0050170C">
            <w:delText> »</w:delText>
          </w:r>
        </w:del>
        <w:r>
          <w:t xml:space="preserve"> qui parcourt la liste des VMs reçu en attribut du composant </w:t>
        </w:r>
        <w:del w:id="2707" w:author="Cédric" w:date="2017-06-21T17:01:00Z">
          <w:r w:rsidDel="0050170C">
            <w:delText>« </w:delText>
          </w:r>
        </w:del>
        <w:r>
          <w:t>TabManagement</w:t>
        </w:r>
        <w:del w:id="2708" w:author="Cédric" w:date="2017-06-21T17:01:00Z">
          <w:r w:rsidDel="0050170C">
            <w:delText> »</w:delText>
          </w:r>
        </w:del>
        <w:r>
          <w:t xml:space="preserve"> et établie un ordre initial. Si toutes les valeurs « order » des machines virtuelles sont identiques, aucun ordre ne peut être déterminé, il sera donc désactivé.</w:t>
        </w:r>
        <w:r>
          <w:br/>
          <w:t xml:space="preserve">Une fonction </w:t>
        </w:r>
        <w:del w:id="2709" w:author="Cédric" w:date="2017-06-21T17:01:00Z">
          <w:r w:rsidDel="0050170C">
            <w:delText>« </w:delText>
          </w:r>
        </w:del>
        <w:r>
          <w:t>setVmBootOrder</w:t>
        </w:r>
        <w:del w:id="2710" w:author="Cédric" w:date="2017-06-21T17:01:00Z">
          <w:r w:rsidDel="0050170C">
            <w:delText> »</w:delText>
          </w:r>
        </w:del>
        <w:r>
          <w:t xml:space="preserve"> permet d’enregistrer la configuration. Si l</w:t>
        </w:r>
        <w:del w:id="2711" w:author="Cédric" w:date="2017-06-21T16:42:00Z">
          <w:r w:rsidDel="00795EA1">
            <w:delText>e toggle</w:delText>
          </w:r>
        </w:del>
      </w:ins>
      <w:ins w:id="2712" w:author="Cédric" w:date="2017-06-21T16:42:00Z">
        <w:r w:rsidR="00795EA1">
          <w:t>’interrupteur</w:t>
        </w:r>
      </w:ins>
      <w:ins w:id="2713" w:author="CCCCC" w:date="2017-06-20T18:38:00Z">
        <w:r>
          <w:t xml:space="preserve"> est activé, elle va donner à la première machine une valeur 0 à son champ « order », puis 1 à la seconde, etc... et si l</w:t>
        </w:r>
      </w:ins>
      <w:ins w:id="2714" w:author="Cédric" w:date="2017-06-21T16:42:00Z">
        <w:r w:rsidR="00B85D06">
          <w:t xml:space="preserve">’interrupteur </w:t>
        </w:r>
      </w:ins>
      <w:ins w:id="2715" w:author="CCCCC" w:date="2017-06-20T18:38:00Z">
        <w:del w:id="2716" w:author="Cédric" w:date="2017-06-21T16:42:00Z">
          <w:r w:rsidDel="00B85D06">
            <w:delText xml:space="preserve">e toggle </w:delText>
          </w:r>
        </w:del>
        <w:r>
          <w:t xml:space="preserve">est désactivé, toutes </w:t>
        </w:r>
        <w:del w:id="2717" w:author="Cédric" w:date="2017-06-21T16:42:00Z">
          <w:r w:rsidDel="00B85D06">
            <w:delText xml:space="preserve"> </w:delText>
          </w:r>
        </w:del>
        <w:r>
          <w:t>les machines auront une valeur 0 dans leur champs « order ».</w:t>
        </w:r>
      </w:ins>
    </w:p>
    <w:p w14:paraId="2DF459FE" w14:textId="7A430B42" w:rsidR="00C93960" w:rsidRDefault="00E54A28">
      <w:pPr>
        <w:rPr>
          <w:ins w:id="2718" w:author="CCCCC" w:date="2017-06-21T20:08:00Z"/>
        </w:rPr>
      </w:pPr>
      <w:ins w:id="2719" w:author="Cédric" w:date="2017-06-22T12:57:00Z">
        <w:r>
          <w:rPr>
            <w:noProof/>
          </w:rPr>
          <w:pict w14:anchorId="400499D1">
            <v:shape id="_x0000_s1084" type="#_x0000_t202" style="position:absolute;left:0;text-align:left;margin-left:-1.35pt;margin-top:228.25pt;width:211.6pt;height:20.35pt;z-index:251724288" stroked="f">
              <v:textbox style="mso-fit-shape-to-text:t" inset="0,0,0,0">
                <w:txbxContent>
                  <w:p w14:paraId="0D7DF01D" w14:textId="77777777" w:rsidR="00E54A28" w:rsidRPr="00B6744D" w:rsidRDefault="00E54A28">
                    <w:pPr>
                      <w:pStyle w:val="Caption"/>
                      <w:rPr>
                        <w:noProof/>
                      </w:rPr>
                      <w:pPrChange w:id="2720" w:author="Cédric" w:date="2017-06-22T12:57:00Z">
                        <w:pPr/>
                      </w:pPrChange>
                    </w:pPr>
                    <w:ins w:id="2721" w:author="Cédric" w:date="2017-06-22T12:57:00Z">
                      <w:r>
                        <w:t xml:space="preserve">Figure </w:t>
                      </w:r>
                    </w:ins>
                    <w:ins w:id="2722" w:author="Cédric" w:date="2017-06-22T13:05:00Z">
                      <w:r>
                        <w:t>55</w:t>
                      </w:r>
                    </w:ins>
                    <w:ins w:id="2723" w:author="Cédric" w:date="2017-06-22T12:57:00Z">
                      <w:r>
                        <w:t xml:space="preserve"> : Calcul des différentes séries de statistiques</w:t>
                      </w:r>
                    </w:ins>
                  </w:p>
                </w:txbxContent>
              </v:textbox>
              <w10:wrap type="topAndBottom"/>
            </v:shape>
          </w:pict>
        </w:r>
      </w:ins>
      <w:ins w:id="2724" w:author="Cédric" w:date="2017-06-22T16:59:00Z">
        <w:r w:rsidR="006D74F9">
          <w:rPr>
            <w:noProof/>
            <w:lang w:eastAsia="fr-FR" w:bidi="ar-SA"/>
          </w:rPr>
          <w:drawing>
            <wp:anchor distT="0" distB="0" distL="114300" distR="114300" simplePos="0" relativeHeight="251606528" behindDoc="0" locked="0" layoutInCell="1" allowOverlap="1" wp14:anchorId="0B8DAD49" wp14:editId="612EF42E">
              <wp:simplePos x="0" y="0"/>
              <wp:positionH relativeFrom="column">
                <wp:posOffset>-20955</wp:posOffset>
              </wp:positionH>
              <wp:positionV relativeFrom="paragraph">
                <wp:posOffset>2186940</wp:posOffset>
              </wp:positionV>
              <wp:extent cx="2670810" cy="626745"/>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70810" cy="626745"/>
                      </a:xfrm>
                      <a:prstGeom prst="rect">
                        <a:avLst/>
                      </a:prstGeom>
                    </pic:spPr>
                  </pic:pic>
                </a:graphicData>
              </a:graphic>
            </wp:anchor>
          </w:drawing>
        </w:r>
      </w:ins>
      <w:ins w:id="2725" w:author="CCCCC" w:date="2017-06-18T14:32:00Z">
        <w:del w:id="2726" w:author="Cédric" w:date="2017-06-21T16:49:00Z">
          <w:r w:rsidR="00F55D17" w:rsidRPr="00F55D17">
            <w:rPr>
              <w:rPrChange w:id="2727" w:author="Cédric" w:date="2017-06-21T16:50:00Z">
                <w:rPr>
                  <w:rFonts w:asciiTheme="majorHAnsi" w:eastAsiaTheme="majorEastAsia" w:hAnsiTheme="majorHAnsi" w:cs="Mangal"/>
                  <w:b/>
                  <w:bCs/>
                  <w:color w:val="4F81BD" w:themeColor="accent1"/>
                  <w:sz w:val="26"/>
                  <w:szCs w:val="23"/>
                </w:rPr>
              </w:rPrChange>
            </w:rPr>
            <w:delText>tabStats</w:delText>
          </w:r>
        </w:del>
      </w:ins>
      <w:ins w:id="2728" w:author="Cédric" w:date="2017-06-21T17:05:00Z">
        <w:r w:rsidR="0050170C">
          <w:t>La vue d’une machine virtuelle permet déjà d’afficher des statistique</w:t>
        </w:r>
      </w:ins>
      <w:ins w:id="2729" w:author="Cédric" w:date="2017-06-21T17:06:00Z">
        <w:r w:rsidR="0050170C">
          <w:t>s. Ce seront ces même</w:t>
        </w:r>
      </w:ins>
      <w:ins w:id="2730" w:author="Cédric" w:date="2017-06-21T17:15:00Z">
        <w:r w:rsidR="000A1F5D">
          <w:t>s</w:t>
        </w:r>
      </w:ins>
      <w:ins w:id="2731" w:author="Cédric" w:date="2017-06-21T17:06:00Z">
        <w:r w:rsidR="0050170C">
          <w:t xml:space="preserve"> donn</w:t>
        </w:r>
      </w:ins>
      <w:ins w:id="2732" w:author="Cédric" w:date="2017-06-21T17:08:00Z">
        <w:r w:rsidR="0050170C">
          <w:t xml:space="preserve">ées qui seront affichées dans </w:t>
        </w:r>
      </w:ins>
      <w:ins w:id="2733" w:author="Cédric" w:date="2017-06-21T17:09:00Z">
        <w:r w:rsidR="0050170C">
          <w:t>l’onglet « Stats »</w:t>
        </w:r>
      </w:ins>
      <w:ins w:id="2734" w:author="Cédric" w:date="2017-06-21T17:10:00Z">
        <w:r w:rsidR="000A1F5D">
          <w:t xml:space="preserve">, superposées pour chacune des machines </w:t>
        </w:r>
      </w:ins>
      <w:ins w:id="2735" w:author="Cédric" w:date="2017-06-22T12:56:00Z">
        <w:r w:rsidR="001932F8">
          <w:t>incluent</w:t>
        </w:r>
      </w:ins>
      <w:ins w:id="2736" w:author="Cédric" w:date="2017-06-21T17:10:00Z">
        <w:r w:rsidR="000A1F5D">
          <w:t xml:space="preserve"> dans le groupe</w:t>
        </w:r>
      </w:ins>
      <w:ins w:id="2737" w:author="Cédric" w:date="2017-06-21T17:11:00Z">
        <w:r w:rsidR="000A1F5D">
          <w:t>.</w:t>
        </w:r>
      </w:ins>
      <w:ins w:id="2738" w:author="CCCCC" w:date="2017-06-21T18:53:00Z">
        <w:r w:rsidR="00AF4C0C">
          <w:t xml:space="preserve"> De plus, les statis</w:t>
        </w:r>
      </w:ins>
      <w:ins w:id="2739" w:author="CCCCC" w:date="2017-06-21T18:54:00Z">
        <w:r w:rsidR="00AF4C0C">
          <w:t>tiques consternant un pool</w:t>
        </w:r>
        <w:r w:rsidR="009D4320">
          <w:t xml:space="preserve"> </w:t>
        </w:r>
      </w:ins>
      <w:ins w:id="2740" w:author="CCCCC" w:date="2017-06-21T18:55:00Z">
        <w:r w:rsidR="009D4320">
          <w:t>a</w:t>
        </w:r>
      </w:ins>
      <w:ins w:id="2741" w:author="CCCCC" w:date="2017-06-21T18:56:00Z">
        <w:r w:rsidR="009D4320">
          <w:t>f</w:t>
        </w:r>
      </w:ins>
      <w:ins w:id="2742" w:author="CCCCC" w:date="2017-06-21T18:55:00Z">
        <w:r w:rsidR="009D4320">
          <w:t>fiche</w:t>
        </w:r>
      </w:ins>
      <w:ins w:id="2743" w:author="CCCCC" w:date="2017-06-21T18:56:00Z">
        <w:r w:rsidR="009D4320">
          <w:t>nt</w:t>
        </w:r>
      </w:ins>
      <w:ins w:id="2744" w:author="CCCCC" w:date="2017-06-21T18:55:00Z">
        <w:r w:rsidR="009D4320">
          <w:t xml:space="preserve"> également des données de plusieurs appareils. Il est donc nécessaire de faire un mélange entre ces deux méthodes pour obtenir les graphiques voulus.</w:t>
        </w:r>
      </w:ins>
      <w:ins w:id="2745" w:author="CCCCC" w:date="2017-06-21T18:57:00Z">
        <w:r w:rsidR="009D4320">
          <w:t xml:space="preserve"> Les composants effectuant ces traitements se trouvent dans le fichier </w:t>
        </w:r>
      </w:ins>
      <w:ins w:id="2746" w:author="CCCCC" w:date="2017-06-21T18:58:00Z">
        <w:r w:rsidR="009D4320">
          <w:t xml:space="preserve">« common/xo-line-chart/index.js ». </w:t>
        </w:r>
      </w:ins>
      <w:ins w:id="2747" w:author="CCCCC" w:date="2017-06-21T18:59:00Z">
        <w:r w:rsidR="009D4320">
          <w:t>Le rendu grap</w:t>
        </w:r>
      </w:ins>
      <w:ins w:id="2748" w:author="CCCCC" w:date="2017-06-21T19:00:00Z">
        <w:r w:rsidR="009D4320">
          <w:t xml:space="preserve">hique de ces données est </w:t>
        </w:r>
        <w:del w:id="2749" w:author="Cédric" w:date="2017-06-22T12:56:00Z">
          <w:r w:rsidR="009D4320" w:rsidDel="001932F8">
            <w:delText>rendu</w:delText>
          </w:r>
        </w:del>
      </w:ins>
      <w:ins w:id="2750" w:author="Cédric" w:date="2017-06-22T12:56:00Z">
        <w:r w:rsidR="001932F8">
          <w:t>donné</w:t>
        </w:r>
      </w:ins>
      <w:ins w:id="2751" w:author="CCCCC" w:date="2017-06-21T19:00:00Z">
        <w:r w:rsidR="009D4320">
          <w:t xml:space="preserve"> grâce à un composant CharistGraph</w:t>
        </w:r>
      </w:ins>
      <w:ins w:id="2752" w:author="CCCCC" w:date="2017-06-21T19:01:00Z">
        <w:r w:rsidR="009D4320">
          <w:t xml:space="preserve"> qui reçoit </w:t>
        </w:r>
      </w:ins>
      <w:ins w:id="2753" w:author="Cédric" w:date="2017-06-22T15:07:00Z">
        <w:r w:rsidR="00671206">
          <w:t xml:space="preserve">une liste d’options, ainsi </w:t>
        </w:r>
      </w:ins>
      <w:ins w:id="2754" w:author="CCCCC" w:date="2017-06-21T19:01:00Z">
        <w:del w:id="2755" w:author="Cédric" w:date="2017-06-22T15:07:00Z">
          <w:r w:rsidR="009D4320" w:rsidDel="00671206">
            <w:delText xml:space="preserve">dans un champ « data » </w:delText>
          </w:r>
        </w:del>
      </w:ins>
      <w:ins w:id="2756" w:author="Cédric" w:date="2017-06-22T15:08:00Z">
        <w:r w:rsidR="00671206">
          <w:t>qu’</w:t>
        </w:r>
      </w:ins>
      <w:ins w:id="2757" w:author="CCCCC" w:date="2017-06-21T19:01:00Z">
        <w:r w:rsidR="009D4320">
          <w:t xml:space="preserve">un tableau </w:t>
        </w:r>
      </w:ins>
      <w:ins w:id="2758" w:author="Cédric" w:date="2017-06-22T15:08:00Z">
        <w:r w:rsidR="00671206">
          <w:t xml:space="preserve">dans un champ « data », </w:t>
        </w:r>
      </w:ins>
      <w:ins w:id="2759" w:author="CCCCC" w:date="2017-06-21T19:01:00Z">
        <w:r w:rsidR="009D4320">
          <w:t xml:space="preserve">contenant un autre tableau pour chaque </w:t>
        </w:r>
      </w:ins>
      <w:ins w:id="2760" w:author="CCCCC" w:date="2017-06-21T19:03:00Z">
        <w:r w:rsidR="009D4320">
          <w:t>série</w:t>
        </w:r>
      </w:ins>
      <w:ins w:id="2761" w:author="CCCCC" w:date="2017-06-21T19:01:00Z">
        <w:r w:rsidR="009D4320">
          <w:t xml:space="preserve"> à afficher</w:t>
        </w:r>
      </w:ins>
      <w:ins w:id="2762" w:author="CCCCC" w:date="2017-06-21T19:04:00Z">
        <w:del w:id="2763" w:author="Cédric" w:date="2017-06-22T15:08:00Z">
          <w:r w:rsidR="009D4320" w:rsidDel="00671206">
            <w:delText xml:space="preserve"> ainsi qu</w:delText>
          </w:r>
        </w:del>
        <w:del w:id="2764" w:author="Cédric" w:date="2017-06-22T15:07:00Z">
          <w:r w:rsidR="009D4320" w:rsidDel="00671206">
            <w:delText>’une liste d’options</w:delText>
          </w:r>
        </w:del>
      </w:ins>
      <w:ins w:id="2765" w:author="CCCCC" w:date="2017-06-21T19:01:00Z">
        <w:r w:rsidR="009D4320">
          <w:t xml:space="preserve">. </w:t>
        </w:r>
      </w:ins>
      <w:ins w:id="2766" w:author="CCCCC" w:date="2017-06-21T19:03:00Z">
        <w:r w:rsidR="009D4320">
          <w:t>Pour chaque graphique, un composant est créé dans ce même fichier.</w:t>
        </w:r>
      </w:ins>
      <w:ins w:id="2767" w:author="CCCCC" w:date="2017-06-21T19:09:00Z">
        <w:r w:rsidR="0028646F">
          <w:t xml:space="preserve"> </w:t>
        </w:r>
      </w:ins>
      <w:ins w:id="2768" w:author="CCCCC" w:date="2017-06-21T19:10:00Z">
        <w:r w:rsidR="0028646F">
          <w:t xml:space="preserve">On déclare donc les composants </w:t>
        </w:r>
        <w:r w:rsidR="0028646F" w:rsidRPr="0028646F">
          <w:t>VmGroupCpuLineChart</w:t>
        </w:r>
        <w:r w:rsidR="0028646F">
          <w:t xml:space="preserve">, </w:t>
        </w:r>
        <w:r w:rsidR="0028646F" w:rsidRPr="0028646F">
          <w:t>VmGroupMemoryLineChart</w:t>
        </w:r>
        <w:r w:rsidR="0028646F">
          <w:t xml:space="preserve">, </w:t>
        </w:r>
        <w:r w:rsidR="0028646F" w:rsidRPr="0028646F">
          <w:t>VmGroupXvdLineChart</w:t>
        </w:r>
        <w:r w:rsidR="0028646F">
          <w:t xml:space="preserve">, </w:t>
        </w:r>
        <w:r w:rsidR="0028646F" w:rsidRPr="0028646F">
          <w:t>VmGroupVifLineChart</w:t>
        </w:r>
        <w:r w:rsidR="0028646F">
          <w:t>. Chacun d</w:t>
        </w:r>
      </w:ins>
      <w:ins w:id="2769" w:author="CCCCC" w:date="2017-06-21T19:11:00Z">
        <w:r w:rsidR="0028646F">
          <w:t xml:space="preserve">’eux reçoit en argument une liste de données </w:t>
        </w:r>
      </w:ins>
      <w:ins w:id="2770" w:author="CCCCC" w:date="2017-06-21T19:12:00Z">
        <w:r w:rsidR="0028646F">
          <w:t xml:space="preserve">« stats » </w:t>
        </w:r>
      </w:ins>
      <w:ins w:id="2771" w:author="CCCCC" w:date="2017-06-21T19:11:00Z">
        <w:r w:rsidR="0028646F">
          <w:t>transmise</w:t>
        </w:r>
      </w:ins>
      <w:ins w:id="2772" w:author="CCCCC" w:date="2017-06-21T19:12:00Z">
        <w:r w:rsidR="0028646F">
          <w:t>s</w:t>
        </w:r>
      </w:ins>
      <w:ins w:id="2773" w:author="CCCCC" w:date="2017-06-21T19:11:00Z">
        <w:r w:rsidR="0028646F">
          <w:t xml:space="preserve"> par xo-server et </w:t>
        </w:r>
      </w:ins>
      <w:ins w:id="2774" w:author="CCCCC" w:date="2017-06-21T19:12:00Z">
        <w:r w:rsidR="0028646F">
          <w:t>un booléen</w:t>
        </w:r>
      </w:ins>
      <w:ins w:id="2775" w:author="CCCCC" w:date="2017-06-21T19:13:00Z">
        <w:r w:rsidR="0028646F">
          <w:t xml:space="preserve"> « addSumSeries » qui</w:t>
        </w:r>
        <w:r w:rsidR="00450DBB">
          <w:t xml:space="preserve"> défini</w:t>
        </w:r>
      </w:ins>
      <w:ins w:id="2776" w:author="CCCCC" w:date="2017-06-21T19:18:00Z">
        <w:r w:rsidR="00450DBB">
          <w:t>t</w:t>
        </w:r>
      </w:ins>
      <w:ins w:id="2777" w:author="CCCCC" w:date="2017-06-21T19:13:00Z">
        <w:r w:rsidR="0028646F">
          <w:t xml:space="preserve"> si on affiche les statistiques cumulées</w:t>
        </w:r>
      </w:ins>
      <w:ins w:id="2778" w:author="CCCCC" w:date="2017-06-21T19:18:00Z">
        <w:r w:rsidR="00450DBB">
          <w:t xml:space="preserve"> et d’éventuelles options</w:t>
        </w:r>
      </w:ins>
      <w:ins w:id="2779" w:author="CCCCC" w:date="2017-06-21T19:14:00Z">
        <w:r w:rsidR="00450DBB">
          <w:t xml:space="preserve">. </w:t>
        </w:r>
      </w:ins>
      <w:ins w:id="2780" w:author="CCCCC" w:date="2017-06-21T19:18:00Z">
        <w:r w:rsidR="00450DBB">
          <w:t>Si on prend l’exemple du composant affichant les statistiques relatives à l</w:t>
        </w:r>
      </w:ins>
      <w:ins w:id="2781" w:author="CCCCC" w:date="2017-06-21T19:19:00Z">
        <w:r w:rsidR="00450DBB">
          <w:t>’utilisation des processeurs de chaque machine</w:t>
        </w:r>
      </w:ins>
      <w:ins w:id="2782" w:author="CCCCC" w:date="2017-06-21T19:20:00Z">
        <w:r w:rsidR="00450DBB">
          <w:t>, ces VMs peuvent utiliser plusieurs processeurs, l</w:t>
        </w:r>
      </w:ins>
      <w:ins w:id="2783" w:author="CCCCC" w:date="2017-06-21T19:23:00Z">
        <w:r w:rsidR="00450DBB">
          <w:t xml:space="preserve">’objet « stats » recevra donc dans son </w:t>
        </w:r>
        <w:r w:rsidR="00450DBB">
          <w:lastRenderedPageBreak/>
          <w:t>champ</w:t>
        </w:r>
      </w:ins>
      <w:ins w:id="2784" w:author="CCCCC" w:date="2017-06-21T19:24:00Z">
        <w:r w:rsidR="00450DBB">
          <w:t xml:space="preserve"> « cpus » un tableau pouvant inclure plusieurs tableaux de données de taille égale</w:t>
        </w:r>
      </w:ins>
      <w:ins w:id="2785" w:author="CCCCC" w:date="2017-06-21T19:25:00Z">
        <w:r w:rsidR="00815234">
          <w:t>. L’affichage de l</w:t>
        </w:r>
      </w:ins>
      <w:ins w:id="2786" w:author="CCCCC" w:date="2017-06-21T19:26:00Z">
        <w:r w:rsidR="00815234">
          <w:t xml:space="preserve">’utilisation de ces processeurs va être représenté par </w:t>
        </w:r>
      </w:ins>
      <w:ins w:id="2787" w:author="CCCCC" w:date="2017-06-21T19:27:00Z">
        <w:r w:rsidR="00815234">
          <w:t xml:space="preserve">une somme sur chacun d’eux à chaque instant. Ceci est le but de </w:t>
        </w:r>
      </w:ins>
      <w:ins w:id="2788" w:author="CCCCC" w:date="2017-06-21T19:28:00Z">
        <w:r w:rsidR="00815234">
          <w:t xml:space="preserve">la </w:t>
        </w:r>
      </w:ins>
      <w:ins w:id="2789" w:author="CCCCC" w:date="2017-06-21T19:27:00Z">
        <w:r w:rsidR="00815234">
          <w:t xml:space="preserve">fonction « computeArraysSum ». De plus si les statistiques </w:t>
        </w:r>
      </w:ins>
      <w:ins w:id="2790" w:author="CCCCC" w:date="2017-06-21T19:31:00Z">
        <w:r w:rsidR="00815234">
          <w:t>cumulées</w:t>
        </w:r>
      </w:ins>
      <w:ins w:id="2791" w:author="CCCCC" w:date="2017-06-21T19:27:00Z">
        <w:r w:rsidR="00815234">
          <w:t xml:space="preserve"> sont demandées</w:t>
        </w:r>
      </w:ins>
      <w:ins w:id="2792" w:author="CCCCC" w:date="2017-06-21T19:31:00Z">
        <w:r w:rsidR="00815234">
          <w:t>, une autre liste de données est ajouté</w:t>
        </w:r>
      </w:ins>
      <w:ins w:id="2793" w:author="CCCCC" w:date="2017-06-21T19:32:00Z">
        <w:r w:rsidR="00815234">
          <w:t>e</w:t>
        </w:r>
      </w:ins>
      <w:ins w:id="2794" w:author="CCCCC" w:date="2017-06-21T19:31:00Z">
        <w:r w:rsidR="00815234">
          <w:t xml:space="preserve"> au tableau « series »</w:t>
        </w:r>
      </w:ins>
      <w:ins w:id="2795" w:author="CCCCC" w:date="2017-06-21T19:32:00Z">
        <w:r w:rsidR="00815234">
          <w:t xml:space="preserve"> faisant une seconde somme à chaque instant sur </w:t>
        </w:r>
      </w:ins>
      <w:ins w:id="2796" w:author="CCCCC" w:date="2017-06-21T19:33:00Z">
        <w:r w:rsidR="00815234">
          <w:t>cha</w:t>
        </w:r>
        <w:bookmarkStart w:id="2797" w:name="_GoBack"/>
        <w:bookmarkEnd w:id="2797"/>
        <w:r w:rsidR="00815234">
          <w:t>cune de ces collections.</w:t>
        </w:r>
      </w:ins>
      <w:ins w:id="2798" w:author="CCCCC" w:date="2017-06-21T19:34:00Z">
        <w:r w:rsidR="00C93960">
          <w:t xml:space="preserve"> </w:t>
        </w:r>
      </w:ins>
      <w:ins w:id="2799" w:author="CCCCC" w:date="2017-06-21T19:35:00Z">
        <w:r w:rsidR="00C93960">
          <w:t xml:space="preserve">Le tableau « series » est ensuite transmis au composant </w:t>
        </w:r>
      </w:ins>
      <w:ins w:id="2800" w:author="CCCCC" w:date="2017-06-21T19:36:00Z">
        <w:r w:rsidR="00C93960" w:rsidRPr="00C93960">
          <w:t>ChartistGraph</w:t>
        </w:r>
        <w:r w:rsidR="00C93960">
          <w:t xml:space="preserve">. </w:t>
        </w:r>
      </w:ins>
      <w:ins w:id="2801" w:author="CCCCC" w:date="2017-06-21T19:41:00Z">
        <w:r w:rsidR="00C93960">
          <w:t>Le rendu est le suivant :</w:t>
        </w:r>
      </w:ins>
    </w:p>
    <w:p w14:paraId="122D4004" w14:textId="7913D64A" w:rsidR="005A48E0" w:rsidDel="004C31CA" w:rsidRDefault="00E54A28">
      <w:pPr>
        <w:rPr>
          <w:ins w:id="2802" w:author="CCCCC" w:date="2017-06-21T20:08:00Z"/>
          <w:del w:id="2803" w:author="Cédric" w:date="2017-06-22T14:46:00Z"/>
        </w:rPr>
      </w:pPr>
      <w:ins w:id="2804" w:author="Cédric" w:date="2017-06-22T16:58:00Z">
        <w:r>
          <w:rPr>
            <w:noProof/>
          </w:rPr>
          <w:pict w14:anchorId="362A0F31">
            <v:shape id="_x0000_s1087" type="#_x0000_t202" style="position:absolute;left:0;text-align:left;margin-left:87pt;margin-top:282.35pt;width:307.95pt;height:.05pt;z-index:251727360" stroked="f">
              <v:textbox style="mso-next-textbox:#_x0000_s1087;mso-fit-shape-to-text:t" inset="0,0,0,0">
                <w:txbxContent>
                  <w:p w14:paraId="186EA3E8" w14:textId="692B8839" w:rsidR="00E54A28" w:rsidRPr="00D00776" w:rsidRDefault="00E54A28">
                    <w:pPr>
                      <w:pStyle w:val="Caption"/>
                      <w:rPr>
                        <w:noProof/>
                      </w:rPr>
                      <w:pPrChange w:id="2805" w:author="Cédric" w:date="2017-06-22T16:58:00Z">
                        <w:pPr/>
                      </w:pPrChange>
                    </w:pPr>
                    <w:ins w:id="2806" w:author="Cédric" w:date="2017-06-22T16:58:00Z">
                      <w:r>
                        <w:t>Figure</w:t>
                      </w:r>
                    </w:ins>
                    <w:ins w:id="2807" w:author="CCCCC" w:date="2017-06-22T21:21:00Z">
                      <w:r w:rsidR="00F65A4D">
                        <w:t xml:space="preserve"> </w:t>
                      </w:r>
                    </w:ins>
                    <w:ins w:id="2808" w:author="Cédric" w:date="2017-06-22T16:58:00Z">
                      <w:del w:id="2809" w:author="CCCCC" w:date="2017-06-22T21:21:00Z">
                        <w:r w:rsidDel="00F65A4D">
                          <w:delText xml:space="preserve"> </w:delText>
                        </w:r>
                      </w:del>
                    </w:ins>
                    <w:ins w:id="2810" w:author="CCCCC" w:date="2017-06-22T21:21:00Z">
                      <w:r w:rsidR="00F65A4D">
                        <w:t>56</w:t>
                      </w:r>
                    </w:ins>
                    <w:ins w:id="2811" w:author="Cédric" w:date="2017-06-22T16:58:00Z">
                      <w:del w:id="2812" w:author="CCCCC" w:date="2017-06-22T21:21:00Z">
                        <w:r w:rsidDel="00F65A4D">
                          <w:fldChar w:fldCharType="begin"/>
                        </w:r>
                        <w:r w:rsidDel="00F65A4D">
                          <w:delInstrText xml:space="preserve"> SEQ Figure \* ARABIC </w:delInstrText>
                        </w:r>
                      </w:del>
                    </w:ins>
                    <w:del w:id="2813" w:author="CCCCC" w:date="2017-06-22T21:21:00Z">
                      <w:r w:rsidDel="00F65A4D">
                        <w:fldChar w:fldCharType="separate"/>
                      </w:r>
                    </w:del>
                    <w:ins w:id="2814" w:author="Cédric" w:date="2017-06-22T16:58:00Z">
                      <w:del w:id="2815" w:author="CCCCC" w:date="2017-06-22T21:21:00Z">
                        <w:r w:rsidDel="00F65A4D">
                          <w:rPr>
                            <w:noProof/>
                          </w:rPr>
                          <w:delText>32</w:delText>
                        </w:r>
                        <w:r w:rsidDel="00F65A4D">
                          <w:fldChar w:fldCharType="end"/>
                        </w:r>
                      </w:del>
                      <w:r>
                        <w:t>: S</w:t>
                      </w:r>
                      <w:del w:id="2816" w:author="CCCCC" w:date="2017-06-22T21:20:00Z">
                        <w:r w:rsidDel="00F65A4D">
                          <w:delText>t</w:delText>
                        </w:r>
                      </w:del>
                      <w:r>
                        <w:t>atistiques d'un groupe de VMs</w:t>
                      </w:r>
                    </w:ins>
                  </w:p>
                </w:txbxContent>
              </v:textbox>
              <w10:wrap type="topAndBottom"/>
            </v:shape>
          </w:pict>
        </w:r>
      </w:ins>
      <w:ins w:id="2817" w:author="Cédric" w:date="2017-06-22T16:57:00Z">
        <w:r w:rsidR="00502C7A">
          <w:rPr>
            <w:noProof/>
            <w:lang w:eastAsia="fr-FR" w:bidi="ar-SA"/>
          </w:rPr>
          <w:drawing>
            <wp:anchor distT="0" distB="0" distL="114300" distR="114300" simplePos="0" relativeHeight="251665920" behindDoc="0" locked="0" layoutInCell="1" allowOverlap="1" wp14:anchorId="0695AAB6" wp14:editId="615A82D8">
              <wp:simplePos x="0" y="0"/>
              <wp:positionH relativeFrom="column">
                <wp:posOffset>1104900</wp:posOffset>
              </wp:positionH>
              <wp:positionV relativeFrom="paragraph">
                <wp:posOffset>144145</wp:posOffset>
              </wp:positionV>
              <wp:extent cx="3910965" cy="3384550"/>
              <wp:effectExtent l="19050" t="0" r="0" b="0"/>
              <wp:wrapTopAndBottom/>
              <wp:docPr id="73" name="Image 2" descr="C:\Users\Cédric\Downloa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édric\Downloads\stats.png"/>
                      <pic:cNvPicPr>
                        <a:picLocks noChangeAspect="1" noChangeArrowheads="1"/>
                      </pic:cNvPicPr>
                    </pic:nvPicPr>
                    <pic:blipFill>
                      <a:blip r:embed="rId69" cstate="print"/>
                      <a:srcRect/>
                      <a:stretch>
                        <a:fillRect/>
                      </a:stretch>
                    </pic:blipFill>
                    <pic:spPr bwMode="auto">
                      <a:xfrm>
                        <a:off x="0" y="0"/>
                        <a:ext cx="3910965" cy="3384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ins>
      <w:ins w:id="2818" w:author="Cédric" w:date="2017-06-22T12:59:00Z">
        <w:del w:id="2819" w:author="CCCCC" w:date="2017-06-22T21:21:00Z">
          <w:r w:rsidDel="00F65A4D">
            <w:rPr>
              <w:noProof/>
            </w:rPr>
            <w:pict w14:anchorId="6A8366C8">
              <v:shape id="_x0000_s1085" type="#_x0000_t202" style="position:absolute;left:0;text-align:left;margin-left:99.4pt;margin-top:252.1pt;width:280.85pt;height:.05pt;z-index:251725312;mso-position-horizontal-relative:text;mso-position-vertical-relative:text" stroked="f">
                <v:textbox style="mso-next-textbox:#_x0000_s1085;mso-fit-shape-to-text:t" inset="0,0,0,0">
                  <w:txbxContent>
                    <w:p w14:paraId="00A061A7" w14:textId="77777777" w:rsidR="00E54A28" w:rsidRPr="00194DE2" w:rsidRDefault="00E54A28">
                      <w:pPr>
                        <w:pStyle w:val="Caption"/>
                        <w:rPr>
                          <w:noProof/>
                        </w:rPr>
                        <w:pPrChange w:id="2820" w:author="Cédric" w:date="2017-06-22T12:59:00Z">
                          <w:pPr/>
                        </w:pPrChange>
                      </w:pPr>
                      <w:ins w:id="2821" w:author="Cédric" w:date="2017-06-22T12:59:00Z">
                        <w:r>
                          <w:t>Figure</w:t>
                        </w:r>
                      </w:ins>
                      <w:ins w:id="2822" w:author="Cédric" w:date="2017-06-22T13:05:00Z">
                        <w:r>
                          <w:t xml:space="preserve"> 56</w:t>
                        </w:r>
                      </w:ins>
                      <w:ins w:id="2823" w:author="Cédric" w:date="2017-06-22T12:59:00Z">
                        <w:r>
                          <w:t>: Affichage des statistiques</w:t>
                        </w:r>
                      </w:ins>
                    </w:p>
                  </w:txbxContent>
                </v:textbox>
                <w10:wrap type="topAndBottom"/>
              </v:shape>
            </w:pict>
          </w:r>
        </w:del>
      </w:ins>
    </w:p>
    <w:p w14:paraId="6CFD8BA7" w14:textId="77777777" w:rsidR="005A48E0" w:rsidRDefault="005A48E0">
      <w:pPr>
        <w:rPr>
          <w:ins w:id="2824" w:author="CCCCC" w:date="2017-06-21T20:08:00Z"/>
        </w:rPr>
      </w:pPr>
    </w:p>
    <w:p w14:paraId="55E37A55" w14:textId="77777777" w:rsidR="005A48E0" w:rsidRPr="00C93960" w:rsidRDefault="005A48E0">
      <w:pPr>
        <w:rPr>
          <w:ins w:id="2825" w:author="CCCCC" w:date="2017-06-19T19:18:00Z"/>
        </w:rPr>
      </w:pPr>
      <w:ins w:id="2826" w:author="CCCCC" w:date="2017-06-21T20:08:00Z">
        <w:r>
          <w:t>Tous ces traitements sont très similaires,</w:t>
        </w:r>
      </w:ins>
      <w:ins w:id="2827" w:author="CCCCC" w:date="2017-06-21T20:09:00Z">
        <w:r>
          <w:t xml:space="preserve"> </w:t>
        </w:r>
      </w:ins>
      <w:ins w:id="2828" w:author="CCCCC" w:date="2017-06-22T00:44:00Z">
        <w:r w:rsidR="00141D02">
          <w:t xml:space="preserve">mais </w:t>
        </w:r>
      </w:ins>
      <w:ins w:id="2829" w:author="CCCCC" w:date="2017-06-21T20:09:00Z">
        <w:r>
          <w:t>tout de même</w:t>
        </w:r>
      </w:ins>
      <w:ins w:id="2830" w:author="CCCCC" w:date="2017-06-21T20:08:00Z">
        <w:r>
          <w:t xml:space="preserve"> diffèrent, il n’est donc pas forcément judicieux de créer un composant commun pour tous.</w:t>
        </w:r>
      </w:ins>
    </w:p>
    <w:p w14:paraId="12D8E1AE" w14:textId="77777777" w:rsidR="005A1737" w:rsidRDefault="005F0CF1">
      <w:pPr>
        <w:pStyle w:val="Heading5"/>
        <w:rPr>
          <w:ins w:id="2831" w:author="CCCCC" w:date="2017-06-19T19:18:00Z"/>
        </w:rPr>
        <w:pPrChange w:id="2832" w:author="CCCCC" w:date="2017-06-19T19:18:00Z">
          <w:pPr>
            <w:spacing w:before="0" w:after="0"/>
          </w:pPr>
        </w:pPrChange>
      </w:pPr>
      <w:ins w:id="2833" w:author="CCCCC" w:date="2017-06-19T19:18:00Z">
        <w:r>
          <w:t>Création d’un groupe de machines virtuelles</w:t>
        </w:r>
      </w:ins>
    </w:p>
    <w:p w14:paraId="255678AD" w14:textId="77777777" w:rsidR="005F0CF1" w:rsidRDefault="005F0CF1" w:rsidP="005F0CF1">
      <w:pPr>
        <w:pStyle w:val="Standard"/>
        <w:rPr>
          <w:ins w:id="2834" w:author="CCCCC" w:date="2017-06-19T19:18:00Z"/>
        </w:rPr>
      </w:pPr>
      <w:ins w:id="2835" w:author="CCCCC" w:date="2017-06-19T19:18:00Z">
        <w:r>
          <w:t>La gestion et l’affichage des informations concernant un VmGroupe étant terminé, il est nécessaire de pouvoir créer des groupes depuis xo-web. Pour ce faire un composant « VmGroup » définissant un formulaire est créé dans le dossier «xo-app/new/vm-group ». Le fichier index situé dans le dossier « new » définit que ce composant sera affiché à l’adresse « new/vm-group ».</w:t>
        </w:r>
      </w:ins>
    </w:p>
    <w:p w14:paraId="4232EDBF" w14:textId="6B00449F" w:rsidR="00502C7A" w:rsidRDefault="005F0CF1">
      <w:pPr>
        <w:rPr>
          <w:ins w:id="2836" w:author="CCCCC" w:date="2017-06-22T21:22:00Z"/>
        </w:rPr>
      </w:pPr>
      <w:ins w:id="2837" w:author="CCCCC" w:date="2017-06-19T19:18:00Z">
        <w:r>
          <w:t xml:space="preserve">Ce formulaire est très simple, il comporte trois champs : un champ de sélection du pool sur lequel </w:t>
        </w:r>
      </w:ins>
      <w:ins w:id="2838" w:author="CCCCC" w:date="2017-06-19T19:19:00Z">
        <w:r>
          <w:t>sera</w:t>
        </w:r>
      </w:ins>
      <w:ins w:id="2839" w:author="CCCCC" w:date="2017-06-19T19:18:00Z">
        <w:r>
          <w:t xml:space="preserve"> installé le VmGroup, ainsi qu’un champ permettant de lui donner un label et un dernier, pour une éventuelle description. Le choix du pool se fait grâce à un composant « selectPool » qui propose une liste de pool, de manière similaire au composant « selectVm ».</w:t>
        </w:r>
      </w:ins>
    </w:p>
    <w:p w14:paraId="11DA9D91" w14:textId="77777777" w:rsidR="00502C7A" w:rsidRDefault="00502C7A">
      <w:pPr>
        <w:rPr>
          <w:ins w:id="2840" w:author="CCCCC" w:date="2017-06-22T21:22:00Z"/>
        </w:rPr>
      </w:pPr>
    </w:p>
    <w:p w14:paraId="1F0D7A0D" w14:textId="2552286E" w:rsidR="00502C7A" w:rsidRDefault="00502C7A">
      <w:pPr>
        <w:rPr>
          <w:ins w:id="2841" w:author="CCCCC" w:date="2017-06-22T21:22:00Z"/>
        </w:rPr>
      </w:pPr>
    </w:p>
    <w:p w14:paraId="72A944A8" w14:textId="785D104A" w:rsidR="00502C7A" w:rsidRDefault="00502C7A">
      <w:pPr>
        <w:rPr>
          <w:ins w:id="2842" w:author="CCCCC" w:date="2017-06-22T21:22:00Z"/>
        </w:rPr>
      </w:pPr>
    </w:p>
    <w:p w14:paraId="514DF01A" w14:textId="7481C120" w:rsidR="00502C7A" w:rsidRDefault="00502C7A">
      <w:pPr>
        <w:rPr>
          <w:ins w:id="2843" w:author="CCCCC" w:date="2017-06-22T21:22:00Z"/>
        </w:rPr>
      </w:pPr>
    </w:p>
    <w:p w14:paraId="167A2817" w14:textId="0372B80E" w:rsidR="00502C7A" w:rsidRDefault="00502C7A">
      <w:pPr>
        <w:rPr>
          <w:ins w:id="2844" w:author="CCCCC" w:date="2017-06-22T21:22:00Z"/>
        </w:rPr>
      </w:pPr>
    </w:p>
    <w:p w14:paraId="512DE6B5" w14:textId="4C191556" w:rsidR="00502C7A" w:rsidRDefault="00502C7A">
      <w:pPr>
        <w:rPr>
          <w:ins w:id="2845" w:author="CCCCC" w:date="2017-06-22T21:22:00Z"/>
        </w:rPr>
      </w:pPr>
    </w:p>
    <w:p w14:paraId="01603BA0" w14:textId="09DC3B18" w:rsidR="005F0CF1" w:rsidDel="00340CED" w:rsidRDefault="005F0CF1" w:rsidP="005F0CF1">
      <w:pPr>
        <w:pStyle w:val="Standard"/>
        <w:rPr>
          <w:ins w:id="2846" w:author="CCCCC" w:date="2017-06-19T19:18:00Z"/>
          <w:del w:id="2847" w:author="Cédric" w:date="2017-06-21T16:47:00Z"/>
        </w:rPr>
      </w:pPr>
      <w:ins w:id="2848" w:author="CCCCC" w:date="2017-06-19T19:18:00Z">
        <w:r>
          <w:lastRenderedPageBreak/>
          <w:t xml:space="preserve"> Lorsque la valeur d’un de ces champs est modifiée, celle-ci est mise à jour dans le state du formulaire « </w:t>
        </w:r>
        <w:r w:rsidR="00783597">
          <w:t>VmGroup ». Quand il est validé,</w:t>
        </w:r>
        <w:r>
          <w:t xml:space="preserve"> un groupe </w:t>
        </w:r>
      </w:ins>
      <w:ins w:id="2849" w:author="CCCCC" w:date="2017-06-19T19:21:00Z">
        <w:r w:rsidR="00783597">
          <w:t xml:space="preserve">est </w:t>
        </w:r>
      </w:ins>
      <w:ins w:id="2850" w:author="CCCCC" w:date="2017-06-19T19:18:00Z">
        <w:r>
          <w:t>créé grâce à la fonction « createVmGroup » qui appelle la fonction de creation d’un VmGroup de xo-server. Après validation du formulaire, l’utilisateur est redirigé vers la liste des groupe</w:t>
        </w:r>
      </w:ins>
      <w:ins w:id="2851" w:author="CCCCC" w:date="2017-06-19T19:21:00Z">
        <w:r w:rsidR="00783597">
          <w:t>s</w:t>
        </w:r>
      </w:ins>
      <w:ins w:id="2852" w:author="CCCCC" w:date="2017-06-19T19:18:00Z">
        <w:r>
          <w:t xml:space="preserve"> de machines virtuelles.</w:t>
        </w:r>
      </w:ins>
    </w:p>
    <w:p w14:paraId="63DC1422" w14:textId="77777777" w:rsidR="005A1737" w:rsidDel="001932F8" w:rsidRDefault="005A1737">
      <w:pPr>
        <w:pStyle w:val="Standard"/>
        <w:rPr>
          <w:ins w:id="2853" w:author="CCCCC" w:date="2017-06-18T02:08:00Z"/>
          <w:del w:id="2854" w:author="Cédric" w:date="2017-06-22T12:59:00Z"/>
        </w:rPr>
        <w:pPrChange w:id="2855" w:author="Cédric" w:date="2017-06-21T16:47:00Z">
          <w:pPr/>
        </w:pPrChange>
      </w:pPr>
    </w:p>
    <w:p w14:paraId="0CFD403C" w14:textId="77777777" w:rsidR="00F86C2B" w:rsidRDefault="0023216D">
      <w:pPr>
        <w:rPr>
          <w:ins w:id="2856" w:author="CCCCC" w:date="2017-06-14T19:04:00Z"/>
          <w:noProof/>
          <w:lang w:eastAsia="fr-FR" w:bidi="ar-SA"/>
          <w:rPrChange w:id="2857" w:author="CCCCC" w:date="2017-06-18T01:36:00Z">
            <w:rPr>
              <w:ins w:id="2858" w:author="CCCCC" w:date="2017-06-14T19:04:00Z"/>
              <w:rFonts w:asciiTheme="majorHAnsi" w:hAnsiTheme="majorHAnsi" w:cs="Mangal"/>
              <w:color w:val="4F81BD" w:themeColor="accent1"/>
              <w:szCs w:val="21"/>
            </w:rPr>
          </w:rPrChange>
        </w:rPr>
      </w:pPr>
      <w:ins w:id="2859" w:author="CCCCC" w:date="2017-06-14T19:04:00Z">
        <w:del w:id="2860" w:author="Cédric" w:date="2017-06-22T12:59:00Z">
          <w:r w:rsidDel="001932F8">
            <w:br w:type="page"/>
          </w:r>
        </w:del>
      </w:ins>
    </w:p>
    <w:p w14:paraId="6A96019B" w14:textId="3BEDE375" w:rsidR="001932F8" w:rsidRDefault="00502C7A">
      <w:pPr>
        <w:spacing w:before="0" w:after="0"/>
        <w:jc w:val="left"/>
        <w:rPr>
          <w:ins w:id="2861" w:author="Cédric" w:date="2017-06-22T13:00:00Z"/>
          <w:rFonts w:asciiTheme="majorHAnsi" w:hAnsiTheme="majorHAnsi" w:cs="Mangal"/>
          <w:b/>
          <w:bCs/>
          <w:color w:val="365F91" w:themeColor="accent1" w:themeShade="BF"/>
          <w:sz w:val="28"/>
          <w:szCs w:val="25"/>
        </w:rPr>
      </w:pPr>
      <w:bookmarkStart w:id="2862" w:name="_Toc485664092"/>
      <w:ins w:id="2863" w:author="Cédric" w:date="2017-06-22T12:59:00Z">
        <w:r>
          <w:rPr>
            <w:noProof/>
          </w:rPr>
          <w:pict w14:anchorId="4EA0FC41">
            <v:shape id="_x0000_s1086" type="#_x0000_t202" style="position:absolute;margin-left:112.35pt;margin-top:116.1pt;width:256.05pt;height:20.35pt;z-index:251726336;mso-position-horizontal-relative:text;mso-position-vertical-relative:text" stroked="f">
              <v:textbox style="mso-next-textbox:#_x0000_s1086;mso-fit-shape-to-text:t" inset="0,0,0,0">
                <w:txbxContent>
                  <w:p w14:paraId="572E09A1" w14:textId="4167934F" w:rsidR="00E54A28" w:rsidRPr="001A087F" w:rsidRDefault="00E54A28">
                    <w:pPr>
                      <w:pStyle w:val="Caption"/>
                      <w:rPr>
                        <w:noProof/>
                      </w:rPr>
                      <w:pPrChange w:id="2864" w:author="Cédric" w:date="2017-06-22T12:59:00Z">
                        <w:pPr>
                          <w:pStyle w:val="Standard"/>
                        </w:pPr>
                      </w:pPrChange>
                    </w:pPr>
                    <w:ins w:id="2865" w:author="Cédric" w:date="2017-06-22T12:59:00Z">
                      <w:r>
                        <w:t xml:space="preserve">Figure </w:t>
                      </w:r>
                      <w:del w:id="2866" w:author="CCCCC" w:date="2017-06-22T21:21:00Z">
                        <w:r w:rsidDel="00706D8B">
                          <w:fldChar w:fldCharType="begin"/>
                        </w:r>
                        <w:r w:rsidDel="00706D8B">
                          <w:delInstrText xml:space="preserve"> SEQ Figure \* ARABIC </w:delInstrText>
                        </w:r>
                      </w:del>
                    </w:ins>
                    <w:del w:id="2867" w:author="CCCCC" w:date="2017-06-22T21:21:00Z">
                      <w:r w:rsidDel="00706D8B">
                        <w:fldChar w:fldCharType="separate"/>
                      </w:r>
                    </w:del>
                    <w:ins w:id="2868" w:author="Cédric" w:date="2017-06-22T16:58:00Z">
                      <w:del w:id="2869" w:author="CCCCC" w:date="2017-06-22T21:21:00Z">
                        <w:r w:rsidDel="00706D8B">
                          <w:rPr>
                            <w:noProof/>
                          </w:rPr>
                          <w:delText>33</w:delText>
                        </w:r>
                      </w:del>
                    </w:ins>
                    <w:ins w:id="2870" w:author="Cédric" w:date="2017-06-22T12:59:00Z">
                      <w:del w:id="2871" w:author="CCCCC" w:date="2017-06-22T21:21:00Z">
                        <w:r w:rsidDel="00706D8B">
                          <w:fldChar w:fldCharType="end"/>
                        </w:r>
                      </w:del>
                    </w:ins>
                    <w:ins w:id="2872" w:author="CCCCC" w:date="2017-06-22T21:21:00Z">
                      <w:r w:rsidR="00706D8B">
                        <w:t>57</w:t>
                      </w:r>
                    </w:ins>
                    <w:ins w:id="2873" w:author="Cédric" w:date="2017-06-22T12:59:00Z">
                      <w:r>
                        <w:t xml:space="preserve"> : Formulaire de création d'un groupe de machines virtuelles</w:t>
                      </w:r>
                    </w:ins>
                  </w:p>
                </w:txbxContent>
              </v:textbox>
              <w10:wrap type="topAndBottom"/>
            </v:shape>
          </w:pict>
        </w:r>
      </w:ins>
      <w:ins w:id="2874" w:author="Cédric" w:date="2017-06-22T14:47:00Z">
        <w:r>
          <w:rPr>
            <w:noProof/>
            <w:lang w:eastAsia="fr-FR" w:bidi="ar-SA"/>
          </w:rPr>
          <w:drawing>
            <wp:anchor distT="0" distB="0" distL="114300" distR="114300" simplePos="0" relativeHeight="251656192" behindDoc="0" locked="0" layoutInCell="1" allowOverlap="1" wp14:anchorId="4E0AF33A" wp14:editId="685A7527">
              <wp:simplePos x="0" y="0"/>
              <wp:positionH relativeFrom="column">
                <wp:posOffset>967464</wp:posOffset>
              </wp:positionH>
              <wp:positionV relativeFrom="paragraph">
                <wp:posOffset>22998</wp:posOffset>
              </wp:positionV>
              <wp:extent cx="4191000" cy="1339215"/>
              <wp:effectExtent l="19050" t="0" r="0" b="0"/>
              <wp:wrapSquare wrapText="bothSides"/>
              <wp:docPr id="79" name="Picture 79" descr="C:\Users\CCCCC\Downloads\formulaire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formulaireAjou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91000" cy="1339215"/>
                      </a:xfrm>
                      <a:prstGeom prst="rect">
                        <a:avLst/>
                      </a:prstGeom>
                      <a:noFill/>
                      <a:ln>
                        <a:noFill/>
                      </a:ln>
                    </pic:spPr>
                  </pic:pic>
                </a:graphicData>
              </a:graphic>
            </wp:anchor>
          </w:drawing>
        </w:r>
      </w:ins>
      <w:ins w:id="2875" w:author="Cédric" w:date="2017-06-22T13:00:00Z">
        <w:r w:rsidR="001932F8">
          <w:br w:type="page"/>
        </w:r>
      </w:ins>
    </w:p>
    <w:p w14:paraId="17C87FE9" w14:textId="7DBE10A0" w:rsidR="005A1737" w:rsidRDefault="0023216D">
      <w:pPr>
        <w:pStyle w:val="Heading1"/>
        <w:rPr>
          <w:ins w:id="2876" w:author="CCCCC" w:date="2017-06-20T22:51:00Z"/>
          <w:rFonts w:eastAsia="Source Han Sans CN Regular"/>
        </w:rPr>
        <w:pPrChange w:id="2877" w:author="CCCCC" w:date="2017-06-14T19:04:00Z">
          <w:pPr>
            <w:pStyle w:val="Heading4"/>
          </w:pPr>
        </w:pPrChange>
      </w:pPr>
      <w:bookmarkStart w:id="2878" w:name="_Toc485912048"/>
      <w:ins w:id="2879" w:author="CCCCC" w:date="2017-06-14T19:04:00Z">
        <w:r>
          <w:rPr>
            <w:rFonts w:eastAsia="Source Han Sans CN Regular"/>
          </w:rPr>
          <w:lastRenderedPageBreak/>
          <w:t>Conclusion</w:t>
        </w:r>
      </w:ins>
      <w:bookmarkEnd w:id="2862"/>
      <w:bookmarkEnd w:id="2878"/>
    </w:p>
    <w:p w14:paraId="01DFD701" w14:textId="77777777" w:rsidR="00E726A3" w:rsidRDefault="00E726A3" w:rsidP="00E726A3">
      <w:pPr>
        <w:rPr>
          <w:ins w:id="2880" w:author="CCCCC" w:date="2017-06-20T23:04:00Z"/>
        </w:rPr>
      </w:pPr>
      <w:ins w:id="2881" w:author="CCCCC" w:date="2017-06-20T22:51:00Z">
        <w:r>
          <w:t xml:space="preserve">Cette période de stage aura été très enrichissante. En effet, durant cette période, </w:t>
        </w:r>
      </w:ins>
      <w:ins w:id="2882" w:author="CCCCC" w:date="2017-06-20T22:53:00Z">
        <w:r>
          <w:t xml:space="preserve">j’ai appris à </w:t>
        </w:r>
      </w:ins>
      <w:ins w:id="2883" w:author="CCCCC" w:date="2017-06-20T22:56:00Z">
        <w:r>
          <w:t xml:space="preserve">manier </w:t>
        </w:r>
      </w:ins>
      <w:ins w:id="2884" w:author="CCCCC" w:date="2017-06-20T22:53:00Z">
        <w:r>
          <w:t>le langage ES6 qui</w:t>
        </w:r>
      </w:ins>
      <w:ins w:id="2885" w:author="CCCCC" w:date="2017-06-20T22:55:00Z">
        <w:r>
          <w:t xml:space="preserve"> aujourd‘hui ne me pose plus aucun problème de compréhension.</w:t>
        </w:r>
      </w:ins>
      <w:ins w:id="2886" w:author="CCCCC" w:date="2017-06-20T22:56:00Z">
        <w:r>
          <w:t xml:space="preserve"> De plus </w:t>
        </w:r>
      </w:ins>
      <w:ins w:id="2887" w:author="CCCCC" w:date="2017-06-20T22:59:00Z">
        <w:r>
          <w:t xml:space="preserve">l’apprentissage de l’utilisation </w:t>
        </w:r>
      </w:ins>
      <w:ins w:id="2888" w:author="CCCCC" w:date="2017-06-20T22:58:00Z">
        <w:r>
          <w:t xml:space="preserve">de la </w:t>
        </w:r>
      </w:ins>
      <w:ins w:id="2889" w:author="CCCCC" w:date="2017-06-20T22:56:00Z">
        <w:r>
          <w:t xml:space="preserve">librairie ReactJS </w:t>
        </w:r>
      </w:ins>
      <w:ins w:id="2890" w:author="CCCCC" w:date="2017-06-20T22:58:00Z">
        <w:r>
          <w:t>est pour</w:t>
        </w:r>
      </w:ins>
      <w:ins w:id="2891" w:author="CCCCC" w:date="2017-06-20T22:59:00Z">
        <w:r>
          <w:t xml:space="preserve"> moi un atout car c’est une technologie très </w:t>
        </w:r>
      </w:ins>
      <w:ins w:id="2892" w:author="CCCCC" w:date="2017-06-20T23:00:00Z">
        <w:r>
          <w:t>répandue dans le monde professionnel, et que j’ai trouvé</w:t>
        </w:r>
      </w:ins>
      <w:ins w:id="2893" w:author="CCCCC" w:date="2017-06-20T23:01:00Z">
        <w:r>
          <w:t>,</w:t>
        </w:r>
      </w:ins>
      <w:ins w:id="2894" w:author="CCCCC" w:date="2017-06-20T23:00:00Z">
        <w:r>
          <w:t xml:space="preserve"> </w:t>
        </w:r>
      </w:ins>
      <w:ins w:id="2895" w:author="CCCCC" w:date="2017-06-20T23:01:00Z">
        <w:r>
          <w:t xml:space="preserve">au final, très </w:t>
        </w:r>
        <w:r w:rsidR="007B007A">
          <w:t xml:space="preserve">intuitive et </w:t>
        </w:r>
      </w:ins>
      <w:ins w:id="2896" w:author="CCCCC" w:date="2017-06-20T23:02:00Z">
        <w:r w:rsidR="007B007A">
          <w:t>qui a l’avantage d’être rapide à prendre en main.</w:t>
        </w:r>
      </w:ins>
    </w:p>
    <w:p w14:paraId="0347EE2D" w14:textId="77777777" w:rsidR="007B007A" w:rsidRDefault="007B007A" w:rsidP="00E726A3">
      <w:pPr>
        <w:rPr>
          <w:ins w:id="2897" w:author="CCCCC" w:date="2017-06-20T22:53:00Z"/>
        </w:rPr>
      </w:pPr>
      <w:ins w:id="2898" w:author="CCCCC" w:date="2017-06-20T23:04:00Z">
        <w:r>
          <w:t>Ce stage m</w:t>
        </w:r>
      </w:ins>
      <w:ins w:id="2899" w:author="CCCCC" w:date="2017-06-20T23:05:00Z">
        <w:r>
          <w:t xml:space="preserve">’a aussi apporté l’occasion d’utiliser git de manière conventionnelle. En effet, j’avais déjà eu l’occasion de </w:t>
        </w:r>
        <w:del w:id="2900" w:author="Cédric" w:date="2017-06-21T17:20:00Z">
          <w:r w:rsidDel="00D05ECD">
            <w:delText>l’utiliser</w:delText>
          </w:r>
        </w:del>
      </w:ins>
      <w:ins w:id="2901" w:author="Cédric" w:date="2017-06-21T17:20:00Z">
        <w:r w:rsidR="00D05ECD">
          <w:t>m’en servir</w:t>
        </w:r>
      </w:ins>
      <w:ins w:id="2902" w:author="CCCCC" w:date="2017-06-20T23:05:00Z">
        <w:r>
          <w:t xml:space="preserve">, dans le but d’avoir </w:t>
        </w:r>
      </w:ins>
      <w:ins w:id="2903" w:author="CCCCC" w:date="2017-06-20T23:06:00Z">
        <w:r>
          <w:t>accès à mes projet</w:t>
        </w:r>
      </w:ins>
      <w:ins w:id="2904" w:author="CCCCC" w:date="2017-06-20T23:07:00Z">
        <w:r>
          <w:t>s</w:t>
        </w:r>
      </w:ins>
      <w:ins w:id="2905" w:author="CCCCC" w:date="2017-06-20T23:06:00Z">
        <w:r>
          <w:t xml:space="preserve"> depuis n’importe quel poste de travail, mais jamais de l</w:t>
        </w:r>
      </w:ins>
      <w:ins w:id="2906" w:author="CCCCC" w:date="2017-06-20T23:07:00Z">
        <w:r>
          <w:t>’utiliser en équipe.</w:t>
        </w:r>
      </w:ins>
    </w:p>
    <w:p w14:paraId="7988D949" w14:textId="77777777" w:rsidR="00E726A3" w:rsidDel="00671206" w:rsidRDefault="00E726A3">
      <w:pPr>
        <w:rPr>
          <w:del w:id="2907" w:author="Cédric" w:date="2017-06-22T15:03:00Z"/>
        </w:rPr>
      </w:pPr>
      <w:ins w:id="2908" w:author="CCCCC" w:date="2017-06-20T22:51:00Z">
        <w:del w:id="2909" w:author="Cédric" w:date="2017-06-21T17:19:00Z">
          <w:r w:rsidDel="00AC7334">
            <w:delText xml:space="preserve"> De plus, la compréhension l’architecture du pattern MVC, utilisé par Symfony, m’a été facilitée grâce au cours de design patterns du premier semestre de L3</w:delText>
          </w:r>
          <w:r w:rsidR="00F55D17" w:rsidDel="00AC7334">
            <w:fldChar w:fldCharType="begin"/>
          </w:r>
          <w:r w:rsidDel="00AC7334">
            <w:delInstrText xml:space="preserve"> XE "L3" </w:delInstrText>
          </w:r>
          <w:r w:rsidR="00F55D17" w:rsidDel="00AC7334">
            <w:fldChar w:fldCharType="end"/>
          </w:r>
          <w:r w:rsidDel="00AC7334">
            <w:rPr>
              <w:rStyle w:val="FootnoteReference"/>
            </w:rPr>
            <w:footnoteReference w:id="19"/>
          </w:r>
          <w:r w:rsidDel="00AC7334">
            <w:delText xml:space="preserve">. J’ai aussi pu approfondir mes connaissances en PHP, acquises lors d’un projet personnel, notamment en découvrant la parti de programmation orientée objet de PHP que je n’avais pas utilisé. </w:delText>
          </w:r>
        </w:del>
        <w:r>
          <w:t xml:space="preserve">En ce qui concerne la langue anglaise, qui constitue la </w:t>
        </w:r>
        <w:del w:id="2914" w:author="Cédric" w:date="2017-06-22T10:04:00Z">
          <w:r w:rsidDel="008533F7">
            <w:delText xml:space="preserve">plupart </w:delText>
          </w:r>
        </w:del>
      </w:ins>
      <w:ins w:id="2915" w:author="Cédric" w:date="2017-06-22T10:04:00Z">
        <w:r w:rsidR="008533F7">
          <w:t xml:space="preserve">totalité </w:t>
        </w:r>
      </w:ins>
      <w:ins w:id="2916" w:author="CCCCC" w:date="2017-06-20T22:51:00Z">
        <w:r>
          <w:t>des documentations</w:t>
        </w:r>
      </w:ins>
      <w:ins w:id="2917" w:author="Cédric" w:date="2017-06-22T10:04:00Z">
        <w:r w:rsidR="008533F7">
          <w:t xml:space="preserve"> que j’ai pu consulter</w:t>
        </w:r>
      </w:ins>
      <w:ins w:id="2918" w:author="CCCCC" w:date="2017-06-20T22:51:00Z">
        <w:r>
          <w:t>, j’ai pu améliorer ma compréhension écrite de celle-ci en en lisant quotidiennement.</w:t>
        </w:r>
      </w:ins>
    </w:p>
    <w:p w14:paraId="1204CB6A" w14:textId="77777777" w:rsidR="00671206" w:rsidRDefault="00671206" w:rsidP="00E726A3">
      <w:pPr>
        <w:rPr>
          <w:ins w:id="2919" w:author="Cédric" w:date="2017-06-22T15:03:00Z"/>
        </w:rPr>
      </w:pPr>
    </w:p>
    <w:p w14:paraId="5CFC641E" w14:textId="048373CB" w:rsidR="00671206" w:rsidRDefault="00671206" w:rsidP="00E726A3">
      <w:pPr>
        <w:rPr>
          <w:ins w:id="2920" w:author="Cédric" w:date="2017-06-22T15:03:00Z"/>
        </w:rPr>
      </w:pPr>
      <w:ins w:id="2921" w:author="Cédric" w:date="2017-06-22T15:03:00Z">
        <w:r>
          <w:t>Concernant</w:t>
        </w:r>
      </w:ins>
      <w:ins w:id="2922" w:author="CCCCC" w:date="2017-06-22T21:02:00Z">
        <w:r w:rsidR="006A2506">
          <w:t xml:space="preserve"> le travail sur </w:t>
        </w:r>
      </w:ins>
      <w:ins w:id="2923" w:author="CCCCC" w:date="2017-06-22T21:03:00Z">
        <w:r w:rsidR="006A2506">
          <w:t xml:space="preserve">le </w:t>
        </w:r>
      </w:ins>
      <w:ins w:id="2924" w:author="CCCCC" w:date="2017-06-22T21:02:00Z">
        <w:r w:rsidR="006A2506">
          <w:t xml:space="preserve">logiciel Xen Orchestra, </w:t>
        </w:r>
      </w:ins>
      <w:ins w:id="2925" w:author="CCCCC" w:date="2017-06-22T21:03:00Z">
        <w:r w:rsidR="006A2506">
          <w:t xml:space="preserve">j’ai trouvé </w:t>
        </w:r>
      </w:ins>
      <w:ins w:id="2926" w:author="CCCCC" w:date="2017-06-22T21:02:00Z">
        <w:r w:rsidR="006A2506">
          <w:t>très formateur</w:t>
        </w:r>
      </w:ins>
      <w:ins w:id="2927" w:author="CCCCC" w:date="2017-06-22T21:03:00Z">
        <w:r w:rsidR="006A2506">
          <w:t xml:space="preserve"> de participer au développement d’un projet de cette envergure</w:t>
        </w:r>
      </w:ins>
      <w:ins w:id="2928" w:author="CCCCC" w:date="2017-06-22T21:04:00Z">
        <w:r w:rsidR="00360EB2">
          <w:t>. En effet</w:t>
        </w:r>
      </w:ins>
      <w:ins w:id="2929" w:author="CCCCC" w:date="2017-06-22T21:06:00Z">
        <w:r w:rsidR="00360EB2">
          <w:t>, l</w:t>
        </w:r>
      </w:ins>
      <w:ins w:id="2930" w:author="CCCCC" w:date="2017-06-22T21:07:00Z">
        <w:r w:rsidR="00360EB2">
          <w:t xml:space="preserve">’exercice </w:t>
        </w:r>
      </w:ins>
      <w:ins w:id="2931" w:author="CCCCC" w:date="2017-06-22T21:06:00Z">
        <w:r w:rsidR="00360EB2">
          <w:t>de compréhension de code</w:t>
        </w:r>
      </w:ins>
      <w:ins w:id="2932" w:author="CCCCC" w:date="2017-06-22T21:15:00Z">
        <w:r w:rsidR="00BB3DAF">
          <w:t>,</w:t>
        </w:r>
      </w:ins>
      <w:ins w:id="2933" w:author="CCCCC" w:date="2017-06-22T21:06:00Z">
        <w:r w:rsidR="00360EB2">
          <w:t xml:space="preserve"> que je n’</w:t>
        </w:r>
        <w:r w:rsidR="00BB3DAF">
          <w:t>avais pas produit</w:t>
        </w:r>
      </w:ins>
      <w:ins w:id="2934" w:author="CCCCC" w:date="2017-06-22T21:15:00Z">
        <w:r w:rsidR="00BB3DAF">
          <w:t>,</w:t>
        </w:r>
      </w:ins>
      <w:ins w:id="2935" w:author="CCCCC" w:date="2017-06-22T21:06:00Z">
        <w:r w:rsidR="00360EB2">
          <w:t xml:space="preserve"> ne m’était pas familier</w:t>
        </w:r>
      </w:ins>
      <w:ins w:id="2936" w:author="CCCCC" w:date="2017-06-22T21:08:00Z">
        <w:r w:rsidR="00360EB2">
          <w:t xml:space="preserve">. De plus </w:t>
        </w:r>
      </w:ins>
      <w:ins w:id="2937" w:author="CCCCC" w:date="2017-06-22T21:12:00Z">
        <w:r w:rsidR="00360EB2">
          <w:t xml:space="preserve">n’ayant encore jamais eu l’occasion de développer un serveur, </w:t>
        </w:r>
      </w:ins>
      <w:ins w:id="2938" w:author="CCCCC" w:date="2017-06-22T21:08:00Z">
        <w:r w:rsidR="00360EB2">
          <w:t>les notions de client et serveur</w:t>
        </w:r>
      </w:ins>
      <w:ins w:id="2939" w:author="CCCCC" w:date="2017-06-22T21:09:00Z">
        <w:r w:rsidR="00360EB2">
          <w:t xml:space="preserve"> étai</w:t>
        </w:r>
      </w:ins>
      <w:ins w:id="2940" w:author="CCCCC" w:date="2017-06-22T21:13:00Z">
        <w:r w:rsidR="00360EB2">
          <w:t>en</w:t>
        </w:r>
      </w:ins>
      <w:ins w:id="2941" w:author="CCCCC" w:date="2017-06-22T21:09:00Z">
        <w:r w:rsidR="00360EB2">
          <w:t>t encore un peu abstraite</w:t>
        </w:r>
      </w:ins>
      <w:ins w:id="2942" w:author="CCCCC" w:date="2017-06-22T21:13:00Z">
        <w:r w:rsidR="00360EB2">
          <w:t xml:space="preserve"> </w:t>
        </w:r>
      </w:ins>
      <w:ins w:id="2943" w:author="CCCCC" w:date="2017-06-22T21:14:00Z">
        <w:r w:rsidR="00360EB2">
          <w:t>au début de ce stage</w:t>
        </w:r>
        <w:r w:rsidR="00360EB2">
          <w:t xml:space="preserve"> </w:t>
        </w:r>
      </w:ins>
      <w:ins w:id="2944" w:author="CCCCC" w:date="2017-06-22T21:13:00Z">
        <w:r w:rsidR="00360EB2">
          <w:t>c</w:t>
        </w:r>
        <w:r w:rsidR="00360EB2">
          <w:t xml:space="preserve">ar </w:t>
        </w:r>
      </w:ins>
      <w:ins w:id="2945" w:author="CCCCC" w:date="2017-06-22T21:14:00Z">
        <w:r w:rsidR="00360EB2">
          <w:t xml:space="preserve">elles étaient, pour moi, </w:t>
        </w:r>
      </w:ins>
      <w:ins w:id="2946" w:author="CCCCC" w:date="2017-06-22T21:13:00Z">
        <w:r w:rsidR="00360EB2">
          <w:t>uniquement théorique</w:t>
        </w:r>
      </w:ins>
      <w:ins w:id="2947" w:author="CCCCC" w:date="2017-06-22T21:14:00Z">
        <w:r w:rsidR="00360EB2">
          <w:t>.</w:t>
        </w:r>
      </w:ins>
    </w:p>
    <w:p w14:paraId="5999BF18" w14:textId="77777777" w:rsidR="00E726A3" w:rsidDel="006278FA" w:rsidRDefault="00E726A3" w:rsidP="00E726A3">
      <w:pPr>
        <w:rPr>
          <w:ins w:id="2948" w:author="CCCCC" w:date="2017-06-20T22:51:00Z"/>
          <w:del w:id="2949" w:author="Cédric" w:date="2017-06-22T15:03:00Z"/>
        </w:rPr>
      </w:pPr>
      <w:ins w:id="2950" w:author="CCCCC" w:date="2017-06-20T22:51:00Z">
        <w:del w:id="2951" w:author="Cédric" w:date="2017-06-22T15:03:00Z">
          <w:r w:rsidDel="006278FA">
            <w:delText xml:space="preserve">Cette expérience est, pour moi, un atout, car, je désire continuer mes études, puis ma vie professionnelle dans le domaine du web. De plus, la prise en main de </w:delText>
          </w:r>
        </w:del>
        <w:del w:id="2952" w:author="Cédric" w:date="2017-06-22T15:02:00Z">
          <w:r w:rsidDel="006278FA">
            <w:delText xml:space="preserve">Symfony </w:delText>
          </w:r>
        </w:del>
        <w:del w:id="2953" w:author="Cédric" w:date="2017-06-22T15:03:00Z">
          <w:r w:rsidDel="006278FA">
            <w:delText>et de ses bundles est aussi un avantage considérable. En effet, j’ai pu observer, durant ma recherche de stage, que cet outil est utilisé par la plupart des entreprises effectuant du développement de sites internet.</w:delText>
          </w:r>
        </w:del>
      </w:ins>
    </w:p>
    <w:p w14:paraId="7A44E0A5" w14:textId="77777777" w:rsidR="004710E9" w:rsidRDefault="004710E9">
      <w:pPr>
        <w:rPr>
          <w:ins w:id="2954" w:author="Cédric" w:date="2017-06-22T10:41:00Z"/>
        </w:rPr>
        <w:sectPr w:rsidR="004710E9" w:rsidSect="008B4E5E">
          <w:footerReference w:type="default" r:id="rId71"/>
          <w:headerReference w:type="first" r:id="rId72"/>
          <w:footerReference w:type="first" r:id="rId73"/>
          <w:pgSz w:w="11906" w:h="16838"/>
          <w:pgMar w:top="1134" w:right="1134" w:bottom="1134" w:left="1134" w:header="720" w:footer="720" w:gutter="0"/>
          <w:pgNumType w:start="1"/>
          <w:cols w:space="720"/>
          <w:titlePg/>
          <w:docGrid w:linePitch="326"/>
        </w:sectPr>
      </w:pPr>
    </w:p>
    <w:p w14:paraId="3F6B0D7B" w14:textId="77777777" w:rsidR="00E726A3" w:rsidDel="00AC7334" w:rsidRDefault="00E726A3" w:rsidP="00E726A3">
      <w:pPr>
        <w:rPr>
          <w:ins w:id="2965" w:author="CCCCC" w:date="2017-06-20T22:51:00Z"/>
          <w:del w:id="2966" w:author="Cédric" w:date="2017-06-21T17:20:00Z"/>
        </w:rPr>
      </w:pPr>
      <w:ins w:id="2967" w:author="CCCCC" w:date="2017-06-20T22:51:00Z">
        <w:del w:id="2968" w:author="Cédric" w:date="2017-06-21T17:20:00Z">
          <w:r w:rsidDel="00AC7334">
            <w:lastRenderedPageBreak/>
            <w:delText>Je reste tout de même frustré de ne pas pouvoir mener ce projet à terme même si je suis conscient qu’un projet de cette envergure, pour un novice, nécessite plus de temps que je n’en ai eu à ma disposition.</w:delText>
          </w:r>
        </w:del>
      </w:ins>
    </w:p>
    <w:p w14:paraId="08F1051F" w14:textId="77777777" w:rsidR="005A1737" w:rsidDel="004710E9" w:rsidRDefault="005A1737">
      <w:pPr>
        <w:rPr>
          <w:ins w:id="2969" w:author="CCCCC" w:date="2017-06-13T23:50:00Z"/>
          <w:del w:id="2970" w:author="Cédric" w:date="2017-06-22T10:41:00Z"/>
        </w:rPr>
        <w:pPrChange w:id="2971" w:author="CCCCC" w:date="2017-06-20T22:51:00Z">
          <w:pPr>
            <w:pStyle w:val="Heading4"/>
          </w:pPr>
        </w:pPrChange>
      </w:pPr>
    </w:p>
    <w:p w14:paraId="215E3D25" w14:textId="77777777" w:rsidR="00321DC5" w:rsidRPr="00D0376B" w:rsidDel="0017015E" w:rsidRDefault="00321DC5" w:rsidP="00672DF6">
      <w:pPr>
        <w:rPr>
          <w:del w:id="2972" w:author="CCCCC" w:date="2017-06-08T21:48:00Z"/>
          <w:rStyle w:val="Heading2Char"/>
        </w:rPr>
      </w:pPr>
      <w:del w:id="2973" w:author="Cédric" w:date="2017-06-22T10:41:00Z">
        <w:r w:rsidDel="002B610E">
          <w:rPr>
            <w:rStyle w:val="Heading2Char"/>
          </w:rPr>
          <w:br w:type="page"/>
        </w:r>
      </w:del>
    </w:p>
    <w:p w14:paraId="375C87D6" w14:textId="77777777" w:rsidR="003E4B51" w:rsidRPr="00D0376B" w:rsidDel="0017015E" w:rsidRDefault="005052AC">
      <w:pPr>
        <w:pStyle w:val="Standard"/>
        <w:rPr>
          <w:del w:id="2974" w:author="CCCCC" w:date="2017-06-08T21:48:00Z"/>
        </w:rPr>
      </w:pPr>
      <w:del w:id="2975" w:author="CCCCC" w:date="2017-06-08T21:48:00Z">
        <w:r w:rsidRPr="00D0376B" w:rsidDel="0017015E">
          <w:rPr>
            <w:rStyle w:val="Heading2Char"/>
          </w:rPr>
          <w:delText>Réalisation et tests</w:delText>
        </w:r>
      </w:del>
    </w:p>
    <w:p w14:paraId="73D3FCF3" w14:textId="77777777" w:rsidR="003E4B51" w:rsidRPr="00D0376B" w:rsidDel="0017015E" w:rsidRDefault="005052AC">
      <w:pPr>
        <w:pStyle w:val="Standard"/>
        <w:rPr>
          <w:del w:id="2976" w:author="CCCCC" w:date="2017-06-08T21:48:00Z"/>
        </w:rPr>
      </w:pPr>
      <w:del w:id="2977" w:author="CCCCC" w:date="2017-06-08T21:48:00Z">
        <w:r w:rsidRPr="00D0376B" w:rsidDel="0017015E">
          <w:tab/>
          <w:delText>- mise en place redux</w:delText>
        </w:r>
      </w:del>
    </w:p>
    <w:p w14:paraId="269BD8CF" w14:textId="77777777" w:rsidR="00332442" w:rsidRPr="00D0376B" w:rsidDel="0017015E" w:rsidRDefault="005052AC">
      <w:pPr>
        <w:pStyle w:val="Standard"/>
        <w:rPr>
          <w:del w:id="2978" w:author="CCCCC" w:date="2017-06-08T21:48:00Z"/>
          <w:rPrChange w:id="2979" w:author="CCCCC" w:date="2017-06-12T23:23:00Z">
            <w:rPr>
              <w:del w:id="2980" w:author="CCCCC" w:date="2017-06-08T21:48:00Z"/>
              <w:lang w:val="en-US"/>
            </w:rPr>
          </w:rPrChange>
        </w:rPr>
      </w:pPr>
      <w:del w:id="2981" w:author="CCCCC" w:date="2017-06-08T21:48:00Z">
        <w:r w:rsidRPr="00D0376B" w:rsidDel="0017015E">
          <w:tab/>
        </w:r>
        <w:r w:rsidR="00F55D17" w:rsidRPr="00F55D17">
          <w:rPr>
            <w:rPrChange w:id="2982"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14:paraId="43D951A5" w14:textId="77777777" w:rsidR="00332442" w:rsidRPr="00D0376B" w:rsidDel="0017015E" w:rsidRDefault="00F55D17" w:rsidP="00672DF6">
      <w:pPr>
        <w:rPr>
          <w:del w:id="2983" w:author="CCCCC" w:date="2017-06-08T21:48:00Z"/>
          <w:rFonts w:ascii="Liberation Serif" w:hAnsi="Liberation Serif"/>
          <w:rPrChange w:id="2984" w:author="CCCCC" w:date="2017-06-12T23:23:00Z">
            <w:rPr>
              <w:del w:id="2985" w:author="CCCCC" w:date="2017-06-08T21:48:00Z"/>
              <w:rFonts w:ascii="Liberation Serif" w:hAnsi="Liberation Serif"/>
              <w:lang w:val="en-US"/>
            </w:rPr>
          </w:rPrChange>
        </w:rPr>
      </w:pPr>
      <w:del w:id="2986" w:author="CCCCC" w:date="2017-06-08T21:48:00Z">
        <w:r w:rsidRPr="00F55D17">
          <w:rPr>
            <w:rPrChange w:id="2987" w:author="CCCCC" w:date="2017-06-12T23:23:00Z">
              <w:rPr>
                <w:rFonts w:asciiTheme="majorHAnsi" w:eastAsiaTheme="majorEastAsia" w:hAnsiTheme="majorHAnsi" w:cs="Mangal"/>
                <w:b/>
                <w:bCs/>
                <w:color w:val="4F81BD" w:themeColor="accent1"/>
                <w:sz w:val="26"/>
                <w:szCs w:val="23"/>
                <w:lang w:val="en-US"/>
              </w:rPr>
            </w:rPrChange>
          </w:rPr>
          <w:br w:type="page"/>
        </w:r>
      </w:del>
    </w:p>
    <w:p w14:paraId="031DF59F" w14:textId="77777777" w:rsidR="005A1737" w:rsidRDefault="00F55D17">
      <w:pPr>
        <w:pStyle w:val="Heading1"/>
        <w:rPr>
          <w:rPrChange w:id="2988" w:author="CCCCC" w:date="2017-06-13T18:16:00Z">
            <w:rPr>
              <w:lang w:val="en-US"/>
            </w:rPr>
          </w:rPrChange>
        </w:rPr>
        <w:pPrChange w:id="2989" w:author="CCCCC" w:date="2017-06-11T20:49:00Z">
          <w:pPr>
            <w:pStyle w:val="Heading2"/>
          </w:pPr>
        </w:pPrChange>
      </w:pPr>
      <w:del w:id="2990" w:author="CCCCC" w:date="2017-06-11T20:49:00Z">
        <w:r w:rsidRPr="00F55D17">
          <w:rPr>
            <w:rPrChange w:id="2991" w:author="CCCCC" w:date="2017-06-12T23:23:00Z">
              <w:rPr>
                <w:b w:val="0"/>
                <w:bCs w:val="0"/>
                <w:lang w:val="en-US"/>
              </w:rPr>
            </w:rPrChange>
          </w:rPr>
          <w:delText>Liens</w:delText>
        </w:r>
      </w:del>
      <w:bookmarkStart w:id="2992" w:name="_Toc485664093"/>
      <w:bookmarkStart w:id="2993" w:name="_Toc485891639"/>
      <w:bookmarkStart w:id="2994" w:name="_Toc485912049"/>
      <w:ins w:id="2995" w:author="CCCCC" w:date="2017-06-11T20:49:00Z">
        <w:r w:rsidRPr="00F55D17">
          <w:rPr>
            <w:rPrChange w:id="2996" w:author="CCCCC" w:date="2017-06-12T23:23:00Z">
              <w:rPr>
                <w:b w:val="0"/>
                <w:bCs w:val="0"/>
                <w:lang w:val="en-US"/>
              </w:rPr>
            </w:rPrChange>
          </w:rPr>
          <w:t>Bibliographie</w:t>
        </w:r>
      </w:ins>
      <w:bookmarkEnd w:id="2992"/>
      <w:bookmarkEnd w:id="2993"/>
      <w:bookmarkEnd w:id="2994"/>
    </w:p>
    <w:p w14:paraId="2F647D99" w14:textId="77777777" w:rsidR="003339AB" w:rsidRPr="00EB4017" w:rsidRDefault="003339AB" w:rsidP="003339AB">
      <w:pPr>
        <w:pStyle w:val="ListParagraph"/>
        <w:numPr>
          <w:ilvl w:val="0"/>
          <w:numId w:val="23"/>
        </w:numPr>
        <w:rPr>
          <w:ins w:id="2997" w:author="Cédric" w:date="2017-06-22T14:56:00Z"/>
          <w:lang w:val="en-US"/>
        </w:rPr>
      </w:pPr>
      <w:ins w:id="2998" w:author="Cédric" w:date="2017-06-22T14:56:00Z">
        <w:r w:rsidRPr="00EB4017">
          <w:rPr>
            <w:lang w:val="en-US"/>
          </w:rPr>
          <w:t xml:space="preserve">Xen Orchestra : </w:t>
        </w:r>
        <w:r w:rsidRPr="00C05BCD">
          <w:fldChar w:fldCharType="begin"/>
        </w:r>
        <w:r w:rsidRPr="00EB4017">
          <w:rPr>
            <w:lang w:val="en-US"/>
          </w:rPr>
          <w:instrText xml:space="preserve"> HYPERLINK "https://xen-orchestra.com" </w:instrText>
        </w:r>
        <w:r w:rsidRPr="00C05BCD">
          <w:fldChar w:fldCharType="separate"/>
        </w:r>
        <w:r w:rsidRPr="00EB4017">
          <w:rPr>
            <w:rStyle w:val="Hyperlink"/>
            <w:rFonts w:cs="Times New Roman"/>
            <w:szCs w:val="24"/>
            <w:lang w:val="en-US"/>
          </w:rPr>
          <w:t>https://xen-orchestra.com</w:t>
        </w:r>
        <w:r w:rsidRPr="00C05BCD">
          <w:fldChar w:fldCharType="end"/>
        </w:r>
      </w:ins>
    </w:p>
    <w:p w14:paraId="3D333033" w14:textId="77777777" w:rsidR="003339AB" w:rsidRPr="003339AB" w:rsidRDefault="003339AB">
      <w:pPr>
        <w:pStyle w:val="ListParagraph"/>
        <w:numPr>
          <w:ilvl w:val="0"/>
          <w:numId w:val="23"/>
        </w:numPr>
        <w:rPr>
          <w:ins w:id="2999" w:author="Cédric" w:date="2017-06-22T14:56:00Z"/>
          <w:rFonts w:cs="Times New Roman"/>
          <w:rPrChange w:id="3000" w:author="Cédric" w:date="2017-06-22T14:56:00Z">
            <w:rPr>
              <w:ins w:id="3001" w:author="Cédric" w:date="2017-06-22T14:56:00Z"/>
              <w:rFonts w:cs="Times New Roman"/>
              <w:lang w:val="en-US"/>
            </w:rPr>
          </w:rPrChange>
        </w:rPr>
        <w:pPrChange w:id="3002" w:author="Cédric" w:date="2017-06-22T10:37:00Z">
          <w:pPr>
            <w:pStyle w:val="ListParagraph"/>
          </w:pPr>
        </w:pPrChange>
      </w:pPr>
      <w:ins w:id="3003" w:author="Cédric" w:date="2017-06-22T14:56:00Z">
        <w:r w:rsidRPr="00EB4017">
          <w:rPr>
            <w:rFonts w:cs="Times New Roman"/>
            <w:szCs w:val="24"/>
          </w:rPr>
          <w:t xml:space="preserve">Dépot </w:t>
        </w:r>
        <w:r w:rsidRPr="00C05BCD">
          <w:rPr>
            <w:szCs w:val="24"/>
          </w:rPr>
          <w:t xml:space="preserve">git de Vates : </w:t>
        </w:r>
        <w:r w:rsidRPr="00C05BCD">
          <w:rPr>
            <w:szCs w:val="24"/>
          </w:rPr>
          <w:fldChar w:fldCharType="begin"/>
        </w:r>
        <w:r w:rsidRPr="00C05BCD">
          <w:rPr>
            <w:szCs w:val="24"/>
          </w:rPr>
          <w:instrText xml:space="preserve"> HYPERLINK "https://github.com/vatesfr" </w:instrText>
        </w:r>
        <w:r w:rsidRPr="00C05BCD">
          <w:rPr>
            <w:szCs w:val="24"/>
          </w:rPr>
          <w:fldChar w:fldCharType="separate"/>
        </w:r>
        <w:r w:rsidRPr="00C05BCD">
          <w:rPr>
            <w:rStyle w:val="Hyperlink"/>
            <w:rFonts w:cs="Times New Roman"/>
            <w:szCs w:val="24"/>
          </w:rPr>
          <w:t>https://github.com/vatesfr</w:t>
        </w:r>
        <w:r w:rsidRPr="00C05BCD">
          <w:rPr>
            <w:szCs w:val="24"/>
          </w:rPr>
          <w:fldChar w:fldCharType="end"/>
        </w:r>
      </w:ins>
    </w:p>
    <w:p w14:paraId="6FCCE84B" w14:textId="77777777" w:rsidR="00D22796" w:rsidRPr="00C05BCD" w:rsidRDefault="00F55D17">
      <w:pPr>
        <w:pStyle w:val="ListParagraph"/>
        <w:numPr>
          <w:ilvl w:val="0"/>
          <w:numId w:val="23"/>
        </w:numPr>
        <w:rPr>
          <w:rFonts w:cs="Times New Roman"/>
          <w:lang w:val="en-US"/>
          <w:rPrChange w:id="3004" w:author="Cédric" w:date="2017-06-22T10:37:00Z">
            <w:rPr>
              <w:lang w:val="en-US"/>
            </w:rPr>
          </w:rPrChange>
        </w:rPr>
        <w:pPrChange w:id="3005" w:author="Cédric" w:date="2017-06-22T10:37:00Z">
          <w:pPr>
            <w:pStyle w:val="ListParagraph"/>
          </w:pPr>
        </w:pPrChange>
      </w:pPr>
      <w:del w:id="3006" w:author="Cédric" w:date="2017-06-22T10:05:00Z">
        <w:r w:rsidRPr="00C05BCD" w:rsidDel="008533F7">
          <w:rPr>
            <w:rFonts w:cs="Times New Roman"/>
            <w:lang w:val="en-US"/>
            <w:rPrChange w:id="3007" w:author="Cédric" w:date="2017-06-22T10:37:00Z">
              <w:rPr>
                <w:rFonts w:asciiTheme="majorHAnsi" w:eastAsiaTheme="majorEastAsia" w:hAnsiTheme="majorHAnsi"/>
                <w:b/>
                <w:bCs/>
                <w:color w:val="4F81BD" w:themeColor="accent1"/>
                <w:sz w:val="26"/>
                <w:szCs w:val="23"/>
                <w:lang w:val="en-US"/>
              </w:rPr>
            </w:rPrChange>
          </w:rPr>
          <w:delText>b</w:delText>
        </w:r>
      </w:del>
      <w:del w:id="3008" w:author="Cédric" w:date="2017-06-22T10:10:00Z">
        <w:r w:rsidRPr="00C05BCD" w:rsidDel="00027CEE">
          <w:rPr>
            <w:rFonts w:cs="Times New Roman"/>
            <w:lang w:val="en-US"/>
            <w:rPrChange w:id="3009" w:author="Cédric" w:date="2017-06-22T10:37:00Z">
              <w:rPr>
                <w:rFonts w:asciiTheme="majorHAnsi" w:eastAsiaTheme="majorEastAsia" w:hAnsiTheme="majorHAnsi"/>
                <w:b/>
                <w:bCs/>
                <w:color w:val="4F81BD" w:themeColor="accent1"/>
                <w:sz w:val="26"/>
                <w:szCs w:val="23"/>
                <w:lang w:val="en-US"/>
              </w:rPr>
            </w:rPrChange>
          </w:rPr>
          <w:delText>abel</w:delText>
        </w:r>
      </w:del>
      <w:ins w:id="3010" w:author="Cédric" w:date="2017-06-22T10:10:00Z">
        <w:r w:rsidR="00027CEE" w:rsidRPr="00C05BCD">
          <w:rPr>
            <w:rFonts w:cs="Times New Roman"/>
            <w:lang w:val="en-US"/>
            <w:rPrChange w:id="3011" w:author="Cédric" w:date="2017-06-22T10:37:00Z">
              <w:rPr>
                <w:lang w:val="en-US"/>
              </w:rPr>
            </w:rPrChange>
          </w:rPr>
          <w:t>Babel:</w:t>
        </w:r>
        <w:r w:rsidR="00D22796" w:rsidRPr="00C05BCD">
          <w:rPr>
            <w:rFonts w:cs="Times New Roman"/>
            <w:lang w:val="en-US"/>
            <w:rPrChange w:id="3012" w:author="Cédric" w:date="2017-06-22T10:37:00Z">
              <w:rPr>
                <w:lang w:val="en-US"/>
              </w:rPr>
            </w:rPrChange>
          </w:rPr>
          <w:t xml:space="preserve"> </w:t>
        </w:r>
      </w:ins>
      <w:ins w:id="3013" w:author="Cédric" w:date="2017-06-22T10:35:00Z">
        <w:r w:rsidR="00C05BCD" w:rsidRPr="00C05BCD">
          <w:rPr>
            <w:rFonts w:cs="Times New Roman"/>
            <w:lang w:val="en-US"/>
            <w:rPrChange w:id="3014" w:author="Cédric" w:date="2017-06-22T10:37:00Z">
              <w:rPr>
                <w:lang w:val="en-US"/>
              </w:rPr>
            </w:rPrChange>
          </w:rPr>
          <w:fldChar w:fldCharType="begin"/>
        </w:r>
        <w:r w:rsidR="00C05BCD" w:rsidRPr="00C05BCD">
          <w:rPr>
            <w:rFonts w:cs="Times New Roman"/>
            <w:lang w:val="en-US"/>
            <w:rPrChange w:id="3015" w:author="Cédric" w:date="2017-06-22T10:37:00Z">
              <w:rPr>
                <w:lang w:val="en-US"/>
              </w:rPr>
            </w:rPrChange>
          </w:rPr>
          <w:instrText xml:space="preserve"> HYPERLINK "https://babeljs.io" </w:instrText>
        </w:r>
        <w:r w:rsidR="00C05BCD" w:rsidRPr="00C05BCD">
          <w:rPr>
            <w:rFonts w:cs="Times New Roman"/>
            <w:lang w:val="en-US"/>
            <w:rPrChange w:id="3016" w:author="Cédric" w:date="2017-06-22T10:37:00Z">
              <w:rPr>
                <w:lang w:val="en-US"/>
              </w:rPr>
            </w:rPrChange>
          </w:rPr>
          <w:fldChar w:fldCharType="separate"/>
        </w:r>
        <w:r w:rsidR="00D22796" w:rsidRPr="00C05BCD">
          <w:rPr>
            <w:rStyle w:val="Hyperlink"/>
            <w:rFonts w:cs="Times New Roman"/>
            <w:szCs w:val="24"/>
            <w:lang w:val="en-US"/>
            <w:rPrChange w:id="3017" w:author="Cédric" w:date="2017-06-22T10:37:00Z">
              <w:rPr>
                <w:rStyle w:val="Hyperlink"/>
                <w:lang w:val="en-US"/>
              </w:rPr>
            </w:rPrChange>
          </w:rPr>
          <w:t>https://babeljs.io</w:t>
        </w:r>
        <w:r w:rsidR="00C05BCD" w:rsidRPr="00C05BCD">
          <w:rPr>
            <w:rFonts w:cs="Times New Roman"/>
            <w:lang w:val="en-US"/>
            <w:rPrChange w:id="3018" w:author="Cédric" w:date="2017-06-22T10:37:00Z">
              <w:rPr>
                <w:lang w:val="en-US"/>
              </w:rPr>
            </w:rPrChange>
          </w:rPr>
          <w:fldChar w:fldCharType="end"/>
        </w:r>
      </w:ins>
    </w:p>
    <w:p w14:paraId="22F8884C" w14:textId="77777777" w:rsidR="00332442" w:rsidRPr="00C05BCD" w:rsidRDefault="00F55D17">
      <w:pPr>
        <w:pStyle w:val="ListParagraph"/>
        <w:numPr>
          <w:ilvl w:val="0"/>
          <w:numId w:val="23"/>
        </w:numPr>
        <w:rPr>
          <w:rFonts w:cs="Times New Roman"/>
          <w:lang w:val="en-US"/>
          <w:rPrChange w:id="3019" w:author="Cédric" w:date="2017-06-22T10:37:00Z">
            <w:rPr>
              <w:lang w:val="en-US"/>
            </w:rPr>
          </w:rPrChange>
        </w:rPr>
        <w:pPrChange w:id="3020" w:author="Cédric" w:date="2017-06-22T10:37:00Z">
          <w:pPr>
            <w:pStyle w:val="ListParagraph"/>
          </w:pPr>
        </w:pPrChange>
      </w:pPr>
      <w:del w:id="3021" w:author="Cédric" w:date="2017-06-22T10:05:00Z">
        <w:r w:rsidRPr="00C05BCD" w:rsidDel="008533F7">
          <w:rPr>
            <w:rFonts w:cs="Times New Roman"/>
            <w:lang w:val="en-US"/>
            <w:rPrChange w:id="3022" w:author="Cédric" w:date="2017-06-22T10:37:00Z">
              <w:rPr>
                <w:rFonts w:asciiTheme="majorHAnsi" w:eastAsiaTheme="majorEastAsia" w:hAnsiTheme="majorHAnsi"/>
                <w:b/>
                <w:bCs/>
                <w:color w:val="4F81BD" w:themeColor="accent1"/>
                <w:sz w:val="26"/>
                <w:szCs w:val="23"/>
                <w:lang w:val="en-US"/>
              </w:rPr>
            </w:rPrChange>
          </w:rPr>
          <w:delText>n</w:delText>
        </w:r>
      </w:del>
      <w:del w:id="3023" w:author="Cédric" w:date="2017-06-22T10:10:00Z">
        <w:r w:rsidRPr="00C05BCD" w:rsidDel="00027CEE">
          <w:rPr>
            <w:rFonts w:cs="Times New Roman"/>
            <w:lang w:val="en-US"/>
            <w:rPrChange w:id="3024" w:author="Cédric" w:date="2017-06-22T10:37:00Z">
              <w:rPr>
                <w:rFonts w:asciiTheme="majorHAnsi" w:eastAsiaTheme="majorEastAsia" w:hAnsiTheme="majorHAnsi"/>
                <w:b/>
                <w:bCs/>
                <w:color w:val="4F81BD" w:themeColor="accent1"/>
                <w:sz w:val="26"/>
                <w:szCs w:val="23"/>
                <w:lang w:val="en-US"/>
              </w:rPr>
            </w:rPrChange>
          </w:rPr>
          <w:delText>ode</w:delText>
        </w:r>
      </w:del>
      <w:ins w:id="3025" w:author="Cédric" w:date="2017-06-22T10:10:00Z">
        <w:r w:rsidR="00027CEE" w:rsidRPr="00C05BCD">
          <w:rPr>
            <w:rFonts w:cs="Times New Roman"/>
            <w:lang w:val="en-US"/>
            <w:rPrChange w:id="3026" w:author="Cédric" w:date="2017-06-22T10:37:00Z">
              <w:rPr>
                <w:lang w:val="en-US"/>
              </w:rPr>
            </w:rPrChange>
          </w:rPr>
          <w:t xml:space="preserve">Node: </w:t>
        </w:r>
      </w:ins>
      <w:ins w:id="3027" w:author="Cédric" w:date="2017-06-22T10:35:00Z">
        <w:r w:rsidR="00C05BCD" w:rsidRPr="00C05BCD">
          <w:rPr>
            <w:rFonts w:cs="Times New Roman"/>
            <w:color w:val="006621"/>
            <w:shd w:val="clear" w:color="auto" w:fill="FFFFFF"/>
            <w:lang w:val="en-US"/>
            <w:rPrChange w:id="3028" w:author="Cédric" w:date="2017-06-22T10:37:00Z">
              <w:rPr>
                <w:rFonts w:ascii="Arial" w:hAnsi="Arial" w:cs="Arial"/>
                <w:color w:val="006621"/>
                <w:sz w:val="23"/>
                <w:szCs w:val="23"/>
                <w:shd w:val="clear" w:color="auto" w:fill="FFFFFF"/>
                <w:lang w:val="en-US"/>
              </w:rPr>
            </w:rPrChange>
          </w:rPr>
          <w:fldChar w:fldCharType="begin"/>
        </w:r>
        <w:r w:rsidR="00C05BCD" w:rsidRPr="00C05BCD">
          <w:rPr>
            <w:rFonts w:cs="Times New Roman"/>
            <w:color w:val="006621"/>
            <w:shd w:val="clear" w:color="auto" w:fill="FFFFFF"/>
            <w:lang w:val="en-US"/>
            <w:rPrChange w:id="3029" w:author="Cédric" w:date="2017-06-22T10:37:00Z">
              <w:rPr>
                <w:rFonts w:ascii="Arial" w:hAnsi="Arial" w:cs="Arial"/>
                <w:color w:val="006621"/>
                <w:sz w:val="23"/>
                <w:szCs w:val="23"/>
                <w:shd w:val="clear" w:color="auto" w:fill="FFFFFF"/>
                <w:lang w:val="en-US"/>
              </w:rPr>
            </w:rPrChange>
          </w:rPr>
          <w:instrText xml:space="preserve"> HYPERLINK "https://nodejs.org/" </w:instrText>
        </w:r>
        <w:r w:rsidR="00C05BCD" w:rsidRPr="00C05BCD">
          <w:rPr>
            <w:rFonts w:cs="Times New Roman"/>
            <w:color w:val="006621"/>
            <w:shd w:val="clear" w:color="auto" w:fill="FFFFFF"/>
            <w:lang w:val="en-US"/>
            <w:rPrChange w:id="3030" w:author="Cédric" w:date="2017-06-22T10:37:00Z">
              <w:rPr>
                <w:rFonts w:ascii="Arial" w:hAnsi="Arial" w:cs="Arial"/>
                <w:color w:val="006621"/>
                <w:sz w:val="23"/>
                <w:szCs w:val="23"/>
                <w:shd w:val="clear" w:color="auto" w:fill="FFFFFF"/>
                <w:lang w:val="en-US"/>
              </w:rPr>
            </w:rPrChange>
          </w:rPr>
          <w:fldChar w:fldCharType="separate"/>
        </w:r>
        <w:r w:rsidR="00027CEE" w:rsidRPr="00C05BCD">
          <w:rPr>
            <w:rStyle w:val="Hyperlink"/>
            <w:rFonts w:cs="Times New Roman"/>
            <w:szCs w:val="24"/>
            <w:lang w:val="en-US"/>
            <w:rPrChange w:id="3031" w:author="Cédric" w:date="2017-06-22T10:37:00Z">
              <w:rPr>
                <w:rFonts w:ascii="Arial" w:hAnsi="Arial" w:cs="Arial"/>
                <w:color w:val="006621"/>
                <w:sz w:val="23"/>
                <w:szCs w:val="23"/>
                <w:shd w:val="clear" w:color="auto" w:fill="FFFFFF"/>
              </w:rPr>
            </w:rPrChange>
          </w:rPr>
          <w:t>https://nodejs.org/</w:t>
        </w:r>
        <w:r w:rsidR="00C05BCD" w:rsidRPr="00C05BCD">
          <w:rPr>
            <w:rFonts w:cs="Times New Roman"/>
            <w:color w:val="006621"/>
            <w:shd w:val="clear" w:color="auto" w:fill="FFFFFF"/>
            <w:lang w:val="en-US"/>
            <w:rPrChange w:id="3032" w:author="Cédric" w:date="2017-06-22T10:37:00Z">
              <w:rPr>
                <w:rFonts w:ascii="Arial" w:hAnsi="Arial" w:cs="Arial"/>
                <w:color w:val="006621"/>
                <w:sz w:val="23"/>
                <w:szCs w:val="23"/>
                <w:shd w:val="clear" w:color="auto" w:fill="FFFFFF"/>
                <w:lang w:val="en-US"/>
              </w:rPr>
            </w:rPrChange>
          </w:rPr>
          <w:fldChar w:fldCharType="end"/>
        </w:r>
      </w:ins>
    </w:p>
    <w:p w14:paraId="3391999C" w14:textId="77777777" w:rsidR="00332442" w:rsidRPr="00C05BCD" w:rsidRDefault="008533F7">
      <w:pPr>
        <w:pStyle w:val="ListParagraph"/>
        <w:numPr>
          <w:ilvl w:val="0"/>
          <w:numId w:val="23"/>
        </w:numPr>
        <w:rPr>
          <w:ins w:id="3033" w:author="Cédric" w:date="2017-06-22T10:38:00Z"/>
          <w:rFonts w:cs="Times New Roman"/>
          <w:rPrChange w:id="3034" w:author="Cédric" w:date="2017-06-22T10:38:00Z">
            <w:rPr>
              <w:ins w:id="3035" w:author="Cédric" w:date="2017-06-22T10:38:00Z"/>
              <w:rFonts w:cs="Times New Roman"/>
              <w:color w:val="006621"/>
              <w:shd w:val="clear" w:color="auto" w:fill="FFFFFF"/>
            </w:rPr>
          </w:rPrChange>
        </w:rPr>
        <w:pPrChange w:id="3036" w:author="Cédric" w:date="2017-06-22T10:37:00Z">
          <w:pPr>
            <w:pStyle w:val="ListParagraph"/>
          </w:pPr>
        </w:pPrChange>
      </w:pPr>
      <w:ins w:id="3037" w:author="Cédric" w:date="2017-06-22T10:05:00Z">
        <w:r w:rsidRPr="00C05BCD">
          <w:rPr>
            <w:rFonts w:cs="Times New Roman"/>
            <w:rPrChange w:id="3038" w:author="Cédric" w:date="2017-06-22T10:37:00Z">
              <w:rPr/>
            </w:rPrChange>
          </w:rPr>
          <w:t>Y</w:t>
        </w:r>
      </w:ins>
      <w:del w:id="3039" w:author="Cédric" w:date="2017-06-22T10:05:00Z">
        <w:r w:rsidR="00F55D17" w:rsidRPr="00C05BCD" w:rsidDel="008533F7">
          <w:rPr>
            <w:rFonts w:cs="Times New Roman"/>
            <w:rPrChange w:id="3040" w:author="Cédric" w:date="2017-06-22T10:37:00Z">
              <w:rPr>
                <w:rFonts w:asciiTheme="majorHAnsi" w:eastAsiaTheme="majorEastAsia" w:hAnsiTheme="majorHAnsi"/>
                <w:b/>
                <w:bCs/>
                <w:color w:val="4F81BD" w:themeColor="accent1"/>
                <w:sz w:val="26"/>
                <w:szCs w:val="23"/>
                <w:lang w:val="en-US"/>
              </w:rPr>
            </w:rPrChange>
          </w:rPr>
          <w:delText>y</w:delText>
        </w:r>
      </w:del>
      <w:r w:rsidR="00F55D17" w:rsidRPr="00C05BCD">
        <w:rPr>
          <w:rFonts w:cs="Times New Roman"/>
          <w:rPrChange w:id="3041" w:author="Cédric" w:date="2017-06-22T10:37:00Z">
            <w:rPr>
              <w:rFonts w:asciiTheme="majorHAnsi" w:eastAsiaTheme="majorEastAsia" w:hAnsiTheme="majorHAnsi"/>
              <w:b/>
              <w:bCs/>
              <w:color w:val="4F81BD" w:themeColor="accent1"/>
              <w:sz w:val="26"/>
              <w:szCs w:val="23"/>
              <w:lang w:val="en-US"/>
            </w:rPr>
          </w:rPrChange>
        </w:rPr>
        <w:t>arn</w:t>
      </w:r>
      <w:ins w:id="3042" w:author="Cédric" w:date="2017-06-22T10:11:00Z">
        <w:r w:rsidR="00027CEE" w:rsidRPr="00C05BCD">
          <w:rPr>
            <w:rFonts w:cs="Times New Roman"/>
            <w:rPrChange w:id="3043" w:author="Cédric" w:date="2017-06-22T10:37:00Z">
              <w:rPr>
                <w:lang w:val="en-US"/>
              </w:rPr>
            </w:rPrChange>
          </w:rPr>
          <w:t xml:space="preserve"> : </w:t>
        </w:r>
      </w:ins>
      <w:ins w:id="3044" w:author="Cédric" w:date="2017-06-22T10:35:00Z">
        <w:r w:rsidR="00C05BCD" w:rsidRPr="00C05BCD">
          <w:rPr>
            <w:rFonts w:cs="Times New Roman"/>
            <w:color w:val="006621"/>
            <w:shd w:val="clear" w:color="auto" w:fill="FFFFFF"/>
            <w:rPrChange w:id="3045" w:author="Cédric" w:date="2017-06-22T10:37:00Z">
              <w:rPr>
                <w:rFonts w:ascii="Arial" w:hAnsi="Arial" w:cs="Arial"/>
                <w:color w:val="006621"/>
                <w:sz w:val="23"/>
                <w:szCs w:val="23"/>
                <w:shd w:val="clear" w:color="auto" w:fill="FFFFFF"/>
              </w:rPr>
            </w:rPrChange>
          </w:rPr>
          <w:fldChar w:fldCharType="begin"/>
        </w:r>
        <w:r w:rsidR="00C05BCD" w:rsidRPr="00C05BCD">
          <w:rPr>
            <w:rFonts w:cs="Times New Roman"/>
            <w:color w:val="006621"/>
            <w:shd w:val="clear" w:color="auto" w:fill="FFFFFF"/>
            <w:rPrChange w:id="3046" w:author="Cédric" w:date="2017-06-22T10:37:00Z">
              <w:rPr>
                <w:rFonts w:ascii="Arial" w:hAnsi="Arial" w:cs="Arial"/>
                <w:color w:val="006621"/>
                <w:sz w:val="23"/>
                <w:szCs w:val="23"/>
                <w:shd w:val="clear" w:color="auto" w:fill="FFFFFF"/>
              </w:rPr>
            </w:rPrChange>
          </w:rPr>
          <w:instrText xml:space="preserve"> HYPERLINK "https://yarnpkg.com/" </w:instrText>
        </w:r>
        <w:r w:rsidR="00C05BCD" w:rsidRPr="00C05BCD">
          <w:rPr>
            <w:rFonts w:cs="Times New Roman"/>
            <w:color w:val="006621"/>
            <w:shd w:val="clear" w:color="auto" w:fill="FFFFFF"/>
            <w:rPrChange w:id="3047" w:author="Cédric" w:date="2017-06-22T10:37:00Z">
              <w:rPr>
                <w:rFonts w:ascii="Arial" w:hAnsi="Arial" w:cs="Arial"/>
                <w:color w:val="006621"/>
                <w:sz w:val="23"/>
                <w:szCs w:val="23"/>
                <w:shd w:val="clear" w:color="auto" w:fill="FFFFFF"/>
              </w:rPr>
            </w:rPrChange>
          </w:rPr>
          <w:fldChar w:fldCharType="separate"/>
        </w:r>
        <w:r w:rsidR="00027CEE" w:rsidRPr="00C05BCD">
          <w:rPr>
            <w:rStyle w:val="Hyperlink"/>
            <w:rFonts w:cs="Times New Roman"/>
            <w:szCs w:val="24"/>
            <w:shd w:val="clear" w:color="auto" w:fill="FFFFFF"/>
            <w:rPrChange w:id="3048" w:author="Cédric" w:date="2017-06-22T10:37:00Z">
              <w:rPr>
                <w:rStyle w:val="Hyperlink"/>
                <w:rFonts w:ascii="Arial" w:hAnsi="Arial" w:cs="Arial"/>
                <w:sz w:val="23"/>
                <w:szCs w:val="23"/>
                <w:shd w:val="clear" w:color="auto" w:fill="FFFFFF"/>
              </w:rPr>
            </w:rPrChange>
          </w:rPr>
          <w:t>https://yarnpkg.com/</w:t>
        </w:r>
        <w:r w:rsidR="00C05BCD" w:rsidRPr="00C05BCD">
          <w:rPr>
            <w:rFonts w:cs="Times New Roman"/>
            <w:color w:val="006621"/>
            <w:shd w:val="clear" w:color="auto" w:fill="FFFFFF"/>
            <w:rPrChange w:id="3049" w:author="Cédric" w:date="2017-06-22T10:37:00Z">
              <w:rPr>
                <w:rFonts w:ascii="Arial" w:hAnsi="Arial" w:cs="Arial"/>
                <w:color w:val="006621"/>
                <w:sz w:val="23"/>
                <w:szCs w:val="23"/>
                <w:shd w:val="clear" w:color="auto" w:fill="FFFFFF"/>
              </w:rPr>
            </w:rPrChange>
          </w:rPr>
          <w:fldChar w:fldCharType="end"/>
        </w:r>
      </w:ins>
    </w:p>
    <w:p w14:paraId="73BED2E1" w14:textId="77777777" w:rsidR="00C05BCD" w:rsidRDefault="00C05BCD" w:rsidP="00C05BCD">
      <w:pPr>
        <w:pStyle w:val="ListParagraph"/>
        <w:numPr>
          <w:ilvl w:val="0"/>
          <w:numId w:val="23"/>
        </w:numPr>
        <w:rPr>
          <w:ins w:id="3050" w:author="Cédric" w:date="2017-06-22T10:38:00Z"/>
          <w:rFonts w:cs="Times New Roman"/>
          <w:lang w:val="en-US"/>
        </w:rPr>
      </w:pPr>
      <w:ins w:id="3051" w:author="Cédric" w:date="2017-06-22T10:38:00Z">
        <w:r w:rsidRPr="00C05BCD">
          <w:rPr>
            <w:rFonts w:cs="Times New Roman"/>
            <w:lang w:val="en-US"/>
          </w:rPr>
          <w:t xml:space="preserve">React : </w:t>
        </w:r>
        <w:r w:rsidRPr="00C05BCD">
          <w:rPr>
            <w:rFonts w:cs="Times New Roman"/>
            <w:lang w:val="en-US"/>
          </w:rPr>
          <w:fldChar w:fldCharType="begin"/>
        </w:r>
        <w:r w:rsidRPr="00C05BCD">
          <w:rPr>
            <w:rFonts w:cs="Times New Roman"/>
            <w:lang w:val="en-US"/>
          </w:rPr>
          <w:instrText xml:space="preserve"> HYPERLINK "https://facebook.github.io/react/" </w:instrText>
        </w:r>
        <w:r w:rsidRPr="00C05BCD">
          <w:rPr>
            <w:rFonts w:cs="Times New Roman"/>
            <w:lang w:val="en-US"/>
          </w:rPr>
          <w:fldChar w:fldCharType="separate"/>
        </w:r>
        <w:r w:rsidRPr="00C05BCD">
          <w:rPr>
            <w:rStyle w:val="Hyperlink"/>
            <w:rFonts w:cs="Times New Roman"/>
            <w:szCs w:val="24"/>
            <w:lang w:val="en-US"/>
          </w:rPr>
          <w:t>https://facebook.github.io/react/</w:t>
        </w:r>
        <w:r w:rsidRPr="00C05BCD">
          <w:rPr>
            <w:rFonts w:cs="Times New Roman"/>
            <w:lang w:val="en-US"/>
          </w:rPr>
          <w:fldChar w:fldCharType="end"/>
        </w:r>
      </w:ins>
    </w:p>
    <w:p w14:paraId="7AAD0070" w14:textId="77777777" w:rsidR="00C05BCD" w:rsidRDefault="00C05BCD" w:rsidP="00C05BCD">
      <w:pPr>
        <w:pStyle w:val="ListParagraph"/>
        <w:numPr>
          <w:ilvl w:val="0"/>
          <w:numId w:val="23"/>
        </w:numPr>
        <w:rPr>
          <w:ins w:id="3052" w:author="Cédric" w:date="2017-06-22T10:38:00Z"/>
          <w:lang w:val="en-US"/>
        </w:rPr>
      </w:pPr>
      <w:ins w:id="3053" w:author="Cédric" w:date="2017-06-22T10:38:00Z">
        <w:r w:rsidRPr="00C05BCD">
          <w:rPr>
            <w:rFonts w:cs="Times New Roman"/>
          </w:rPr>
          <w:t xml:space="preserve">Lodash : </w:t>
        </w:r>
        <w:r w:rsidRPr="00C05BCD">
          <w:rPr>
            <w:rFonts w:cs="Times New Roman"/>
            <w:color w:val="006621"/>
            <w:shd w:val="clear" w:color="auto" w:fill="FFFFFF"/>
          </w:rPr>
          <w:fldChar w:fldCharType="begin"/>
        </w:r>
        <w:r w:rsidRPr="00C05BCD">
          <w:rPr>
            <w:rFonts w:cs="Times New Roman"/>
            <w:color w:val="006621"/>
            <w:shd w:val="clear" w:color="auto" w:fill="FFFFFF"/>
          </w:rPr>
          <w:instrText xml:space="preserve"> HYPERLINK "https://lodash.com" </w:instrText>
        </w:r>
        <w:r w:rsidRPr="00C05BCD">
          <w:rPr>
            <w:rFonts w:cs="Times New Roman"/>
            <w:color w:val="006621"/>
            <w:shd w:val="clear" w:color="auto" w:fill="FFFFFF"/>
          </w:rPr>
          <w:fldChar w:fldCharType="separate"/>
        </w:r>
        <w:r w:rsidRPr="00C05BCD">
          <w:rPr>
            <w:rStyle w:val="Hyperlink"/>
            <w:rFonts w:cs="Times New Roman"/>
            <w:szCs w:val="24"/>
            <w:shd w:val="clear" w:color="auto" w:fill="FFFFFF"/>
          </w:rPr>
          <w:t>https://lodash.com</w:t>
        </w:r>
        <w:r w:rsidRPr="00C05BCD">
          <w:rPr>
            <w:rFonts w:cs="Times New Roman"/>
            <w:color w:val="006621"/>
            <w:shd w:val="clear" w:color="auto" w:fill="FFFFFF"/>
          </w:rPr>
          <w:fldChar w:fldCharType="end"/>
        </w:r>
      </w:ins>
    </w:p>
    <w:p w14:paraId="59F6CEE2" w14:textId="77777777" w:rsidR="00EB4017" w:rsidRDefault="00C05BCD" w:rsidP="00C05BCD">
      <w:pPr>
        <w:pStyle w:val="ListParagraph"/>
        <w:numPr>
          <w:ilvl w:val="0"/>
          <w:numId w:val="23"/>
        </w:numPr>
        <w:rPr>
          <w:ins w:id="3054" w:author="Cédric" w:date="2017-06-22T10:38:00Z"/>
          <w:lang w:val="en-US"/>
        </w:rPr>
      </w:pPr>
      <w:ins w:id="3055" w:author="Cédric" w:date="2017-06-22T10:38:00Z">
        <w:r w:rsidRPr="00C05BCD">
          <w:rPr>
            <w:rFonts w:cs="Times New Roman"/>
            <w:szCs w:val="24"/>
            <w:lang w:val="en-US"/>
          </w:rPr>
          <w:t xml:space="preserve">Jest : </w:t>
        </w:r>
        <w:r w:rsidRPr="00C05BCD">
          <w:rPr>
            <w:rFonts w:cs="Times New Roman"/>
            <w:szCs w:val="24"/>
            <w:lang w:val="en-US"/>
          </w:rPr>
          <w:fldChar w:fldCharType="begin"/>
        </w:r>
        <w:r w:rsidRPr="00C05BCD">
          <w:rPr>
            <w:rFonts w:cs="Times New Roman"/>
            <w:szCs w:val="24"/>
            <w:lang w:val="en-US"/>
          </w:rPr>
          <w:instrText xml:space="preserve"> HYPERLINK "https://facebook.github.io/jest/" </w:instrText>
        </w:r>
        <w:r w:rsidRPr="00C05BCD">
          <w:rPr>
            <w:rFonts w:cs="Times New Roman"/>
            <w:szCs w:val="24"/>
            <w:lang w:val="en-US"/>
          </w:rPr>
          <w:fldChar w:fldCharType="separate"/>
        </w:r>
        <w:r w:rsidRPr="00C05BCD">
          <w:rPr>
            <w:rStyle w:val="Hyperlink"/>
            <w:rFonts w:cs="Times New Roman"/>
            <w:szCs w:val="24"/>
            <w:lang w:val="en-US"/>
          </w:rPr>
          <w:t>https://facebook.github.io/jest/</w:t>
        </w:r>
        <w:r w:rsidRPr="00C05BCD">
          <w:rPr>
            <w:lang w:val="en-US"/>
          </w:rPr>
          <w:fldChar w:fldCharType="end"/>
        </w:r>
      </w:ins>
    </w:p>
    <w:p w14:paraId="6C6B9A3A" w14:textId="77777777" w:rsidR="00C05BCD" w:rsidRPr="00EB4017" w:rsidRDefault="00C05BCD" w:rsidP="00C05BCD">
      <w:pPr>
        <w:pStyle w:val="ListParagraph"/>
        <w:numPr>
          <w:ilvl w:val="0"/>
          <w:numId w:val="23"/>
        </w:numPr>
        <w:rPr>
          <w:ins w:id="3056" w:author="Cédric" w:date="2017-06-22T10:39:00Z"/>
          <w:rPrChange w:id="3057" w:author="Cédric" w:date="2017-06-22T10:39:00Z">
            <w:rPr>
              <w:ins w:id="3058" w:author="Cédric" w:date="2017-06-22T10:39:00Z"/>
              <w:rFonts w:cs="Times New Roman"/>
              <w:szCs w:val="24"/>
            </w:rPr>
          </w:rPrChange>
        </w:rPr>
      </w:pPr>
      <w:ins w:id="3059" w:author="Cédric" w:date="2017-06-22T10:38:00Z">
        <w:r w:rsidRPr="00EB4017">
          <w:rPr>
            <w:rFonts w:cs="Times New Roman"/>
            <w:szCs w:val="24"/>
          </w:rPr>
          <w:t xml:space="preserve">Redis-server : </w:t>
        </w:r>
        <w:r w:rsidRPr="00C05BCD">
          <w:rPr>
            <w:rFonts w:cs="Times New Roman"/>
            <w:szCs w:val="24"/>
          </w:rPr>
          <w:fldChar w:fldCharType="begin"/>
        </w:r>
        <w:r w:rsidRPr="00EB4017">
          <w:rPr>
            <w:rFonts w:cs="Times New Roman"/>
            <w:szCs w:val="24"/>
          </w:rPr>
          <w:instrText xml:space="preserve"> HYPERLINK "https://redis.io/" </w:instrText>
        </w:r>
        <w:r w:rsidRPr="00C05BCD">
          <w:rPr>
            <w:rFonts w:cs="Times New Roman"/>
            <w:szCs w:val="24"/>
          </w:rPr>
          <w:fldChar w:fldCharType="separate"/>
        </w:r>
        <w:r w:rsidRPr="00EB4017">
          <w:rPr>
            <w:rStyle w:val="Hyperlink"/>
            <w:rFonts w:cs="Times New Roman"/>
            <w:szCs w:val="24"/>
          </w:rPr>
          <w:t>https://redis.io/</w:t>
        </w:r>
        <w:r w:rsidRPr="00C05BCD">
          <w:rPr>
            <w:rFonts w:cs="Times New Roman"/>
            <w:szCs w:val="24"/>
          </w:rPr>
          <w:fldChar w:fldCharType="end"/>
        </w:r>
      </w:ins>
    </w:p>
    <w:p w14:paraId="77089303" w14:textId="77777777" w:rsidR="00C05BCD" w:rsidRPr="00EB4017" w:rsidDel="00C05BCD" w:rsidRDefault="00C05BCD">
      <w:pPr>
        <w:rPr>
          <w:del w:id="3060" w:author="Cédric" w:date="2017-06-22T10:38:00Z"/>
          <w:rPrChange w:id="3061" w:author="Cédric" w:date="2017-06-22T10:39:00Z">
            <w:rPr>
              <w:del w:id="3062" w:author="Cédric" w:date="2017-06-22T10:38:00Z"/>
              <w:lang w:val="en-US"/>
            </w:rPr>
          </w:rPrChange>
        </w:rPr>
        <w:pPrChange w:id="3063" w:author="Cédric" w:date="2017-06-22T14:56:00Z">
          <w:pPr>
            <w:pStyle w:val="ListParagraph"/>
          </w:pPr>
        </w:pPrChange>
      </w:pPr>
    </w:p>
    <w:p w14:paraId="1EFCC251" w14:textId="77777777" w:rsidR="008533F7" w:rsidRPr="00C05BCD" w:rsidDel="00C05BCD" w:rsidRDefault="00F55D17">
      <w:pPr>
        <w:rPr>
          <w:del w:id="3064" w:author="Cédric" w:date="2017-06-22T10:37:00Z"/>
          <w:rFonts w:cs="Mangal"/>
          <w:lang w:val="en-US"/>
          <w:rPrChange w:id="3065" w:author="Cédric" w:date="2017-06-22T10:38:00Z">
            <w:rPr>
              <w:del w:id="3066" w:author="Cédric" w:date="2017-06-22T10:37:00Z"/>
              <w:rFonts w:cs="Times New Roman"/>
              <w:color w:val="006621"/>
              <w:shd w:val="clear" w:color="auto" w:fill="FFFFFF"/>
            </w:rPr>
          </w:rPrChange>
        </w:rPr>
        <w:pPrChange w:id="3067" w:author="Cédric" w:date="2017-06-22T14:56:00Z">
          <w:pPr>
            <w:pStyle w:val="ListParagraph"/>
          </w:pPr>
        </w:pPrChange>
      </w:pPr>
      <w:del w:id="3068" w:author="Cédric" w:date="2017-06-22T10:05:00Z">
        <w:r w:rsidRPr="00C05BCD" w:rsidDel="008533F7">
          <w:rPr>
            <w:szCs w:val="21"/>
            <w:lang w:val="en-US"/>
            <w:rPrChange w:id="3069" w:author="Cédric" w:date="2017-06-22T10:37:00Z">
              <w:rPr>
                <w:rFonts w:asciiTheme="majorHAnsi" w:eastAsiaTheme="majorEastAsia" w:hAnsiTheme="majorHAnsi"/>
                <w:b/>
                <w:bCs/>
                <w:color w:val="4F81BD" w:themeColor="accent1"/>
                <w:sz w:val="26"/>
                <w:szCs w:val="23"/>
                <w:lang w:val="en-US"/>
              </w:rPr>
            </w:rPrChange>
          </w:rPr>
          <w:delText>r</w:delText>
        </w:r>
      </w:del>
      <w:del w:id="3070" w:author="Cédric" w:date="2017-06-22T10:38:00Z">
        <w:r w:rsidRPr="00C05BCD" w:rsidDel="00C05BCD">
          <w:rPr>
            <w:szCs w:val="21"/>
            <w:lang w:val="en-US"/>
            <w:rPrChange w:id="3071" w:author="Cédric" w:date="2017-06-22T10:37:00Z">
              <w:rPr>
                <w:rFonts w:asciiTheme="majorHAnsi" w:eastAsiaTheme="majorEastAsia" w:hAnsiTheme="majorHAnsi"/>
                <w:b/>
                <w:bCs/>
                <w:color w:val="4F81BD" w:themeColor="accent1"/>
                <w:sz w:val="26"/>
                <w:szCs w:val="23"/>
                <w:lang w:val="en-US"/>
              </w:rPr>
            </w:rPrChange>
          </w:rPr>
          <w:delText>eact</w:delText>
        </w:r>
      </w:del>
      <w:moveToRangeStart w:id="3072" w:author="Cédric" w:date="2017-06-22T10:06:00Z" w:name="move485889308"/>
      <w:moveTo w:id="3073" w:author="Cédric" w:date="2017-06-22T10:06:00Z">
        <w:del w:id="3074" w:author="Cédric" w:date="2017-06-22T10:38:00Z">
          <w:r w:rsidR="008533F7" w:rsidRPr="00C05BCD" w:rsidDel="00C05BCD">
            <w:rPr>
              <w:rPrChange w:id="3075" w:author="Cédric" w:date="2017-06-22T10:38:00Z">
                <w:rPr/>
              </w:rPrChange>
            </w:rPr>
            <w:delText>Lodash</w:delText>
          </w:r>
        </w:del>
      </w:moveTo>
    </w:p>
    <w:p w14:paraId="61B76A60" w14:textId="77777777" w:rsidR="008533F7" w:rsidRPr="00C05BCD" w:rsidDel="008533F7" w:rsidRDefault="008533F7">
      <w:pPr>
        <w:rPr>
          <w:del w:id="3076" w:author="Cédric" w:date="2017-06-22T10:06:00Z"/>
          <w:rPrChange w:id="3077" w:author="Cédric" w:date="2017-06-22T10:37:00Z">
            <w:rPr>
              <w:del w:id="3078" w:author="Cédric" w:date="2017-06-22T10:06:00Z"/>
            </w:rPr>
          </w:rPrChange>
        </w:rPr>
        <w:pPrChange w:id="3079" w:author="Cédric" w:date="2017-06-22T14:56:00Z">
          <w:pPr>
            <w:pStyle w:val="ListParagraph"/>
          </w:pPr>
        </w:pPrChange>
      </w:pPr>
      <w:moveTo w:id="3080" w:author="Cédric" w:date="2017-06-22T10:06:00Z">
        <w:del w:id="3081" w:author="Cédric" w:date="2017-06-22T10:38:00Z">
          <w:r w:rsidRPr="00C05BCD" w:rsidDel="00C05BCD">
            <w:rPr>
              <w:lang w:val="en-US"/>
              <w:rPrChange w:id="3082" w:author="Cédric" w:date="2017-06-22T10:37:00Z">
                <w:rPr/>
              </w:rPrChange>
            </w:rPr>
            <w:delText>Jest</w:delText>
          </w:r>
          <w:r w:rsidRPr="00C05BCD" w:rsidDel="00C05BCD">
            <w:rPr>
              <w:rPrChange w:id="3083" w:author="Cédric" w:date="2017-06-22T10:37:00Z">
                <w:rPr/>
              </w:rPrChange>
            </w:rPr>
            <w:delText>Redis-server</w:delText>
          </w:r>
        </w:del>
      </w:moveTo>
    </w:p>
    <w:moveToRangeEnd w:id="3072"/>
    <w:p w14:paraId="5478D39E" w14:textId="77777777" w:rsidR="008533F7" w:rsidRPr="00C05BCD" w:rsidDel="00C05BCD" w:rsidRDefault="008533F7">
      <w:pPr>
        <w:rPr>
          <w:del w:id="3084" w:author="Cédric" w:date="2017-06-22T10:38:00Z"/>
          <w:rPrChange w:id="3085" w:author="Cédric" w:date="2017-06-22T10:36:00Z">
            <w:rPr>
              <w:del w:id="3086" w:author="Cédric" w:date="2017-06-22T10:38:00Z"/>
              <w:lang w:val="en-US"/>
            </w:rPr>
          </w:rPrChange>
        </w:rPr>
        <w:pPrChange w:id="3087" w:author="Cédric" w:date="2017-06-22T14:56:00Z">
          <w:pPr>
            <w:pStyle w:val="ListParagraph"/>
          </w:pPr>
        </w:pPrChange>
      </w:pPr>
    </w:p>
    <w:p w14:paraId="3A5B4012" w14:textId="77777777" w:rsidR="00332442" w:rsidDel="00EB4017" w:rsidRDefault="00F55D17">
      <w:pPr>
        <w:rPr>
          <w:del w:id="3088" w:author="Cédric" w:date="2017-06-22T10:38:00Z"/>
        </w:rPr>
      </w:pPr>
      <w:del w:id="3089" w:author="Cédric" w:date="2017-06-22T10:05:00Z">
        <w:r w:rsidRPr="00C05BCD" w:rsidDel="008533F7">
          <w:rPr>
            <w:szCs w:val="21"/>
            <w:rPrChange w:id="3090" w:author="Cédric" w:date="2017-06-22T10:37:00Z">
              <w:rPr>
                <w:rFonts w:asciiTheme="majorHAnsi" w:eastAsiaTheme="majorEastAsia" w:hAnsiTheme="majorHAnsi"/>
                <w:b/>
                <w:bCs/>
                <w:color w:val="4F81BD" w:themeColor="accent1"/>
                <w:sz w:val="26"/>
                <w:szCs w:val="23"/>
                <w:lang w:val="en-US"/>
              </w:rPr>
            </w:rPrChange>
          </w:rPr>
          <w:delText>xo</w:delText>
        </w:r>
      </w:del>
    </w:p>
    <w:p w14:paraId="59B5CD0D" w14:textId="77777777" w:rsidR="00332442" w:rsidRPr="00EB4017" w:rsidDel="00BE18B4" w:rsidRDefault="00F55D17">
      <w:pPr>
        <w:rPr>
          <w:del w:id="3091" w:author="Cédric" w:date="2017-06-22T10:21:00Z"/>
          <w:rFonts w:cs="Times New Roman"/>
          <w:rPrChange w:id="3092" w:author="Cédric" w:date="2017-06-22T10:38:00Z">
            <w:rPr>
              <w:del w:id="3093" w:author="Cédric" w:date="2017-06-22T10:21:00Z"/>
              <w:lang w:val="en-US"/>
            </w:rPr>
          </w:rPrChange>
        </w:rPr>
        <w:pPrChange w:id="3094" w:author="Cédric" w:date="2017-06-22T14:56:00Z">
          <w:pPr>
            <w:pStyle w:val="ListParagraph"/>
          </w:pPr>
        </w:pPrChange>
      </w:pPr>
      <w:del w:id="3095" w:author="Cédric" w:date="2017-06-22T14:56:00Z">
        <w:r w:rsidRPr="00EB4017" w:rsidDel="003339AB">
          <w:rPr>
            <w:rFonts w:cs="Times New Roman"/>
            <w:rPrChange w:id="3096" w:author="Cédric" w:date="2017-06-22T10:38:00Z">
              <w:rPr>
                <w:rFonts w:asciiTheme="majorHAnsi" w:eastAsiaTheme="majorEastAsia" w:hAnsiTheme="majorHAnsi"/>
                <w:b/>
                <w:bCs/>
                <w:color w:val="4F81BD" w:themeColor="accent1"/>
                <w:sz w:val="26"/>
                <w:szCs w:val="23"/>
                <w:lang w:val="en-US"/>
              </w:rPr>
            </w:rPrChange>
          </w:rPr>
          <w:delText xml:space="preserve">Dépot </w:delText>
        </w:r>
      </w:del>
      <w:del w:id="3097" w:author="Cédric" w:date="2017-06-22T10:14:00Z">
        <w:r w:rsidRPr="00EB4017" w:rsidDel="00027CEE">
          <w:rPr>
            <w:rFonts w:cs="Times New Roman"/>
            <w:rPrChange w:id="3098" w:author="Cédric" w:date="2017-06-22T10:38:00Z">
              <w:rPr>
                <w:rFonts w:asciiTheme="majorHAnsi" w:eastAsiaTheme="majorEastAsia" w:hAnsiTheme="majorHAnsi"/>
                <w:b/>
                <w:bCs/>
                <w:color w:val="4F81BD" w:themeColor="accent1"/>
                <w:sz w:val="26"/>
                <w:szCs w:val="23"/>
                <w:lang w:val="en-US"/>
              </w:rPr>
            </w:rPrChange>
          </w:rPr>
          <w:delText>Gitlab</w:delText>
        </w:r>
      </w:del>
    </w:p>
    <w:p w14:paraId="2E8855BF" w14:textId="77777777" w:rsidR="00027CEE" w:rsidRPr="00C05BCD" w:rsidDel="00C05BCD" w:rsidRDefault="00F55D17">
      <w:pPr>
        <w:rPr>
          <w:del w:id="3099" w:author="Cédric" w:date="2017-06-22T10:32:00Z"/>
          <w:rPrChange w:id="3100" w:author="Cédric" w:date="2017-06-22T10:37:00Z">
            <w:rPr>
              <w:del w:id="3101" w:author="Cédric" w:date="2017-06-22T10:32:00Z"/>
              <w:lang w:val="en-US"/>
            </w:rPr>
          </w:rPrChange>
        </w:rPr>
        <w:pPrChange w:id="3102" w:author="Cédric" w:date="2017-06-22T14:56:00Z">
          <w:pPr>
            <w:pStyle w:val="ListParagraph"/>
          </w:pPr>
        </w:pPrChange>
      </w:pPr>
      <w:del w:id="3103" w:author="Cédric" w:date="2017-06-22T10:33:00Z">
        <w:r w:rsidRPr="00C05BCD" w:rsidDel="00C05BCD">
          <w:rPr>
            <w:rPrChange w:id="3104" w:author="Cédric" w:date="2017-06-22T10:36:00Z">
              <w:rPr>
                <w:rFonts w:asciiTheme="majorHAnsi" w:eastAsiaTheme="majorEastAsia" w:hAnsiTheme="majorHAnsi"/>
                <w:b/>
                <w:bCs/>
                <w:color w:val="4F81BD" w:themeColor="accent1"/>
                <w:sz w:val="26"/>
                <w:szCs w:val="23"/>
                <w:lang w:val="en-US"/>
              </w:rPr>
            </w:rPrChange>
          </w:rPr>
          <w:delText>Dépot</w:delText>
        </w:r>
      </w:del>
      <w:del w:id="3105" w:author="Cédric" w:date="2017-06-22T14:56:00Z">
        <w:r w:rsidRPr="00C05BCD" w:rsidDel="003339AB">
          <w:rPr>
            <w:rPrChange w:id="3106" w:author="Cédric" w:date="2017-06-22T10:36:00Z">
              <w:rPr>
                <w:rFonts w:asciiTheme="majorHAnsi" w:eastAsiaTheme="majorEastAsia" w:hAnsiTheme="majorHAnsi"/>
                <w:b/>
                <w:bCs/>
                <w:color w:val="4F81BD" w:themeColor="accent1"/>
                <w:sz w:val="26"/>
                <w:szCs w:val="23"/>
                <w:lang w:val="en-US"/>
              </w:rPr>
            </w:rPrChange>
          </w:rPr>
          <w:delText xml:space="preserve"> Vates</w:delText>
        </w:r>
      </w:del>
    </w:p>
    <w:p w14:paraId="3F4E5B0D" w14:textId="77777777" w:rsidR="001C0FA1" w:rsidRPr="00353380" w:rsidDel="00C05BCD" w:rsidRDefault="00F55D17">
      <w:pPr>
        <w:rPr>
          <w:del w:id="3107" w:author="Cédric" w:date="2017-06-22T10:37:00Z"/>
          <w:rPrChange w:id="3108" w:author="CCCCC" w:date="2017-06-13T18:16:00Z">
            <w:rPr>
              <w:del w:id="3109" w:author="Cédric" w:date="2017-06-22T10:37:00Z"/>
              <w:lang w:val="en-US"/>
            </w:rPr>
          </w:rPrChange>
        </w:rPr>
        <w:pPrChange w:id="3110" w:author="Cédric" w:date="2017-06-22T14:56:00Z">
          <w:pPr>
            <w:pStyle w:val="ListParagraph"/>
          </w:pPr>
        </w:pPrChange>
      </w:pPr>
      <w:moveFromRangeStart w:id="3111" w:author="Cédric" w:date="2017-06-22T10:06:00Z" w:name="move485889308"/>
      <w:moveFrom w:id="3112" w:author="Cédric" w:date="2017-06-22T10:06:00Z">
        <w:del w:id="3113" w:author="Cédric" w:date="2017-06-22T10:37:00Z">
          <w:r w:rsidRPr="00F55D17" w:rsidDel="00C05BCD">
            <w:rPr>
              <w:szCs w:val="21"/>
              <w:rPrChange w:id="3114" w:author="CCCCC" w:date="2017-06-13T18:16:00Z">
                <w:rPr>
                  <w:rFonts w:asciiTheme="majorHAnsi" w:eastAsiaTheme="majorEastAsia" w:hAnsiTheme="majorHAnsi"/>
                  <w:b/>
                  <w:bCs/>
                  <w:color w:val="4F81BD" w:themeColor="accent1"/>
                  <w:sz w:val="26"/>
                  <w:szCs w:val="23"/>
                  <w:lang w:val="en-US"/>
                </w:rPr>
              </w:rPrChange>
            </w:rPr>
            <w:delText>Lodash</w:delText>
          </w:r>
        </w:del>
      </w:moveFrom>
    </w:p>
    <w:p w14:paraId="3C07D352" w14:textId="77777777" w:rsidR="00F31021" w:rsidDel="00C05BCD" w:rsidRDefault="00F55D17">
      <w:pPr>
        <w:rPr>
          <w:ins w:id="3115" w:author="CCCCC" w:date="2017-06-16T21:11:00Z"/>
          <w:del w:id="3116" w:author="Cédric" w:date="2017-06-22T10:37:00Z"/>
        </w:rPr>
        <w:pPrChange w:id="3117" w:author="Cédric" w:date="2017-06-22T14:56:00Z">
          <w:pPr>
            <w:pStyle w:val="ListParagraph"/>
          </w:pPr>
        </w:pPrChange>
      </w:pPr>
      <w:moveFrom w:id="3118" w:author="Cédric" w:date="2017-06-22T10:06:00Z">
        <w:del w:id="3119" w:author="Cédric" w:date="2017-06-22T10:37:00Z">
          <w:r w:rsidRPr="00F55D17" w:rsidDel="00C05BCD">
            <w:rPr>
              <w:szCs w:val="21"/>
              <w:rPrChange w:id="3120" w:author="CCCCC" w:date="2017-06-13T18:16:00Z">
                <w:rPr>
                  <w:rFonts w:asciiTheme="majorHAnsi" w:eastAsiaTheme="majorEastAsia" w:hAnsiTheme="majorHAnsi"/>
                  <w:b/>
                  <w:bCs/>
                  <w:color w:val="4F81BD" w:themeColor="accent1"/>
                  <w:sz w:val="26"/>
                  <w:szCs w:val="23"/>
                  <w:lang w:val="en-US"/>
                </w:rPr>
              </w:rPrChange>
            </w:rPr>
            <w:delText>Jest</w:delText>
          </w:r>
        </w:del>
      </w:moveFrom>
    </w:p>
    <w:p w14:paraId="1342C337" w14:textId="77777777" w:rsidR="0028118C" w:rsidRPr="00353380" w:rsidDel="00C05BCD" w:rsidRDefault="0028118C">
      <w:pPr>
        <w:rPr>
          <w:del w:id="3121" w:author="Cédric" w:date="2017-06-22T10:37:00Z"/>
          <w:rPrChange w:id="3122" w:author="CCCCC" w:date="2017-06-13T18:16:00Z">
            <w:rPr>
              <w:del w:id="3123" w:author="Cédric" w:date="2017-06-22T10:37:00Z"/>
              <w:lang w:val="en-US"/>
            </w:rPr>
          </w:rPrChange>
        </w:rPr>
        <w:pPrChange w:id="3124" w:author="Cédric" w:date="2017-06-22T14:56:00Z">
          <w:pPr>
            <w:pStyle w:val="ListParagraph"/>
          </w:pPr>
        </w:pPrChange>
      </w:pPr>
      <w:moveFrom w:id="3125" w:author="Cédric" w:date="2017-06-22T10:06:00Z">
        <w:ins w:id="3126" w:author="CCCCC" w:date="2017-06-16T21:11:00Z">
          <w:del w:id="3127" w:author="Cédric" w:date="2017-06-22T10:37:00Z">
            <w:r w:rsidDel="00C05BCD">
              <w:delText>Redis-server</w:delText>
            </w:r>
          </w:del>
        </w:ins>
      </w:moveFrom>
    </w:p>
    <w:moveFromRangeEnd w:id="3111"/>
    <w:p w14:paraId="0347C0F8" w14:textId="77777777" w:rsidR="00E54A28" w:rsidRDefault="00E54A28">
      <w:pPr>
        <w:rPr>
          <w:del w:id="3128" w:author="Cédric" w:date="2017-06-22T10:32:00Z"/>
          <w:rPrChange w:id="3129" w:author="Unknown">
            <w:rPr>
              <w:del w:id="3130" w:author="Cédric" w:date="2017-06-22T10:32:00Z"/>
              <w:lang w:val="en-US"/>
            </w:rPr>
          </w:rPrChange>
        </w:rPr>
        <w:sectPr w:rsidR="00E54A28" w:rsidSect="008B4E5E">
          <w:pgSz w:w="11906" w:h="16838"/>
          <w:pgMar w:top="1134" w:right="1134" w:bottom="1134" w:left="1134" w:header="720" w:footer="720" w:gutter="0"/>
          <w:pgNumType w:start="1"/>
          <w:cols w:space="720"/>
          <w:titlePg/>
          <w:docGrid w:linePitch="326"/>
        </w:sectPr>
      </w:pPr>
    </w:p>
    <w:p w14:paraId="72C28F1B" w14:textId="77777777" w:rsidR="00332442" w:rsidRPr="00353380" w:rsidDel="00C05BCD" w:rsidRDefault="00F55D17">
      <w:pPr>
        <w:rPr>
          <w:del w:id="3131" w:author="Cédric" w:date="2017-06-22T10:31:00Z"/>
          <w:rPrChange w:id="3132" w:author="CCCCC" w:date="2017-06-13T18:16:00Z">
            <w:rPr>
              <w:del w:id="3133" w:author="Cédric" w:date="2017-06-22T10:31:00Z"/>
              <w:lang w:val="en-US"/>
            </w:rPr>
          </w:rPrChange>
        </w:rPr>
      </w:pPr>
      <w:del w:id="3134" w:author="Cédric" w:date="2017-06-22T10:31:00Z">
        <w:r w:rsidRPr="00F55D17" w:rsidDel="00C05BCD">
          <w:rPr>
            <w:rPrChange w:id="3135" w:author="CCCCC" w:date="2017-06-13T18:16:00Z">
              <w:rPr>
                <w:rFonts w:asciiTheme="majorHAnsi" w:eastAsiaTheme="majorEastAsia" w:hAnsiTheme="majorHAnsi" w:cs="Mangal"/>
                <w:b/>
                <w:bCs/>
                <w:color w:val="4F81BD" w:themeColor="accent1"/>
                <w:sz w:val="26"/>
                <w:szCs w:val="23"/>
                <w:lang w:val="en-US"/>
              </w:rPr>
            </w:rPrChange>
          </w:rPr>
          <w:delText xml:space="preserve">Annexes : </w:delText>
        </w:r>
      </w:del>
    </w:p>
    <w:p w14:paraId="2CF8F4AD" w14:textId="77777777" w:rsidR="000C1A41" w:rsidRPr="00C05BCD" w:rsidDel="00C05BCD" w:rsidRDefault="00F55D17">
      <w:pPr>
        <w:rPr>
          <w:del w:id="3136" w:author="Cédric" w:date="2017-06-22T10:31:00Z"/>
          <w:lang w:val="en-US"/>
        </w:rPr>
      </w:pPr>
      <w:del w:id="3137" w:author="Cédric" w:date="2017-06-22T10:31:00Z">
        <w:r w:rsidRPr="00C05BCD" w:rsidDel="00C05BCD">
          <w:rPr>
            <w:lang w:val="en-US"/>
            <w:rPrChange w:id="3138" w:author="Cédric" w:date="2017-06-22T10:31:00Z">
              <w:rPr>
                <w:rFonts w:asciiTheme="majorHAnsi" w:eastAsiaTheme="majorEastAsia" w:hAnsiTheme="majorHAnsi" w:cs="Mangal"/>
                <w:b/>
                <w:bCs/>
                <w:color w:val="4F81BD" w:themeColor="accent1"/>
                <w:sz w:val="26"/>
                <w:szCs w:val="23"/>
                <w:lang w:val="en-US"/>
              </w:rPr>
            </w:rPrChange>
          </w:rPr>
          <w:delText xml:space="preserve">State v1 : </w:delText>
        </w:r>
        <w:r w:rsidDel="00C05BCD">
          <w:fldChar w:fldCharType="begin"/>
        </w:r>
        <w:r w:rsidRPr="00C05BCD" w:rsidDel="00C05BCD">
          <w:rPr>
            <w:lang w:val="en-US"/>
            <w:rPrChange w:id="3139" w:author="Cédric" w:date="2017-06-22T10:31:00Z">
              <w:rPr>
                <w:rFonts w:asciiTheme="majorHAnsi" w:eastAsiaTheme="majorEastAsia" w:hAnsiTheme="majorHAnsi" w:cs="Mangal"/>
                <w:b/>
                <w:bCs/>
                <w:color w:val="4F81BD" w:themeColor="accent1"/>
                <w:sz w:val="26"/>
                <w:szCs w:val="23"/>
              </w:rPr>
            </w:rPrChange>
          </w:rPr>
          <w:delInstrText xml:space="preserve"> HYPERLINK "https://gitlab.com/vates/www-xo-2/blob/2d54b2d25dcf78e0cb9703074c59b84565ba6a52/src/node_modules/with-state.js" </w:delInstrText>
        </w:r>
        <w:r w:rsidDel="00C05BCD">
          <w:fldChar w:fldCharType="separate"/>
        </w:r>
        <w:r w:rsidRPr="00C05BCD" w:rsidDel="00C05BCD">
          <w:rPr>
            <w:rStyle w:val="Hyperlink"/>
            <w:lang w:val="en-US"/>
          </w:rPr>
          <w:delText>https://gitlab.com/vates/www-xo-2/blob/2d54b2d25dcf78e0cb9703074c59b84565ba6a52/src/node_modules/with-state.js</w:delText>
        </w:r>
        <w:r w:rsidDel="00C05BCD">
          <w:rPr>
            <w:rStyle w:val="Hyperlink"/>
            <w:lang w:val="en-US"/>
          </w:rPr>
          <w:fldChar w:fldCharType="end"/>
        </w:r>
      </w:del>
    </w:p>
    <w:p w14:paraId="65CF509C" w14:textId="77777777" w:rsidR="00526457" w:rsidDel="00C05BCD" w:rsidRDefault="00526457">
      <w:pPr>
        <w:rPr>
          <w:del w:id="3140" w:author="Cédric" w:date="2017-06-22T10:31:00Z"/>
          <w:lang w:val="en-US"/>
        </w:rPr>
      </w:pPr>
      <w:del w:id="3141" w:author="Cédric" w:date="2017-06-22T10:31:00Z">
        <w:r w:rsidDel="00C05BCD">
          <w:rPr>
            <w:lang w:val="en-US"/>
          </w:rPr>
          <w:delText xml:space="preserve">TodoListV2 : </w:delText>
        </w:r>
        <w:r w:rsidR="00F55D17" w:rsidDel="00C05BCD">
          <w:fldChar w:fldCharType="begin"/>
        </w:r>
        <w:r w:rsidR="00F55D17" w:rsidRPr="00F55D17" w:rsidDel="00C05BCD">
          <w:rPr>
            <w:lang w:val="en-US"/>
            <w:rPrChange w:id="3142" w:author="CCCCC" w:date="2017-06-08T18:23:00Z">
              <w:rPr>
                <w:color w:val="0000FF" w:themeColor="hyperlink"/>
                <w:u w:val="single"/>
              </w:rPr>
            </w:rPrChange>
          </w:rPr>
          <w:delInstrText xml:space="preserve"> HYPERLINK "https://gitlab.com/vates/www-xo-2/blob/0ae51c7019abe00102407e27b90aa550a8822921/src/App/TodoList.js" </w:delInstrText>
        </w:r>
        <w:r w:rsidR="00F55D17" w:rsidDel="00C05BCD">
          <w:fldChar w:fldCharType="separate"/>
        </w:r>
        <w:r w:rsidRPr="00D75558" w:rsidDel="00C05BCD">
          <w:rPr>
            <w:rStyle w:val="Hyperlink"/>
            <w:lang w:val="en-US"/>
          </w:rPr>
          <w:delText>https://gitlab.com/vates/www-xo-2/blob/0ae51c7019abe00102407e27b90aa550a8822921/src/App/TodoList.js</w:delText>
        </w:r>
        <w:r w:rsidR="00F55D17" w:rsidDel="00C05BCD">
          <w:rPr>
            <w:rStyle w:val="Hyperlink"/>
            <w:lang w:val="en-US"/>
          </w:rPr>
          <w:fldChar w:fldCharType="end"/>
        </w:r>
      </w:del>
    </w:p>
    <w:p w14:paraId="5D54609D" w14:textId="77777777" w:rsidR="00526457" w:rsidDel="00C05BCD" w:rsidRDefault="00526457">
      <w:pPr>
        <w:rPr>
          <w:del w:id="3143" w:author="Cédric" w:date="2017-06-22T10:31:00Z"/>
          <w:lang w:val="en-US"/>
        </w:rPr>
      </w:pPr>
      <w:del w:id="3144" w:author="Cédric" w:date="2017-06-22T10:31:00Z">
        <w:r w:rsidDel="00C05BCD">
          <w:rPr>
            <w:lang w:val="en-US"/>
          </w:rPr>
          <w:delText xml:space="preserve">withState v2  : </w:delText>
        </w:r>
        <w:r w:rsidR="00F55D17" w:rsidDel="00C05BCD">
          <w:fldChar w:fldCharType="begin"/>
        </w:r>
        <w:r w:rsidR="00F55D17" w:rsidRPr="00F55D17" w:rsidDel="00C05BCD">
          <w:rPr>
            <w:lang w:val="en-US"/>
            <w:rPrChange w:id="3145" w:author="CCCCC" w:date="2017-06-08T18:23:00Z">
              <w:rPr>
                <w:color w:val="0000FF" w:themeColor="hyperlink"/>
                <w:u w:val="single"/>
              </w:rPr>
            </w:rPrChange>
          </w:rPr>
          <w:delInstrText xml:space="preserve"> HYPERLINK "https://gitlab.com/vates/www-xo-2/blob/0ae51c7019abe00102407e27b90aa550a8822921/src/node_modules/with-state.js" </w:delInstrText>
        </w:r>
        <w:r w:rsidR="00F55D17" w:rsidDel="00C05BCD">
          <w:fldChar w:fldCharType="separate"/>
        </w:r>
        <w:r w:rsidRPr="00D75558" w:rsidDel="00C05BCD">
          <w:rPr>
            <w:rStyle w:val="Hyperlink"/>
            <w:lang w:val="en-US"/>
          </w:rPr>
          <w:delText>https://gitlab.com/vates/www-xo-2/blob/0ae51c7019abe00102407e27b90aa550a8822921/src/node_modules/with-state.js</w:delText>
        </w:r>
        <w:r w:rsidR="00F55D17" w:rsidDel="00C05BCD">
          <w:rPr>
            <w:rStyle w:val="Hyperlink"/>
            <w:lang w:val="en-US"/>
          </w:rPr>
          <w:fldChar w:fldCharType="end"/>
        </w:r>
      </w:del>
    </w:p>
    <w:p w14:paraId="090B4F1D" w14:textId="77777777" w:rsidR="00526457" w:rsidDel="00C05BCD" w:rsidRDefault="007D5D0D">
      <w:pPr>
        <w:rPr>
          <w:ins w:id="3146" w:author="CCCCC" w:date="2017-06-07T22:25:00Z"/>
          <w:del w:id="3147" w:author="Cédric" w:date="2017-06-22T10:31:00Z"/>
          <w:lang w:val="en-US"/>
        </w:rPr>
      </w:pPr>
      <w:ins w:id="3148" w:author="CCCCC" w:date="2017-06-07T22:25:00Z">
        <w:del w:id="3149" w:author="Cédric" w:date="2017-06-22T10:31:00Z">
          <w:r w:rsidDel="00C05BCD">
            <w:rPr>
              <w:lang w:val="en-US"/>
            </w:rPr>
            <w:delText xml:space="preserve">Tests withState : </w:delText>
          </w:r>
          <w:r w:rsidR="00F55D17" w:rsidDel="00C05BCD">
            <w:rPr>
              <w:lang w:val="en-US"/>
            </w:rPr>
            <w:fldChar w:fldCharType="begin"/>
          </w:r>
          <w:r w:rsidDel="00C05BCD">
            <w:rPr>
              <w:lang w:val="en-US"/>
            </w:rPr>
            <w:delInstrText xml:space="preserve"> HYPERLINK "</w:delInstrText>
          </w:r>
          <w:r w:rsidRPr="007D5D0D" w:rsidDel="00C05BCD">
            <w:rPr>
              <w:lang w:val="en-US"/>
            </w:rPr>
            <w:delInstrText>https://gitlab.com/vates/www-xo-2/blob/0ae51c7019abe00102407e27b90aa550a8822921/src/node_modules/with-state.spec.js</w:delInstrText>
          </w:r>
          <w:r w:rsidDel="00C05BCD">
            <w:rPr>
              <w:lang w:val="en-US"/>
            </w:rPr>
            <w:delInstrText xml:space="preserve">" </w:delInstrText>
          </w:r>
          <w:r w:rsidR="00F55D17" w:rsidDel="00C05BCD">
            <w:rPr>
              <w:lang w:val="en-US"/>
            </w:rPr>
            <w:fldChar w:fldCharType="separate"/>
          </w:r>
          <w:r w:rsidRPr="00AE6843" w:rsidDel="00C05BCD">
            <w:rPr>
              <w:rStyle w:val="Hyperlink"/>
              <w:lang w:val="en-US"/>
            </w:rPr>
            <w:delText>https://gitlab.com/vates/www-xo-2/blob/0ae51c7019abe00102407e27b90aa550a8822921/src/node_modules/with-state.spec.js</w:delText>
          </w:r>
          <w:r w:rsidR="00F55D17" w:rsidDel="00C05BCD">
            <w:rPr>
              <w:lang w:val="en-US"/>
            </w:rPr>
            <w:fldChar w:fldCharType="end"/>
          </w:r>
        </w:del>
      </w:ins>
    </w:p>
    <w:p w14:paraId="11E6CA7A" w14:textId="77777777" w:rsidR="00FC1B01" w:rsidDel="00C05BCD" w:rsidRDefault="00FC1B01">
      <w:pPr>
        <w:rPr>
          <w:ins w:id="3150" w:author="CCCCC" w:date="2017-06-08T19:12:00Z"/>
          <w:del w:id="3151" w:author="Cédric" w:date="2017-06-22T10:31:00Z"/>
          <w:lang w:val="en-US"/>
        </w:rPr>
        <w:pPrChange w:id="3152" w:author="Cédric" w:date="2017-06-22T14:56:00Z">
          <w:pPr>
            <w:spacing w:before="0" w:after="0"/>
          </w:pPr>
        </w:pPrChange>
      </w:pPr>
      <w:ins w:id="3153" w:author="CCCCC" w:date="2017-06-08T19:12:00Z">
        <w:del w:id="3154" w:author="Cédric" w:date="2017-06-22T10:31:00Z">
          <w:r w:rsidDel="00C05BCD">
            <w:rPr>
              <w:lang w:val="en-US"/>
            </w:rPr>
            <w:br w:type="page"/>
          </w:r>
        </w:del>
      </w:ins>
    </w:p>
    <w:p w14:paraId="5DF273F9" w14:textId="77777777" w:rsidR="00FC1B01" w:rsidDel="00C05BCD" w:rsidRDefault="005A1737">
      <w:pPr>
        <w:rPr>
          <w:ins w:id="3155" w:author="CCCCC" w:date="2017-06-08T19:13:00Z"/>
          <w:del w:id="3156" w:author="Cédric" w:date="2017-06-22T10:31:00Z"/>
        </w:rPr>
        <w:pPrChange w:id="3157" w:author="Cédric" w:date="2017-06-22T14:56:00Z">
          <w:pPr>
            <w:pStyle w:val="Heading1"/>
          </w:pPr>
        </w:pPrChange>
      </w:pPr>
      <w:bookmarkStart w:id="3158" w:name="_Toc485664094"/>
      <w:ins w:id="3159" w:author="CCCCC" w:date="2017-06-08T19:12:00Z">
        <w:del w:id="3160" w:author="Cédric" w:date="2017-06-22T10:31:00Z">
          <w:r w:rsidDel="00C05BCD">
            <w:rPr>
              <w:noProof/>
              <w:color w:val="365F91" w:themeColor="accent1" w:themeShade="BF"/>
              <w:lang w:eastAsia="fr-FR" w:bidi="ar-SA"/>
              <w:rPrChange w:id="3161" w:author="Unknown">
                <w:rPr>
                  <w:b w:val="0"/>
                  <w:bCs w:val="0"/>
                  <w:noProof/>
                  <w:color w:val="0000FF" w:themeColor="hyperlink"/>
                  <w:u w:val="single"/>
                  <w:lang w:eastAsia="fr-FR" w:bidi="ar-SA"/>
                </w:rPr>
              </w:rPrChange>
            </w:rPr>
            <w:drawing>
              <wp:anchor distT="0" distB="0" distL="114300" distR="114300" simplePos="0" relativeHeight="251609600" behindDoc="0" locked="0" layoutInCell="1" allowOverlap="1" wp14:anchorId="10FA28C7" wp14:editId="60AAC79B">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anchor>
            </w:drawing>
          </w:r>
        </w:del>
      </w:ins>
      <w:ins w:id="3162" w:author="CCCCC" w:date="2017-06-13T19:30:00Z">
        <w:del w:id="3163" w:author="Cédric" w:date="2017-06-22T10:31:00Z">
          <w:r w:rsidR="003D289F" w:rsidDel="00C05BCD">
            <w:delText xml:space="preserve">Annexe I : </w:delText>
          </w:r>
        </w:del>
      </w:ins>
      <w:ins w:id="3164" w:author="CCCCC" w:date="2017-06-08T19:12:00Z">
        <w:del w:id="3165" w:author="Cédric" w:date="2017-06-22T10:31:00Z">
          <w:r w:rsidR="00F55D17" w:rsidRPr="00F55D17" w:rsidDel="00C05BCD">
            <w:rPr>
              <w:color w:val="365F91" w:themeColor="accent1" w:themeShade="BF"/>
              <w:rPrChange w:id="3166" w:author="CCCCC" w:date="2017-06-08T19:13:00Z">
                <w:rPr>
                  <w:b w:val="0"/>
                  <w:bCs w:val="0"/>
                  <w:color w:val="0000FF" w:themeColor="hyperlink"/>
                  <w:u w:val="single"/>
                  <w:lang w:val="en-US"/>
                </w:rPr>
              </w:rPrChange>
            </w:rPr>
            <w:delText>Utilisation de la première version de withState</w:delText>
          </w:r>
        </w:del>
      </w:ins>
      <w:bookmarkEnd w:id="3158"/>
    </w:p>
    <w:p w14:paraId="39580680" w14:textId="77777777" w:rsidR="00FC1B01" w:rsidDel="00C05BCD" w:rsidRDefault="00FC1B01">
      <w:pPr>
        <w:rPr>
          <w:ins w:id="3167" w:author="CCCCC" w:date="2017-06-08T19:13:00Z"/>
          <w:del w:id="3168" w:author="Cédric" w:date="2017-06-22T10:31:00Z"/>
          <w:rFonts w:asciiTheme="majorHAnsi" w:eastAsiaTheme="majorEastAsia" w:hAnsiTheme="majorHAnsi"/>
          <w:b/>
          <w:bCs/>
          <w:color w:val="365F91" w:themeColor="accent1" w:themeShade="BF"/>
          <w:sz w:val="28"/>
          <w:szCs w:val="25"/>
        </w:rPr>
        <w:pPrChange w:id="3169" w:author="Cédric" w:date="2017-06-22T14:56:00Z">
          <w:pPr>
            <w:spacing w:before="0" w:after="0"/>
          </w:pPr>
        </w:pPrChange>
      </w:pPr>
      <w:ins w:id="3170" w:author="CCCCC" w:date="2017-06-08T19:13:00Z">
        <w:del w:id="3171" w:author="Cédric" w:date="2017-06-22T10:31:00Z">
          <w:r w:rsidDel="00C05BCD">
            <w:br w:type="page"/>
          </w:r>
        </w:del>
      </w:ins>
    </w:p>
    <w:p w14:paraId="00FE3DB0" w14:textId="77777777" w:rsidR="008D19F8" w:rsidDel="00C05BCD" w:rsidRDefault="005A1737">
      <w:pPr>
        <w:rPr>
          <w:ins w:id="3172" w:author="CCCCC" w:date="2017-06-08T19:33:00Z"/>
          <w:del w:id="3173" w:author="Cédric" w:date="2017-06-22T10:31:00Z"/>
        </w:rPr>
        <w:pPrChange w:id="3174" w:author="Cédric" w:date="2017-06-22T14:56:00Z">
          <w:pPr>
            <w:pStyle w:val="Heading1"/>
          </w:pPr>
        </w:pPrChange>
      </w:pPr>
      <w:bookmarkStart w:id="3175" w:name="_Toc485664095"/>
      <w:ins w:id="3176" w:author="CCCCC" w:date="2017-06-08T19:15:00Z">
        <w:del w:id="3177" w:author="Cédric" w:date="2017-06-22T10:31:00Z">
          <w:r w:rsidDel="00C05BCD">
            <w:rPr>
              <w:noProof/>
              <w:color w:val="365F91" w:themeColor="accent1" w:themeShade="BF"/>
              <w:lang w:eastAsia="fr-FR" w:bidi="ar-SA"/>
              <w:rPrChange w:id="3178" w:author="Unknown">
                <w:rPr>
                  <w:b w:val="0"/>
                  <w:bCs w:val="0"/>
                  <w:noProof/>
                  <w:color w:val="0000FF" w:themeColor="hyperlink"/>
                  <w:u w:val="single"/>
                  <w:lang w:eastAsia="fr-FR" w:bidi="ar-SA"/>
                </w:rPr>
              </w:rPrChange>
            </w:rPr>
            <w:drawing>
              <wp:anchor distT="0" distB="0" distL="114300" distR="114300" simplePos="0" relativeHeight="251610624" behindDoc="0" locked="0" layoutInCell="1" allowOverlap="1" wp14:anchorId="237A6531" wp14:editId="12B87B06">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anchor>
            </w:drawing>
          </w:r>
        </w:del>
      </w:ins>
      <w:ins w:id="3179" w:author="CCCCC" w:date="2017-06-13T19:30:00Z">
        <w:del w:id="3180" w:author="Cédric" w:date="2017-06-22T10:31:00Z">
          <w:r w:rsidR="003D289F" w:rsidDel="00C05BCD">
            <w:delText xml:space="preserve">Annexe II : </w:delText>
          </w:r>
        </w:del>
      </w:ins>
      <w:ins w:id="3181" w:author="CCCCC" w:date="2017-06-08T19:14:00Z">
        <w:del w:id="3182" w:author="Cédric" w:date="2017-06-22T10:31:00Z">
          <w:r w:rsidR="00FC1B01" w:rsidDel="00C05BCD">
            <w:delText>Première version du module withState</w:delText>
          </w:r>
        </w:del>
      </w:ins>
      <w:bookmarkEnd w:id="3175"/>
    </w:p>
    <w:p w14:paraId="34912C9B" w14:textId="77777777" w:rsidR="00F86C2B" w:rsidDel="00C05BCD" w:rsidRDefault="008D19F8">
      <w:pPr>
        <w:rPr>
          <w:ins w:id="3183" w:author="CCCCC" w:date="2017-06-08T19:33:00Z"/>
          <w:del w:id="3184" w:author="Cédric" w:date="2017-06-22T10:31:00Z"/>
          <w:rFonts w:asciiTheme="majorHAnsi" w:eastAsiaTheme="majorEastAsia" w:hAnsiTheme="majorHAnsi"/>
          <w:color w:val="365F91" w:themeColor="accent1" w:themeShade="BF"/>
          <w:sz w:val="28"/>
          <w:szCs w:val="25"/>
        </w:rPr>
      </w:pPr>
      <w:ins w:id="3185" w:author="CCCCC" w:date="2017-06-08T19:33:00Z">
        <w:del w:id="3186" w:author="Cédric" w:date="2017-06-22T10:31:00Z">
          <w:r w:rsidDel="00C05BCD">
            <w:br w:type="page"/>
          </w:r>
        </w:del>
      </w:ins>
    </w:p>
    <w:p w14:paraId="4068FB78" w14:textId="77777777" w:rsidR="008D19F8" w:rsidDel="00C05BCD" w:rsidRDefault="005A1737">
      <w:pPr>
        <w:rPr>
          <w:ins w:id="3187" w:author="CCCCC" w:date="2017-06-08T19:42:00Z"/>
          <w:del w:id="3188" w:author="Cédric" w:date="2017-06-22T10:31:00Z"/>
        </w:rPr>
        <w:pPrChange w:id="3189" w:author="Cédric" w:date="2017-06-22T14:56:00Z">
          <w:pPr>
            <w:pStyle w:val="Heading1"/>
          </w:pPr>
        </w:pPrChange>
      </w:pPr>
      <w:bookmarkStart w:id="3190" w:name="_Toc485664096"/>
      <w:ins w:id="3191" w:author="CCCCC" w:date="2017-06-08T21:52:00Z">
        <w:del w:id="3192" w:author="Cédric" w:date="2017-06-22T10:31:00Z">
          <w:r w:rsidDel="00C05BCD">
            <w:rPr>
              <w:noProof/>
              <w:color w:val="365F91" w:themeColor="accent1" w:themeShade="BF"/>
              <w:lang w:eastAsia="fr-FR" w:bidi="ar-SA"/>
              <w:rPrChange w:id="3193" w:author="Unknown">
                <w:rPr>
                  <w:b w:val="0"/>
                  <w:bCs w:val="0"/>
                  <w:noProof/>
                  <w:color w:val="0000FF" w:themeColor="hyperlink"/>
                  <w:u w:val="single"/>
                  <w:lang w:eastAsia="fr-FR" w:bidi="ar-SA"/>
                </w:rPr>
              </w:rPrChange>
            </w:rPr>
            <w:drawing>
              <wp:anchor distT="0" distB="0" distL="114300" distR="114300" simplePos="0" relativeHeight="251627008" behindDoc="0" locked="0" layoutInCell="1" allowOverlap="1" wp14:anchorId="7FEAA799" wp14:editId="4A54565E">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anchor>
            </w:drawing>
          </w:r>
        </w:del>
      </w:ins>
      <w:ins w:id="3194" w:author="CCCCC" w:date="2017-06-13T19:30:00Z">
        <w:del w:id="3195" w:author="Cédric" w:date="2017-06-22T10:31:00Z">
          <w:r w:rsidR="003D289F" w:rsidDel="00C05BCD">
            <w:delText xml:space="preserve">Annexe III : </w:delText>
          </w:r>
        </w:del>
      </w:ins>
      <w:ins w:id="3196" w:author="CCCCC" w:date="2017-06-08T19:34:00Z">
        <w:del w:id="3197" w:author="Cédric" w:date="2017-06-22T10:31:00Z">
          <w:r w:rsidR="008D19F8" w:rsidDel="00C05BCD">
            <w:delText>Composant TodoList utilisant la seconde version de withState</w:delText>
          </w:r>
        </w:del>
      </w:ins>
      <w:bookmarkEnd w:id="3190"/>
      <w:ins w:id="3198" w:author="CCCCC" w:date="2017-06-08T21:52:00Z">
        <w:del w:id="3199" w:author="Cédric" w:date="2017-06-22T10:31:00Z">
          <w:r w:rsidR="0017015E" w:rsidRPr="0017015E" w:rsidDel="00C05BCD">
            <w:rPr>
              <w:noProof/>
              <w:lang w:eastAsia="fr-FR" w:bidi="ar-SA"/>
            </w:rPr>
            <w:delText xml:space="preserve"> </w:delText>
          </w:r>
        </w:del>
      </w:ins>
    </w:p>
    <w:p w14:paraId="168402AD" w14:textId="77777777" w:rsidR="008D19F8" w:rsidRPr="008D19F8" w:rsidDel="00C05BCD" w:rsidRDefault="005A1737">
      <w:pPr>
        <w:rPr>
          <w:ins w:id="3200" w:author="CCCCC" w:date="2017-06-08T19:37:00Z"/>
          <w:del w:id="3201" w:author="Cédric" w:date="2017-06-22T10:31:00Z"/>
        </w:rPr>
        <w:pPrChange w:id="3202" w:author="Cédric" w:date="2017-06-22T14:56:00Z">
          <w:pPr>
            <w:pStyle w:val="Heading1"/>
          </w:pPr>
        </w:pPrChange>
      </w:pPr>
      <w:bookmarkStart w:id="3203" w:name="_Toc485664097"/>
      <w:ins w:id="3204" w:author="CCCCC" w:date="2017-06-08T19:37:00Z">
        <w:del w:id="3205" w:author="Cédric" w:date="2017-06-22T10:31:00Z">
          <w:r w:rsidDel="00C05BCD">
            <w:rPr>
              <w:noProof/>
              <w:color w:val="365F91" w:themeColor="accent1" w:themeShade="BF"/>
              <w:lang w:eastAsia="fr-FR" w:bidi="ar-SA"/>
              <w:rPrChange w:id="3206" w:author="Unknown">
                <w:rPr>
                  <w:b w:val="0"/>
                  <w:bCs w:val="0"/>
                  <w:noProof/>
                  <w:color w:val="0000FF" w:themeColor="hyperlink"/>
                  <w:u w:val="single"/>
                  <w:lang w:eastAsia="fr-FR" w:bidi="ar-SA"/>
                </w:rPr>
              </w:rPrChange>
            </w:rPr>
            <w:drawing>
              <wp:anchor distT="0" distB="0" distL="114300" distR="114300" simplePos="0" relativeHeight="251611648" behindDoc="0" locked="0" layoutInCell="1" allowOverlap="1" wp14:anchorId="0F14099E" wp14:editId="20822F0A">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anchor>
            </w:drawing>
          </w:r>
        </w:del>
      </w:ins>
      <w:ins w:id="3207" w:author="CCCCC" w:date="2017-06-08T19:46:00Z">
        <w:del w:id="3208" w:author="Cédric" w:date="2017-06-22T10:31:00Z">
          <w:r w:rsidR="002607CE" w:rsidDel="00C05BCD">
            <w:br/>
          </w:r>
          <w:r w:rsidR="002607CE" w:rsidDel="00C05BCD">
            <w:br/>
          </w:r>
        </w:del>
      </w:ins>
      <w:ins w:id="3209" w:author="CCCCC" w:date="2017-06-13T19:30:00Z">
        <w:del w:id="3210" w:author="Cédric" w:date="2017-06-22T10:31:00Z">
          <w:r w:rsidR="003D289F" w:rsidDel="00C05BCD">
            <w:delText xml:space="preserve">Annexe IV : </w:delText>
          </w:r>
        </w:del>
      </w:ins>
      <w:ins w:id="3211" w:author="CCCCC" w:date="2017-06-08T19:42:00Z">
        <w:del w:id="3212" w:author="Cédric" w:date="2017-06-22T10:31:00Z">
          <w:r w:rsidR="008D19F8" w:rsidDel="00C05BCD">
            <w:delText>Implémentation de la d</w:delText>
          </w:r>
        </w:del>
      </w:ins>
      <w:ins w:id="3213" w:author="CCCCC" w:date="2017-06-08T19:43:00Z">
        <w:del w:id="3214" w:author="Cédric" w:date="2017-06-22T10:31:00Z">
          <w:r w:rsidR="008D19F8" w:rsidDel="00C05BCD">
            <w:delText>euxième version du module withState</w:delText>
          </w:r>
        </w:del>
      </w:ins>
      <w:bookmarkEnd w:id="3203"/>
    </w:p>
    <w:p w14:paraId="61675AFF" w14:textId="77777777" w:rsidR="00F86C2B" w:rsidDel="00C05BCD" w:rsidRDefault="00F86C2B">
      <w:pPr>
        <w:rPr>
          <w:ins w:id="3215" w:author="CCCCC" w:date="2017-06-08T19:50:00Z"/>
          <w:del w:id="3216" w:author="Cédric" w:date="2017-06-22T10:31:00Z"/>
          <w:noProof/>
          <w:lang w:eastAsia="fr-FR" w:bidi="ar-SA"/>
        </w:rPr>
      </w:pPr>
    </w:p>
    <w:p w14:paraId="551AD2A9" w14:textId="77777777" w:rsidR="00F86C2B" w:rsidDel="00C05BCD" w:rsidRDefault="00F86C2B">
      <w:pPr>
        <w:rPr>
          <w:ins w:id="3217" w:author="CCCCC" w:date="2017-06-08T19:41:00Z"/>
          <w:del w:id="3218" w:author="Cédric" w:date="2017-06-22T10:31:00Z"/>
          <w:noProof/>
          <w:lang w:eastAsia="fr-FR" w:bidi="ar-SA"/>
        </w:rPr>
      </w:pPr>
    </w:p>
    <w:p w14:paraId="01107810" w14:textId="77777777" w:rsidR="00FE5807" w:rsidDel="00C05BCD" w:rsidRDefault="005A1737">
      <w:pPr>
        <w:rPr>
          <w:ins w:id="3219" w:author="CCCCC" w:date="2017-06-08T20:47:00Z"/>
          <w:del w:id="3220" w:author="Cédric" w:date="2017-06-22T10:31:00Z"/>
        </w:rPr>
        <w:pPrChange w:id="3221" w:author="Cédric" w:date="2017-06-22T14:56:00Z">
          <w:pPr>
            <w:spacing w:before="0" w:after="0"/>
          </w:pPr>
        </w:pPrChange>
      </w:pPr>
      <w:ins w:id="3222" w:author="CCCCC" w:date="2017-06-08T19:46:00Z">
        <w:del w:id="3223" w:author="Cédric" w:date="2017-06-22T10:31:00Z">
          <w:r w:rsidDel="00C05BCD">
            <w:rPr>
              <w:noProof/>
              <w:lang w:eastAsia="fr-FR" w:bidi="ar-SA"/>
              <w:rPrChange w:id="3224" w:author="Unknown">
                <w:rPr>
                  <w:noProof/>
                  <w:color w:val="0000FF" w:themeColor="hyperlink"/>
                  <w:u w:val="single"/>
                  <w:lang w:eastAsia="fr-FR" w:bidi="ar-SA"/>
                </w:rPr>
              </w:rPrChange>
            </w:rPr>
            <w:drawing>
              <wp:anchor distT="0" distB="0" distL="114300" distR="114300" simplePos="0" relativeHeight="251612672" behindDoc="0" locked="0" layoutInCell="1" allowOverlap="1" wp14:anchorId="38A315EA" wp14:editId="3D5352C6">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anchor>
            </w:drawing>
          </w:r>
        </w:del>
      </w:ins>
      <w:ins w:id="3225" w:author="CCCCC" w:date="2017-06-08T19:37:00Z">
        <w:del w:id="3226" w:author="Cédric" w:date="2017-06-22T10:31:00Z">
          <w:r w:rsidR="008D19F8" w:rsidDel="00C05BCD">
            <w:br w:type="page"/>
          </w:r>
        </w:del>
      </w:ins>
      <w:ins w:id="3227" w:author="CCCCC" w:date="2017-06-08T19:48:00Z">
        <w:del w:id="3228" w:author="Cédric" w:date="2017-06-22T10:31:00Z">
          <w:r w:rsidDel="00C05BCD">
            <w:rPr>
              <w:noProof/>
              <w:lang w:eastAsia="fr-FR" w:bidi="ar-SA"/>
              <w:rPrChange w:id="3229" w:author="Unknown">
                <w:rPr>
                  <w:noProof/>
                  <w:color w:val="0000FF" w:themeColor="hyperlink"/>
                  <w:u w:val="single"/>
                  <w:lang w:eastAsia="fr-FR" w:bidi="ar-SA"/>
                </w:rPr>
              </w:rPrChange>
            </w:rPr>
            <w:drawing>
              <wp:anchor distT="0" distB="0" distL="114300" distR="114300" simplePos="0" relativeHeight="251613696" behindDoc="0" locked="0" layoutInCell="1" allowOverlap="1" wp14:anchorId="21A17839" wp14:editId="409B3BFD">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anchor>
            </w:drawing>
          </w:r>
        </w:del>
      </w:ins>
      <w:ins w:id="3230" w:author="CCCCC" w:date="2017-06-08T20:47:00Z">
        <w:del w:id="3231" w:author="Cédric" w:date="2017-06-22T10:31:00Z">
          <w:r w:rsidR="00FE5807" w:rsidDel="00C05BCD">
            <w:br w:type="page"/>
          </w:r>
        </w:del>
      </w:ins>
    </w:p>
    <w:p w14:paraId="6FDAA90B" w14:textId="77777777" w:rsidR="00FE5807" w:rsidDel="00C05BCD" w:rsidRDefault="003D289F">
      <w:pPr>
        <w:rPr>
          <w:ins w:id="3232" w:author="CCCCC" w:date="2017-06-08T20:51:00Z"/>
          <w:del w:id="3233" w:author="Cédric" w:date="2017-06-22T10:31:00Z"/>
        </w:rPr>
        <w:pPrChange w:id="3234" w:author="Cédric" w:date="2017-06-22T14:56:00Z">
          <w:pPr>
            <w:pStyle w:val="Heading1"/>
          </w:pPr>
        </w:pPrChange>
      </w:pPr>
      <w:bookmarkStart w:id="3235" w:name="_Toc485664098"/>
      <w:ins w:id="3236" w:author="CCCCC" w:date="2017-06-13T19:30:00Z">
        <w:del w:id="3237" w:author="Cédric" w:date="2017-06-22T10:31:00Z">
          <w:r w:rsidDel="00C05BCD">
            <w:delText>Annexe V</w:delText>
          </w:r>
        </w:del>
      </w:ins>
      <w:ins w:id="3238" w:author="CCCCC" w:date="2017-06-13T19:31:00Z">
        <w:del w:id="3239" w:author="Cédric" w:date="2017-06-22T10:31:00Z">
          <w:r w:rsidDel="00C05BCD">
            <w:delText> </w:delText>
          </w:r>
        </w:del>
      </w:ins>
      <w:ins w:id="3240" w:author="CCCCC" w:date="2017-06-13T19:30:00Z">
        <w:del w:id="3241" w:author="Cédric" w:date="2017-06-22T10:31:00Z">
          <w:r w:rsidDel="00C05BCD">
            <w:delText>:</w:delText>
          </w:r>
        </w:del>
      </w:ins>
      <w:ins w:id="3242" w:author="CCCCC" w:date="2017-06-13T19:31:00Z">
        <w:del w:id="3243" w:author="Cédric" w:date="2017-06-22T10:31:00Z">
          <w:r w:rsidDel="00C05BCD">
            <w:delText xml:space="preserve"> </w:delText>
          </w:r>
        </w:del>
      </w:ins>
      <w:ins w:id="3244" w:author="CCCCC" w:date="2017-06-08T20:48:00Z">
        <w:del w:id="3245" w:author="Cédric" w:date="2017-06-22T10:31:00Z">
          <w:r w:rsidR="00FE5807" w:rsidDel="00C05BCD">
            <w:delText>Fichier de tests permettant de valider le module withState</w:delText>
          </w:r>
        </w:del>
      </w:ins>
      <w:bookmarkEnd w:id="3235"/>
    </w:p>
    <w:p w14:paraId="329403C8" w14:textId="77777777" w:rsidR="007B5BBB" w:rsidDel="00C05BCD" w:rsidRDefault="005A1737">
      <w:pPr>
        <w:rPr>
          <w:ins w:id="3246" w:author="CCCCC" w:date="2017-06-08T20:58:00Z"/>
          <w:del w:id="3247" w:author="Cédric" w:date="2017-06-22T10:31:00Z"/>
        </w:rPr>
        <w:pPrChange w:id="3248" w:author="Cédric" w:date="2017-06-22T14:56:00Z">
          <w:pPr>
            <w:pStyle w:val="Heading2"/>
          </w:pPr>
        </w:pPrChange>
      </w:pPr>
      <w:bookmarkStart w:id="3249" w:name="_Toc485664099"/>
      <w:ins w:id="3250" w:author="CCCCC" w:date="2017-06-08T20:58:00Z">
        <w:del w:id="3251" w:author="Cédric" w:date="2017-06-22T10:31:00Z">
          <w:r w:rsidDel="00C05BCD">
            <w:rPr>
              <w:noProof/>
              <w:color w:val="4F81BD" w:themeColor="accent1"/>
              <w:lang w:eastAsia="fr-FR" w:bidi="ar-SA"/>
              <w:rPrChange w:id="3252" w:author="Unknown">
                <w:rPr>
                  <w:b w:val="0"/>
                  <w:bCs w:val="0"/>
                  <w:noProof/>
                  <w:color w:val="0000FF" w:themeColor="hyperlink"/>
                  <w:u w:val="single"/>
                  <w:lang w:eastAsia="fr-FR" w:bidi="ar-SA"/>
                </w:rPr>
              </w:rPrChange>
            </w:rPr>
            <w:drawing>
              <wp:anchor distT="0" distB="0" distL="114300" distR="114300" simplePos="0" relativeHeight="251614720" behindDoc="0" locked="0" layoutInCell="1" allowOverlap="1" wp14:anchorId="3FC5EA95" wp14:editId="1E592C62">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anchor>
            </w:drawing>
          </w:r>
        </w:del>
      </w:ins>
      <w:ins w:id="3253" w:author="CCCCC" w:date="2017-06-13T19:31:00Z">
        <w:del w:id="3254" w:author="Cédric" w:date="2017-06-22T10:31:00Z">
          <w:r w:rsidR="003D289F" w:rsidDel="00C05BCD">
            <w:delText xml:space="preserve">Annexe V.I : </w:delText>
          </w:r>
        </w:del>
      </w:ins>
      <w:ins w:id="3255" w:author="CCCCC" w:date="2017-06-08T20:52:00Z">
        <w:del w:id="3256" w:author="Cédric" w:date="2017-06-22T10:31:00Z">
          <w:r w:rsidR="00FE5807" w:rsidDel="00C05BCD">
            <w:delText>Décor</w:delText>
          </w:r>
        </w:del>
      </w:ins>
      <w:ins w:id="3257" w:author="CCCCC" w:date="2017-06-08T20:53:00Z">
        <w:del w:id="3258" w:author="Cédric" w:date="2017-06-22T10:31:00Z">
          <w:r w:rsidR="00FE5807" w:rsidDel="00C05BCD">
            <w:delText>ation d’</w:delText>
          </w:r>
        </w:del>
      </w:ins>
      <w:ins w:id="3259" w:author="CCCCC" w:date="2017-06-08T20:52:00Z">
        <w:del w:id="3260" w:author="Cédric" w:date="2017-06-22T10:31:00Z">
          <w:r w:rsidR="00FE5807" w:rsidDel="00C05BCD">
            <w:delText>un composant stateful</w:delText>
          </w:r>
        </w:del>
      </w:ins>
      <w:bookmarkEnd w:id="3249"/>
    </w:p>
    <w:p w14:paraId="7361ED8A" w14:textId="77777777" w:rsidR="005A1737" w:rsidDel="00C05BCD" w:rsidRDefault="005A1737">
      <w:pPr>
        <w:rPr>
          <w:ins w:id="3261" w:author="CCCCC" w:date="2017-06-08T20:57:00Z"/>
          <w:del w:id="3262" w:author="Cédric" w:date="2017-06-22T10:31:00Z"/>
        </w:rPr>
        <w:pPrChange w:id="3263" w:author="Cédric" w:date="2017-06-22T14:56:00Z">
          <w:pPr>
            <w:pStyle w:val="Heading2"/>
          </w:pPr>
        </w:pPrChange>
      </w:pPr>
    </w:p>
    <w:p w14:paraId="0EE2B7D4" w14:textId="77777777" w:rsidR="007B5BBB" w:rsidDel="00C05BCD" w:rsidRDefault="007B5BBB">
      <w:pPr>
        <w:rPr>
          <w:ins w:id="3264" w:author="CCCCC" w:date="2017-06-08T20:57:00Z"/>
          <w:del w:id="3265" w:author="Cédric" w:date="2017-06-22T10:31:00Z"/>
          <w:rFonts w:asciiTheme="majorHAnsi" w:eastAsiaTheme="majorEastAsia" w:hAnsiTheme="majorHAnsi"/>
          <w:b/>
          <w:bCs/>
          <w:color w:val="4F81BD" w:themeColor="accent1"/>
          <w:sz w:val="26"/>
          <w:szCs w:val="23"/>
        </w:rPr>
        <w:pPrChange w:id="3266" w:author="Cédric" w:date="2017-06-22T14:56:00Z">
          <w:pPr>
            <w:spacing w:before="0" w:after="0"/>
          </w:pPr>
        </w:pPrChange>
      </w:pPr>
      <w:ins w:id="3267" w:author="CCCCC" w:date="2017-06-08T20:57:00Z">
        <w:del w:id="3268" w:author="Cédric" w:date="2017-06-22T10:31:00Z">
          <w:r w:rsidDel="00C05BCD">
            <w:br w:type="page"/>
          </w:r>
        </w:del>
      </w:ins>
    </w:p>
    <w:p w14:paraId="2AB2FAB0" w14:textId="77777777" w:rsidR="005A1737" w:rsidDel="00C05BCD" w:rsidRDefault="005A1737">
      <w:pPr>
        <w:rPr>
          <w:ins w:id="3269" w:author="CCCCC" w:date="2017-06-08T20:54:00Z"/>
          <w:del w:id="3270" w:author="Cédric" w:date="2017-06-22T10:31:00Z"/>
        </w:rPr>
        <w:pPrChange w:id="3271" w:author="Cédric" w:date="2017-06-22T14:56:00Z">
          <w:pPr>
            <w:pStyle w:val="ListParagraph"/>
            <w:numPr>
              <w:numId w:val="15"/>
            </w:numPr>
            <w:ind w:hanging="360"/>
          </w:pPr>
        </w:pPrChange>
      </w:pPr>
      <w:bookmarkStart w:id="3272" w:name="_Toc485664100"/>
      <w:ins w:id="3273" w:author="CCCCC" w:date="2017-06-08T21:08:00Z">
        <w:del w:id="3274" w:author="Cédric" w:date="2017-06-22T10:31:00Z">
          <w:r w:rsidDel="00C05BCD">
            <w:rPr>
              <w:b/>
              <w:bCs/>
              <w:noProof/>
              <w:color w:val="4F81BD" w:themeColor="accent1"/>
              <w:lang w:eastAsia="fr-FR" w:bidi="ar-SA"/>
              <w:rPrChange w:id="3275" w:author="Unknown">
                <w:rPr>
                  <w:b/>
                  <w:bCs/>
                  <w:noProof/>
                  <w:color w:val="0000FF" w:themeColor="hyperlink"/>
                  <w:u w:val="single"/>
                  <w:lang w:eastAsia="fr-FR" w:bidi="ar-SA"/>
                </w:rPr>
              </w:rPrChange>
            </w:rPr>
            <w:drawing>
              <wp:anchor distT="0" distB="0" distL="114300" distR="114300" simplePos="0" relativeHeight="251616768" behindDoc="0" locked="0" layoutInCell="1" allowOverlap="1" wp14:anchorId="73474BDC" wp14:editId="5E086C6A">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anchor>
            </w:drawing>
          </w:r>
        </w:del>
      </w:ins>
      <w:ins w:id="3276" w:author="CCCCC" w:date="2017-06-08T21:06:00Z">
        <w:del w:id="3277" w:author="Cédric" w:date="2017-06-22T10:31:00Z">
          <w:r w:rsidR="007B5BBB" w:rsidDel="00C05BCD">
            <w:delText xml:space="preserve"> </w:delText>
          </w:r>
        </w:del>
      </w:ins>
      <w:ins w:id="3278" w:author="CCCCC" w:date="2017-06-13T19:31:00Z">
        <w:del w:id="3279" w:author="Cédric" w:date="2017-06-22T10:31:00Z">
          <w:r w:rsidR="003D289F" w:rsidDel="00C05BCD">
            <w:delText xml:space="preserve">Annexe V.II : </w:delText>
          </w:r>
        </w:del>
      </w:ins>
      <w:ins w:id="3280" w:author="CCCCC" w:date="2017-06-08T20:53:00Z">
        <w:del w:id="3281" w:author="Cédric" w:date="2017-06-22T10:31:00Z">
          <w:r w:rsidR="00FE5807" w:rsidDel="00C05BCD">
            <w:delText xml:space="preserve">Décoration d’un composant </w:delText>
          </w:r>
        </w:del>
      </w:ins>
      <w:ins w:id="3282" w:author="CCCCC" w:date="2017-06-08T20:52:00Z">
        <w:del w:id="3283" w:author="Cédric" w:date="2017-06-22T10:31:00Z">
          <w:r w:rsidR="00FE5807" w:rsidDel="00C05BCD">
            <w:delText>stateless</w:delText>
          </w:r>
        </w:del>
      </w:ins>
      <w:bookmarkEnd w:id="3272"/>
      <w:ins w:id="3284" w:author="CCCCC" w:date="2017-06-08T21:08:00Z">
        <w:del w:id="3285" w:author="Cédric" w:date="2017-06-22T10:31:00Z">
          <w:r w:rsidR="001D4A6B" w:rsidRPr="001D4A6B" w:rsidDel="00C05BCD">
            <w:rPr>
              <w:noProof/>
              <w:lang w:eastAsia="fr-FR" w:bidi="ar-SA"/>
            </w:rPr>
            <w:delText xml:space="preserve"> </w:delText>
          </w:r>
        </w:del>
      </w:ins>
    </w:p>
    <w:p w14:paraId="2F47EE08" w14:textId="77777777" w:rsidR="001D4A6B" w:rsidDel="00C05BCD" w:rsidRDefault="005A1737">
      <w:pPr>
        <w:rPr>
          <w:ins w:id="3286" w:author="CCCCC" w:date="2017-06-08T21:12:00Z"/>
          <w:del w:id="3287" w:author="Cédric" w:date="2017-06-22T10:31:00Z"/>
          <w:noProof/>
          <w:lang w:eastAsia="fr-FR" w:bidi="ar-SA"/>
        </w:rPr>
        <w:pPrChange w:id="3288" w:author="Cédric" w:date="2017-06-22T14:56:00Z">
          <w:pPr>
            <w:pStyle w:val="Heading2"/>
          </w:pPr>
        </w:pPrChange>
      </w:pPr>
      <w:bookmarkStart w:id="3289" w:name="_Toc485664101"/>
      <w:ins w:id="3290" w:author="CCCCC" w:date="2017-06-08T21:11:00Z">
        <w:del w:id="3291" w:author="Cédric" w:date="2017-06-22T10:31:00Z">
          <w:r w:rsidDel="00C05BCD">
            <w:rPr>
              <w:noProof/>
              <w:color w:val="4F81BD" w:themeColor="accent1"/>
              <w:lang w:eastAsia="fr-FR" w:bidi="ar-SA"/>
              <w:rPrChange w:id="3292" w:author="Unknown">
                <w:rPr>
                  <w:b w:val="0"/>
                  <w:bCs w:val="0"/>
                  <w:noProof/>
                  <w:color w:val="0000FF" w:themeColor="hyperlink"/>
                  <w:u w:val="single"/>
                  <w:lang w:eastAsia="fr-FR" w:bidi="ar-SA"/>
                </w:rPr>
              </w:rPrChange>
            </w:rPr>
            <w:drawing>
              <wp:anchor distT="0" distB="0" distL="114300" distR="114300" simplePos="0" relativeHeight="251619840" behindDoc="0" locked="0" layoutInCell="1" allowOverlap="1" wp14:anchorId="68D66DD2" wp14:editId="0433FCEC">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anchor>
            </w:drawing>
          </w:r>
        </w:del>
      </w:ins>
      <w:ins w:id="3293" w:author="CCCCC" w:date="2017-06-08T21:09:00Z">
        <w:del w:id="3294" w:author="Cédric" w:date="2017-06-22T10:31:00Z">
          <w:r w:rsidDel="00C05BCD">
            <w:rPr>
              <w:noProof/>
              <w:color w:val="4F81BD" w:themeColor="accent1"/>
              <w:lang w:eastAsia="fr-FR" w:bidi="ar-SA"/>
              <w:rPrChange w:id="3295" w:author="Unknown">
                <w:rPr>
                  <w:b w:val="0"/>
                  <w:bCs w:val="0"/>
                  <w:noProof/>
                  <w:color w:val="0000FF" w:themeColor="hyperlink"/>
                  <w:u w:val="single"/>
                  <w:lang w:eastAsia="fr-FR" w:bidi="ar-SA"/>
                </w:rPr>
              </w:rPrChange>
            </w:rPr>
            <w:drawing>
              <wp:anchor distT="0" distB="0" distL="114300" distR="114300" simplePos="0" relativeHeight="251617792" behindDoc="0" locked="0" layoutInCell="1" allowOverlap="1" wp14:anchorId="01D2AFA7" wp14:editId="597A981D">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anchor>
            </w:drawing>
          </w:r>
          <w:r w:rsidR="001D4A6B" w:rsidDel="00C05BCD">
            <w:delText xml:space="preserve"> </w:delText>
          </w:r>
        </w:del>
      </w:ins>
      <w:ins w:id="3296" w:author="CCCCC" w:date="2017-06-13T19:31:00Z">
        <w:del w:id="3297" w:author="Cédric" w:date="2017-06-22T10:31:00Z">
          <w:r w:rsidR="003D289F" w:rsidDel="00C05BCD">
            <w:delText xml:space="preserve">Annexe V.III   : </w:delText>
          </w:r>
        </w:del>
      </w:ins>
      <w:ins w:id="3298" w:author="CCCCC" w:date="2017-06-08T20:52:00Z">
        <w:del w:id="3299" w:author="Cédric" w:date="2017-06-22T10:31:00Z">
          <w:r w:rsidR="007B5BBB" w:rsidDel="00C05BCD">
            <w:delText>Utilisation</w:delText>
          </w:r>
        </w:del>
      </w:ins>
      <w:ins w:id="3300" w:author="CCCCC" w:date="2017-06-08T20:54:00Z">
        <w:del w:id="3301" w:author="Cédric" w:date="2017-06-22T10:31:00Z">
          <w:r w:rsidR="007B5BBB" w:rsidDel="00C05BCD">
            <w:delText xml:space="preserve"> d’</w:delText>
          </w:r>
        </w:del>
      </w:ins>
      <w:ins w:id="3302" w:author="CCCCC" w:date="2017-06-08T20:52:00Z">
        <w:del w:id="3303" w:author="Cédric" w:date="2017-06-22T10:31:00Z">
          <w:r w:rsidR="00FE5807" w:rsidDel="00C05BCD">
            <w:delText>une fonction pour initialiser la valeur d’un sous-state</w:delText>
          </w:r>
        </w:del>
      </w:ins>
      <w:bookmarkEnd w:id="3289"/>
      <w:ins w:id="3304" w:author="CCCCC" w:date="2017-06-08T21:11:00Z">
        <w:del w:id="3305" w:author="Cédric" w:date="2017-06-22T10:31:00Z">
          <w:r w:rsidR="001D4A6B" w:rsidRPr="001D4A6B" w:rsidDel="00C05BCD">
            <w:rPr>
              <w:noProof/>
              <w:lang w:eastAsia="fr-FR" w:bidi="ar-SA"/>
            </w:rPr>
            <w:delText xml:space="preserve"> </w:delText>
          </w:r>
        </w:del>
      </w:ins>
    </w:p>
    <w:p w14:paraId="7583764E" w14:textId="77777777" w:rsidR="001D4A6B" w:rsidDel="00C05BCD" w:rsidRDefault="001D4A6B">
      <w:pPr>
        <w:rPr>
          <w:ins w:id="3306" w:author="CCCCC" w:date="2017-06-08T21:12:00Z"/>
          <w:del w:id="3307" w:author="Cédric" w:date="2017-06-22T10:31:00Z"/>
          <w:rFonts w:asciiTheme="majorHAnsi" w:eastAsiaTheme="majorEastAsia" w:hAnsiTheme="majorHAnsi"/>
          <w:b/>
          <w:bCs/>
          <w:noProof/>
          <w:color w:val="4F81BD" w:themeColor="accent1"/>
          <w:sz w:val="26"/>
          <w:szCs w:val="23"/>
          <w:lang w:eastAsia="fr-FR" w:bidi="ar-SA"/>
        </w:rPr>
        <w:pPrChange w:id="3308" w:author="Cédric" w:date="2017-06-22T14:56:00Z">
          <w:pPr>
            <w:spacing w:before="0" w:after="0"/>
          </w:pPr>
        </w:pPrChange>
      </w:pPr>
      <w:ins w:id="3309" w:author="CCCCC" w:date="2017-06-08T21:12:00Z">
        <w:del w:id="3310" w:author="Cédric" w:date="2017-06-22T10:31:00Z">
          <w:r w:rsidDel="00C05BCD">
            <w:rPr>
              <w:noProof/>
              <w:lang w:eastAsia="fr-FR" w:bidi="ar-SA"/>
            </w:rPr>
            <w:br w:type="page"/>
          </w:r>
        </w:del>
      </w:ins>
    </w:p>
    <w:p w14:paraId="4F5E8087" w14:textId="77777777" w:rsidR="005A1737" w:rsidDel="00C05BCD" w:rsidRDefault="003D289F">
      <w:pPr>
        <w:rPr>
          <w:ins w:id="3311" w:author="CCCCC" w:date="2017-06-08T20:52:00Z"/>
          <w:del w:id="3312" w:author="Cédric" w:date="2017-06-22T10:31:00Z"/>
        </w:rPr>
        <w:pPrChange w:id="3313" w:author="Cédric" w:date="2017-06-22T14:56:00Z">
          <w:pPr>
            <w:pStyle w:val="ListParagraph"/>
            <w:numPr>
              <w:numId w:val="15"/>
            </w:numPr>
            <w:ind w:hanging="360"/>
          </w:pPr>
        </w:pPrChange>
      </w:pPr>
      <w:bookmarkStart w:id="3314" w:name="_Toc485664102"/>
      <w:ins w:id="3315" w:author="CCCCC" w:date="2017-06-13T19:32:00Z">
        <w:del w:id="3316" w:author="Cédric" w:date="2017-06-22T10:31:00Z">
          <w:r w:rsidDel="00C05BCD">
            <w:delText>Annexe V.I</w:delText>
          </w:r>
        </w:del>
      </w:ins>
      <w:ins w:id="3317" w:author="CCCCC" w:date="2017-06-08T21:12:00Z">
        <w:del w:id="3318" w:author="Cédric" w:date="2017-06-22T10:31:00Z">
          <w:r w:rsidR="005A1737" w:rsidDel="00C05BCD">
            <w:rPr>
              <w:b/>
              <w:bCs/>
              <w:noProof/>
              <w:color w:val="4F81BD" w:themeColor="accent1"/>
              <w:lang w:eastAsia="fr-FR" w:bidi="ar-SA"/>
              <w:rPrChange w:id="3319" w:author="Unknown">
                <w:rPr>
                  <w:b/>
                  <w:bCs/>
                  <w:noProof/>
                  <w:color w:val="0000FF" w:themeColor="hyperlink"/>
                  <w:u w:val="single"/>
                  <w:lang w:eastAsia="fr-FR" w:bidi="ar-SA"/>
                </w:rPr>
              </w:rPrChange>
            </w:rPr>
            <w:drawing>
              <wp:anchor distT="0" distB="0" distL="114300" distR="114300" simplePos="0" relativeHeight="251620864" behindDoc="0" locked="0" layoutInCell="1" allowOverlap="1" wp14:anchorId="1D23A90E" wp14:editId="4F2A7B15">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anchor>
            </w:drawing>
          </w:r>
        </w:del>
      </w:ins>
      <w:ins w:id="3320" w:author="CCCCC" w:date="2017-06-13T19:32:00Z">
        <w:del w:id="3321" w:author="Cédric" w:date="2017-06-22T10:31:00Z">
          <w:r w:rsidDel="00C05BCD">
            <w:delText xml:space="preserve">V : </w:delText>
          </w:r>
        </w:del>
      </w:ins>
      <w:ins w:id="3322" w:author="CCCCC" w:date="2017-06-08T20:52:00Z">
        <w:del w:id="3323" w:author="Cédric" w:date="2017-06-22T10:31:00Z">
          <w:r w:rsidR="007B5BBB" w:rsidDel="00C05BCD">
            <w:delText>Remise de</w:delText>
          </w:r>
          <w:r w:rsidR="00FE5807" w:rsidDel="00C05BCD">
            <w:delText xml:space="preserve"> la valeur d’un sous-state à sa valeur initiale</w:delText>
          </w:r>
        </w:del>
      </w:ins>
      <w:bookmarkEnd w:id="3314"/>
      <w:ins w:id="3324" w:author="CCCCC" w:date="2017-06-08T21:12:00Z">
        <w:del w:id="3325" w:author="Cédric" w:date="2017-06-22T10:31:00Z">
          <w:r w:rsidR="001D4A6B" w:rsidRPr="001D4A6B" w:rsidDel="00C05BCD">
            <w:rPr>
              <w:noProof/>
              <w:lang w:eastAsia="fr-FR" w:bidi="ar-SA"/>
            </w:rPr>
            <w:delText xml:space="preserve"> </w:delText>
          </w:r>
        </w:del>
      </w:ins>
    </w:p>
    <w:p w14:paraId="77758DFC" w14:textId="77777777" w:rsidR="001D4A6B" w:rsidDel="00C05BCD" w:rsidRDefault="001D4A6B">
      <w:pPr>
        <w:rPr>
          <w:ins w:id="3326" w:author="CCCCC" w:date="2017-06-08T21:15:00Z"/>
          <w:del w:id="3327" w:author="Cédric" w:date="2017-06-22T10:31:00Z"/>
        </w:rPr>
        <w:pPrChange w:id="3328" w:author="Cédric" w:date="2017-06-22T14:56:00Z">
          <w:pPr>
            <w:pStyle w:val="Heading2"/>
          </w:pPr>
        </w:pPrChange>
      </w:pPr>
      <w:ins w:id="3329" w:author="CCCCC" w:date="2017-06-08T21:13:00Z">
        <w:del w:id="3330" w:author="Cédric" w:date="2017-06-22T10:31:00Z">
          <w:r w:rsidDel="00C05BCD">
            <w:delText xml:space="preserve"> </w:delText>
          </w:r>
        </w:del>
      </w:ins>
    </w:p>
    <w:p w14:paraId="73D4FFAB" w14:textId="77777777" w:rsidR="00F86C2B" w:rsidDel="00C05BCD" w:rsidRDefault="005A1737">
      <w:pPr>
        <w:rPr>
          <w:ins w:id="3331" w:author="CCCCC" w:date="2017-06-08T21:15:00Z"/>
          <w:del w:id="3332" w:author="Cédric" w:date="2017-06-22T10:31:00Z"/>
          <w:rFonts w:asciiTheme="majorHAnsi" w:eastAsiaTheme="majorEastAsia" w:hAnsiTheme="majorHAnsi"/>
          <w:color w:val="4F81BD" w:themeColor="accent1"/>
          <w:sz w:val="26"/>
          <w:szCs w:val="23"/>
        </w:rPr>
      </w:pPr>
      <w:ins w:id="3333" w:author="CCCCC" w:date="2017-06-08T21:13:00Z">
        <w:del w:id="3334" w:author="Cédric" w:date="2017-06-22T10:31:00Z">
          <w:r w:rsidDel="00C05BCD">
            <w:rPr>
              <w:noProof/>
              <w:lang w:eastAsia="fr-FR" w:bidi="ar-SA"/>
              <w:rPrChange w:id="3335" w:author="Unknown">
                <w:rPr>
                  <w:noProof/>
                  <w:color w:val="0000FF" w:themeColor="hyperlink"/>
                  <w:u w:val="single"/>
                  <w:lang w:eastAsia="fr-FR" w:bidi="ar-SA"/>
                </w:rPr>
              </w:rPrChange>
            </w:rPr>
            <w:drawing>
              <wp:anchor distT="0" distB="0" distL="114300" distR="114300" simplePos="0" relativeHeight="251621888" behindDoc="0" locked="0" layoutInCell="1" allowOverlap="1" wp14:anchorId="71CD661F" wp14:editId="2BC0B9B5">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anchor>
            </w:drawing>
          </w:r>
        </w:del>
      </w:ins>
      <w:ins w:id="3336" w:author="CCCCC" w:date="2017-06-08T21:15:00Z">
        <w:del w:id="3337" w:author="Cédric" w:date="2017-06-22T10:31:00Z">
          <w:r w:rsidR="001D4A6B" w:rsidDel="00C05BCD">
            <w:br w:type="page"/>
          </w:r>
        </w:del>
      </w:ins>
    </w:p>
    <w:p w14:paraId="4D613E87" w14:textId="77777777" w:rsidR="005A1737" w:rsidDel="00C05BCD" w:rsidRDefault="003D289F">
      <w:pPr>
        <w:rPr>
          <w:ins w:id="3338" w:author="CCCCC" w:date="2017-06-08T20:54:00Z"/>
          <w:del w:id="3339" w:author="Cédric" w:date="2017-06-22T10:31:00Z"/>
        </w:rPr>
        <w:pPrChange w:id="3340" w:author="Cédric" w:date="2017-06-22T14:56:00Z">
          <w:pPr>
            <w:pStyle w:val="ListParagraph"/>
            <w:numPr>
              <w:numId w:val="15"/>
            </w:numPr>
            <w:ind w:hanging="360"/>
          </w:pPr>
        </w:pPrChange>
      </w:pPr>
      <w:bookmarkStart w:id="3341" w:name="_Toc485664103"/>
      <w:ins w:id="3342" w:author="CCCCC" w:date="2017-06-13T19:32:00Z">
        <w:del w:id="3343" w:author="Cédric" w:date="2017-06-22T10:31:00Z">
          <w:r w:rsidDel="00C05BCD">
            <w:delText>Annexe V.V :</w:delText>
          </w:r>
          <w:r w:rsidDel="00C05BCD">
            <w:rPr>
              <w:noProof/>
              <w:lang w:eastAsia="fr-FR" w:bidi="ar-SA"/>
            </w:rPr>
            <w:delText xml:space="preserve"> </w:delText>
          </w:r>
        </w:del>
      </w:ins>
      <w:ins w:id="3344" w:author="CCCCC" w:date="2017-06-08T21:16:00Z">
        <w:del w:id="3345" w:author="Cédric" w:date="2017-06-22T10:31:00Z">
          <w:r w:rsidR="005A1737" w:rsidDel="00C05BCD">
            <w:rPr>
              <w:b/>
              <w:bCs/>
              <w:noProof/>
              <w:color w:val="4F81BD" w:themeColor="accent1"/>
              <w:lang w:eastAsia="fr-FR" w:bidi="ar-SA"/>
              <w:rPrChange w:id="3346" w:author="Unknown">
                <w:rPr>
                  <w:b/>
                  <w:bCs/>
                  <w:noProof/>
                  <w:color w:val="0000FF" w:themeColor="hyperlink"/>
                  <w:u w:val="single"/>
                  <w:lang w:eastAsia="fr-FR" w:bidi="ar-SA"/>
                </w:rPr>
              </w:rPrChange>
            </w:rPr>
            <w:drawing>
              <wp:anchor distT="0" distB="0" distL="114300" distR="114300" simplePos="0" relativeHeight="251622912" behindDoc="0" locked="0" layoutInCell="1" allowOverlap="1" wp14:anchorId="2725B327" wp14:editId="1BA12FDF">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anchor>
            </w:drawing>
          </w:r>
        </w:del>
      </w:ins>
      <w:ins w:id="3347" w:author="CCCCC" w:date="2017-06-08T20:54:00Z">
        <w:del w:id="3348" w:author="Cédric" w:date="2017-06-22T10:31:00Z">
          <w:r w:rsidR="007B5BBB" w:rsidDel="00C05BCD">
            <w:delText>Test d’une action qui ne retourne rien</w:delText>
          </w:r>
        </w:del>
      </w:ins>
      <w:bookmarkEnd w:id="3341"/>
      <w:ins w:id="3349" w:author="CCCCC" w:date="2017-06-08T21:16:00Z">
        <w:del w:id="3350" w:author="Cédric" w:date="2017-06-22T10:31:00Z">
          <w:r w:rsidR="001D4A6B" w:rsidRPr="001D4A6B" w:rsidDel="00C05BCD">
            <w:rPr>
              <w:noProof/>
              <w:lang w:eastAsia="fr-FR" w:bidi="ar-SA"/>
            </w:rPr>
            <w:delText xml:space="preserve"> </w:delText>
          </w:r>
        </w:del>
      </w:ins>
    </w:p>
    <w:p w14:paraId="26A8A12E" w14:textId="77777777" w:rsidR="00CA13B8" w:rsidDel="00C05BCD" w:rsidRDefault="00CA13B8">
      <w:pPr>
        <w:rPr>
          <w:ins w:id="3351" w:author="CCCCC" w:date="2017-06-08T21:17:00Z"/>
          <w:del w:id="3352" w:author="Cédric" w:date="2017-06-22T10:31:00Z"/>
          <w:rFonts w:asciiTheme="majorHAnsi" w:eastAsiaTheme="majorEastAsia" w:hAnsiTheme="majorHAnsi"/>
          <w:b/>
          <w:bCs/>
          <w:color w:val="4F81BD" w:themeColor="accent1"/>
          <w:sz w:val="26"/>
          <w:szCs w:val="23"/>
        </w:rPr>
        <w:pPrChange w:id="3353" w:author="Cédric" w:date="2017-06-22T14:56:00Z">
          <w:pPr>
            <w:spacing w:before="0" w:after="0"/>
          </w:pPr>
        </w:pPrChange>
      </w:pPr>
      <w:ins w:id="3354" w:author="CCCCC" w:date="2017-06-08T21:17:00Z">
        <w:del w:id="3355" w:author="Cédric" w:date="2017-06-22T10:31:00Z">
          <w:r w:rsidDel="00C05BCD">
            <w:br w:type="page"/>
          </w:r>
        </w:del>
      </w:ins>
    </w:p>
    <w:p w14:paraId="2E3C16E9" w14:textId="77777777" w:rsidR="005A1737" w:rsidDel="00C05BCD" w:rsidRDefault="003D289F">
      <w:pPr>
        <w:rPr>
          <w:ins w:id="3356" w:author="CCCCC" w:date="2017-06-08T20:52:00Z"/>
          <w:del w:id="3357" w:author="Cédric" w:date="2017-06-22T10:31:00Z"/>
        </w:rPr>
        <w:pPrChange w:id="3358" w:author="Cédric" w:date="2017-06-22T14:56:00Z">
          <w:pPr>
            <w:pStyle w:val="ListParagraph"/>
            <w:numPr>
              <w:numId w:val="15"/>
            </w:numPr>
            <w:ind w:hanging="360"/>
          </w:pPr>
        </w:pPrChange>
      </w:pPr>
      <w:bookmarkStart w:id="3359" w:name="_Toc485664104"/>
      <w:ins w:id="3360" w:author="CCCCC" w:date="2017-06-13T19:32:00Z">
        <w:del w:id="3361" w:author="Cédric" w:date="2017-06-22T10:31:00Z">
          <w:r w:rsidDel="00C05BCD">
            <w:delText>Annexe V.VI :</w:delText>
          </w:r>
          <w:r w:rsidDel="00C05BCD">
            <w:rPr>
              <w:noProof/>
              <w:lang w:eastAsia="fr-FR" w:bidi="ar-SA"/>
            </w:rPr>
            <w:delText xml:space="preserve"> </w:delText>
          </w:r>
        </w:del>
      </w:ins>
      <w:ins w:id="3362" w:author="CCCCC" w:date="2017-06-08T21:17:00Z">
        <w:del w:id="3363" w:author="Cédric" w:date="2017-06-22T10:31:00Z">
          <w:r w:rsidR="005A1737" w:rsidDel="00C05BCD">
            <w:rPr>
              <w:b/>
              <w:bCs/>
              <w:noProof/>
              <w:color w:val="4F81BD" w:themeColor="accent1"/>
              <w:lang w:eastAsia="fr-FR" w:bidi="ar-SA"/>
              <w:rPrChange w:id="3364" w:author="Unknown">
                <w:rPr>
                  <w:b/>
                  <w:bCs/>
                  <w:noProof/>
                  <w:color w:val="0000FF" w:themeColor="hyperlink"/>
                  <w:u w:val="single"/>
                  <w:lang w:eastAsia="fr-FR" w:bidi="ar-SA"/>
                </w:rPr>
              </w:rPrChange>
            </w:rPr>
            <w:drawing>
              <wp:anchor distT="0" distB="0" distL="114300" distR="114300" simplePos="0" relativeHeight="251624960" behindDoc="0" locked="0" layoutInCell="1" allowOverlap="1" wp14:anchorId="52F67693" wp14:editId="11B62CB2">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anchor>
            </w:drawing>
          </w:r>
        </w:del>
      </w:ins>
      <w:ins w:id="3365" w:author="CCCCC" w:date="2017-06-08T20:55:00Z">
        <w:del w:id="3366" w:author="Cédric" w:date="2017-06-22T10:31:00Z">
          <w:r w:rsidR="007B5BBB" w:rsidDel="00C05BCD">
            <w:delText>I</w:delText>
          </w:r>
        </w:del>
      </w:ins>
      <w:ins w:id="3367" w:author="CCCCC" w:date="2017-06-08T20:52:00Z">
        <w:del w:id="3368" w:author="Cédric" w:date="2017-06-22T10:31:00Z">
          <w:r w:rsidR="00FE5807" w:rsidDel="00C05BCD">
            <w:delText xml:space="preserve">nitialisation </w:delText>
          </w:r>
          <w:r w:rsidR="007B5BBB" w:rsidDel="00C05BCD">
            <w:delText>d’une chaine de caractères vide</w:delText>
          </w:r>
        </w:del>
      </w:ins>
      <w:ins w:id="3369" w:author="CCCCC" w:date="2017-06-08T20:55:00Z">
        <w:del w:id="3370" w:author="Cédric" w:date="2017-06-22T10:31:00Z">
          <w:r w:rsidR="007B5BBB" w:rsidDel="00C05BCD">
            <w:delText xml:space="preserve"> et création d</w:delText>
          </w:r>
        </w:del>
      </w:ins>
      <w:ins w:id="3371" w:author="CCCCC" w:date="2017-06-08T20:56:00Z">
        <w:del w:id="3372" w:author="Cédric" w:date="2017-06-22T10:31:00Z">
          <w:r w:rsidR="007B5BBB" w:rsidDel="00C05BCD">
            <w:delText>’une fonction de mise à jour de celle-ci</w:delText>
          </w:r>
        </w:del>
      </w:ins>
      <w:bookmarkEnd w:id="3359"/>
      <w:ins w:id="3373" w:author="CCCCC" w:date="2017-06-08T21:17:00Z">
        <w:del w:id="3374" w:author="Cédric" w:date="2017-06-22T10:31:00Z">
          <w:r w:rsidR="00CA13B8" w:rsidRPr="00CA13B8" w:rsidDel="00C05BCD">
            <w:rPr>
              <w:noProof/>
              <w:lang w:eastAsia="fr-FR" w:bidi="ar-SA"/>
            </w:rPr>
            <w:delText xml:space="preserve"> </w:delText>
          </w:r>
        </w:del>
      </w:ins>
    </w:p>
    <w:p w14:paraId="5247C122" w14:textId="77777777" w:rsidR="005A1737" w:rsidDel="00C05BCD" w:rsidRDefault="003D289F">
      <w:pPr>
        <w:rPr>
          <w:ins w:id="3375" w:author="CCCCC" w:date="2017-06-08T20:49:00Z"/>
          <w:del w:id="3376" w:author="Cédric" w:date="2017-06-22T10:31:00Z"/>
        </w:rPr>
        <w:pPrChange w:id="3377" w:author="Cédric" w:date="2017-06-22T14:56:00Z">
          <w:pPr>
            <w:pStyle w:val="Heading1"/>
          </w:pPr>
        </w:pPrChange>
      </w:pPr>
      <w:bookmarkStart w:id="3378" w:name="_Toc485664105"/>
      <w:ins w:id="3379" w:author="CCCCC" w:date="2017-06-13T19:33:00Z">
        <w:del w:id="3380" w:author="Cédric" w:date="2017-06-22T10:31:00Z">
          <w:r w:rsidDel="00C05BCD">
            <w:delText>Annexe V.VII :</w:delText>
          </w:r>
          <w:r w:rsidDel="00C05BCD">
            <w:rPr>
              <w:noProof/>
              <w:lang w:eastAsia="fr-FR" w:bidi="ar-SA"/>
            </w:rPr>
            <w:delText xml:space="preserve"> </w:delText>
          </w:r>
        </w:del>
      </w:ins>
      <w:ins w:id="3381" w:author="CCCCC" w:date="2017-06-08T21:18:00Z">
        <w:del w:id="3382" w:author="Cédric" w:date="2017-06-22T10:31:00Z">
          <w:r w:rsidR="005A1737" w:rsidDel="00C05BCD">
            <w:rPr>
              <w:noProof/>
              <w:color w:val="4F81BD" w:themeColor="accent1"/>
              <w:lang w:eastAsia="fr-FR" w:bidi="ar-SA"/>
              <w:rPrChange w:id="3383" w:author="Unknown">
                <w:rPr>
                  <w:b w:val="0"/>
                  <w:bCs w:val="0"/>
                  <w:noProof/>
                  <w:color w:val="0000FF" w:themeColor="hyperlink"/>
                  <w:u w:val="single"/>
                  <w:lang w:eastAsia="fr-FR" w:bidi="ar-SA"/>
                </w:rPr>
              </w:rPrChange>
            </w:rPr>
            <w:drawing>
              <wp:anchor distT="0" distB="0" distL="114300" distR="114300" simplePos="0" relativeHeight="251625984" behindDoc="0" locked="0" layoutInCell="1" allowOverlap="1" wp14:anchorId="47FEF13A" wp14:editId="14DD625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anchor>
            </w:drawing>
          </w:r>
        </w:del>
      </w:ins>
      <w:ins w:id="3384" w:author="CCCCC" w:date="2017-06-08T20:52:00Z">
        <w:del w:id="3385" w:author="Cédric" w:date="2017-06-22T10:31:00Z">
          <w:r w:rsidR="007B5BBB" w:rsidDel="00C05BCD">
            <w:delText xml:space="preserve">Déclenchement </w:delText>
          </w:r>
        </w:del>
      </w:ins>
      <w:ins w:id="3386" w:author="CCCCC" w:date="2017-06-08T20:56:00Z">
        <w:del w:id="3387" w:author="Cédric" w:date="2017-06-22T10:31:00Z">
          <w:r w:rsidR="007B5BBB" w:rsidDel="00C05BCD">
            <w:delText>d’</w:delText>
          </w:r>
        </w:del>
      </w:ins>
      <w:ins w:id="3388" w:author="CCCCC" w:date="2017-06-08T20:52:00Z">
        <w:del w:id="3389" w:author="Cédric" w:date="2017-06-22T10:31:00Z">
          <w:r w:rsidR="00FE5807" w:rsidDel="00C05BCD">
            <w:delText xml:space="preserve">une erreur </w:delText>
          </w:r>
        </w:del>
      </w:ins>
      <w:ins w:id="3390" w:author="CCCCC" w:date="2017-06-08T20:56:00Z">
        <w:del w:id="3391" w:author="Cédric" w:date="2017-06-22T10:31:00Z">
          <w:r w:rsidR="007B5BBB" w:rsidDel="00C05BCD">
            <w:delText>lorsque</w:delText>
          </w:r>
        </w:del>
      </w:ins>
      <w:ins w:id="3392" w:author="CCCCC" w:date="2017-06-08T20:52:00Z">
        <w:del w:id="3393" w:author="Cédric" w:date="2017-06-22T10:31:00Z">
          <w:r w:rsidR="00FE5807" w:rsidDel="00C05BCD">
            <w:delText xml:space="preserve"> plus d’une valeur </w:delText>
          </w:r>
        </w:del>
      </w:ins>
      <w:ins w:id="3394" w:author="CCCCC" w:date="2017-06-08T20:56:00Z">
        <w:del w:id="3395" w:author="Cédric" w:date="2017-06-22T10:31:00Z">
          <w:r w:rsidR="007B5BBB" w:rsidDel="00C05BCD">
            <w:delText>est</w:delText>
          </w:r>
        </w:del>
      </w:ins>
      <w:ins w:id="3396" w:author="CCCCC" w:date="2017-06-08T20:52:00Z">
        <w:del w:id="3397" w:author="Cédric" w:date="2017-06-22T10:31:00Z">
          <w:r w:rsidR="00FE5807" w:rsidDel="00C05BCD">
            <w:delText xml:space="preserve"> déclarée dans un sous-state</w:delText>
          </w:r>
        </w:del>
      </w:ins>
      <w:bookmarkEnd w:id="3378"/>
      <w:ins w:id="3398" w:author="CCCCC" w:date="2017-06-08T21:18:00Z">
        <w:del w:id="3399" w:author="Cédric" w:date="2017-06-22T10:31:00Z">
          <w:r w:rsidR="00CA13B8" w:rsidRPr="00CA13B8" w:rsidDel="00C05BCD">
            <w:rPr>
              <w:noProof/>
              <w:lang w:eastAsia="fr-FR" w:bidi="ar-SA"/>
            </w:rPr>
            <w:delText xml:space="preserve"> </w:delText>
          </w:r>
        </w:del>
      </w:ins>
    </w:p>
    <w:p w14:paraId="25C9230C" w14:textId="77777777" w:rsidR="005A1737" w:rsidDel="00C05BCD" w:rsidRDefault="00FE5807">
      <w:pPr>
        <w:rPr>
          <w:ins w:id="3400" w:author="CCCCC" w:date="2017-06-13T00:00:00Z"/>
          <w:del w:id="3401" w:author="Cédric" w:date="2017-06-22T10:31:00Z"/>
        </w:rPr>
      </w:pPr>
      <w:ins w:id="3402" w:author="CCCCC" w:date="2017-06-08T20:49:00Z">
        <w:del w:id="3403" w:author="Cédric" w:date="2017-06-22T10:31:00Z">
          <w:r w:rsidDel="00C05BCD">
            <w:br w:type="page"/>
          </w:r>
        </w:del>
      </w:ins>
      <w:bookmarkStart w:id="3404" w:name="_Toc485664106"/>
      <w:ins w:id="3405" w:author="CCCCC" w:date="2017-06-13T19:33:00Z">
        <w:del w:id="3406" w:author="Cédric" w:date="2017-06-22T10:31:00Z">
          <w:r w:rsidR="003D289F" w:rsidDel="00C05BCD">
            <w:delText xml:space="preserve">Annexe VI : </w:delText>
          </w:r>
        </w:del>
      </w:ins>
      <w:ins w:id="3407" w:author="CCCCC" w:date="2017-06-12T23:59:00Z">
        <w:del w:id="3408" w:author="Cédric" w:date="2017-06-22T10:31:00Z">
          <w:r w:rsidR="00467671" w:rsidDel="00C05BCD">
            <w:delText>Commandes de gestion d</w:delText>
          </w:r>
        </w:del>
      </w:ins>
      <w:ins w:id="3409" w:author="CCCCC" w:date="2017-06-13T00:00:00Z">
        <w:del w:id="3410" w:author="Cédric" w:date="2017-06-22T10:31:00Z">
          <w:r w:rsidR="00467671" w:rsidDel="00C05BCD">
            <w:delText>’un VM_Appliance</w:delText>
          </w:r>
          <w:bookmarkEnd w:id="3404"/>
        </w:del>
      </w:ins>
    </w:p>
    <w:p w14:paraId="30525A34" w14:textId="77777777" w:rsidR="00467671" w:rsidRPr="00467671" w:rsidRDefault="005A1737">
      <w:pPr>
        <w:rPr>
          <w:rPrChange w:id="3411" w:author="CCCCC" w:date="2017-06-13T00:00:00Z">
            <w:rPr>
              <w:lang w:val="en-US"/>
            </w:rPr>
          </w:rPrChange>
        </w:rPr>
      </w:pPr>
      <w:ins w:id="3412" w:author="CCCCC" w:date="2017-06-13T00:00:00Z">
        <w:del w:id="3413" w:author="Cédric" w:date="2017-06-22T10:31:00Z">
          <w:r w:rsidDel="00C05BCD">
            <w:rPr>
              <w:noProof/>
              <w:lang w:eastAsia="fr-FR" w:bidi="ar-SA"/>
              <w:rPrChange w:id="3414" w:author="Unknown">
                <w:rPr>
                  <w:noProof/>
                  <w:color w:val="0000FF" w:themeColor="hyperlink"/>
                  <w:u w:val="single"/>
                  <w:lang w:eastAsia="fr-FR" w:bidi="ar-SA"/>
                </w:rPr>
              </w:rPrChange>
            </w:rPr>
            <w:drawing>
              <wp:anchor distT="0" distB="0" distL="114300" distR="114300" simplePos="0" relativeHeight="251641344" behindDoc="0" locked="0" layoutInCell="1" allowOverlap="1" wp14:anchorId="34D03DB6" wp14:editId="0C133805">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del>
      </w:ins>
    </w:p>
    <w:sectPr w:rsidR="00467671" w:rsidRPr="00467671" w:rsidSect="008B4E5E">
      <w:headerReference w:type="default" r:id="rId90"/>
      <w:footerReference w:type="first" r:id="rId91"/>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63" w:author="CCCCC" w:date="2017-06-10T18:44:00Z" w:initials="C">
    <w:p w14:paraId="363254EA" w14:textId="77777777" w:rsidR="00E54A28" w:rsidRPr="00844DF8" w:rsidRDefault="00E54A28">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 w:id="2074" w:author="Cédric" w:date="2017-06-21T15:42:00Z" w:initials="C">
    <w:p w14:paraId="43F05393" w14:textId="77777777" w:rsidR="00E54A28" w:rsidRDefault="00E54A28">
      <w:pPr>
        <w:pStyle w:val="CommentText"/>
      </w:pPr>
      <w:r>
        <w:rPr>
          <w:rStyle w:val="CommentReferenc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3254EA" w15:done="0"/>
  <w15:commentEx w15:paraId="43F0539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824FEC" w14:textId="77777777" w:rsidR="00A156E7" w:rsidRDefault="00A156E7" w:rsidP="00672DF6">
      <w:r>
        <w:separator/>
      </w:r>
    </w:p>
  </w:endnote>
  <w:endnote w:type="continuationSeparator" w:id="0">
    <w:p w14:paraId="011A9394" w14:textId="77777777" w:rsidR="00A156E7" w:rsidRDefault="00A156E7"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Times New Roman"/>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5DDB9A" w14:textId="77777777" w:rsidR="00E54A28" w:rsidRDefault="00E54A28">
    <w:pPr>
      <w:pStyle w:val="Footer"/>
      <w:jc w:val="center"/>
      <w:rPr>
        <w:ins w:id="72" w:author="Cédric" w:date="2017-06-22T10:41:00Z"/>
      </w:rPr>
    </w:pPr>
  </w:p>
  <w:p w14:paraId="38BE89E6" w14:textId="77777777" w:rsidR="00E54A28" w:rsidRDefault="00E54A28"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40E4C" w14:textId="77777777" w:rsidR="00E54A28" w:rsidRDefault="00E54A28" w:rsidP="00672DF6">
    <w:pPr>
      <w:pStyle w:val="Footer"/>
    </w:pPr>
  </w:p>
  <w:p w14:paraId="26C55ACB" w14:textId="77777777" w:rsidR="00E54A28" w:rsidRDefault="00E54A28"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2FDE0E68" w14:textId="288DDBA2" w:rsidR="00E54A28" w:rsidRDefault="00E54A28">
        <w:pPr>
          <w:pStyle w:val="Footer"/>
          <w:jc w:val="center"/>
        </w:pPr>
        <w:r>
          <w:fldChar w:fldCharType="begin"/>
        </w:r>
        <w:r>
          <w:instrText xml:space="preserve"> PAGE   \* MERGEFORMAT </w:instrText>
        </w:r>
        <w:r>
          <w:fldChar w:fldCharType="separate"/>
        </w:r>
        <w:r w:rsidR="00502C7A">
          <w:rPr>
            <w:noProof/>
          </w:rPr>
          <w:t>27</w:t>
        </w:r>
        <w:r>
          <w:rPr>
            <w:noProof/>
          </w:rPr>
          <w:fldChar w:fldCharType="end"/>
        </w:r>
      </w:p>
    </w:sdtContent>
  </w:sdt>
  <w:p w14:paraId="74DB85EB" w14:textId="77777777" w:rsidR="00E54A28" w:rsidRDefault="00E54A28"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0B03F422" w14:textId="0B6C4217" w:rsidR="00E54A28" w:rsidRDefault="00E54A28" w:rsidP="00672DF6">
        <w:pPr>
          <w:pStyle w:val="Footer"/>
        </w:pPr>
        <w:r>
          <w:fldChar w:fldCharType="begin"/>
        </w:r>
        <w:r>
          <w:instrText xml:space="preserve"> PAGE   \* MERGEFORMAT </w:instrText>
        </w:r>
        <w:r>
          <w:fldChar w:fldCharType="separate"/>
        </w:r>
        <w:r w:rsidR="00502C7A">
          <w:rPr>
            <w:noProof/>
          </w:rPr>
          <w:t>1</w:t>
        </w:r>
        <w:r>
          <w:rPr>
            <w:noProof/>
          </w:rPr>
          <w:fldChar w:fldCharType="end"/>
        </w:r>
      </w:p>
    </w:sdtContent>
  </w:sdt>
  <w:p w14:paraId="31B96DF5" w14:textId="77777777" w:rsidR="00E54A28" w:rsidRDefault="00E54A28" w:rsidP="00672DF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57682"/>
      <w:docPartObj>
        <w:docPartGallery w:val="Page Numbers (Bottom of Page)"/>
        <w:docPartUnique/>
      </w:docPartObj>
    </w:sdtPr>
    <w:sdtContent>
      <w:p w14:paraId="7381DE8C" w14:textId="77777777" w:rsidR="00E54A28" w:rsidRDefault="00E54A28" w:rsidP="00672DF6">
        <w:pPr>
          <w:pStyle w:val="Footer"/>
        </w:pPr>
        <w:del w:id="3420" w:author="Cédric" w:date="2017-06-22T10:41:00Z">
          <w:r w:rsidDel="004710E9">
            <w:fldChar w:fldCharType="begin"/>
          </w:r>
          <w:r w:rsidDel="004710E9">
            <w:delInstrText xml:space="preserve"> PAGE   \* MERGEFORMAT </w:delInstrText>
          </w:r>
          <w:r w:rsidDel="004710E9">
            <w:fldChar w:fldCharType="separate"/>
          </w:r>
          <w:r w:rsidDel="004710E9">
            <w:rPr>
              <w:noProof/>
            </w:rPr>
            <w:delText>1</w:delText>
          </w:r>
          <w:r w:rsidDel="004710E9">
            <w:rPr>
              <w:noProof/>
            </w:rPr>
            <w:fldChar w:fldCharType="end"/>
          </w:r>
        </w:del>
      </w:p>
    </w:sdtContent>
  </w:sdt>
  <w:p w14:paraId="5843A3C2" w14:textId="77777777" w:rsidR="00E54A28" w:rsidRDefault="00E54A28"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D757F2" w14:textId="77777777" w:rsidR="00A156E7" w:rsidRDefault="00A156E7" w:rsidP="00672DF6">
      <w:r w:rsidRPr="003E4B51">
        <w:separator/>
      </w:r>
    </w:p>
  </w:footnote>
  <w:footnote w:type="continuationSeparator" w:id="0">
    <w:p w14:paraId="4AFCF40C" w14:textId="77777777" w:rsidR="00A156E7" w:rsidRDefault="00A156E7" w:rsidP="00672DF6">
      <w:r>
        <w:continuationSeparator/>
      </w:r>
    </w:p>
  </w:footnote>
  <w:footnote w:id="1">
    <w:p w14:paraId="4A85921A" w14:textId="77777777" w:rsidR="00E54A28" w:rsidRDefault="00E54A28"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0142D640" w14:textId="77777777" w:rsidR="00E54A28" w:rsidRDefault="00E54A28">
      <w:pPr>
        <w:pStyle w:val="FootnoteText"/>
      </w:pPr>
      <w:r>
        <w:rPr>
          <w:rStyle w:val="FootnoteReference"/>
        </w:rPr>
        <w:footnoteRef/>
      </w:r>
      <w:r>
        <w:t xml:space="preserve"> Un décorateur est une fonction qui prend un composant en argument et en renvoie un nouveau</w:t>
      </w:r>
    </w:p>
  </w:footnote>
  <w:footnote w:id="3">
    <w:p w14:paraId="7C2210D1" w14:textId="77777777" w:rsidR="00E54A28" w:rsidRDefault="00E54A28">
      <w:pPr>
        <w:pStyle w:val="FootnoteText"/>
      </w:pPr>
      <w:ins w:id="640" w:author="Cédric" w:date="2017-06-22T10:23:00Z">
        <w:r>
          <w:rPr>
            <w:rStyle w:val="FootnoteReference"/>
          </w:rPr>
          <w:footnoteRef/>
        </w:r>
        <w:r>
          <w:t xml:space="preserve"> </w:t>
        </w:r>
      </w:ins>
      <w:ins w:id="641" w:author="Cédric" w:date="2017-06-22T10:24:00Z">
        <w:r>
          <w:t>Adresse</w:t>
        </w:r>
      </w:ins>
      <w:ins w:id="642" w:author="Cédric" w:date="2017-06-22T10:25:00Z">
        <w:r>
          <w:t>s</w:t>
        </w:r>
      </w:ins>
      <w:ins w:id="643" w:author="Cédric" w:date="2017-06-22T10:24:00Z">
        <w:r>
          <w:t xml:space="preserve"> des dépôts git de développement de withState : </w:t>
        </w:r>
        <w:r>
          <w:fldChar w:fldCharType="begin"/>
        </w:r>
        <w:r>
          <w:instrText xml:space="preserve"> HYPERLINK "https://gitlab.com/vates/www-xo-2/merge_requests/10/" </w:instrText>
        </w:r>
        <w:r>
          <w:fldChar w:fldCharType="separate"/>
        </w:r>
        <w:r w:rsidRPr="00BE18B4">
          <w:rPr>
            <w:rStyle w:val="Hyperlink"/>
          </w:rPr>
          <w:t>https://gitlab.com/vates/www-xo-2/merge_requests/10/</w:t>
        </w:r>
        <w:r>
          <w:fldChar w:fldCharType="end"/>
        </w:r>
        <w:r>
          <w:t xml:space="preserve">, </w:t>
        </w:r>
      </w:ins>
      <w:ins w:id="644" w:author="Cédric" w:date="2017-06-22T10:25:00Z">
        <w:r>
          <w:fldChar w:fldCharType="begin"/>
        </w:r>
        <w:r>
          <w:instrText xml:space="preserve"> HYPERLINK "https://gitlab.com/vates/www-xo-2/merge_requests/12" </w:instrText>
        </w:r>
        <w:r>
          <w:fldChar w:fldCharType="separate"/>
        </w:r>
        <w:r w:rsidRPr="00BE18B4">
          <w:rPr>
            <w:rStyle w:val="Hyperlink"/>
          </w:rPr>
          <w:t>https://gitlab.com/vates/www-xo-2/merge_requests/12</w:t>
        </w:r>
        <w:r>
          <w:fldChar w:fldCharType="end"/>
        </w:r>
      </w:ins>
    </w:p>
  </w:footnote>
  <w:footnote w:id="4">
    <w:p w14:paraId="41EC0B47" w14:textId="77777777" w:rsidR="00E54A28" w:rsidRDefault="00E54A28">
      <w:pPr>
        <w:pStyle w:val="FootnoteText"/>
      </w:pPr>
      <w:r>
        <w:rPr>
          <w:rStyle w:val="FootnoteReference"/>
        </w:rPr>
        <w:footnoteRef/>
      </w:r>
      <w:r>
        <w:t xml:space="preserve"> On entend ici par un seul niveau que chaque champ du state représente un sous-state qui lui, contient des valeurs.</w:t>
      </w:r>
    </w:p>
  </w:footnote>
  <w:footnote w:id="5">
    <w:p w14:paraId="177970A5" w14:textId="77777777" w:rsidR="00E54A28" w:rsidRDefault="00E54A28">
      <w:pPr>
        <w:pStyle w:val="FootnoteText"/>
      </w:pPr>
      <w:r>
        <w:rPr>
          <w:rStyle w:val="FootnoteReference"/>
        </w:rPr>
        <w:footnoteRef/>
      </w:r>
      <w:r>
        <w:t xml:space="preserve"> Dans les exemples suivant, le state n’est composé que d’un seul sous-state.</w:t>
      </w:r>
    </w:p>
  </w:footnote>
  <w:footnote w:id="6">
    <w:p w14:paraId="28E33938" w14:textId="77777777" w:rsidR="00E54A28" w:rsidRDefault="00E54A28">
      <w:pPr>
        <w:pStyle w:val="FootnoteText"/>
      </w:pPr>
      <w:ins w:id="948" w:author="Cédric" w:date="2017-06-22T10:26:00Z">
        <w:r>
          <w:rPr>
            <w:rStyle w:val="FootnoteReference"/>
          </w:rPr>
          <w:footnoteRef/>
        </w:r>
        <w:r>
          <w:t xml:space="preserve"> </w:t>
        </w:r>
      </w:ins>
      <w:ins w:id="949" w:author="Cédric" w:date="2017-06-22T10:27:00Z">
        <w:r>
          <w:t>Adresses d</w:t>
        </w:r>
      </w:ins>
      <w:ins w:id="950" w:author="Cédric" w:date="2017-06-22T11:19:00Z">
        <w:r>
          <w:t>es</w:t>
        </w:r>
      </w:ins>
      <w:ins w:id="951" w:author="Cédric" w:date="2017-06-22T10:27:00Z">
        <w:r>
          <w:t xml:space="preserve"> dépôt</w:t>
        </w:r>
      </w:ins>
      <w:ins w:id="952" w:author="Cédric" w:date="2017-06-22T11:19:00Z">
        <w:r>
          <w:t>s</w:t>
        </w:r>
      </w:ins>
      <w:ins w:id="953" w:author="Cédric" w:date="2017-06-22T10:27:00Z">
        <w:r>
          <w:t xml:space="preserve"> de Xen Orchestra: </w:t>
        </w:r>
      </w:ins>
      <w:ins w:id="954" w:author="Cédric" w:date="2017-06-22T10:28:00Z">
        <w:r>
          <w:fldChar w:fldCharType="begin"/>
        </w:r>
        <w:r>
          <w:instrText xml:space="preserve"> HYPERLINK "https://github.com/vatesfr/xo-web" </w:instrText>
        </w:r>
        <w:r>
          <w:fldChar w:fldCharType="separate"/>
        </w:r>
        <w:r w:rsidRPr="00875CC0">
          <w:rPr>
            <w:rStyle w:val="Hyperlink"/>
          </w:rPr>
          <w:t>https://github.com/vatesfr/xo-web</w:t>
        </w:r>
        <w:r>
          <w:fldChar w:fldCharType="end"/>
        </w:r>
        <w:r>
          <w:t xml:space="preserve"> et </w:t>
        </w:r>
        <w:r>
          <w:fldChar w:fldCharType="begin"/>
        </w:r>
        <w:r>
          <w:instrText xml:space="preserve"> HYPERLINK "https://github.com/vatesfr/xo-server" </w:instrText>
        </w:r>
        <w:r>
          <w:fldChar w:fldCharType="separate"/>
        </w:r>
        <w:r w:rsidRPr="00875CC0">
          <w:rPr>
            <w:rStyle w:val="Hyperlink"/>
          </w:rPr>
          <w:t>https://github.com/vatesfr/xo-server</w:t>
        </w:r>
        <w:r>
          <w:fldChar w:fldCharType="end"/>
        </w:r>
      </w:ins>
    </w:p>
  </w:footnote>
  <w:footnote w:id="7">
    <w:p w14:paraId="3016D390" w14:textId="77777777" w:rsidR="00E54A28" w:rsidRDefault="00E54A28">
      <w:pPr>
        <w:pStyle w:val="FootnoteText"/>
      </w:pPr>
      <w:ins w:id="971" w:author="Cédric" w:date="2017-06-22T15:18:00Z">
        <w:r>
          <w:rPr>
            <w:rStyle w:val="FootnoteReference"/>
          </w:rPr>
          <w:footnoteRef/>
        </w:r>
        <w:r>
          <w:t xml:space="preserve"> Une API</w:t>
        </w:r>
      </w:ins>
      <w:ins w:id="972" w:author="Cédric" w:date="2017-06-22T15:22:00Z">
        <w:r>
          <w:t xml:space="preserve"> (Application Programming Interface)</w:t>
        </w:r>
      </w:ins>
      <w:ins w:id="973" w:author="Cédric" w:date="2017-06-22T15:18:00Z">
        <w:r>
          <w:t xml:space="preserve"> est une </w:t>
        </w:r>
      </w:ins>
      <w:ins w:id="974" w:author="Cédric" w:date="2017-06-22T15:21:00Z">
        <w:r>
          <w:t>interface de programmation par laquelle un logiciel offre des services.</w:t>
        </w:r>
      </w:ins>
    </w:p>
  </w:footnote>
  <w:footnote w:id="8">
    <w:p w14:paraId="76BF1A52" w14:textId="77777777" w:rsidR="00E54A28" w:rsidRDefault="00E54A28">
      <w:pPr>
        <w:pStyle w:val="FootnoteText"/>
      </w:pPr>
      <w:ins w:id="1063" w:author="CCCCC" w:date="2017-06-15T22:55:00Z">
        <w:r>
          <w:rPr>
            <w:rStyle w:val="FootnoteReference"/>
          </w:rPr>
          <w:footnoteRef/>
        </w:r>
        <w:r>
          <w:t xml:space="preserve"> Decorateur(</w:t>
        </w:r>
      </w:ins>
      <w:ins w:id="1064" w:author="CCCCC" w:date="2017-06-15T22:56:00Z">
        <w:r>
          <w:t>args)(composant à décorer)</w:t>
        </w:r>
      </w:ins>
    </w:p>
  </w:footnote>
  <w:footnote w:id="9">
    <w:p w14:paraId="1C61A1EB" w14:textId="77777777" w:rsidR="00E54A28" w:rsidRDefault="00E54A28">
      <w:pPr>
        <w:pStyle w:val="FootnoteText"/>
      </w:pPr>
      <w:ins w:id="1180" w:author="Cédric" w:date="2017-06-21T14:34:00Z">
        <w:r>
          <w:rPr>
            <w:rStyle w:val="FootnoteReference"/>
          </w:rPr>
          <w:footnoteRef/>
        </w:r>
        <w:r>
          <w:t xml:space="preserve"> </w:t>
        </w:r>
      </w:ins>
      <w:ins w:id="1181" w:author="Cédric" w:date="2017-06-21T14:35:00Z">
        <w:r>
          <w:t>Adresse web</w:t>
        </w:r>
      </w:ins>
    </w:p>
  </w:footnote>
  <w:footnote w:id="10">
    <w:p w14:paraId="688D7E06" w14:textId="77777777" w:rsidR="00E54A28" w:rsidRDefault="00E54A28">
      <w:pPr>
        <w:pStyle w:val="FootnoteText"/>
      </w:pPr>
      <w:ins w:id="1620" w:author="CCCCC" w:date="2017-06-11T19:56:00Z">
        <w:r>
          <w:rPr>
            <w:rStyle w:val="FootnoteReference"/>
          </w:rPr>
          <w:footnoteRef/>
        </w:r>
        <w:r>
          <w:t xml:space="preserve"> React-Bootstrap est</w:t>
        </w:r>
      </w:ins>
      <w:ins w:id="1621" w:author="Cédric" w:date="2017-06-21T15:05:00Z">
        <w:r>
          <w:t xml:space="preserve"> une</w:t>
        </w:r>
      </w:ins>
      <w:ins w:id="1622" w:author="CCCCC" w:date="2017-06-11T19:56:00Z">
        <w:r>
          <w:t xml:space="preserve"> librairie permettant d’utiliser le framework css Bootstrap dans un projet React</w:t>
        </w:r>
      </w:ins>
      <w:ins w:id="1623" w:author="CCCCC" w:date="2017-06-11T19:57:00Z">
        <w:r>
          <w:t xml:space="preserve"> à travers des composant React</w:t>
        </w:r>
      </w:ins>
      <w:ins w:id="1624" w:author="CCCCC" w:date="2017-06-11T19:56:00Z">
        <w:r>
          <w:t>.</w:t>
        </w:r>
      </w:ins>
    </w:p>
  </w:footnote>
  <w:footnote w:id="11">
    <w:p w14:paraId="17289B3A" w14:textId="77777777" w:rsidR="00E54A28" w:rsidRDefault="00E54A28">
      <w:pPr>
        <w:pStyle w:val="FootnoteText"/>
      </w:pPr>
      <w:ins w:id="1653" w:author="CCCCC" w:date="2017-06-11T17:14:00Z">
        <w:r>
          <w:rPr>
            <w:rStyle w:val="FootnoteReference"/>
          </w:rPr>
          <w:footnoteRef/>
        </w:r>
        <w:r>
          <w:t xml:space="preserve"> </w:t>
        </w:r>
      </w:ins>
      <w:ins w:id="1654" w:author="CCCCC" w:date="2017-06-11T17:15:00Z">
        <w:r>
          <w:t xml:space="preserve">Une promesse est un objet Javascript qui </w:t>
        </w:r>
      </w:ins>
      <w:ins w:id="1655" w:author="CCCCC" w:date="2017-06-11T17:19:00Z">
        <w:r>
          <w:t xml:space="preserve">est utilisé pour réaliser des traitements de façon </w:t>
        </w:r>
      </w:ins>
      <w:ins w:id="1656" w:author="CCCCC" w:date="2017-06-11T17:20:00Z">
        <w:r>
          <w:t>asynchrone</w:t>
        </w:r>
      </w:ins>
      <w:ins w:id="1657" w:author="CCCCC" w:date="2017-06-11T17:19:00Z">
        <w:r>
          <w:t xml:space="preserve">. Il </w:t>
        </w:r>
      </w:ins>
      <w:ins w:id="1658" w:author="CCCCC" w:date="2017-06-11T17:15:00Z">
        <w:r>
          <w:t>prend un exécuteur en paramètre.</w:t>
        </w:r>
      </w:ins>
      <w:ins w:id="1659" w:author="CCCCC" w:date="2017-06-11T17:17:00Z">
        <w:r>
          <w:t xml:space="preserve"> Cet exécuteur est une fonction qui prend </w:t>
        </w:r>
      </w:ins>
      <w:ins w:id="1660" w:author="CCCCC" w:date="2017-06-11T17:21:00Z">
        <w:r>
          <w:t>en arguments deux fonctions qui seront exécutées, l’une si la promesse est résolue, l’autre si elle est rejetée</w:t>
        </w:r>
      </w:ins>
      <w:ins w:id="1661" w:author="CCCCC" w:date="2017-06-11T17:17:00Z">
        <w:r>
          <w:t>.</w:t>
        </w:r>
      </w:ins>
    </w:p>
  </w:footnote>
  <w:footnote w:id="12">
    <w:p w14:paraId="0BD7BAE4" w14:textId="77777777" w:rsidR="00E54A28" w:rsidRPr="00353380" w:rsidRDefault="00E54A28">
      <w:pPr>
        <w:pStyle w:val="FootnoteText"/>
        <w:rPr>
          <w:lang w:val="en-US"/>
          <w:rPrChange w:id="1776" w:author="CCCCC" w:date="2017-06-13T18:17:00Z">
            <w:rPr/>
          </w:rPrChange>
        </w:rPr>
      </w:pPr>
      <w:ins w:id="1777" w:author="CCCCC" w:date="2017-06-12T19:43:00Z">
        <w:r>
          <w:rPr>
            <w:rStyle w:val="FootnoteReference"/>
          </w:rPr>
          <w:footnoteRef/>
        </w:r>
        <w:r w:rsidRPr="00F55D17">
          <w:rPr>
            <w:lang w:val="en-US"/>
            <w:rPrChange w:id="1778" w:author="CCCCC" w:date="2017-06-13T18:17:00Z">
              <w:rPr/>
            </w:rPrChange>
          </w:rPr>
          <w:t xml:space="preserve"> </w:t>
        </w:r>
      </w:ins>
      <w:ins w:id="1779" w:author="CCCCC" w:date="2017-06-12T19:44:00Z">
        <w:r w:rsidRPr="00F55D17">
          <w:rPr>
            <w:lang w:val="en-US"/>
            <w:rPrChange w:id="1780" w:author="CCCCC" w:date="2017-06-13T18:17:00Z">
              <w:rPr/>
            </w:rPrChange>
          </w:rPr>
          <w:t>Server Message Block</w:t>
        </w:r>
      </w:ins>
    </w:p>
  </w:footnote>
  <w:footnote w:id="13">
    <w:p w14:paraId="6E2986DB" w14:textId="77777777" w:rsidR="00E54A28" w:rsidRPr="00353380" w:rsidRDefault="00E54A28">
      <w:pPr>
        <w:pStyle w:val="FootnoteText"/>
        <w:rPr>
          <w:lang w:val="en-US"/>
          <w:rPrChange w:id="1784" w:author="CCCCC" w:date="2017-06-13T18:17:00Z">
            <w:rPr/>
          </w:rPrChange>
        </w:rPr>
      </w:pPr>
      <w:ins w:id="1785" w:author="CCCCC" w:date="2017-06-12T19:45:00Z">
        <w:r>
          <w:rPr>
            <w:rStyle w:val="FootnoteReference"/>
          </w:rPr>
          <w:footnoteRef/>
        </w:r>
        <w:r w:rsidRPr="00F55D17">
          <w:rPr>
            <w:lang w:val="en-US"/>
            <w:rPrChange w:id="1786" w:author="CCCCC" w:date="2017-06-13T18:17:00Z">
              <w:rPr/>
            </w:rPrChange>
          </w:rPr>
          <w:t xml:space="preserve"> </w:t>
        </w:r>
      </w:ins>
      <w:ins w:id="1787" w:author="CCCCC" w:date="2017-06-12T19:46:00Z">
        <w:r w:rsidRPr="00F55D17">
          <w:rPr>
            <w:lang w:val="en-US"/>
            <w:rPrChange w:id="1788" w:author="CCCCC" w:date="2017-06-13T18:17:00Z">
              <w:rPr/>
            </w:rPrChange>
          </w:rPr>
          <w:t>Network File System</w:t>
        </w:r>
      </w:ins>
    </w:p>
  </w:footnote>
  <w:footnote w:id="14">
    <w:p w14:paraId="4A276B15" w14:textId="77777777" w:rsidR="00E54A28" w:rsidRDefault="00E54A28">
      <w:pPr>
        <w:pStyle w:val="FootnoteText"/>
      </w:pPr>
      <w:ins w:id="2085" w:author="CCCCC" w:date="2017-06-14T00:08:00Z">
        <w:r>
          <w:rPr>
            <w:rStyle w:val="FootnoteReference"/>
          </w:rPr>
          <w:footnoteRef/>
        </w:r>
        <w:r>
          <w:t xml:space="preserve"> Le nom vm-appliance ne correspondant pas vraiment à </w:t>
        </w:r>
      </w:ins>
      <w:ins w:id="2086" w:author="CCCCC" w:date="2017-06-14T00:09:00Z">
        <w:r>
          <w:t>la fonctionnalité</w:t>
        </w:r>
      </w:ins>
      <w:ins w:id="2087" w:author="CCCCC" w:date="2017-06-14T00:08:00Z">
        <w:r>
          <w:t xml:space="preserve"> q</w:t>
        </w:r>
      </w:ins>
      <w:ins w:id="2088" w:author="CCCCC" w:date="2017-06-14T00:09:00Z">
        <w:r>
          <w:t>u’il représente, il a été renommé par vm-group dans Xen Orchestra.</w:t>
        </w:r>
      </w:ins>
    </w:p>
  </w:footnote>
  <w:footnote w:id="15">
    <w:p w14:paraId="6543D147" w14:textId="77777777" w:rsidR="00E54A28" w:rsidRPr="00AF4C0C" w:rsidRDefault="00E54A28">
      <w:pPr>
        <w:pStyle w:val="FootnoteText"/>
        <w:rPr>
          <w:lang w:val="en-US"/>
          <w:rPrChange w:id="2118" w:author="CCCCC" w:date="2017-06-21T18:53:00Z">
            <w:rPr/>
          </w:rPrChange>
        </w:rPr>
      </w:pPr>
      <w:ins w:id="2119" w:author="Cédric" w:date="2017-06-21T15:44:00Z">
        <w:r>
          <w:rPr>
            <w:rStyle w:val="FootnoteReference"/>
          </w:rPr>
          <w:footnoteRef/>
        </w:r>
        <w:r w:rsidRPr="00F55D17">
          <w:rPr>
            <w:lang w:val="en-US"/>
            <w:rPrChange w:id="2120" w:author="CCCCC" w:date="2017-06-21T18:53:00Z">
              <w:rPr/>
            </w:rPrChange>
          </w:rPr>
          <w:t xml:space="preserve"> Machine virtuelle</w:t>
        </w:r>
      </w:ins>
    </w:p>
  </w:footnote>
  <w:footnote w:id="16">
    <w:p w14:paraId="75C08A06" w14:textId="77777777" w:rsidR="00E54A28" w:rsidRPr="00AF4C0C" w:rsidRDefault="00E54A28">
      <w:pPr>
        <w:pStyle w:val="FootnoteText"/>
        <w:rPr>
          <w:lang w:val="en-US"/>
          <w:rPrChange w:id="2538" w:author="CCCCC" w:date="2017-06-21T18:53:00Z">
            <w:rPr/>
          </w:rPrChange>
        </w:rPr>
      </w:pPr>
      <w:ins w:id="2539" w:author="Cédric" w:date="2017-06-21T16:25:00Z">
        <w:r>
          <w:rPr>
            <w:rStyle w:val="FootnoteReference"/>
          </w:rPr>
          <w:footnoteRef/>
        </w:r>
        <w:r w:rsidRPr="00F55D17">
          <w:rPr>
            <w:lang w:val="en-US"/>
            <w:rPrChange w:id="2540" w:author="CCCCC" w:date="2017-06-21T18:53:00Z">
              <w:rPr/>
            </w:rPrChange>
          </w:rPr>
          <w:t xml:space="preserve"> virtual disk image</w:t>
        </w:r>
      </w:ins>
    </w:p>
  </w:footnote>
  <w:footnote w:id="17">
    <w:p w14:paraId="767C0455" w14:textId="77777777" w:rsidR="00E54A28" w:rsidRPr="00AF4C0C" w:rsidRDefault="00E54A28">
      <w:pPr>
        <w:pStyle w:val="FootnoteText"/>
        <w:rPr>
          <w:lang w:val="en-US"/>
          <w:rPrChange w:id="2544" w:author="CCCCC" w:date="2017-06-21T18:53:00Z">
            <w:rPr/>
          </w:rPrChange>
        </w:rPr>
      </w:pPr>
      <w:ins w:id="2545" w:author="Cédric" w:date="2017-06-21T16:25:00Z">
        <w:r>
          <w:rPr>
            <w:rStyle w:val="FootnoteReference"/>
          </w:rPr>
          <w:footnoteRef/>
        </w:r>
        <w:r w:rsidRPr="00F55D17">
          <w:rPr>
            <w:lang w:val="en-US"/>
            <w:rPrChange w:id="2546" w:author="CCCCC" w:date="2017-06-21T18:53:00Z">
              <w:rPr/>
            </w:rPrChange>
          </w:rPr>
          <w:t xml:space="preserve"> virtual block device</w:t>
        </w:r>
      </w:ins>
    </w:p>
  </w:footnote>
  <w:footnote w:id="18">
    <w:p w14:paraId="0EBF3056" w14:textId="77777777" w:rsidR="00E54A28" w:rsidRDefault="00E54A28">
      <w:pPr>
        <w:pStyle w:val="FootnoteText"/>
      </w:pPr>
      <w:ins w:id="2697" w:author="Cédric" w:date="2017-06-21T16:39:00Z">
        <w:r>
          <w:rPr>
            <w:rStyle w:val="FootnoteReference"/>
          </w:rPr>
          <w:footnoteRef/>
        </w:r>
        <w:r>
          <w:t xml:space="preserve"> Glisser, déposer</w:t>
        </w:r>
      </w:ins>
    </w:p>
  </w:footnote>
  <w:footnote w:id="19">
    <w:p w14:paraId="57AE05AB" w14:textId="77777777" w:rsidR="00E54A28" w:rsidDel="00AC7334" w:rsidRDefault="00E54A28" w:rsidP="00E726A3">
      <w:pPr>
        <w:pStyle w:val="FootnoteText"/>
        <w:rPr>
          <w:ins w:id="2910" w:author="CCCCC" w:date="2017-06-20T22:51:00Z"/>
          <w:del w:id="2911" w:author="Cédric" w:date="2017-06-21T17:19:00Z"/>
        </w:rPr>
      </w:pPr>
      <w:ins w:id="2912" w:author="CCCCC" w:date="2017-06-20T22:51:00Z">
        <w:del w:id="2913" w:author="Cédric" w:date="2017-06-21T17:19:00Z">
          <w:r w:rsidDel="00AC7334">
            <w:rPr>
              <w:rStyle w:val="FootnoteReference"/>
            </w:rPr>
            <w:footnoteRef/>
          </w:r>
          <w:r w:rsidDel="00AC7334">
            <w:delText xml:space="preserve"> Troisième année de licence</w:delText>
          </w:r>
        </w:del>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1816D" w14:textId="77777777" w:rsidR="00E54A28" w:rsidDel="00F06B40" w:rsidRDefault="00E54A28">
    <w:pPr>
      <w:pStyle w:val="Header"/>
      <w:rPr>
        <w:ins w:id="2955" w:author="CCCCC" w:date="2017-06-21T21:22:00Z"/>
        <w:del w:id="2956" w:author="Cédric" w:date="2017-06-22T10:42:00Z"/>
      </w:rPr>
    </w:pPr>
    <w:ins w:id="2957" w:author="CCCCC" w:date="2017-06-21T21:22:00Z">
      <w:r>
        <w:t>Bois Cédric</w:t>
      </w:r>
    </w:ins>
    <w:ins w:id="2958" w:author="Cédric" w:date="2017-06-22T10:42:00Z">
      <w:r>
        <w:t xml:space="preserve"> - </w:t>
      </w:r>
    </w:ins>
  </w:p>
  <w:p w14:paraId="421F1042" w14:textId="77777777" w:rsidR="00E54A28" w:rsidDel="00F06B40" w:rsidRDefault="00E54A28">
    <w:pPr>
      <w:pStyle w:val="Header"/>
      <w:rPr>
        <w:ins w:id="2959" w:author="CCCCC" w:date="2017-06-21T21:22:00Z"/>
        <w:del w:id="2960" w:author="Cédric" w:date="2017-06-22T10:42:00Z"/>
      </w:rPr>
    </w:pPr>
    <w:ins w:id="2961" w:author="CCCCC" w:date="2017-06-21T21:22:00Z">
      <w:r>
        <w:t>Master WIC</w:t>
      </w:r>
    </w:ins>
    <w:ins w:id="2962" w:author="Cédric" w:date="2017-06-22T10:42:00Z">
      <w:r>
        <w:t xml:space="preserve"> – Année </w:t>
      </w:r>
    </w:ins>
  </w:p>
  <w:p w14:paraId="3CBF8FC4" w14:textId="77777777" w:rsidR="00E54A28" w:rsidRDefault="00E54A28">
    <w:pPr>
      <w:pStyle w:val="Header"/>
    </w:pPr>
    <w:ins w:id="2963" w:author="CCCCC" w:date="2017-06-21T21:22:00Z">
      <w:r>
        <w:t xml:space="preserve">2016 </w:t>
      </w:r>
      <w:del w:id="2964" w:author="Cédric" w:date="2017-06-22T10:42:00Z">
        <w:r w:rsidDel="00F06B40">
          <w:delText xml:space="preserve">- </w:delText>
        </w:r>
      </w:del>
      <w:r>
        <w:t>2017</w:t>
      </w:r>
    </w:ins>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88710" w14:textId="77777777" w:rsidR="00E54A28" w:rsidRDefault="00E54A28">
    <w:pPr>
      <w:pStyle w:val="Header"/>
    </w:pPr>
    <w:ins w:id="3415" w:author="Cédric" w:date="2017-06-22T10:39:00Z">
      <w:r>
        <w:t xml:space="preserve">Bois Cédric – Master WIC – </w:t>
      </w:r>
    </w:ins>
    <w:ins w:id="3416" w:author="Cédric" w:date="2017-06-22T10:40:00Z">
      <w:r>
        <w:t xml:space="preserve">Année </w:t>
      </w:r>
    </w:ins>
    <w:ins w:id="3417" w:author="Cédric" w:date="2017-06-22T10:39:00Z">
      <w:r>
        <w:t>2016</w:t>
      </w:r>
    </w:ins>
    <w:ins w:id="3418" w:author="Cédric" w:date="2017-06-22T10:40:00Z">
      <w:r>
        <w:t xml:space="preserve"> </w:t>
      </w:r>
    </w:ins>
    <w:ins w:id="3419" w:author="Cédric" w:date="2017-06-22T10:39:00Z">
      <w:r>
        <w:t>2017</w:t>
      </w:r>
    </w:ins>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763204"/>
    <w:multiLevelType w:val="hybridMultilevel"/>
    <w:tmpl w:val="03984E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711240"/>
    <w:multiLevelType w:val="hybridMultilevel"/>
    <w:tmpl w:val="AFD068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1"/>
  </w:num>
  <w:num w:numId="4">
    <w:abstractNumId w:val="13"/>
  </w:num>
  <w:num w:numId="5">
    <w:abstractNumId w:val="19"/>
  </w:num>
  <w:num w:numId="6">
    <w:abstractNumId w:val="10"/>
  </w:num>
  <w:num w:numId="7">
    <w:abstractNumId w:val="2"/>
  </w:num>
  <w:num w:numId="8">
    <w:abstractNumId w:val="5"/>
  </w:num>
  <w:num w:numId="9">
    <w:abstractNumId w:val="4"/>
  </w:num>
  <w:num w:numId="10">
    <w:abstractNumId w:val="20"/>
  </w:num>
  <w:num w:numId="11">
    <w:abstractNumId w:val="0"/>
  </w:num>
  <w:num w:numId="12">
    <w:abstractNumId w:val="9"/>
  </w:num>
  <w:num w:numId="13">
    <w:abstractNumId w:val="11"/>
  </w:num>
  <w:num w:numId="14">
    <w:abstractNumId w:val="14"/>
  </w:num>
  <w:num w:numId="15">
    <w:abstractNumId w:val="15"/>
  </w:num>
  <w:num w:numId="16">
    <w:abstractNumId w:val="16"/>
  </w:num>
  <w:num w:numId="17">
    <w:abstractNumId w:val="18"/>
  </w:num>
  <w:num w:numId="18">
    <w:abstractNumId w:val="7"/>
  </w:num>
  <w:num w:numId="19">
    <w:abstractNumId w:val="17"/>
  </w:num>
  <w:num w:numId="20">
    <w:abstractNumId w:val="22"/>
  </w:num>
  <w:num w:numId="21">
    <w:abstractNumId w:val="6"/>
  </w:num>
  <w:num w:numId="22">
    <w:abstractNumId w:val="3"/>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131078" w:nlCheck="1" w:checkStyle="0"/>
  <w:activeWritingStyle w:appName="MSWord" w:lang="en-US" w:vendorID="64" w:dllVersion="131078" w:nlCheck="1" w:checkStyle="1"/>
  <w:revisionView w:markup="0"/>
  <w:trackRevisions/>
  <w:defaultTabStop w:val="709"/>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E4B51"/>
    <w:rsid w:val="00000176"/>
    <w:rsid w:val="00001904"/>
    <w:rsid w:val="0000491D"/>
    <w:rsid w:val="00006FEB"/>
    <w:rsid w:val="00012E0B"/>
    <w:rsid w:val="000255D2"/>
    <w:rsid w:val="00027CEE"/>
    <w:rsid w:val="000308C2"/>
    <w:rsid w:val="00031663"/>
    <w:rsid w:val="00051691"/>
    <w:rsid w:val="00062CED"/>
    <w:rsid w:val="00064FB0"/>
    <w:rsid w:val="00065939"/>
    <w:rsid w:val="00076FAB"/>
    <w:rsid w:val="00091876"/>
    <w:rsid w:val="00094ED1"/>
    <w:rsid w:val="0009519E"/>
    <w:rsid w:val="000A0FA8"/>
    <w:rsid w:val="000A1F5D"/>
    <w:rsid w:val="000A6E6A"/>
    <w:rsid w:val="000B536E"/>
    <w:rsid w:val="000B5C4A"/>
    <w:rsid w:val="000C1A41"/>
    <w:rsid w:val="000C2900"/>
    <w:rsid w:val="000C33DA"/>
    <w:rsid w:val="000C5739"/>
    <w:rsid w:val="000D1E7F"/>
    <w:rsid w:val="000D7996"/>
    <w:rsid w:val="000E2EAF"/>
    <w:rsid w:val="000E38D6"/>
    <w:rsid w:val="000F2FBA"/>
    <w:rsid w:val="00100D00"/>
    <w:rsid w:val="00105275"/>
    <w:rsid w:val="0010723F"/>
    <w:rsid w:val="00110DB9"/>
    <w:rsid w:val="00124B64"/>
    <w:rsid w:val="00127D2D"/>
    <w:rsid w:val="00131C42"/>
    <w:rsid w:val="001349D1"/>
    <w:rsid w:val="00134D31"/>
    <w:rsid w:val="00140792"/>
    <w:rsid w:val="00141D02"/>
    <w:rsid w:val="00152EBE"/>
    <w:rsid w:val="0015685F"/>
    <w:rsid w:val="001574DF"/>
    <w:rsid w:val="0016322B"/>
    <w:rsid w:val="00165C10"/>
    <w:rsid w:val="0017015E"/>
    <w:rsid w:val="00175BCC"/>
    <w:rsid w:val="00180512"/>
    <w:rsid w:val="001842F0"/>
    <w:rsid w:val="00184BEA"/>
    <w:rsid w:val="001855E4"/>
    <w:rsid w:val="00186300"/>
    <w:rsid w:val="00186F5A"/>
    <w:rsid w:val="0019242A"/>
    <w:rsid w:val="001932F8"/>
    <w:rsid w:val="001A2404"/>
    <w:rsid w:val="001A3614"/>
    <w:rsid w:val="001A4C64"/>
    <w:rsid w:val="001A504E"/>
    <w:rsid w:val="001A5692"/>
    <w:rsid w:val="001B332D"/>
    <w:rsid w:val="001C0FA1"/>
    <w:rsid w:val="001C36BC"/>
    <w:rsid w:val="001C4193"/>
    <w:rsid w:val="001C459A"/>
    <w:rsid w:val="001C6FBA"/>
    <w:rsid w:val="001D486A"/>
    <w:rsid w:val="001D4A6B"/>
    <w:rsid w:val="001D78B0"/>
    <w:rsid w:val="001E322E"/>
    <w:rsid w:val="001F0903"/>
    <w:rsid w:val="001F2447"/>
    <w:rsid w:val="001F2AB8"/>
    <w:rsid w:val="001F68C4"/>
    <w:rsid w:val="001F753E"/>
    <w:rsid w:val="001F7E81"/>
    <w:rsid w:val="0020158E"/>
    <w:rsid w:val="00202FDA"/>
    <w:rsid w:val="00211A67"/>
    <w:rsid w:val="002202D2"/>
    <w:rsid w:val="00221844"/>
    <w:rsid w:val="00223CCA"/>
    <w:rsid w:val="00225451"/>
    <w:rsid w:val="00225B0F"/>
    <w:rsid w:val="0023129A"/>
    <w:rsid w:val="002315BA"/>
    <w:rsid w:val="0023216D"/>
    <w:rsid w:val="002333D4"/>
    <w:rsid w:val="00234BCD"/>
    <w:rsid w:val="00235BED"/>
    <w:rsid w:val="00235D57"/>
    <w:rsid w:val="002402C0"/>
    <w:rsid w:val="00243482"/>
    <w:rsid w:val="00250681"/>
    <w:rsid w:val="002607CE"/>
    <w:rsid w:val="00260CB2"/>
    <w:rsid w:val="00263290"/>
    <w:rsid w:val="002652F6"/>
    <w:rsid w:val="00265CA5"/>
    <w:rsid w:val="00274E89"/>
    <w:rsid w:val="0027714B"/>
    <w:rsid w:val="0028118C"/>
    <w:rsid w:val="00281BC1"/>
    <w:rsid w:val="002854EC"/>
    <w:rsid w:val="0028646F"/>
    <w:rsid w:val="002957AD"/>
    <w:rsid w:val="002A0B3C"/>
    <w:rsid w:val="002A51A9"/>
    <w:rsid w:val="002B486A"/>
    <w:rsid w:val="002B4A10"/>
    <w:rsid w:val="002B5055"/>
    <w:rsid w:val="002B610E"/>
    <w:rsid w:val="002C062F"/>
    <w:rsid w:val="002C4B3F"/>
    <w:rsid w:val="002C76DF"/>
    <w:rsid w:val="002C7F62"/>
    <w:rsid w:val="002D0314"/>
    <w:rsid w:val="002D2B03"/>
    <w:rsid w:val="002E120D"/>
    <w:rsid w:val="002F3705"/>
    <w:rsid w:val="002F796F"/>
    <w:rsid w:val="00302622"/>
    <w:rsid w:val="00312850"/>
    <w:rsid w:val="003136F5"/>
    <w:rsid w:val="00316367"/>
    <w:rsid w:val="0032197F"/>
    <w:rsid w:val="00321DC5"/>
    <w:rsid w:val="0032560F"/>
    <w:rsid w:val="00332442"/>
    <w:rsid w:val="003339AB"/>
    <w:rsid w:val="003369C2"/>
    <w:rsid w:val="00340CED"/>
    <w:rsid w:val="00346255"/>
    <w:rsid w:val="003529DC"/>
    <w:rsid w:val="00352E36"/>
    <w:rsid w:val="00353380"/>
    <w:rsid w:val="0035538D"/>
    <w:rsid w:val="00360EB2"/>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8AD"/>
    <w:rsid w:val="00402C4C"/>
    <w:rsid w:val="0041257D"/>
    <w:rsid w:val="004164E9"/>
    <w:rsid w:val="004179D6"/>
    <w:rsid w:val="00417EB8"/>
    <w:rsid w:val="00421941"/>
    <w:rsid w:val="004239CA"/>
    <w:rsid w:val="00432D2B"/>
    <w:rsid w:val="004330AE"/>
    <w:rsid w:val="00434DD0"/>
    <w:rsid w:val="00450DBB"/>
    <w:rsid w:val="00457CD5"/>
    <w:rsid w:val="00467671"/>
    <w:rsid w:val="00467A3B"/>
    <w:rsid w:val="004710E9"/>
    <w:rsid w:val="00471A83"/>
    <w:rsid w:val="00473767"/>
    <w:rsid w:val="00473C18"/>
    <w:rsid w:val="00473C54"/>
    <w:rsid w:val="0047463C"/>
    <w:rsid w:val="00496593"/>
    <w:rsid w:val="004A2D55"/>
    <w:rsid w:val="004B3546"/>
    <w:rsid w:val="004B7E7F"/>
    <w:rsid w:val="004C078E"/>
    <w:rsid w:val="004C31CA"/>
    <w:rsid w:val="004C7B3C"/>
    <w:rsid w:val="004E12B8"/>
    <w:rsid w:val="004E6FCB"/>
    <w:rsid w:val="004F4E97"/>
    <w:rsid w:val="004F5306"/>
    <w:rsid w:val="004F6BC9"/>
    <w:rsid w:val="004F7A7A"/>
    <w:rsid w:val="0050170C"/>
    <w:rsid w:val="00502C7A"/>
    <w:rsid w:val="005052AC"/>
    <w:rsid w:val="005125BA"/>
    <w:rsid w:val="005132E9"/>
    <w:rsid w:val="005177F3"/>
    <w:rsid w:val="00523988"/>
    <w:rsid w:val="00526457"/>
    <w:rsid w:val="005365C6"/>
    <w:rsid w:val="005402B6"/>
    <w:rsid w:val="00541828"/>
    <w:rsid w:val="005741CB"/>
    <w:rsid w:val="00575365"/>
    <w:rsid w:val="00582BD3"/>
    <w:rsid w:val="00585D2B"/>
    <w:rsid w:val="00586EFC"/>
    <w:rsid w:val="00587075"/>
    <w:rsid w:val="0059095D"/>
    <w:rsid w:val="005965EF"/>
    <w:rsid w:val="00597B6C"/>
    <w:rsid w:val="005A1737"/>
    <w:rsid w:val="005A48E0"/>
    <w:rsid w:val="005B20EF"/>
    <w:rsid w:val="005B3F29"/>
    <w:rsid w:val="005B76EB"/>
    <w:rsid w:val="005D526A"/>
    <w:rsid w:val="005E061D"/>
    <w:rsid w:val="005F0CF1"/>
    <w:rsid w:val="005F1751"/>
    <w:rsid w:val="005F2017"/>
    <w:rsid w:val="006008E5"/>
    <w:rsid w:val="0060717E"/>
    <w:rsid w:val="00607A0D"/>
    <w:rsid w:val="00607E1F"/>
    <w:rsid w:val="00611219"/>
    <w:rsid w:val="00617AAB"/>
    <w:rsid w:val="00625DCE"/>
    <w:rsid w:val="006278FA"/>
    <w:rsid w:val="0064240A"/>
    <w:rsid w:val="00643EEF"/>
    <w:rsid w:val="00644C0E"/>
    <w:rsid w:val="006621A3"/>
    <w:rsid w:val="00665D1C"/>
    <w:rsid w:val="00667DE3"/>
    <w:rsid w:val="00671206"/>
    <w:rsid w:val="00672DF6"/>
    <w:rsid w:val="006760A7"/>
    <w:rsid w:val="0068051B"/>
    <w:rsid w:val="00681248"/>
    <w:rsid w:val="00682D19"/>
    <w:rsid w:val="0068391D"/>
    <w:rsid w:val="00686AED"/>
    <w:rsid w:val="00687032"/>
    <w:rsid w:val="006870E2"/>
    <w:rsid w:val="006A0671"/>
    <w:rsid w:val="006A16AA"/>
    <w:rsid w:val="006A2506"/>
    <w:rsid w:val="006A61E6"/>
    <w:rsid w:val="006A6726"/>
    <w:rsid w:val="006B7C1F"/>
    <w:rsid w:val="006C3758"/>
    <w:rsid w:val="006C7277"/>
    <w:rsid w:val="006D1F56"/>
    <w:rsid w:val="006D4C52"/>
    <w:rsid w:val="006D646A"/>
    <w:rsid w:val="006D74F9"/>
    <w:rsid w:val="006F3074"/>
    <w:rsid w:val="006F7A8D"/>
    <w:rsid w:val="00706D8B"/>
    <w:rsid w:val="007107EF"/>
    <w:rsid w:val="00716310"/>
    <w:rsid w:val="00717A1F"/>
    <w:rsid w:val="00717BF0"/>
    <w:rsid w:val="007259E9"/>
    <w:rsid w:val="00732203"/>
    <w:rsid w:val="007366E9"/>
    <w:rsid w:val="00737840"/>
    <w:rsid w:val="00742D20"/>
    <w:rsid w:val="00744367"/>
    <w:rsid w:val="007478AE"/>
    <w:rsid w:val="00756D60"/>
    <w:rsid w:val="0076147E"/>
    <w:rsid w:val="007619BB"/>
    <w:rsid w:val="00762455"/>
    <w:rsid w:val="007625BB"/>
    <w:rsid w:val="0077221D"/>
    <w:rsid w:val="0077658B"/>
    <w:rsid w:val="00783597"/>
    <w:rsid w:val="00783A6C"/>
    <w:rsid w:val="007949FD"/>
    <w:rsid w:val="00795EA1"/>
    <w:rsid w:val="007965B5"/>
    <w:rsid w:val="00797D10"/>
    <w:rsid w:val="007A649E"/>
    <w:rsid w:val="007A7568"/>
    <w:rsid w:val="007B007A"/>
    <w:rsid w:val="007B5BBB"/>
    <w:rsid w:val="007B5D77"/>
    <w:rsid w:val="007C302F"/>
    <w:rsid w:val="007C69A9"/>
    <w:rsid w:val="007C7913"/>
    <w:rsid w:val="007D0CCA"/>
    <w:rsid w:val="007D41AF"/>
    <w:rsid w:val="007D5D0D"/>
    <w:rsid w:val="007D6B61"/>
    <w:rsid w:val="007E565D"/>
    <w:rsid w:val="00800840"/>
    <w:rsid w:val="00811F50"/>
    <w:rsid w:val="00815234"/>
    <w:rsid w:val="008219C9"/>
    <w:rsid w:val="00821BCE"/>
    <w:rsid w:val="008251F1"/>
    <w:rsid w:val="00826AFF"/>
    <w:rsid w:val="00830692"/>
    <w:rsid w:val="00833F3F"/>
    <w:rsid w:val="00836214"/>
    <w:rsid w:val="00841621"/>
    <w:rsid w:val="00841EB4"/>
    <w:rsid w:val="00844DF8"/>
    <w:rsid w:val="00851F94"/>
    <w:rsid w:val="008533F7"/>
    <w:rsid w:val="00857FE5"/>
    <w:rsid w:val="00870F16"/>
    <w:rsid w:val="00873C9B"/>
    <w:rsid w:val="008743D8"/>
    <w:rsid w:val="00875CC0"/>
    <w:rsid w:val="0088294D"/>
    <w:rsid w:val="00882F47"/>
    <w:rsid w:val="00885419"/>
    <w:rsid w:val="00890EEB"/>
    <w:rsid w:val="00893895"/>
    <w:rsid w:val="0089420D"/>
    <w:rsid w:val="00894B2C"/>
    <w:rsid w:val="008960A9"/>
    <w:rsid w:val="008B04F0"/>
    <w:rsid w:val="008B16F5"/>
    <w:rsid w:val="008B3D37"/>
    <w:rsid w:val="008B4E5E"/>
    <w:rsid w:val="008B650A"/>
    <w:rsid w:val="008B6E6A"/>
    <w:rsid w:val="008C2B2B"/>
    <w:rsid w:val="008C5E05"/>
    <w:rsid w:val="008D19F8"/>
    <w:rsid w:val="008D2735"/>
    <w:rsid w:val="008D45AE"/>
    <w:rsid w:val="008D6C78"/>
    <w:rsid w:val="008E61A6"/>
    <w:rsid w:val="008F14E3"/>
    <w:rsid w:val="008F63AA"/>
    <w:rsid w:val="008F6699"/>
    <w:rsid w:val="008F75D1"/>
    <w:rsid w:val="00900DBF"/>
    <w:rsid w:val="00903F3E"/>
    <w:rsid w:val="009075B3"/>
    <w:rsid w:val="009108B6"/>
    <w:rsid w:val="00910EA0"/>
    <w:rsid w:val="00915F57"/>
    <w:rsid w:val="00920D3D"/>
    <w:rsid w:val="009227EE"/>
    <w:rsid w:val="0092373C"/>
    <w:rsid w:val="00927304"/>
    <w:rsid w:val="00932030"/>
    <w:rsid w:val="00941E96"/>
    <w:rsid w:val="0094291B"/>
    <w:rsid w:val="00947FD3"/>
    <w:rsid w:val="00950EE2"/>
    <w:rsid w:val="009550E7"/>
    <w:rsid w:val="0096550D"/>
    <w:rsid w:val="00977CE4"/>
    <w:rsid w:val="00992F50"/>
    <w:rsid w:val="009A1F6C"/>
    <w:rsid w:val="009B259F"/>
    <w:rsid w:val="009C0634"/>
    <w:rsid w:val="009C102E"/>
    <w:rsid w:val="009C419B"/>
    <w:rsid w:val="009C4D54"/>
    <w:rsid w:val="009D4320"/>
    <w:rsid w:val="009E097B"/>
    <w:rsid w:val="009E26CB"/>
    <w:rsid w:val="009F1EF0"/>
    <w:rsid w:val="009F72D3"/>
    <w:rsid w:val="00A038BB"/>
    <w:rsid w:val="00A156E7"/>
    <w:rsid w:val="00A22159"/>
    <w:rsid w:val="00A22295"/>
    <w:rsid w:val="00A231FE"/>
    <w:rsid w:val="00A24F9D"/>
    <w:rsid w:val="00A256CB"/>
    <w:rsid w:val="00A269B7"/>
    <w:rsid w:val="00A46E78"/>
    <w:rsid w:val="00A47241"/>
    <w:rsid w:val="00A50DFC"/>
    <w:rsid w:val="00A62916"/>
    <w:rsid w:val="00A67341"/>
    <w:rsid w:val="00A71D8D"/>
    <w:rsid w:val="00A748D1"/>
    <w:rsid w:val="00A7596A"/>
    <w:rsid w:val="00A775DE"/>
    <w:rsid w:val="00A862B3"/>
    <w:rsid w:val="00A92189"/>
    <w:rsid w:val="00A930A0"/>
    <w:rsid w:val="00A9463A"/>
    <w:rsid w:val="00AA16F9"/>
    <w:rsid w:val="00AA1CA8"/>
    <w:rsid w:val="00AB5755"/>
    <w:rsid w:val="00AC3941"/>
    <w:rsid w:val="00AC41E9"/>
    <w:rsid w:val="00AC7334"/>
    <w:rsid w:val="00AF1E5D"/>
    <w:rsid w:val="00AF4C0C"/>
    <w:rsid w:val="00AF7EFD"/>
    <w:rsid w:val="00B045DA"/>
    <w:rsid w:val="00B236D0"/>
    <w:rsid w:val="00B330DF"/>
    <w:rsid w:val="00B37D3A"/>
    <w:rsid w:val="00B444E3"/>
    <w:rsid w:val="00B4496C"/>
    <w:rsid w:val="00B54839"/>
    <w:rsid w:val="00B60E60"/>
    <w:rsid w:val="00B62F09"/>
    <w:rsid w:val="00B76940"/>
    <w:rsid w:val="00B84877"/>
    <w:rsid w:val="00B85D06"/>
    <w:rsid w:val="00BB0330"/>
    <w:rsid w:val="00BB0916"/>
    <w:rsid w:val="00BB1C80"/>
    <w:rsid w:val="00BB3DAF"/>
    <w:rsid w:val="00BB4AAD"/>
    <w:rsid w:val="00BB5970"/>
    <w:rsid w:val="00BB7FF4"/>
    <w:rsid w:val="00BD1F64"/>
    <w:rsid w:val="00BE18B4"/>
    <w:rsid w:val="00BE47D5"/>
    <w:rsid w:val="00BE7142"/>
    <w:rsid w:val="00BF200B"/>
    <w:rsid w:val="00C04163"/>
    <w:rsid w:val="00C05BCD"/>
    <w:rsid w:val="00C15560"/>
    <w:rsid w:val="00C21BE3"/>
    <w:rsid w:val="00C2227C"/>
    <w:rsid w:val="00C22413"/>
    <w:rsid w:val="00C251A8"/>
    <w:rsid w:val="00C26A18"/>
    <w:rsid w:val="00C31344"/>
    <w:rsid w:val="00C35345"/>
    <w:rsid w:val="00C374A9"/>
    <w:rsid w:val="00C418C4"/>
    <w:rsid w:val="00C51DA3"/>
    <w:rsid w:val="00C55C05"/>
    <w:rsid w:val="00C617FA"/>
    <w:rsid w:val="00C65498"/>
    <w:rsid w:val="00C66991"/>
    <w:rsid w:val="00C7379A"/>
    <w:rsid w:val="00C77AC3"/>
    <w:rsid w:val="00C865C2"/>
    <w:rsid w:val="00C87EF3"/>
    <w:rsid w:val="00C93960"/>
    <w:rsid w:val="00C9727D"/>
    <w:rsid w:val="00CA13B8"/>
    <w:rsid w:val="00CB6268"/>
    <w:rsid w:val="00CB74D7"/>
    <w:rsid w:val="00CC293B"/>
    <w:rsid w:val="00CC4285"/>
    <w:rsid w:val="00CC5FEB"/>
    <w:rsid w:val="00CD2527"/>
    <w:rsid w:val="00CD495B"/>
    <w:rsid w:val="00CE3A6A"/>
    <w:rsid w:val="00CE65BD"/>
    <w:rsid w:val="00CE6F68"/>
    <w:rsid w:val="00CF00F1"/>
    <w:rsid w:val="00CF010E"/>
    <w:rsid w:val="00CF0650"/>
    <w:rsid w:val="00CF112C"/>
    <w:rsid w:val="00CF2AA4"/>
    <w:rsid w:val="00D00A96"/>
    <w:rsid w:val="00D0376B"/>
    <w:rsid w:val="00D049F9"/>
    <w:rsid w:val="00D05ECD"/>
    <w:rsid w:val="00D06539"/>
    <w:rsid w:val="00D070E2"/>
    <w:rsid w:val="00D12E2E"/>
    <w:rsid w:val="00D134D2"/>
    <w:rsid w:val="00D219E5"/>
    <w:rsid w:val="00D22796"/>
    <w:rsid w:val="00D2744D"/>
    <w:rsid w:val="00D333F3"/>
    <w:rsid w:val="00D33EEB"/>
    <w:rsid w:val="00D34A97"/>
    <w:rsid w:val="00D37C21"/>
    <w:rsid w:val="00D46AF3"/>
    <w:rsid w:val="00D501A2"/>
    <w:rsid w:val="00D51187"/>
    <w:rsid w:val="00D520DB"/>
    <w:rsid w:val="00D5711C"/>
    <w:rsid w:val="00D572C5"/>
    <w:rsid w:val="00D601E1"/>
    <w:rsid w:val="00D63E18"/>
    <w:rsid w:val="00D65B50"/>
    <w:rsid w:val="00D70483"/>
    <w:rsid w:val="00D727ED"/>
    <w:rsid w:val="00D72ADE"/>
    <w:rsid w:val="00D75288"/>
    <w:rsid w:val="00D81019"/>
    <w:rsid w:val="00D95510"/>
    <w:rsid w:val="00DA2A43"/>
    <w:rsid w:val="00DA3F7E"/>
    <w:rsid w:val="00DA7618"/>
    <w:rsid w:val="00DA7D81"/>
    <w:rsid w:val="00DB787C"/>
    <w:rsid w:val="00DC1B3D"/>
    <w:rsid w:val="00DC1E0A"/>
    <w:rsid w:val="00DC7EB4"/>
    <w:rsid w:val="00DC7F29"/>
    <w:rsid w:val="00DD32BE"/>
    <w:rsid w:val="00DE03AD"/>
    <w:rsid w:val="00DF5884"/>
    <w:rsid w:val="00E007BA"/>
    <w:rsid w:val="00E1413B"/>
    <w:rsid w:val="00E15E4D"/>
    <w:rsid w:val="00E17615"/>
    <w:rsid w:val="00E224CF"/>
    <w:rsid w:val="00E30E3B"/>
    <w:rsid w:val="00E311DD"/>
    <w:rsid w:val="00E44C61"/>
    <w:rsid w:val="00E5209F"/>
    <w:rsid w:val="00E54A28"/>
    <w:rsid w:val="00E56737"/>
    <w:rsid w:val="00E671F9"/>
    <w:rsid w:val="00E674A9"/>
    <w:rsid w:val="00E71547"/>
    <w:rsid w:val="00E726A3"/>
    <w:rsid w:val="00E743F2"/>
    <w:rsid w:val="00E74B04"/>
    <w:rsid w:val="00E76A1B"/>
    <w:rsid w:val="00E87667"/>
    <w:rsid w:val="00E91E38"/>
    <w:rsid w:val="00E9474C"/>
    <w:rsid w:val="00E96724"/>
    <w:rsid w:val="00EA15C6"/>
    <w:rsid w:val="00EA196F"/>
    <w:rsid w:val="00EA21D3"/>
    <w:rsid w:val="00EA674E"/>
    <w:rsid w:val="00EB4017"/>
    <w:rsid w:val="00EB43D1"/>
    <w:rsid w:val="00EB6773"/>
    <w:rsid w:val="00EB72E3"/>
    <w:rsid w:val="00EB7417"/>
    <w:rsid w:val="00EC014F"/>
    <w:rsid w:val="00EC1231"/>
    <w:rsid w:val="00EC5E05"/>
    <w:rsid w:val="00ED464C"/>
    <w:rsid w:val="00ED52D9"/>
    <w:rsid w:val="00ED67CE"/>
    <w:rsid w:val="00EF15D7"/>
    <w:rsid w:val="00EF66FC"/>
    <w:rsid w:val="00EF7035"/>
    <w:rsid w:val="00F0188C"/>
    <w:rsid w:val="00F01DBB"/>
    <w:rsid w:val="00F0256C"/>
    <w:rsid w:val="00F06B40"/>
    <w:rsid w:val="00F10476"/>
    <w:rsid w:val="00F11CC9"/>
    <w:rsid w:val="00F11EA1"/>
    <w:rsid w:val="00F15C4C"/>
    <w:rsid w:val="00F228DD"/>
    <w:rsid w:val="00F242B6"/>
    <w:rsid w:val="00F24D6B"/>
    <w:rsid w:val="00F24FB8"/>
    <w:rsid w:val="00F2544C"/>
    <w:rsid w:val="00F306BE"/>
    <w:rsid w:val="00F31021"/>
    <w:rsid w:val="00F3335A"/>
    <w:rsid w:val="00F53E82"/>
    <w:rsid w:val="00F55C14"/>
    <w:rsid w:val="00F55C7B"/>
    <w:rsid w:val="00F55D17"/>
    <w:rsid w:val="00F56E6B"/>
    <w:rsid w:val="00F63535"/>
    <w:rsid w:val="00F635DD"/>
    <w:rsid w:val="00F65A4D"/>
    <w:rsid w:val="00F66E46"/>
    <w:rsid w:val="00F77EBE"/>
    <w:rsid w:val="00F86C2B"/>
    <w:rsid w:val="00F87647"/>
    <w:rsid w:val="00F9202D"/>
    <w:rsid w:val="00F920F1"/>
    <w:rsid w:val="00F94A0C"/>
    <w:rsid w:val="00FB251F"/>
    <w:rsid w:val="00FB26AB"/>
    <w:rsid w:val="00FC1B01"/>
    <w:rsid w:val="00FC3046"/>
    <w:rsid w:val="00FC3F16"/>
    <w:rsid w:val="00FC4687"/>
    <w:rsid w:val="00FD0D24"/>
    <w:rsid w:val="00FD3415"/>
    <w:rsid w:val="00FD4174"/>
    <w:rsid w:val="00FD52DB"/>
    <w:rsid w:val="00FE0A69"/>
    <w:rsid w:val="00FE2BAE"/>
    <w:rsid w:val="00FE35A8"/>
    <w:rsid w:val="00FE4839"/>
    <w:rsid w:val="00FE5807"/>
    <w:rsid w:val="00FF0B63"/>
    <w:rsid w:val="00FF47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08420"/>
  <w15:docId w15:val="{C1BF56AF-D8BD-44C0-8089-C44F0FC73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D070E2"/>
    <w:pPr>
      <w:spacing w:before="0" w:after="200"/>
      <w:jc w:val="center"/>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 w:type="character" w:styleId="Strong">
    <w:name w:val="Strong"/>
    <w:basedOn w:val="DefaultParagraphFont"/>
    <w:uiPriority w:val="22"/>
    <w:qFormat/>
    <w:rsid w:val="00EA21D3"/>
    <w:rPr>
      <w:b/>
      <w:bCs/>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commentsExtended" Target="commentsExtended.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1.xml"/><Relationship Id="rId80" Type="http://schemas.openxmlformats.org/officeDocument/2006/relationships/image" Target="media/image65.png"/><Relationship Id="rId85" Type="http://schemas.openxmlformats.org/officeDocument/2006/relationships/image" Target="media/image70.png"/><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omments" Target="comments.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4.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FD5CBD-01B8-4128-9D39-CF65AFD6A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8543</TotalTime>
  <Pages>33</Pages>
  <Words>10935</Words>
  <Characters>60143</Characters>
  <Application>Microsoft Office Word</Application>
  <DocSecurity>0</DocSecurity>
  <Lines>501</Lines>
  <Paragraphs>141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
  <LinksUpToDate>false</LinksUpToDate>
  <CharactersWithSpaces>70937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CCCCC</cp:lastModifiedBy>
  <cp:revision>197</cp:revision>
  <dcterms:created xsi:type="dcterms:W3CDTF">2017-06-07T20:55:00Z</dcterms:created>
  <dcterms:modified xsi:type="dcterms:W3CDTF">2017-06-22T19:23:00Z</dcterms:modified>
</cp:coreProperties>
</file>