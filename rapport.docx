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customXmlDelRangeStart w:id="1" w:author="CCCCC" w:date="2017-06-20T19:01:00Z"/>
    <w:sdt>
      <w:sdtPr>
        <w:rPr>
          <w:rFonts w:asciiTheme="majorHAnsi" w:eastAsiaTheme="majorEastAsia" w:hAnsiTheme="majorHAnsi" w:cstheme="majorBidi"/>
          <w:sz w:val="76"/>
          <w:szCs w:val="72"/>
        </w:rPr>
        <w:id w:val="27759006"/>
        <w:docPartObj>
          <w:docPartGallery w:val="Cover Pages"/>
          <w:docPartUnique/>
        </w:docPartObj>
      </w:sdtPr>
      <w:sdtEndPr>
        <w:rPr>
          <w:rFonts w:ascii="Times New Roman" w:eastAsia="Source Han Sans CN Regular" w:hAnsi="Times New Roman" w:cs="Lohit Devanagari"/>
          <w:kern w:val="3"/>
          <w:sz w:val="24"/>
          <w:szCs w:val="24"/>
          <w:lang w:eastAsia="zh-CN" w:bidi="hi-IN"/>
        </w:rPr>
      </w:sdtEndPr>
      <w:sdtContent>
        <w:customXmlDelRangeEnd w:id="1"/>
        <w:tbl>
          <w:tblPr>
            <w:tblpPr w:leftFromText="187" w:rightFromText="187" w:vertAnchor="page" w:horzAnchor="margin" w:tblpY="8682"/>
            <w:tblW w:w="5000" w:type="pct"/>
            <w:tblCellMar>
              <w:top w:w="216" w:type="dxa"/>
              <w:left w:w="216" w:type="dxa"/>
              <w:bottom w:w="216" w:type="dxa"/>
              <w:right w:w="216" w:type="dxa"/>
            </w:tblCellMar>
            <w:tblLook w:val="04A0" w:firstRow="1" w:lastRow="0" w:firstColumn="1" w:lastColumn="0" w:noHBand="0" w:noVBand="1"/>
            <w:tblPrChange w:id="2" w:author="CCCCC" w:date="2017-06-20T19:01:00Z">
              <w:tblPr>
                <w:tblpPr w:leftFromText="187" w:rightFromText="187" w:vertAnchor="page" w:horzAnchor="page" w:tblpXSpec="center" w:tblpYSpec="center"/>
                <w:tblW w:w="5000" w:type="pct"/>
                <w:tblCellMar>
                  <w:top w:w="216" w:type="dxa"/>
                  <w:left w:w="216" w:type="dxa"/>
                  <w:bottom w:w="216" w:type="dxa"/>
                  <w:right w:w="216" w:type="dxa"/>
                </w:tblCellMar>
                <w:tblLook w:val="04A0" w:firstRow="1" w:lastRow="0" w:firstColumn="1" w:lastColumn="0" w:noHBand="0" w:noVBand="1"/>
              </w:tblPr>
            </w:tblPrChange>
          </w:tblPr>
          <w:tblGrid>
            <w:gridCol w:w="3407"/>
            <w:gridCol w:w="3820"/>
            <w:gridCol w:w="2843"/>
            <w:tblGridChange w:id="3">
              <w:tblGrid>
                <w:gridCol w:w="3478"/>
                <w:gridCol w:w="3439"/>
                <w:gridCol w:w="2721"/>
              </w:tblGrid>
            </w:tblGridChange>
          </w:tblGrid>
          <w:tr w:rsidR="000D7996" w:rsidDel="00541828" w14:paraId="4E433561" w14:textId="77777777" w:rsidTr="00541828">
            <w:trPr>
              <w:del w:id="4" w:author="CCCCC" w:date="2017-06-20T19:01:00Z"/>
            </w:trPr>
            <w:customXmlDelRangeStart w:id="5" w:author="CCCCC" w:date="2017-06-20T19:01:00Z"/>
            <w:sdt>
              <w:sdtPr>
                <w:rPr>
                  <w:rFonts w:asciiTheme="majorHAnsi" w:eastAsiaTheme="majorEastAsia" w:hAnsiTheme="majorHAnsi" w:cstheme="majorBidi"/>
                  <w:sz w:val="76"/>
                  <w:szCs w:val="72"/>
                </w:rPr>
                <w:alias w:val="Titre"/>
                <w:id w:val="276713177"/>
                <w:dataBinding w:prefixMappings="xmlns:ns0='http://schemas.openxmlformats.org/package/2006/metadata/core-properties' xmlns:ns1='http://purl.org/dc/elements/1.1/'" w:xpath="/ns0:coreProperties[1]/ns1:title[1]" w:storeItemID="{6C3C8BC8-F283-45AE-878A-BAB7291924A1}"/>
                <w:text/>
              </w:sdtPr>
              <w:sdtEndPr/>
              <w:sdtContent>
                <w:customXmlDelRangeEnd w:id="5"/>
                <w:tc>
                  <w:tcPr>
                    <w:tcW w:w="3261" w:type="dxa"/>
                    <w:tcBorders>
                      <w:bottom w:val="single" w:sz="18" w:space="0" w:color="808080" w:themeColor="background1" w:themeShade="80"/>
                      <w:right w:val="single" w:sz="18" w:space="0" w:color="808080" w:themeColor="background1" w:themeShade="80"/>
                    </w:tcBorders>
                    <w:vAlign w:val="center"/>
                    <w:tcPrChange w:id="6" w:author="CCCCC" w:date="2017-06-20T19:01:00Z">
                      <w:tcPr>
                        <w:tcW w:w="3525" w:type="dxa"/>
                        <w:tcBorders>
                          <w:bottom w:val="single" w:sz="18" w:space="0" w:color="808080" w:themeColor="background1" w:themeShade="80"/>
                          <w:right w:val="single" w:sz="18" w:space="0" w:color="808080" w:themeColor="background1" w:themeShade="80"/>
                        </w:tcBorders>
                        <w:vAlign w:val="center"/>
                      </w:tcPr>
                    </w:tcPrChange>
                  </w:tcPr>
                  <w:p w14:paraId="2E09D9D3" w14:textId="77777777" w:rsidR="000D7996" w:rsidDel="00541828" w:rsidRDefault="005C58D5" w:rsidP="00541828">
                    <w:pPr>
                      <w:pStyle w:val="NoSpacing"/>
                      <w:rPr>
                        <w:del w:id="7" w:author="CCCCC" w:date="2017-06-20T19:01:00Z"/>
                        <w:rFonts w:asciiTheme="majorHAnsi" w:eastAsiaTheme="majorEastAsia" w:hAnsiTheme="majorHAnsi" w:cstheme="majorBidi"/>
                        <w:sz w:val="76"/>
                        <w:szCs w:val="72"/>
                      </w:rPr>
                    </w:pPr>
                    <w:ins w:id="8" w:author="Cédric" w:date="2017-06-23T14:46:00Z">
                      <w:r>
                        <w:rPr>
                          <w:rFonts w:asciiTheme="majorHAnsi" w:eastAsiaTheme="majorEastAsia" w:hAnsiTheme="majorHAnsi" w:cstheme="majorBidi"/>
                          <w:sz w:val="76"/>
                          <w:szCs w:val="72"/>
                        </w:rPr>
                        <w:t>²</w:t>
                      </w:r>
                    </w:ins>
                  </w:p>
                </w:tc>
                <w:customXmlDelRangeStart w:id="9" w:author="CCCCC" w:date="2017-06-20T19:01:00Z"/>
              </w:sdtContent>
            </w:sdt>
            <w:customXmlDelRangeEnd w:id="9"/>
            <w:tc>
              <w:tcPr>
                <w:tcW w:w="6377" w:type="dxa"/>
                <w:gridSpan w:val="2"/>
                <w:tcBorders>
                  <w:left w:val="single" w:sz="18" w:space="0" w:color="808080" w:themeColor="background1" w:themeShade="80"/>
                  <w:bottom w:val="single" w:sz="18" w:space="0" w:color="808080" w:themeColor="background1" w:themeShade="80"/>
                </w:tcBorders>
                <w:vAlign w:val="center"/>
                <w:tcPrChange w:id="10" w:author="CCCCC" w:date="2017-06-20T19:01:00Z">
                  <w:tcPr>
                    <w:tcW w:w="6267" w:type="dxa"/>
                    <w:gridSpan w:val="2"/>
                    <w:tcBorders>
                      <w:left w:val="single" w:sz="18" w:space="0" w:color="808080" w:themeColor="background1" w:themeShade="80"/>
                      <w:bottom w:val="single" w:sz="18" w:space="0" w:color="808080" w:themeColor="background1" w:themeShade="80"/>
                    </w:tcBorders>
                    <w:vAlign w:val="center"/>
                  </w:tcPr>
                </w:tcPrChange>
              </w:tcPr>
              <w:customXmlDelRangeStart w:id="11" w:author="CCCCC" w:date="2017-06-20T19:01:00Z"/>
              <w:sdt>
                <w:sdtPr>
                  <w:rPr>
                    <w:rFonts w:eastAsiaTheme="majorEastAsia" w:cstheme="majorBidi"/>
                    <w:color w:val="4F81BD" w:themeColor="accent1"/>
                    <w:sz w:val="48"/>
                    <w:szCs w:val="48"/>
                  </w:rPr>
                  <w:alias w:val="Date"/>
                  <w:id w:val="276713165"/>
                  <w:dataBinding w:prefixMappings="xmlns:ns0='http://schemas.microsoft.com/office/2006/coverPageProps'" w:xpath="/ns0:CoverPageProperties[1]/ns0:PublishDate[1]" w:storeItemID="{55AF091B-3C7A-41E3-B477-F2FDAA23CFDA}"/>
                  <w:date>
                    <w:dateFormat w:val="d MMMM"/>
                    <w:lid w:val="fr-FR"/>
                    <w:storeMappedDataAs w:val="dateTime"/>
                    <w:calendar w:val="gregorian"/>
                  </w:date>
                </w:sdtPr>
                <w:sdtEndPr/>
                <w:sdtContent>
                  <w:customXmlDelRangeEnd w:id="11"/>
                  <w:p w14:paraId="4AF62D92" w14:textId="77777777" w:rsidR="000D7996" w:rsidRPr="00541828" w:rsidDel="00541828" w:rsidRDefault="00FD18DA" w:rsidP="00541828">
                    <w:pPr>
                      <w:pStyle w:val="NoSpacing"/>
                      <w:rPr>
                        <w:del w:id="12" w:author="CCCCC" w:date="2017-06-20T18:59:00Z"/>
                        <w:rFonts w:eastAsiaTheme="majorEastAsia" w:cstheme="majorBidi"/>
                        <w:sz w:val="36"/>
                        <w:szCs w:val="36"/>
                        <w:rPrChange w:id="13" w:author="CCCCC" w:date="2017-06-20T18:59:00Z">
                          <w:rPr>
                            <w:del w:id="14" w:author="CCCCC" w:date="2017-06-20T18:59:00Z"/>
                            <w:rFonts w:asciiTheme="majorHAnsi" w:eastAsiaTheme="majorEastAsia" w:hAnsiTheme="majorHAnsi" w:cstheme="majorBidi"/>
                            <w:sz w:val="36"/>
                            <w:szCs w:val="36"/>
                          </w:rPr>
                        </w:rPrChange>
                      </w:rPr>
                    </w:pPr>
                  </w:p>
                  <w:customXmlDelRangeStart w:id="15" w:author="CCCCC" w:date="2017-06-20T19:01:00Z"/>
                </w:sdtContent>
              </w:sdt>
              <w:customXmlDelRangeEnd w:id="15"/>
              <w:p w14:paraId="613F2389" w14:textId="77777777" w:rsidR="008B687D" w:rsidRDefault="008B687D">
                <w:pPr>
                  <w:pStyle w:val="NoSpacing"/>
                  <w:rPr>
                    <w:del w:id="16" w:author="CCCCC" w:date="2017-06-20T19:01:00Z"/>
                    <w:color w:val="4F81BD" w:themeColor="accent1"/>
                    <w:sz w:val="200"/>
                    <w:szCs w:val="200"/>
                  </w:rPr>
                  <w:pPrChange w:id="17" w:author="CCCCC" w:date="2017-06-20T18:58:00Z">
                    <w:pPr>
                      <w:pStyle w:val="NoSpacing"/>
                      <w:framePr w:hSpace="187" w:wrap="around" w:vAnchor="page" w:hAnchor="page" w:xAlign="center" w:yAlign="center"/>
                      <w:spacing w:before="120" w:after="120"/>
                      <w:jc w:val="both"/>
                    </w:pPr>
                  </w:pPrChange>
                </w:pPr>
              </w:p>
            </w:tc>
          </w:tr>
          <w:tr w:rsidR="000D7996" w:rsidDel="00541828" w14:paraId="53C2E482" w14:textId="77777777" w:rsidTr="00541828">
            <w:trPr>
              <w:del w:id="18" w:author="CCCCC" w:date="2017-06-20T19:01:00Z"/>
            </w:trPr>
            <w:tc>
              <w:tcPr>
                <w:tcW w:w="6917" w:type="dxa"/>
                <w:gridSpan w:val="2"/>
                <w:tcBorders>
                  <w:top w:val="single" w:sz="18" w:space="0" w:color="808080" w:themeColor="background1" w:themeShade="80"/>
                </w:tcBorders>
                <w:vAlign w:val="center"/>
                <w:tcPrChange w:id="19" w:author="CCCCC" w:date="2017-06-20T19:01:00Z">
                  <w:tcPr>
                    <w:tcW w:w="7054" w:type="dxa"/>
                    <w:gridSpan w:val="2"/>
                    <w:tcBorders>
                      <w:top w:val="single" w:sz="18" w:space="0" w:color="808080" w:themeColor="background1" w:themeShade="80"/>
                    </w:tcBorders>
                    <w:vAlign w:val="center"/>
                  </w:tcPr>
                </w:tcPrChange>
              </w:tcPr>
              <w:customXmlDelRangeStart w:id="20" w:author="CCCCC" w:date="2017-06-20T19:01:00Z"/>
              <w:sdt>
                <w:sdtPr>
                  <w:rPr>
                    <w:rFonts w:asciiTheme="majorHAnsi" w:eastAsiaTheme="majorEastAsia" w:hAnsiTheme="majorHAnsi" w:cstheme="majorBidi"/>
                    <w:sz w:val="36"/>
                    <w:szCs w:val="36"/>
                  </w:rPr>
                  <w:alias w:val="Résumé"/>
                  <w:id w:val="276713183"/>
                  <w:dataBinding w:prefixMappings="xmlns:ns0='http://schemas.microsoft.com/office/2006/coverPageProps'" w:xpath="/ns0:CoverPageProperties[1]/ns0:Abstract[1]" w:storeItemID="{55AF091B-3C7A-41E3-B477-F2FDAA23CFDA}"/>
                  <w:text/>
                </w:sdtPr>
                <w:sdtEndPr/>
                <w:sdtContent>
                  <w:customXmlDelRangeEnd w:id="20"/>
                  <w:p w14:paraId="0363B8B0" w14:textId="77777777" w:rsidR="008B687D" w:rsidRDefault="00FD18DA">
                    <w:pPr>
                      <w:pStyle w:val="NoSpacing"/>
                      <w:rPr>
                        <w:del w:id="21" w:author="CCCCC" w:date="2017-06-20T19:01:00Z"/>
                      </w:rPr>
                      <w:pPrChange w:id="22" w:author="CCCCC" w:date="2017-06-20T19:00:00Z">
                        <w:pPr>
                          <w:pStyle w:val="NoSpacing"/>
                          <w:framePr w:hSpace="187" w:wrap="around" w:vAnchor="page" w:hAnchor="page" w:xAlign="center" w:yAlign="center"/>
                          <w:spacing w:before="120" w:after="120"/>
                          <w:jc w:val="both"/>
                        </w:pPr>
                      </w:pPrChange>
                    </w:pPr>
                  </w:p>
                  <w:customXmlDelRangeStart w:id="23" w:author="CCCCC" w:date="2017-06-20T19:01:00Z"/>
                </w:sdtContent>
              </w:sdt>
              <w:customXmlDelRangeEnd w:id="23"/>
            </w:tc>
            <w:customXmlDelRangeStart w:id="24" w:author="CCCCC" w:date="2017-06-20T19:00:00Z"/>
            <w:sdt>
              <w:sdtPr>
                <w:rPr>
                  <w:rFonts w:asciiTheme="majorHAnsi" w:eastAsiaTheme="majorEastAsia" w:hAnsiTheme="majorHAnsi" w:cstheme="majorBidi"/>
                  <w:sz w:val="36"/>
                  <w:szCs w:val="36"/>
                </w:rPr>
                <w:alias w:val="Sous-titre"/>
                <w:id w:val="276713189"/>
                <w:dataBinding w:prefixMappings="xmlns:ns0='http://schemas.openxmlformats.org/package/2006/metadata/core-properties' xmlns:ns1='http://purl.org/dc/elements/1.1/'" w:xpath="/ns0:coreProperties[1]/ns1:subject[1]" w:storeItemID="{6C3C8BC8-F283-45AE-878A-BAB7291924A1}"/>
                <w:text/>
              </w:sdtPr>
              <w:sdtEndPr/>
              <w:sdtContent>
                <w:customXmlDelRangeEnd w:id="24"/>
                <w:tc>
                  <w:tcPr>
                    <w:tcW w:w="2721" w:type="dxa"/>
                    <w:tcBorders>
                      <w:top w:val="single" w:sz="18" w:space="0" w:color="808080" w:themeColor="background1" w:themeShade="80"/>
                    </w:tcBorders>
                    <w:vAlign w:val="center"/>
                    <w:tcPrChange w:id="25" w:author="CCCCC" w:date="2017-06-20T19:01:00Z">
                      <w:tcPr>
                        <w:tcW w:w="2738" w:type="dxa"/>
                        <w:tcBorders>
                          <w:top w:val="single" w:sz="18" w:space="0" w:color="808080" w:themeColor="background1" w:themeShade="80"/>
                        </w:tcBorders>
                        <w:vAlign w:val="center"/>
                      </w:tcPr>
                    </w:tcPrChange>
                  </w:tcPr>
                  <w:p w14:paraId="23B0E160" w14:textId="77777777" w:rsidR="008B687D" w:rsidRDefault="008B687D">
                    <w:pPr>
                      <w:pStyle w:val="NoSpacing"/>
                      <w:rPr>
                        <w:del w:id="26" w:author="CCCCC" w:date="2017-06-20T19:01:00Z"/>
                        <w:rFonts w:asciiTheme="majorHAnsi" w:eastAsiaTheme="majorEastAsia" w:hAnsiTheme="majorHAnsi" w:cstheme="majorBidi"/>
                        <w:sz w:val="36"/>
                        <w:szCs w:val="36"/>
                      </w:rPr>
                      <w:pPrChange w:id="27" w:author="CCCCC" w:date="2017-06-20T19:00:00Z">
                        <w:pPr>
                          <w:pStyle w:val="NoSpacing"/>
                          <w:framePr w:hSpace="187" w:wrap="around" w:vAnchor="page" w:hAnchor="page" w:xAlign="center" w:yAlign="center"/>
                          <w:spacing w:before="120" w:after="120"/>
                          <w:jc w:val="both"/>
                        </w:pPr>
                      </w:pPrChange>
                    </w:pPr>
                  </w:p>
                </w:tc>
                <w:customXmlDelRangeStart w:id="28" w:author="CCCCC" w:date="2017-06-20T19:00:00Z"/>
              </w:sdtContent>
            </w:sdt>
            <w:customXmlDelRangeEnd w:id="28"/>
          </w:tr>
        </w:tbl>
        <w:p w14:paraId="76C537C0" w14:textId="77777777" w:rsidR="000D7996" w:rsidRDefault="000D7996" w:rsidP="00672DF6"/>
        <w:tbl>
          <w:tblPr>
            <w:tblpPr w:leftFromText="187" w:rightFromText="187" w:vertAnchor="page" w:horzAnchor="margin" w:tblpY="9883"/>
            <w:tblW w:w="5000" w:type="pct"/>
            <w:tblCellMar>
              <w:top w:w="216" w:type="dxa"/>
              <w:left w:w="216" w:type="dxa"/>
              <w:bottom w:w="216" w:type="dxa"/>
              <w:right w:w="216" w:type="dxa"/>
            </w:tblCellMar>
            <w:tblLook w:val="04A0" w:firstRow="1" w:lastRow="0" w:firstColumn="1" w:lastColumn="0" w:noHBand="0" w:noVBand="1"/>
          </w:tblPr>
          <w:tblGrid>
            <w:gridCol w:w="2815"/>
            <w:gridCol w:w="4412"/>
            <w:gridCol w:w="2843"/>
          </w:tblGrid>
          <w:tr w:rsidR="00F94A0C" w14:paraId="5B92786A" w14:textId="77777777" w:rsidTr="00F94A0C">
            <w:trPr>
              <w:ins w:id="29" w:author="CCCCC" w:date="2017-06-20T19:08:00Z"/>
            </w:trPr>
            <w:tc>
              <w:tcPr>
                <w:tcW w:w="2694" w:type="dxa"/>
                <w:tcBorders>
                  <w:bottom w:val="single" w:sz="18" w:space="0" w:color="808080" w:themeColor="background1" w:themeShade="80"/>
                  <w:right w:val="single" w:sz="18" w:space="0" w:color="808080" w:themeColor="background1" w:themeShade="80"/>
                </w:tcBorders>
                <w:vAlign w:val="center"/>
              </w:tcPr>
              <w:p w14:paraId="06F8A981" w14:textId="77777777" w:rsidR="00F94A0C" w:rsidRDefault="00FD18DA" w:rsidP="00F94A0C">
                <w:pPr>
                  <w:pStyle w:val="NoSpacing"/>
                  <w:rPr>
                    <w:ins w:id="30" w:author="CCCCC" w:date="2017-06-20T19:08:00Z"/>
                    <w:rFonts w:asciiTheme="majorHAnsi" w:eastAsiaTheme="majorEastAsia" w:hAnsiTheme="majorHAnsi" w:cstheme="majorBidi"/>
                    <w:sz w:val="76"/>
                    <w:szCs w:val="72"/>
                  </w:rPr>
                </w:pPr>
                <w:customXmlInsRangeStart w:id="31" w:author="CCCCC" w:date="2017-06-20T19:08:00Z"/>
                <w:sdt>
                  <w:sdtPr>
                    <w:rPr>
                      <w:rFonts w:asciiTheme="majorHAnsi" w:eastAsiaTheme="majorEastAsia" w:hAnsiTheme="majorHAnsi" w:cstheme="majorBidi"/>
                      <w:kern w:val="3"/>
                      <w:sz w:val="60"/>
                      <w:szCs w:val="60"/>
                      <w:lang w:eastAsia="zh-CN" w:bidi="hi-IN"/>
                    </w:rPr>
                    <w:alias w:val="Titre"/>
                    <w:id w:val="1582944865"/>
                    <w:dataBinding w:prefixMappings="xmlns:ns0='http://schemas.openxmlformats.org/package/2006/metadata/core-properties' xmlns:ns1='http://purl.org/dc/elements/1.1/'" w:xpath="/ns0:coreProperties[1]/ns1:title[1]" w:storeItemID="{6C3C8BC8-F283-45AE-878A-BAB7291924A1}"/>
                    <w:text/>
                  </w:sdtPr>
                  <w:sdtEndPr>
                    <w:rPr>
                      <w:kern w:val="0"/>
                      <w:lang w:eastAsia="en-US" w:bidi="ar-SA"/>
                    </w:rPr>
                  </w:sdtEndPr>
                  <w:sdtContent>
                    <w:customXmlInsRangeEnd w:id="31"/>
                    <w:ins w:id="32" w:author="CCCCC" w:date="2017-06-20T19:08:00Z">
                      <w:r w:rsidR="00F94A0C" w:rsidRPr="00C85B8A">
                        <w:rPr>
                          <w:rFonts w:asciiTheme="majorHAnsi" w:eastAsiaTheme="majorEastAsia" w:hAnsiTheme="majorHAnsi" w:cstheme="majorBidi"/>
                          <w:kern w:val="3"/>
                          <w:sz w:val="60"/>
                          <w:szCs w:val="60"/>
                          <w:lang w:eastAsia="zh-CN" w:bidi="hi-IN"/>
                        </w:rPr>
                        <w:t>Rapport de stage</w:t>
                      </w:r>
                    </w:ins>
                    <w:customXmlInsRangeStart w:id="33" w:author="CCCCC" w:date="2017-06-20T19:08:00Z"/>
                  </w:sdtContent>
                </w:sdt>
                <w:customXmlInsRangeEnd w:id="33"/>
              </w:p>
            </w:tc>
            <w:tc>
              <w:tcPr>
                <w:tcW w:w="6944" w:type="dxa"/>
                <w:gridSpan w:val="2"/>
                <w:tcBorders>
                  <w:left w:val="single" w:sz="18" w:space="0" w:color="808080" w:themeColor="background1" w:themeShade="80"/>
                  <w:bottom w:val="single" w:sz="18" w:space="0" w:color="808080" w:themeColor="background1" w:themeShade="80"/>
                </w:tcBorders>
                <w:vAlign w:val="center"/>
              </w:tcPr>
              <w:customXmlInsRangeStart w:id="34" w:author="CCCCC" w:date="2017-06-20T19:08:00Z"/>
              <w:sdt>
                <w:sdtPr>
                  <w:rPr>
                    <w:rFonts w:eastAsiaTheme="majorEastAsia" w:cstheme="majorBidi"/>
                    <w:color w:val="4F81BD" w:themeColor="accent1"/>
                    <w:sz w:val="48"/>
                    <w:szCs w:val="48"/>
                  </w:rPr>
                  <w:alias w:val="Date"/>
                  <w:id w:val="981736567"/>
                  <w:dataBinding w:prefixMappings="xmlns:ns0='http://schemas.microsoft.com/office/2006/coverPageProps'" w:xpath="/ns0:CoverPageProperties[1]/ns0:PublishDate[1]" w:storeItemID="{55AF091B-3C7A-41E3-B477-F2FDAA23CFDA}"/>
                  <w:date>
                    <w:dateFormat w:val="d MMMM"/>
                    <w:lid w:val="fr-FR"/>
                    <w:storeMappedDataAs w:val="dateTime"/>
                    <w:calendar w:val="gregorian"/>
                  </w:date>
                </w:sdtPr>
                <w:sdtEndPr/>
                <w:sdtContent>
                  <w:customXmlInsRangeEnd w:id="34"/>
                  <w:p w14:paraId="0C8B6AF2" w14:textId="77777777" w:rsidR="00F94A0C" w:rsidRDefault="00F94A0C" w:rsidP="00F94A0C">
                    <w:pPr>
                      <w:pStyle w:val="NoSpacing"/>
                      <w:rPr>
                        <w:ins w:id="35" w:author="CCCCC" w:date="2017-06-20T19:08:00Z"/>
                        <w:color w:val="4F81BD" w:themeColor="accent1"/>
                        <w:sz w:val="200"/>
                        <w:szCs w:val="200"/>
                      </w:rPr>
                    </w:pPr>
                    <w:ins w:id="36" w:author="CCCCC" w:date="2017-06-20T19:08:00Z">
                      <w:r>
                        <w:rPr>
                          <w:rFonts w:eastAsiaTheme="majorEastAsia" w:cstheme="majorBidi"/>
                          <w:color w:val="4F81BD" w:themeColor="accent1"/>
                          <w:sz w:val="48"/>
                          <w:szCs w:val="48"/>
                        </w:rPr>
                        <w:t>Participation au développem</w:t>
                      </w:r>
                      <w:r w:rsidR="004179D6">
                        <w:rPr>
                          <w:rFonts w:eastAsiaTheme="majorEastAsia" w:cstheme="majorBidi"/>
                          <w:color w:val="4F81BD" w:themeColor="accent1"/>
                          <w:sz w:val="48"/>
                          <w:szCs w:val="48"/>
                        </w:rPr>
                        <w:t>en</w:t>
                      </w:r>
                      <w:r>
                        <w:rPr>
                          <w:rFonts w:eastAsiaTheme="majorEastAsia" w:cstheme="majorBidi"/>
                          <w:color w:val="4F81BD" w:themeColor="accent1"/>
                          <w:sz w:val="48"/>
                          <w:szCs w:val="48"/>
                        </w:rPr>
                        <w:t>t de Xen Orchestra,</w:t>
                      </w:r>
                    </w:ins>
                    <w:ins w:id="37" w:author="Cédric" w:date="2017-06-22T14:48:00Z">
                      <w:r w:rsidR="004C31CA">
                        <w:rPr>
                          <w:rFonts w:eastAsiaTheme="majorEastAsia" w:cstheme="majorBidi"/>
                          <w:color w:val="4F81BD" w:themeColor="accent1"/>
                          <w:sz w:val="48"/>
                          <w:szCs w:val="48"/>
                        </w:rPr>
                        <w:t xml:space="preserve"> </w:t>
                      </w:r>
                    </w:ins>
                    <w:ins w:id="38" w:author="CCCCC" w:date="2017-06-20T19:08:00Z">
                      <w:r>
                        <w:rPr>
                          <w:rFonts w:eastAsiaTheme="majorEastAsia" w:cstheme="majorBidi"/>
                          <w:color w:val="4F81BD" w:themeColor="accent1"/>
                          <w:sz w:val="48"/>
                          <w:szCs w:val="48"/>
                        </w:rPr>
                        <w:t>interface web de gestion de machines virtuelles</w:t>
                      </w:r>
                    </w:ins>
                  </w:p>
                  <w:customXmlInsRangeStart w:id="39" w:author="CCCCC" w:date="2017-06-20T19:08:00Z"/>
                </w:sdtContent>
              </w:sdt>
              <w:customXmlInsRangeEnd w:id="39"/>
            </w:tc>
          </w:tr>
          <w:tr w:rsidR="00F94A0C" w14:paraId="6DE260CC" w14:textId="77777777" w:rsidTr="00F94A0C">
            <w:trPr>
              <w:ins w:id="40" w:author="CCCCC" w:date="2017-06-20T19:08:00Z"/>
            </w:trPr>
            <w:tc>
              <w:tcPr>
                <w:tcW w:w="6917" w:type="dxa"/>
                <w:gridSpan w:val="2"/>
                <w:tcBorders>
                  <w:top w:val="single" w:sz="18" w:space="0" w:color="808080" w:themeColor="background1" w:themeShade="80"/>
                </w:tcBorders>
                <w:vAlign w:val="center"/>
              </w:tcPr>
              <w:customXmlInsRangeStart w:id="41" w:author="CCCCC" w:date="2017-06-20T19:08:00Z"/>
              <w:sdt>
                <w:sdtPr>
                  <w:rPr>
                    <w:rFonts w:asciiTheme="majorHAnsi" w:eastAsiaTheme="majorEastAsia" w:hAnsiTheme="majorHAnsi" w:cstheme="majorBidi"/>
                    <w:sz w:val="36"/>
                    <w:szCs w:val="36"/>
                  </w:rPr>
                  <w:alias w:val="Résumé"/>
                  <w:id w:val="1483273177"/>
                  <w:dataBinding w:prefixMappings="xmlns:ns0='http://schemas.microsoft.com/office/2006/coverPageProps'" w:xpath="/ns0:CoverPageProperties[1]/ns0:Abstract[1]" w:storeItemID="{55AF091B-3C7A-41E3-B477-F2FDAA23CFDA}"/>
                  <w:text/>
                </w:sdtPr>
                <w:sdtEndPr/>
                <w:sdtContent>
                  <w:customXmlInsRangeEnd w:id="41"/>
                  <w:p w14:paraId="1D2264AF" w14:textId="77777777" w:rsidR="00F94A0C" w:rsidRDefault="00F94A0C" w:rsidP="00F94A0C">
                    <w:pPr>
                      <w:pStyle w:val="NoSpacing"/>
                      <w:rPr>
                        <w:ins w:id="42" w:author="CCCCC" w:date="2017-06-20T19:08:00Z"/>
                        <w:rFonts w:asciiTheme="majorHAnsi" w:eastAsiaTheme="majorEastAsia" w:hAnsiTheme="majorHAnsi" w:cstheme="majorBidi"/>
                        <w:sz w:val="36"/>
                        <w:szCs w:val="36"/>
                      </w:rPr>
                    </w:pPr>
                    <w:ins w:id="43" w:author="CCCCC" w:date="2017-06-20T19:08:00Z">
                      <w:r w:rsidRPr="00541828">
                        <w:rPr>
                          <w:rFonts w:asciiTheme="majorHAnsi" w:eastAsiaTheme="majorEastAsia" w:hAnsiTheme="majorHAnsi" w:cstheme="majorBidi"/>
                          <w:sz w:val="36"/>
                          <w:szCs w:val="36"/>
                        </w:rPr>
                        <w:t>Bois Cédric</w:t>
                      </w:r>
                    </w:ins>
                  </w:p>
                  <w:customXmlInsRangeStart w:id="44" w:author="CCCCC" w:date="2017-06-20T19:08:00Z"/>
                </w:sdtContent>
              </w:sdt>
              <w:customXmlInsRangeEnd w:id="44"/>
              <w:p w14:paraId="4B7D4FCF" w14:textId="77777777" w:rsidR="00F94A0C" w:rsidRDefault="00F94A0C" w:rsidP="00F94A0C">
                <w:pPr>
                  <w:pStyle w:val="NoSpacing"/>
                  <w:rPr>
                    <w:ins w:id="45" w:author="CCCCC" w:date="2017-06-20T19:08:00Z"/>
                    <w:rFonts w:asciiTheme="majorHAnsi" w:eastAsiaTheme="majorEastAsia" w:hAnsiTheme="majorHAnsi" w:cstheme="majorBidi"/>
                    <w:sz w:val="36"/>
                    <w:szCs w:val="36"/>
                  </w:rPr>
                </w:pPr>
                <w:ins w:id="46" w:author="CCCCC" w:date="2017-06-20T19:08:00Z">
                  <w:r>
                    <w:rPr>
                      <w:rFonts w:asciiTheme="majorHAnsi" w:eastAsiaTheme="majorEastAsia" w:hAnsiTheme="majorHAnsi" w:cstheme="majorBidi"/>
                      <w:sz w:val="36"/>
                      <w:szCs w:val="36"/>
                    </w:rPr>
                    <w:t>Master WIC</w:t>
                  </w:r>
                </w:ins>
              </w:p>
              <w:p w14:paraId="216BA7EB" w14:textId="77777777" w:rsidR="00F94A0C" w:rsidRDefault="00F94A0C" w:rsidP="00F94A0C">
                <w:pPr>
                  <w:pStyle w:val="NoSpacing"/>
                  <w:rPr>
                    <w:ins w:id="47" w:author="CCCCC" w:date="2017-06-20T19:08:00Z"/>
                  </w:rPr>
                </w:pPr>
                <w:ins w:id="48" w:author="CCCCC" w:date="2017-06-20T19:08:00Z">
                  <w:r>
                    <w:rPr>
                      <w:rFonts w:asciiTheme="majorHAnsi" w:eastAsiaTheme="majorEastAsia" w:hAnsiTheme="majorHAnsi" w:cstheme="majorBidi"/>
                      <w:sz w:val="36"/>
                      <w:szCs w:val="36"/>
                    </w:rPr>
                    <w:t>Année 2016 - 2017</w:t>
                  </w:r>
                </w:ins>
              </w:p>
            </w:tc>
            <w:tc>
              <w:tcPr>
                <w:tcW w:w="2721" w:type="dxa"/>
                <w:tcBorders>
                  <w:top w:val="single" w:sz="18" w:space="0" w:color="808080" w:themeColor="background1" w:themeShade="80"/>
                </w:tcBorders>
                <w:vAlign w:val="center"/>
              </w:tcPr>
              <w:p w14:paraId="3A15B58B" w14:textId="77777777" w:rsidR="00F94A0C" w:rsidRDefault="00F94A0C" w:rsidP="00F94A0C">
                <w:pPr>
                  <w:pStyle w:val="NoSpacing"/>
                  <w:rPr>
                    <w:ins w:id="49" w:author="CCCCC" w:date="2017-06-20T19:08:00Z"/>
                    <w:rFonts w:asciiTheme="majorHAnsi" w:eastAsiaTheme="majorEastAsia" w:hAnsiTheme="majorHAnsi" w:cstheme="majorBidi"/>
                    <w:sz w:val="36"/>
                    <w:szCs w:val="36"/>
                  </w:rPr>
                </w:pPr>
              </w:p>
            </w:tc>
          </w:tr>
        </w:tbl>
        <w:p w14:paraId="20A86101" w14:textId="77777777" w:rsidR="00F86C2B" w:rsidRDefault="007A1EA5">
          <w:pPr>
            <w:spacing w:before="0" w:after="0"/>
            <w:jc w:val="left"/>
            <w:rPr>
              <w:del w:id="50" w:author="CCCCC" w:date="2017-06-20T20:01:00Z"/>
              <w:rPrChange w:id="51" w:author="CCCCC" w:date="2017-06-20T20:01:00Z">
                <w:rPr>
                  <w:del w:id="52" w:author="CCCCC" w:date="2017-06-20T20:01:00Z"/>
                  <w:rFonts w:asciiTheme="majorHAnsi" w:eastAsiaTheme="majorEastAsia" w:hAnsiTheme="majorHAnsi" w:cs="Mangal"/>
                  <w:b/>
                  <w:bCs/>
                  <w:color w:val="4F81BD" w:themeColor="accent1"/>
                </w:rPr>
              </w:rPrChange>
            </w:rPr>
          </w:pPr>
          <w:ins w:id="53" w:author="CCCCC" w:date="2017-06-20T19:02:00Z">
            <w:r>
              <w:rPr>
                <w:noProof/>
                <w:lang w:eastAsia="fr-FR" w:bidi="ar-SA"/>
              </w:rPr>
              <w:drawing>
                <wp:anchor distT="0" distB="0" distL="114300" distR="114300" simplePos="0" relativeHeight="251651072" behindDoc="0" locked="0" layoutInCell="1" allowOverlap="1" wp14:anchorId="1F99EB8E" wp14:editId="74E4734F">
                  <wp:simplePos x="0" y="0"/>
                  <wp:positionH relativeFrom="margin">
                    <wp:align>center</wp:align>
                  </wp:positionH>
                  <wp:positionV relativeFrom="paragraph">
                    <wp:posOffset>1284540</wp:posOffset>
                  </wp:positionV>
                  <wp:extent cx="3643630" cy="2294890"/>
                  <wp:effectExtent l="0" t="0" r="0" b="0"/>
                  <wp:wrapSquare wrapText="bothSides"/>
                  <wp:docPr id="75" name="Picture 75" descr="https://camo.githubusercontent.com/0796dd940c8eda66484470a844142144b2376fbb/687474703a2f2f692e696d6775722e636f6d2f74526666413579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amo.githubusercontent.com/0796dd940c8eda66484470a844142144b2376fbb/687474703a2f2f692e696d6775722e636f6d2f745266664135792e706e6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43630" cy="2294890"/>
                          </a:xfrm>
                          <a:prstGeom prst="rect">
                            <a:avLst/>
                          </a:prstGeom>
                          <a:noFill/>
                          <a:ln>
                            <a:noFill/>
                          </a:ln>
                        </pic:spPr>
                      </pic:pic>
                    </a:graphicData>
                  </a:graphic>
                </wp:anchor>
              </w:drawing>
            </w:r>
          </w:ins>
          <w:ins w:id="54" w:author="CCCCC" w:date="2017-06-20T19:03:00Z">
            <w:r w:rsidR="00541828">
              <w:rPr>
                <w:noProof/>
                <w:lang w:eastAsia="fr-FR" w:bidi="ar-SA"/>
              </w:rPr>
              <w:t xml:space="preserve"> </w:t>
            </w:r>
          </w:ins>
          <w:ins w:id="55" w:author="CCCCC" w:date="2017-06-20T19:01:00Z">
            <w:r w:rsidR="00541828">
              <w:t xml:space="preserve"> </w:t>
            </w:r>
          </w:ins>
          <w:r w:rsidR="000D7996">
            <w:br w:type="page"/>
          </w:r>
          <w:ins w:id="56" w:author="CCCCC" w:date="2017-06-20T19:45:00Z">
            <w:r w:rsidR="00FD18DA">
              <w:rPr>
                <w:noProof/>
                <w:lang w:eastAsia="fr-FR" w:bidi="ar-SA"/>
              </w:rPr>
              <w:lastRenderedPageBreak/>
              <w:pict w14:anchorId="4E20AE83">
                <v:shapetype id="_x0000_t202" coordsize="21600,21600" o:spt="202" path="m,l,21600r21600,l21600,xe">
                  <v:stroke joinstyle="miter"/>
                  <v:path gradientshapeok="t" o:connecttype="rect"/>
                </v:shapetype>
                <v:shape id="Text Box 2" o:spid="_x0000_s1026" type="#_x0000_t202" style="position:absolute;margin-left:0;margin-top:164.65pt;width:151.5pt;height:40.65pt;z-index:251668480;visibility:visible;mso-wrap-distance-top:3.6pt;mso-wrap-distance-bottom:3.6pt;mso-position-horizontal:center;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" stroked="f">
                  <v:textbox>
                    <w:txbxContent>
                      <w:p w14:paraId="3658CDE0" w14:textId="77777777" w:rsidR="00A247D5" w:rsidRDefault="00A247D5">
                        <w:pPr>
                          <w:rPr>
                            <w:ins w:id="57" w:author="CCCCC" w:date="2017-06-20T19:49:00Z"/>
                            <w:rStyle w:val="Strong"/>
                            <w:rFonts w:ascii="Berlin Sans FB Demi" w:hAnsi="Berlin Sans FB Demi"/>
                          </w:rPr>
                        </w:pPr>
                        <w:ins w:id="58" w:author="CCCCC" w:date="2017-06-20T19:45:00Z">
                          <w:r w:rsidRPr="00EC2BDB">
                            <w:rPr>
                              <w:rStyle w:val="Strong"/>
                              <w:rFonts w:ascii="Berlin Sans FB Demi" w:hAnsi="Berlin Sans FB Demi"/>
                              <w:rPrChange w:id="59" w:author="CCCCC" w:date="2017-06-20T19:49:00Z">
                                <w:rPr/>
                              </w:rPrChange>
                            </w:rPr>
                            <w:t>Remerciements</w:t>
                          </w:r>
                        </w:ins>
                      </w:p>
                      <w:p w14:paraId="07DEDA8D" w14:textId="77777777" w:rsidR="00A247D5" w:rsidRPr="00EA21D3" w:rsidRDefault="00A247D5">
                        <w:pPr>
                          <w:rPr>
                            <w:rStyle w:val="Strong"/>
                            <w:rFonts w:ascii="Berlin Sans FB Demi" w:hAnsi="Berlin Sans FB Demi"/>
                            <w:rPrChange w:id="60" w:author="CCCCC" w:date="2017-06-20T19:49:00Z">
                              <w:rPr/>
                            </w:rPrChange>
                          </w:rPr>
                        </w:pPr>
                      </w:p>
                    </w:txbxContent>
                  </v:textbox>
                  <w10:wrap type="square" anchorx="margin"/>
                </v:shape>
              </w:pict>
            </w:r>
          </w:ins>
          <w:ins w:id="61" w:author="CCCCC" w:date="2017-06-20T19:50:00Z">
            <w:r w:rsidR="00FD18DA">
              <w:rPr>
                <w:noProof/>
                <w:lang w:eastAsia="fr-FR" w:bidi="ar-SA"/>
              </w:rPr>
              <w:pict w14:anchorId="56D3B1BA">
                <v:shape id="_x0000_s1027" type="#_x0000_t202" style="position:absolute;margin-left:0;margin-top:266.85pt;width:398.8pt;height:195.3pt;z-index:251669504;visibility:visible;mso-wrap-distance-top:3.6pt;mso-wrap-distance-bottom:3.6pt;mso-position-horizontal:center;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" stroked="f">
                  <v:textbox>
                    <w:txbxContent>
                      <w:p w14:paraId="58DFFB29" w14:textId="77777777" w:rsidR="00A247D5" w:rsidRDefault="00A247D5">
                        <w:pPr>
                          <w:jc w:val="center"/>
                          <w:rPr>
                            <w:ins w:id="62" w:author="CCCCC" w:date="2017-06-20T19:53:00Z"/>
                          </w:rPr>
                          <w:pPrChange w:id="63" w:author="CCCCC" w:date="2017-06-20T19:52:00Z">
                            <w:pPr/>
                          </w:pPrChange>
                        </w:pPr>
                        <w:ins w:id="64" w:author="CCCCC" w:date="2017-06-20T19:52:00Z">
                          <w:r>
                            <w:t xml:space="preserve">Je tiens à remercier Julien Fontanet qui s’est rendu disponible, m’a apporté son aide </w:t>
                          </w:r>
                        </w:ins>
                        <w:ins w:id="65" w:author="CCCCC" w:date="2017-06-20T19:58:00Z">
                          <w:r>
                            <w:t>et m’a guidé tout au long de cette période</w:t>
                          </w:r>
                        </w:ins>
                        <w:ins w:id="66" w:author="CCCCC" w:date="2017-06-20T19:52:00Z">
                          <w:r>
                            <w:t xml:space="preserve">, ainsi que Pierre Donias et Olivier Lambert </w:t>
                          </w:r>
                        </w:ins>
                        <w:ins w:id="67" w:author="CCCCC" w:date="2017-06-20T19:56:00Z">
                          <w:r>
                            <w:t>qui m’ont également été de bon conseils.</w:t>
                          </w:r>
                        </w:ins>
                      </w:p>
                      <w:p w14:paraId="23B33E85" w14:textId="77777777" w:rsidR="00A247D5" w:rsidRDefault="00A247D5">
                        <w:pPr>
                          <w:jc w:val="center"/>
                          <w:pPrChange w:id="68" w:author="CCCCC" w:date="2017-06-20T19:52:00Z">
                            <w:pPr/>
                          </w:pPrChange>
                        </w:pPr>
                        <w:ins w:id="69" w:author="CCCCC" w:date="2017-06-20T19:53:00Z">
                          <w:r>
                            <w:t xml:space="preserve">Plus généralement, </w:t>
                          </w:r>
                        </w:ins>
                        <w:ins w:id="70" w:author="CCCCC" w:date="2017-06-20T19:58:00Z">
                          <w:r>
                            <w:t xml:space="preserve">je remercie </w:t>
                          </w:r>
                        </w:ins>
                        <w:ins w:id="71" w:author="CCCCC" w:date="2017-06-20T19:55:00Z">
                          <w:r>
                            <w:t>Vates de m’avoir accueilli au sein de son équipe.</w:t>
                          </w:r>
                        </w:ins>
                      </w:p>
                    </w:txbxContent>
                  </v:textbox>
                  <w10:wrap type="square" anchorx="margin"/>
                </v:shape>
              </w:pict>
            </w:r>
          </w:ins>
        </w:p>
        <w:customXmlDelRangeStart w:id="72" w:author="CCCCC" w:date="2017-06-20T19:01:00Z"/>
      </w:sdtContent>
    </w:sdt>
    <w:customXmlDelRangeEnd w:id="72"/>
    <w:p w14:paraId="769E369B" w14:textId="77777777" w:rsidR="008B4E5E" w:rsidRDefault="008B4E5E">
      <w:pPr>
        <w:rPr>
          <w:b/>
          <w:bCs/>
        </w:rPr>
        <w:sectPr w:rsidR="008B4E5E" w:rsidSect="000D7996">
          <w:footerReference w:type="default" r:id="rId10"/>
          <w:pgSz w:w="11906" w:h="16838"/>
          <w:pgMar w:top="1134" w:right="1134" w:bottom="1134" w:left="1134" w:header="720" w:footer="720" w:gutter="0"/>
          <w:cols w:space="720"/>
          <w:titlePg/>
          <w:docGrid w:linePitch="326"/>
        </w:sectPr>
      </w:pPr>
    </w:p>
    <w:sdt>
      <w:sdtPr>
        <w:rPr>
          <w:rFonts w:ascii="Times New Roman" w:eastAsia="Source Han Sans CN Regular" w:hAnsi="Times New Roman" w:cs="Lohit Devanagari"/>
          <w:b w:val="0"/>
          <w:bCs w:val="0"/>
          <w:color w:val="auto"/>
          <w:kern w:val="3"/>
          <w:sz w:val="24"/>
          <w:szCs w:val="24"/>
          <w:lang w:eastAsia="zh-CN" w:bidi="hi-IN"/>
        </w:rPr>
        <w:id w:val="27759007"/>
        <w:docPartObj>
          <w:docPartGallery w:val="Table of Contents"/>
          <w:docPartUnique/>
        </w:docPartObj>
      </w:sdtPr>
      <w:sdtEndPr/>
      <w:sdtContent>
        <w:p w14:paraId="2EA1D0F2" w14:textId="77777777" w:rsidR="008B4E5E" w:rsidRDefault="008B4E5E" w:rsidP="00672DF6">
          <w:pPr>
            <w:pStyle w:val="TOCHeading"/>
          </w:pPr>
          <w:r>
            <w:t>Sommaire</w:t>
          </w:r>
        </w:p>
        <w:p w14:paraId="10D9987A" w14:textId="77777777" w:rsidR="00EB2B64" w:rsidRDefault="00EC2BDB">
          <w:pPr>
            <w:pStyle w:val="TOC1"/>
            <w:tabs>
              <w:tab w:val="right" w:leader="dot" w:pos="9628"/>
            </w:tabs>
            <w:rPr>
              <w:ins w:id="74" w:author="Cédric" w:date="2017-06-23T10:45:00Z"/>
              <w:rFonts w:asciiTheme="minorHAnsi" w:eastAsiaTheme="minorEastAsia" w:hAnsiTheme="minorHAnsi" w:cstheme="minorBidi"/>
              <w:noProof/>
              <w:kern w:val="0"/>
              <w:sz w:val="22"/>
              <w:szCs w:val="22"/>
              <w:lang w:eastAsia="fr-FR" w:bidi="ar-SA"/>
            </w:rPr>
          </w:pPr>
          <w:r>
            <w:fldChar w:fldCharType="begin"/>
          </w:r>
          <w:r w:rsidR="008B4E5E">
            <w:instrText xml:space="preserve"> TOC \o "1-3" \h \z \u </w:instrText>
          </w:r>
          <w:r>
            <w:fldChar w:fldCharType="separate"/>
          </w:r>
          <w:ins w:id="75" w:author="Cédric" w:date="2017-06-23T10:45:00Z">
            <w:r w:rsidRPr="00D9679C">
              <w:rPr>
                <w:rStyle w:val="Hyperlink"/>
                <w:noProof/>
              </w:rPr>
              <w:fldChar w:fldCharType="begin"/>
            </w:r>
            <w:r w:rsidR="00EB2B64" w:rsidRPr="00D9679C">
              <w:rPr>
                <w:rStyle w:val="Hyperlink"/>
                <w:noProof/>
              </w:rPr>
              <w:instrText xml:space="preserve"> </w:instrText>
            </w:r>
            <w:r w:rsidR="00EB2B64">
              <w:rPr>
                <w:noProof/>
              </w:rPr>
              <w:instrText>HYPERLINK \l "_Toc485978047"</w:instrText>
            </w:r>
            <w:r w:rsidR="00EB2B64" w:rsidRPr="00D9679C">
              <w:rPr>
                <w:rStyle w:val="Hyperlink"/>
                <w:noProof/>
              </w:rPr>
              <w:instrText xml:space="preserve"> </w:instrText>
            </w:r>
            <w:r w:rsidRPr="00D9679C">
              <w:rPr>
                <w:rStyle w:val="Hyperlink"/>
                <w:noProof/>
              </w:rPr>
              <w:fldChar w:fldCharType="separate"/>
            </w:r>
            <w:r w:rsidR="00EB2B64" w:rsidRPr="00D9679C">
              <w:rPr>
                <w:rStyle w:val="Hyperlink"/>
                <w:noProof/>
              </w:rPr>
              <w:t>Introduction</w:t>
            </w:r>
            <w:r w:rsidR="00EB2B64">
              <w:rPr>
                <w:noProof/>
                <w:webHidden/>
              </w:rPr>
              <w:tab/>
            </w:r>
            <w:r>
              <w:rPr>
                <w:noProof/>
                <w:webHidden/>
              </w:rPr>
              <w:fldChar w:fldCharType="begin"/>
            </w:r>
            <w:r w:rsidR="00EB2B64">
              <w:rPr>
                <w:noProof/>
                <w:webHidden/>
              </w:rPr>
              <w:instrText xml:space="preserve"> PAGEREF _Toc485978047 \h </w:instrText>
            </w:r>
          </w:ins>
          <w:r>
            <w:rPr>
              <w:noProof/>
              <w:webHidden/>
            </w:rPr>
          </w:r>
          <w:r>
            <w:rPr>
              <w:noProof/>
              <w:webHidden/>
            </w:rPr>
            <w:fldChar w:fldCharType="separate"/>
          </w:r>
          <w:ins w:id="76" w:author="Cédric" w:date="2017-06-23T10:45:00Z">
            <w:r w:rsidR="00EB2B64">
              <w:rPr>
                <w:noProof/>
                <w:webHidden/>
              </w:rPr>
              <w:t>1</w:t>
            </w:r>
            <w:r>
              <w:rPr>
                <w:noProof/>
                <w:webHidden/>
              </w:rPr>
              <w:fldChar w:fldCharType="end"/>
            </w:r>
            <w:r w:rsidRPr="00D9679C">
              <w:rPr>
                <w:rStyle w:val="Hyperlink"/>
                <w:noProof/>
              </w:rPr>
              <w:fldChar w:fldCharType="end"/>
            </w:r>
          </w:ins>
        </w:p>
        <w:p w14:paraId="06BB3B84" w14:textId="77777777" w:rsidR="00EB2B64" w:rsidRDefault="00EC2BDB">
          <w:pPr>
            <w:pStyle w:val="TOC1"/>
            <w:tabs>
              <w:tab w:val="right" w:leader="dot" w:pos="9628"/>
            </w:tabs>
            <w:rPr>
              <w:ins w:id="77" w:author="Cédric" w:date="2017-06-23T10:45:00Z"/>
              <w:rFonts w:asciiTheme="minorHAnsi" w:eastAsiaTheme="minorEastAsia" w:hAnsiTheme="minorHAnsi" w:cstheme="minorBidi"/>
              <w:noProof/>
              <w:kern w:val="0"/>
              <w:sz w:val="22"/>
              <w:szCs w:val="22"/>
              <w:lang w:eastAsia="fr-FR" w:bidi="ar-SA"/>
            </w:rPr>
          </w:pPr>
          <w:ins w:id="78" w:author="Cédric" w:date="2017-06-23T10:45:00Z">
            <w:r w:rsidRPr="00D9679C">
              <w:rPr>
                <w:rStyle w:val="Hyperlink"/>
                <w:noProof/>
              </w:rPr>
              <w:fldChar w:fldCharType="begin"/>
            </w:r>
            <w:r w:rsidR="00EB2B64" w:rsidRPr="00D9679C">
              <w:rPr>
                <w:rStyle w:val="Hyperlink"/>
                <w:noProof/>
              </w:rPr>
              <w:instrText xml:space="preserve"> </w:instrText>
            </w:r>
            <w:r w:rsidR="00EB2B64">
              <w:rPr>
                <w:noProof/>
              </w:rPr>
              <w:instrText>HYPERLINK \l "_Toc485978048"</w:instrText>
            </w:r>
            <w:r w:rsidR="00EB2B64" w:rsidRPr="00D9679C">
              <w:rPr>
                <w:rStyle w:val="Hyperlink"/>
                <w:noProof/>
              </w:rPr>
              <w:instrText xml:space="preserve"> </w:instrText>
            </w:r>
            <w:r w:rsidRPr="00D9679C">
              <w:rPr>
                <w:rStyle w:val="Hyperlink"/>
                <w:noProof/>
              </w:rPr>
              <w:fldChar w:fldCharType="separate"/>
            </w:r>
            <w:r w:rsidR="00EB2B64" w:rsidRPr="00D9679C">
              <w:rPr>
                <w:rStyle w:val="Hyperlink"/>
                <w:noProof/>
              </w:rPr>
              <w:t>L’entreprise</w:t>
            </w:r>
            <w:r w:rsidR="00EB2B64">
              <w:rPr>
                <w:noProof/>
                <w:webHidden/>
              </w:rPr>
              <w:tab/>
            </w:r>
            <w:r>
              <w:rPr>
                <w:noProof/>
                <w:webHidden/>
              </w:rPr>
              <w:fldChar w:fldCharType="begin"/>
            </w:r>
            <w:r w:rsidR="00EB2B64">
              <w:rPr>
                <w:noProof/>
                <w:webHidden/>
              </w:rPr>
              <w:instrText xml:space="preserve"> PAGEREF _Toc485978048 \h </w:instrText>
            </w:r>
          </w:ins>
          <w:r>
            <w:rPr>
              <w:noProof/>
              <w:webHidden/>
            </w:rPr>
          </w:r>
          <w:r>
            <w:rPr>
              <w:noProof/>
              <w:webHidden/>
            </w:rPr>
            <w:fldChar w:fldCharType="separate"/>
          </w:r>
          <w:ins w:id="79" w:author="Cédric" w:date="2017-06-23T10:45:00Z">
            <w:r w:rsidR="00EB2B64">
              <w:rPr>
                <w:noProof/>
                <w:webHidden/>
              </w:rPr>
              <w:t>2</w:t>
            </w:r>
            <w:r>
              <w:rPr>
                <w:noProof/>
                <w:webHidden/>
              </w:rPr>
              <w:fldChar w:fldCharType="end"/>
            </w:r>
            <w:r w:rsidRPr="00D9679C">
              <w:rPr>
                <w:rStyle w:val="Hyperlink"/>
                <w:noProof/>
              </w:rPr>
              <w:fldChar w:fldCharType="end"/>
            </w:r>
          </w:ins>
        </w:p>
        <w:p w14:paraId="57E6FD76" w14:textId="77777777" w:rsidR="00EB2B64" w:rsidRDefault="00EC2BDB">
          <w:pPr>
            <w:pStyle w:val="TOC2"/>
            <w:tabs>
              <w:tab w:val="right" w:leader="dot" w:pos="9628"/>
            </w:tabs>
            <w:rPr>
              <w:ins w:id="80" w:author="Cédric" w:date="2017-06-23T10:45:00Z"/>
              <w:rFonts w:asciiTheme="minorHAnsi" w:eastAsiaTheme="minorEastAsia" w:hAnsiTheme="minorHAnsi" w:cstheme="minorBidi"/>
              <w:noProof/>
              <w:kern w:val="0"/>
              <w:sz w:val="22"/>
              <w:szCs w:val="22"/>
              <w:lang w:eastAsia="fr-FR" w:bidi="ar-SA"/>
            </w:rPr>
          </w:pPr>
          <w:ins w:id="81" w:author="Cédric" w:date="2017-06-23T10:45:00Z">
            <w:r w:rsidRPr="00D9679C">
              <w:rPr>
                <w:rStyle w:val="Hyperlink"/>
                <w:noProof/>
              </w:rPr>
              <w:fldChar w:fldCharType="begin"/>
            </w:r>
            <w:r w:rsidR="00EB2B64" w:rsidRPr="00D9679C">
              <w:rPr>
                <w:rStyle w:val="Hyperlink"/>
                <w:noProof/>
              </w:rPr>
              <w:instrText xml:space="preserve"> </w:instrText>
            </w:r>
            <w:r w:rsidR="00EB2B64">
              <w:rPr>
                <w:noProof/>
              </w:rPr>
              <w:instrText>HYPERLINK \l "_Toc485978049"</w:instrText>
            </w:r>
            <w:r w:rsidR="00EB2B64" w:rsidRPr="00D9679C">
              <w:rPr>
                <w:rStyle w:val="Hyperlink"/>
                <w:noProof/>
              </w:rPr>
              <w:instrText xml:space="preserve"> </w:instrText>
            </w:r>
            <w:r w:rsidRPr="00D9679C">
              <w:rPr>
                <w:rStyle w:val="Hyperlink"/>
                <w:noProof/>
              </w:rPr>
              <w:fldChar w:fldCharType="separate"/>
            </w:r>
            <w:r w:rsidR="00EB2B64" w:rsidRPr="00D9679C">
              <w:rPr>
                <w:rStyle w:val="Hyperlink"/>
                <w:noProof/>
              </w:rPr>
              <w:t>A propos de Vates</w:t>
            </w:r>
            <w:r w:rsidR="00EB2B64">
              <w:rPr>
                <w:noProof/>
                <w:webHidden/>
              </w:rPr>
              <w:tab/>
            </w:r>
            <w:r>
              <w:rPr>
                <w:noProof/>
                <w:webHidden/>
              </w:rPr>
              <w:fldChar w:fldCharType="begin"/>
            </w:r>
            <w:r w:rsidR="00EB2B64">
              <w:rPr>
                <w:noProof/>
                <w:webHidden/>
              </w:rPr>
              <w:instrText xml:space="preserve"> PAGEREF _Toc485978049 \h </w:instrText>
            </w:r>
          </w:ins>
          <w:r>
            <w:rPr>
              <w:noProof/>
              <w:webHidden/>
            </w:rPr>
          </w:r>
          <w:r>
            <w:rPr>
              <w:noProof/>
              <w:webHidden/>
            </w:rPr>
            <w:fldChar w:fldCharType="separate"/>
          </w:r>
          <w:ins w:id="82" w:author="Cédric" w:date="2017-06-23T10:45:00Z">
            <w:r w:rsidR="00EB2B64">
              <w:rPr>
                <w:noProof/>
                <w:webHidden/>
              </w:rPr>
              <w:t>2</w:t>
            </w:r>
            <w:r>
              <w:rPr>
                <w:noProof/>
                <w:webHidden/>
              </w:rPr>
              <w:fldChar w:fldCharType="end"/>
            </w:r>
            <w:r w:rsidRPr="00D9679C">
              <w:rPr>
                <w:rStyle w:val="Hyperlink"/>
                <w:noProof/>
              </w:rPr>
              <w:fldChar w:fldCharType="end"/>
            </w:r>
          </w:ins>
        </w:p>
        <w:p w14:paraId="53966EC8" w14:textId="77777777" w:rsidR="00EB2B64" w:rsidRDefault="00EC2BDB">
          <w:pPr>
            <w:pStyle w:val="TOC2"/>
            <w:tabs>
              <w:tab w:val="right" w:leader="dot" w:pos="9628"/>
            </w:tabs>
            <w:rPr>
              <w:ins w:id="83" w:author="Cédric" w:date="2017-06-23T10:45:00Z"/>
              <w:rFonts w:asciiTheme="minorHAnsi" w:eastAsiaTheme="minorEastAsia" w:hAnsiTheme="minorHAnsi" w:cstheme="minorBidi"/>
              <w:noProof/>
              <w:kern w:val="0"/>
              <w:sz w:val="22"/>
              <w:szCs w:val="22"/>
              <w:lang w:eastAsia="fr-FR" w:bidi="ar-SA"/>
            </w:rPr>
          </w:pPr>
          <w:ins w:id="84" w:author="Cédric" w:date="2017-06-23T10:45:00Z">
            <w:r w:rsidRPr="00D9679C">
              <w:rPr>
                <w:rStyle w:val="Hyperlink"/>
                <w:noProof/>
              </w:rPr>
              <w:fldChar w:fldCharType="begin"/>
            </w:r>
            <w:r w:rsidR="00EB2B64" w:rsidRPr="00D9679C">
              <w:rPr>
                <w:rStyle w:val="Hyperlink"/>
                <w:noProof/>
              </w:rPr>
              <w:instrText xml:space="preserve"> </w:instrText>
            </w:r>
            <w:r w:rsidR="00EB2B64">
              <w:rPr>
                <w:noProof/>
              </w:rPr>
              <w:instrText>HYPERLINK \l "_Toc485978050"</w:instrText>
            </w:r>
            <w:r w:rsidR="00EB2B64" w:rsidRPr="00D9679C">
              <w:rPr>
                <w:rStyle w:val="Hyperlink"/>
                <w:noProof/>
              </w:rPr>
              <w:instrText xml:space="preserve"> </w:instrText>
            </w:r>
            <w:r w:rsidRPr="00D9679C">
              <w:rPr>
                <w:rStyle w:val="Hyperlink"/>
                <w:noProof/>
              </w:rPr>
              <w:fldChar w:fldCharType="separate"/>
            </w:r>
            <w:r w:rsidR="00EB2B64" w:rsidRPr="00D9679C">
              <w:rPr>
                <w:rStyle w:val="Hyperlink"/>
                <w:noProof/>
              </w:rPr>
              <w:t>Gestion de projet</w:t>
            </w:r>
            <w:r w:rsidR="00EB2B64">
              <w:rPr>
                <w:noProof/>
                <w:webHidden/>
              </w:rPr>
              <w:tab/>
            </w:r>
            <w:r>
              <w:rPr>
                <w:noProof/>
                <w:webHidden/>
              </w:rPr>
              <w:fldChar w:fldCharType="begin"/>
            </w:r>
            <w:r w:rsidR="00EB2B64">
              <w:rPr>
                <w:noProof/>
                <w:webHidden/>
              </w:rPr>
              <w:instrText xml:space="preserve"> PAGEREF _Toc485978050 \h </w:instrText>
            </w:r>
          </w:ins>
          <w:r>
            <w:rPr>
              <w:noProof/>
              <w:webHidden/>
            </w:rPr>
          </w:r>
          <w:r>
            <w:rPr>
              <w:noProof/>
              <w:webHidden/>
            </w:rPr>
            <w:fldChar w:fldCharType="separate"/>
          </w:r>
          <w:ins w:id="85" w:author="Cédric" w:date="2017-06-23T10:45:00Z">
            <w:r w:rsidR="00EB2B64">
              <w:rPr>
                <w:noProof/>
                <w:webHidden/>
              </w:rPr>
              <w:t>2</w:t>
            </w:r>
            <w:r>
              <w:rPr>
                <w:noProof/>
                <w:webHidden/>
              </w:rPr>
              <w:fldChar w:fldCharType="end"/>
            </w:r>
            <w:r w:rsidRPr="00D9679C">
              <w:rPr>
                <w:rStyle w:val="Hyperlink"/>
                <w:noProof/>
              </w:rPr>
              <w:fldChar w:fldCharType="end"/>
            </w:r>
          </w:ins>
        </w:p>
        <w:p w14:paraId="4D24E378" w14:textId="77777777" w:rsidR="00EB2B64" w:rsidRDefault="00EC2BDB">
          <w:pPr>
            <w:pStyle w:val="TOC1"/>
            <w:tabs>
              <w:tab w:val="right" w:leader="dot" w:pos="9628"/>
            </w:tabs>
            <w:rPr>
              <w:ins w:id="86" w:author="Cédric" w:date="2017-06-23T10:45:00Z"/>
              <w:rFonts w:asciiTheme="minorHAnsi" w:eastAsiaTheme="minorEastAsia" w:hAnsiTheme="minorHAnsi" w:cstheme="minorBidi"/>
              <w:noProof/>
              <w:kern w:val="0"/>
              <w:sz w:val="22"/>
              <w:szCs w:val="22"/>
              <w:lang w:eastAsia="fr-FR" w:bidi="ar-SA"/>
            </w:rPr>
          </w:pPr>
          <w:ins w:id="87" w:author="Cédric" w:date="2017-06-23T10:45:00Z">
            <w:r w:rsidRPr="00D9679C">
              <w:rPr>
                <w:rStyle w:val="Hyperlink"/>
                <w:noProof/>
              </w:rPr>
              <w:fldChar w:fldCharType="begin"/>
            </w:r>
            <w:r w:rsidR="00EB2B64" w:rsidRPr="00D9679C">
              <w:rPr>
                <w:rStyle w:val="Hyperlink"/>
                <w:noProof/>
              </w:rPr>
              <w:instrText xml:space="preserve"> </w:instrText>
            </w:r>
            <w:r w:rsidR="00EB2B64">
              <w:rPr>
                <w:noProof/>
              </w:rPr>
              <w:instrText>HYPERLINK \l "_Toc485978051"</w:instrText>
            </w:r>
            <w:r w:rsidR="00EB2B64" w:rsidRPr="00D9679C">
              <w:rPr>
                <w:rStyle w:val="Hyperlink"/>
                <w:noProof/>
              </w:rPr>
              <w:instrText xml:space="preserve"> </w:instrText>
            </w:r>
            <w:r w:rsidRPr="00D9679C">
              <w:rPr>
                <w:rStyle w:val="Hyperlink"/>
                <w:noProof/>
              </w:rPr>
              <w:fldChar w:fldCharType="separate"/>
            </w:r>
            <w:r w:rsidR="00EB2B64" w:rsidRPr="00D9679C">
              <w:rPr>
                <w:rStyle w:val="Hyperlink"/>
                <w:noProof/>
              </w:rPr>
              <w:t>Répartition du temps de travail</w:t>
            </w:r>
            <w:r w:rsidR="00EB2B64">
              <w:rPr>
                <w:noProof/>
                <w:webHidden/>
              </w:rPr>
              <w:tab/>
            </w:r>
            <w:r>
              <w:rPr>
                <w:noProof/>
                <w:webHidden/>
              </w:rPr>
              <w:fldChar w:fldCharType="begin"/>
            </w:r>
            <w:r w:rsidR="00EB2B64">
              <w:rPr>
                <w:noProof/>
                <w:webHidden/>
              </w:rPr>
              <w:instrText xml:space="preserve"> PAGEREF _Toc485978051 \h </w:instrText>
            </w:r>
          </w:ins>
          <w:r>
            <w:rPr>
              <w:noProof/>
              <w:webHidden/>
            </w:rPr>
          </w:r>
          <w:r>
            <w:rPr>
              <w:noProof/>
              <w:webHidden/>
            </w:rPr>
            <w:fldChar w:fldCharType="separate"/>
          </w:r>
          <w:ins w:id="88" w:author="Cédric" w:date="2017-06-23T10:45:00Z">
            <w:r w:rsidR="00EB2B64">
              <w:rPr>
                <w:noProof/>
                <w:webHidden/>
              </w:rPr>
              <w:t>3</w:t>
            </w:r>
            <w:r>
              <w:rPr>
                <w:noProof/>
                <w:webHidden/>
              </w:rPr>
              <w:fldChar w:fldCharType="end"/>
            </w:r>
            <w:r w:rsidRPr="00D9679C">
              <w:rPr>
                <w:rStyle w:val="Hyperlink"/>
                <w:noProof/>
              </w:rPr>
              <w:fldChar w:fldCharType="end"/>
            </w:r>
          </w:ins>
        </w:p>
        <w:p w14:paraId="1B375341" w14:textId="77777777" w:rsidR="00EB2B64" w:rsidRDefault="00EC2BDB">
          <w:pPr>
            <w:pStyle w:val="TOC1"/>
            <w:tabs>
              <w:tab w:val="right" w:leader="dot" w:pos="9628"/>
            </w:tabs>
            <w:rPr>
              <w:ins w:id="89" w:author="Cédric" w:date="2017-06-23T10:45:00Z"/>
              <w:rFonts w:asciiTheme="minorHAnsi" w:eastAsiaTheme="minorEastAsia" w:hAnsiTheme="minorHAnsi" w:cstheme="minorBidi"/>
              <w:noProof/>
              <w:kern w:val="0"/>
              <w:sz w:val="22"/>
              <w:szCs w:val="22"/>
              <w:lang w:eastAsia="fr-FR" w:bidi="ar-SA"/>
            </w:rPr>
          </w:pPr>
          <w:ins w:id="90" w:author="Cédric" w:date="2017-06-23T10:45:00Z">
            <w:r w:rsidRPr="00D9679C">
              <w:rPr>
                <w:rStyle w:val="Hyperlink"/>
                <w:noProof/>
              </w:rPr>
              <w:fldChar w:fldCharType="begin"/>
            </w:r>
            <w:r w:rsidR="00EB2B64" w:rsidRPr="00D9679C">
              <w:rPr>
                <w:rStyle w:val="Hyperlink"/>
                <w:noProof/>
              </w:rPr>
              <w:instrText xml:space="preserve"> </w:instrText>
            </w:r>
            <w:r w:rsidR="00EB2B64">
              <w:rPr>
                <w:noProof/>
              </w:rPr>
              <w:instrText>HYPERLINK \l "_Toc485978052"</w:instrText>
            </w:r>
            <w:r w:rsidR="00EB2B64" w:rsidRPr="00D9679C">
              <w:rPr>
                <w:rStyle w:val="Hyperlink"/>
                <w:noProof/>
              </w:rPr>
              <w:instrText xml:space="preserve"> </w:instrText>
            </w:r>
            <w:r w:rsidRPr="00D9679C">
              <w:rPr>
                <w:rStyle w:val="Hyperlink"/>
                <w:noProof/>
              </w:rPr>
              <w:fldChar w:fldCharType="separate"/>
            </w:r>
            <w:r w:rsidR="00EB2B64" w:rsidRPr="00D9679C">
              <w:rPr>
                <w:rStyle w:val="Hyperlink"/>
                <w:noProof/>
              </w:rPr>
              <w:t>Technologies utilisées</w:t>
            </w:r>
            <w:r w:rsidR="00EB2B64">
              <w:rPr>
                <w:noProof/>
                <w:webHidden/>
              </w:rPr>
              <w:tab/>
            </w:r>
            <w:r>
              <w:rPr>
                <w:noProof/>
                <w:webHidden/>
              </w:rPr>
              <w:fldChar w:fldCharType="begin"/>
            </w:r>
            <w:r w:rsidR="00EB2B64">
              <w:rPr>
                <w:noProof/>
                <w:webHidden/>
              </w:rPr>
              <w:instrText xml:space="preserve"> PAGEREF _Toc485978052 \h </w:instrText>
            </w:r>
          </w:ins>
          <w:r>
            <w:rPr>
              <w:noProof/>
              <w:webHidden/>
            </w:rPr>
          </w:r>
          <w:r>
            <w:rPr>
              <w:noProof/>
              <w:webHidden/>
            </w:rPr>
            <w:fldChar w:fldCharType="separate"/>
          </w:r>
          <w:ins w:id="91" w:author="Cédric" w:date="2017-06-23T10:45:00Z">
            <w:r w:rsidR="00EB2B64">
              <w:rPr>
                <w:noProof/>
                <w:webHidden/>
              </w:rPr>
              <w:t>4</w:t>
            </w:r>
            <w:r>
              <w:rPr>
                <w:noProof/>
                <w:webHidden/>
              </w:rPr>
              <w:fldChar w:fldCharType="end"/>
            </w:r>
            <w:r w:rsidRPr="00D9679C">
              <w:rPr>
                <w:rStyle w:val="Hyperlink"/>
                <w:noProof/>
              </w:rPr>
              <w:fldChar w:fldCharType="end"/>
            </w:r>
          </w:ins>
        </w:p>
        <w:p w14:paraId="3481A43A" w14:textId="77777777" w:rsidR="00EB2B64" w:rsidRDefault="00EC2BDB">
          <w:pPr>
            <w:pStyle w:val="TOC2"/>
            <w:tabs>
              <w:tab w:val="right" w:leader="dot" w:pos="9628"/>
            </w:tabs>
            <w:rPr>
              <w:ins w:id="92" w:author="Cédric" w:date="2017-06-23T10:45:00Z"/>
              <w:rFonts w:asciiTheme="minorHAnsi" w:eastAsiaTheme="minorEastAsia" w:hAnsiTheme="minorHAnsi" w:cstheme="minorBidi"/>
              <w:noProof/>
              <w:kern w:val="0"/>
              <w:sz w:val="22"/>
              <w:szCs w:val="22"/>
              <w:lang w:eastAsia="fr-FR" w:bidi="ar-SA"/>
            </w:rPr>
          </w:pPr>
          <w:ins w:id="93" w:author="Cédric" w:date="2017-06-23T10:45:00Z">
            <w:r w:rsidRPr="00D9679C">
              <w:rPr>
                <w:rStyle w:val="Hyperlink"/>
                <w:noProof/>
              </w:rPr>
              <w:fldChar w:fldCharType="begin"/>
            </w:r>
            <w:r w:rsidR="00EB2B64" w:rsidRPr="00D9679C">
              <w:rPr>
                <w:rStyle w:val="Hyperlink"/>
                <w:noProof/>
              </w:rPr>
              <w:instrText xml:space="preserve"> </w:instrText>
            </w:r>
            <w:r w:rsidR="00EB2B64">
              <w:rPr>
                <w:noProof/>
              </w:rPr>
              <w:instrText>HYPERLINK \l "_Toc485978053"</w:instrText>
            </w:r>
            <w:r w:rsidR="00EB2B64" w:rsidRPr="00D9679C">
              <w:rPr>
                <w:rStyle w:val="Hyperlink"/>
                <w:noProof/>
              </w:rPr>
              <w:instrText xml:space="preserve"> </w:instrText>
            </w:r>
            <w:r w:rsidRPr="00D9679C">
              <w:rPr>
                <w:rStyle w:val="Hyperlink"/>
                <w:noProof/>
              </w:rPr>
              <w:fldChar w:fldCharType="separate"/>
            </w:r>
            <w:r w:rsidR="00EB2B64" w:rsidRPr="00D9679C">
              <w:rPr>
                <w:rStyle w:val="Hyperlink"/>
                <w:noProof/>
              </w:rPr>
              <w:t>NodeJS</w:t>
            </w:r>
            <w:r w:rsidR="00EB2B64">
              <w:rPr>
                <w:noProof/>
                <w:webHidden/>
              </w:rPr>
              <w:tab/>
            </w:r>
            <w:r>
              <w:rPr>
                <w:noProof/>
                <w:webHidden/>
              </w:rPr>
              <w:fldChar w:fldCharType="begin"/>
            </w:r>
            <w:r w:rsidR="00EB2B64">
              <w:rPr>
                <w:noProof/>
                <w:webHidden/>
              </w:rPr>
              <w:instrText xml:space="preserve"> PAGEREF _Toc485978053 \h </w:instrText>
            </w:r>
          </w:ins>
          <w:r>
            <w:rPr>
              <w:noProof/>
              <w:webHidden/>
            </w:rPr>
          </w:r>
          <w:r>
            <w:rPr>
              <w:noProof/>
              <w:webHidden/>
            </w:rPr>
            <w:fldChar w:fldCharType="separate"/>
          </w:r>
          <w:ins w:id="94" w:author="Cédric" w:date="2017-06-23T10:45:00Z">
            <w:r w:rsidR="00EB2B64">
              <w:rPr>
                <w:noProof/>
                <w:webHidden/>
              </w:rPr>
              <w:t>4</w:t>
            </w:r>
            <w:r>
              <w:rPr>
                <w:noProof/>
                <w:webHidden/>
              </w:rPr>
              <w:fldChar w:fldCharType="end"/>
            </w:r>
            <w:r w:rsidRPr="00D9679C">
              <w:rPr>
                <w:rStyle w:val="Hyperlink"/>
                <w:noProof/>
              </w:rPr>
              <w:fldChar w:fldCharType="end"/>
            </w:r>
          </w:ins>
        </w:p>
        <w:p w14:paraId="6C862713" w14:textId="77777777" w:rsidR="00EB2B64" w:rsidRDefault="00EC2BDB">
          <w:pPr>
            <w:pStyle w:val="TOC2"/>
            <w:tabs>
              <w:tab w:val="right" w:leader="dot" w:pos="9628"/>
            </w:tabs>
            <w:rPr>
              <w:ins w:id="95" w:author="Cédric" w:date="2017-06-23T10:45:00Z"/>
              <w:rFonts w:asciiTheme="minorHAnsi" w:eastAsiaTheme="minorEastAsia" w:hAnsiTheme="minorHAnsi" w:cstheme="minorBidi"/>
              <w:noProof/>
              <w:kern w:val="0"/>
              <w:sz w:val="22"/>
              <w:szCs w:val="22"/>
              <w:lang w:eastAsia="fr-FR" w:bidi="ar-SA"/>
            </w:rPr>
          </w:pPr>
          <w:ins w:id="96" w:author="Cédric" w:date="2017-06-23T10:45:00Z">
            <w:r w:rsidRPr="00D9679C">
              <w:rPr>
                <w:rStyle w:val="Hyperlink"/>
                <w:noProof/>
              </w:rPr>
              <w:fldChar w:fldCharType="begin"/>
            </w:r>
            <w:r w:rsidR="00EB2B64" w:rsidRPr="00D9679C">
              <w:rPr>
                <w:rStyle w:val="Hyperlink"/>
                <w:noProof/>
              </w:rPr>
              <w:instrText xml:space="preserve"> </w:instrText>
            </w:r>
            <w:r w:rsidR="00EB2B64">
              <w:rPr>
                <w:noProof/>
              </w:rPr>
              <w:instrText>HYPERLINK \l "_Toc485978054"</w:instrText>
            </w:r>
            <w:r w:rsidR="00EB2B64" w:rsidRPr="00D9679C">
              <w:rPr>
                <w:rStyle w:val="Hyperlink"/>
                <w:noProof/>
              </w:rPr>
              <w:instrText xml:space="preserve"> </w:instrText>
            </w:r>
            <w:r w:rsidRPr="00D9679C">
              <w:rPr>
                <w:rStyle w:val="Hyperlink"/>
                <w:noProof/>
              </w:rPr>
              <w:fldChar w:fldCharType="separate"/>
            </w:r>
            <w:r w:rsidR="00EB2B64" w:rsidRPr="00D9679C">
              <w:rPr>
                <w:rStyle w:val="Hyperlink"/>
                <w:noProof/>
              </w:rPr>
              <w:t>Yarn</w:t>
            </w:r>
            <w:r w:rsidR="00EB2B64">
              <w:rPr>
                <w:noProof/>
                <w:webHidden/>
              </w:rPr>
              <w:tab/>
            </w:r>
            <w:r>
              <w:rPr>
                <w:noProof/>
                <w:webHidden/>
              </w:rPr>
              <w:fldChar w:fldCharType="begin"/>
            </w:r>
            <w:r w:rsidR="00EB2B64">
              <w:rPr>
                <w:noProof/>
                <w:webHidden/>
              </w:rPr>
              <w:instrText xml:space="preserve"> PAGEREF _Toc485978054 \h </w:instrText>
            </w:r>
          </w:ins>
          <w:r>
            <w:rPr>
              <w:noProof/>
              <w:webHidden/>
            </w:rPr>
          </w:r>
          <w:r>
            <w:rPr>
              <w:noProof/>
              <w:webHidden/>
            </w:rPr>
            <w:fldChar w:fldCharType="separate"/>
          </w:r>
          <w:ins w:id="97" w:author="Cédric" w:date="2017-06-23T10:45:00Z">
            <w:r w:rsidR="00EB2B64">
              <w:rPr>
                <w:noProof/>
                <w:webHidden/>
              </w:rPr>
              <w:t>4</w:t>
            </w:r>
            <w:r>
              <w:rPr>
                <w:noProof/>
                <w:webHidden/>
              </w:rPr>
              <w:fldChar w:fldCharType="end"/>
            </w:r>
            <w:r w:rsidRPr="00D9679C">
              <w:rPr>
                <w:rStyle w:val="Hyperlink"/>
                <w:noProof/>
              </w:rPr>
              <w:fldChar w:fldCharType="end"/>
            </w:r>
          </w:ins>
        </w:p>
        <w:p w14:paraId="7195F438" w14:textId="77777777" w:rsidR="00EB2B64" w:rsidRDefault="00EC2BDB">
          <w:pPr>
            <w:pStyle w:val="TOC2"/>
            <w:tabs>
              <w:tab w:val="right" w:leader="dot" w:pos="9628"/>
            </w:tabs>
            <w:rPr>
              <w:ins w:id="98" w:author="Cédric" w:date="2017-06-23T10:45:00Z"/>
              <w:rFonts w:asciiTheme="minorHAnsi" w:eastAsiaTheme="minorEastAsia" w:hAnsiTheme="minorHAnsi" w:cstheme="minorBidi"/>
              <w:noProof/>
              <w:kern w:val="0"/>
              <w:sz w:val="22"/>
              <w:szCs w:val="22"/>
              <w:lang w:eastAsia="fr-FR" w:bidi="ar-SA"/>
            </w:rPr>
          </w:pPr>
          <w:ins w:id="99" w:author="Cédric" w:date="2017-06-23T10:45:00Z">
            <w:r w:rsidRPr="00D9679C">
              <w:rPr>
                <w:rStyle w:val="Hyperlink"/>
                <w:noProof/>
              </w:rPr>
              <w:fldChar w:fldCharType="begin"/>
            </w:r>
            <w:r w:rsidR="00EB2B64" w:rsidRPr="00D9679C">
              <w:rPr>
                <w:rStyle w:val="Hyperlink"/>
                <w:noProof/>
              </w:rPr>
              <w:instrText xml:space="preserve"> </w:instrText>
            </w:r>
            <w:r w:rsidR="00EB2B64">
              <w:rPr>
                <w:noProof/>
              </w:rPr>
              <w:instrText>HYPERLINK \l "_Toc485978055"</w:instrText>
            </w:r>
            <w:r w:rsidR="00EB2B64" w:rsidRPr="00D9679C">
              <w:rPr>
                <w:rStyle w:val="Hyperlink"/>
                <w:noProof/>
              </w:rPr>
              <w:instrText xml:space="preserve"> </w:instrText>
            </w:r>
            <w:r w:rsidRPr="00D9679C">
              <w:rPr>
                <w:rStyle w:val="Hyperlink"/>
                <w:noProof/>
              </w:rPr>
              <w:fldChar w:fldCharType="separate"/>
            </w:r>
            <w:r w:rsidR="00EB2B64" w:rsidRPr="00D9679C">
              <w:rPr>
                <w:rStyle w:val="Hyperlink"/>
                <w:noProof/>
              </w:rPr>
              <w:t>ReactJS</w:t>
            </w:r>
            <w:r w:rsidR="00EB2B64">
              <w:rPr>
                <w:noProof/>
                <w:webHidden/>
              </w:rPr>
              <w:tab/>
            </w:r>
            <w:r>
              <w:rPr>
                <w:noProof/>
                <w:webHidden/>
              </w:rPr>
              <w:fldChar w:fldCharType="begin"/>
            </w:r>
            <w:r w:rsidR="00EB2B64">
              <w:rPr>
                <w:noProof/>
                <w:webHidden/>
              </w:rPr>
              <w:instrText xml:space="preserve"> PAGEREF _Toc485978055 \h </w:instrText>
            </w:r>
          </w:ins>
          <w:r>
            <w:rPr>
              <w:noProof/>
              <w:webHidden/>
            </w:rPr>
          </w:r>
          <w:r>
            <w:rPr>
              <w:noProof/>
              <w:webHidden/>
            </w:rPr>
            <w:fldChar w:fldCharType="separate"/>
          </w:r>
          <w:ins w:id="100" w:author="Cédric" w:date="2017-06-23T10:45:00Z">
            <w:r w:rsidR="00EB2B64">
              <w:rPr>
                <w:noProof/>
                <w:webHidden/>
              </w:rPr>
              <w:t>4</w:t>
            </w:r>
            <w:r>
              <w:rPr>
                <w:noProof/>
                <w:webHidden/>
              </w:rPr>
              <w:fldChar w:fldCharType="end"/>
            </w:r>
            <w:r w:rsidRPr="00D9679C">
              <w:rPr>
                <w:rStyle w:val="Hyperlink"/>
                <w:noProof/>
              </w:rPr>
              <w:fldChar w:fldCharType="end"/>
            </w:r>
          </w:ins>
        </w:p>
        <w:p w14:paraId="20C6ECFA" w14:textId="77777777" w:rsidR="00EB2B64" w:rsidRDefault="00EC2BDB">
          <w:pPr>
            <w:pStyle w:val="TOC2"/>
            <w:tabs>
              <w:tab w:val="right" w:leader="dot" w:pos="9628"/>
            </w:tabs>
            <w:rPr>
              <w:ins w:id="101" w:author="Cédric" w:date="2017-06-23T10:45:00Z"/>
              <w:rFonts w:asciiTheme="minorHAnsi" w:eastAsiaTheme="minorEastAsia" w:hAnsiTheme="minorHAnsi" w:cstheme="minorBidi"/>
              <w:noProof/>
              <w:kern w:val="0"/>
              <w:sz w:val="22"/>
              <w:szCs w:val="22"/>
              <w:lang w:eastAsia="fr-FR" w:bidi="ar-SA"/>
            </w:rPr>
          </w:pPr>
          <w:ins w:id="102" w:author="Cédric" w:date="2017-06-23T10:45:00Z">
            <w:r w:rsidRPr="00D9679C">
              <w:rPr>
                <w:rStyle w:val="Hyperlink"/>
                <w:noProof/>
              </w:rPr>
              <w:fldChar w:fldCharType="begin"/>
            </w:r>
            <w:r w:rsidR="00EB2B64" w:rsidRPr="00D9679C">
              <w:rPr>
                <w:rStyle w:val="Hyperlink"/>
                <w:noProof/>
              </w:rPr>
              <w:instrText xml:space="preserve"> </w:instrText>
            </w:r>
            <w:r w:rsidR="00EB2B64">
              <w:rPr>
                <w:noProof/>
              </w:rPr>
              <w:instrText>HYPERLINK \l "_Toc485978056"</w:instrText>
            </w:r>
            <w:r w:rsidR="00EB2B64" w:rsidRPr="00D9679C">
              <w:rPr>
                <w:rStyle w:val="Hyperlink"/>
                <w:noProof/>
              </w:rPr>
              <w:instrText xml:space="preserve"> </w:instrText>
            </w:r>
            <w:r w:rsidRPr="00D9679C">
              <w:rPr>
                <w:rStyle w:val="Hyperlink"/>
                <w:noProof/>
              </w:rPr>
              <w:fldChar w:fldCharType="separate"/>
            </w:r>
            <w:r w:rsidR="00EB2B64" w:rsidRPr="00D9679C">
              <w:rPr>
                <w:rStyle w:val="Hyperlink"/>
                <w:noProof/>
              </w:rPr>
              <w:t>Babel</w:t>
            </w:r>
            <w:r w:rsidR="00EB2B64">
              <w:rPr>
                <w:noProof/>
                <w:webHidden/>
              </w:rPr>
              <w:tab/>
            </w:r>
            <w:r>
              <w:rPr>
                <w:noProof/>
                <w:webHidden/>
              </w:rPr>
              <w:fldChar w:fldCharType="begin"/>
            </w:r>
            <w:r w:rsidR="00EB2B64">
              <w:rPr>
                <w:noProof/>
                <w:webHidden/>
              </w:rPr>
              <w:instrText xml:space="preserve"> PAGEREF _Toc485978056 \h </w:instrText>
            </w:r>
          </w:ins>
          <w:r>
            <w:rPr>
              <w:noProof/>
              <w:webHidden/>
            </w:rPr>
          </w:r>
          <w:r>
            <w:rPr>
              <w:noProof/>
              <w:webHidden/>
            </w:rPr>
            <w:fldChar w:fldCharType="separate"/>
          </w:r>
          <w:ins w:id="103" w:author="Cédric" w:date="2017-06-23T10:45:00Z">
            <w:r w:rsidR="00EB2B64">
              <w:rPr>
                <w:noProof/>
                <w:webHidden/>
              </w:rPr>
              <w:t>5</w:t>
            </w:r>
            <w:r>
              <w:rPr>
                <w:noProof/>
                <w:webHidden/>
              </w:rPr>
              <w:fldChar w:fldCharType="end"/>
            </w:r>
            <w:r w:rsidRPr="00D9679C">
              <w:rPr>
                <w:rStyle w:val="Hyperlink"/>
                <w:noProof/>
              </w:rPr>
              <w:fldChar w:fldCharType="end"/>
            </w:r>
          </w:ins>
        </w:p>
        <w:p w14:paraId="0A7DE434" w14:textId="77777777" w:rsidR="00EB2B64" w:rsidRDefault="00EC2BDB">
          <w:pPr>
            <w:pStyle w:val="TOC2"/>
            <w:tabs>
              <w:tab w:val="right" w:leader="dot" w:pos="9628"/>
            </w:tabs>
            <w:rPr>
              <w:ins w:id="104" w:author="Cédric" w:date="2017-06-23T10:45:00Z"/>
              <w:rFonts w:asciiTheme="minorHAnsi" w:eastAsiaTheme="minorEastAsia" w:hAnsiTheme="minorHAnsi" w:cstheme="minorBidi"/>
              <w:noProof/>
              <w:kern w:val="0"/>
              <w:sz w:val="22"/>
              <w:szCs w:val="22"/>
              <w:lang w:eastAsia="fr-FR" w:bidi="ar-SA"/>
            </w:rPr>
          </w:pPr>
          <w:ins w:id="105" w:author="Cédric" w:date="2017-06-23T10:45:00Z">
            <w:r w:rsidRPr="00D9679C">
              <w:rPr>
                <w:rStyle w:val="Hyperlink"/>
                <w:noProof/>
              </w:rPr>
              <w:fldChar w:fldCharType="begin"/>
            </w:r>
            <w:r w:rsidR="00EB2B64" w:rsidRPr="00D9679C">
              <w:rPr>
                <w:rStyle w:val="Hyperlink"/>
                <w:noProof/>
              </w:rPr>
              <w:instrText xml:space="preserve"> </w:instrText>
            </w:r>
            <w:r w:rsidR="00EB2B64">
              <w:rPr>
                <w:noProof/>
              </w:rPr>
              <w:instrText>HYPERLINK \l "_Toc485978057"</w:instrText>
            </w:r>
            <w:r w:rsidR="00EB2B64" w:rsidRPr="00D9679C">
              <w:rPr>
                <w:rStyle w:val="Hyperlink"/>
                <w:noProof/>
              </w:rPr>
              <w:instrText xml:space="preserve"> </w:instrText>
            </w:r>
            <w:r w:rsidRPr="00D9679C">
              <w:rPr>
                <w:rStyle w:val="Hyperlink"/>
                <w:noProof/>
              </w:rPr>
              <w:fldChar w:fldCharType="separate"/>
            </w:r>
            <w:r w:rsidR="00EB2B64" w:rsidRPr="00D9679C">
              <w:rPr>
                <w:rStyle w:val="Hyperlink"/>
                <w:noProof/>
              </w:rPr>
              <w:t>Redis</w:t>
            </w:r>
            <w:r w:rsidR="00EB2B64">
              <w:rPr>
                <w:noProof/>
                <w:webHidden/>
              </w:rPr>
              <w:tab/>
            </w:r>
            <w:r>
              <w:rPr>
                <w:noProof/>
                <w:webHidden/>
              </w:rPr>
              <w:fldChar w:fldCharType="begin"/>
            </w:r>
            <w:r w:rsidR="00EB2B64">
              <w:rPr>
                <w:noProof/>
                <w:webHidden/>
              </w:rPr>
              <w:instrText xml:space="preserve"> PAGEREF _Toc485978057 \h </w:instrText>
            </w:r>
          </w:ins>
          <w:r>
            <w:rPr>
              <w:noProof/>
              <w:webHidden/>
            </w:rPr>
          </w:r>
          <w:r>
            <w:rPr>
              <w:noProof/>
              <w:webHidden/>
            </w:rPr>
            <w:fldChar w:fldCharType="separate"/>
          </w:r>
          <w:ins w:id="106" w:author="Cédric" w:date="2017-06-23T10:45:00Z">
            <w:r w:rsidR="00EB2B64">
              <w:rPr>
                <w:noProof/>
                <w:webHidden/>
              </w:rPr>
              <w:t>5</w:t>
            </w:r>
            <w:r>
              <w:rPr>
                <w:noProof/>
                <w:webHidden/>
              </w:rPr>
              <w:fldChar w:fldCharType="end"/>
            </w:r>
            <w:r w:rsidRPr="00D9679C">
              <w:rPr>
                <w:rStyle w:val="Hyperlink"/>
                <w:noProof/>
              </w:rPr>
              <w:fldChar w:fldCharType="end"/>
            </w:r>
          </w:ins>
        </w:p>
        <w:p w14:paraId="1AA846E8" w14:textId="77777777" w:rsidR="00EB2B64" w:rsidRDefault="00EC2BDB">
          <w:pPr>
            <w:pStyle w:val="TOC1"/>
            <w:tabs>
              <w:tab w:val="right" w:leader="dot" w:pos="9628"/>
            </w:tabs>
            <w:rPr>
              <w:ins w:id="107" w:author="Cédric" w:date="2017-06-23T10:45:00Z"/>
              <w:rFonts w:asciiTheme="minorHAnsi" w:eastAsiaTheme="minorEastAsia" w:hAnsiTheme="minorHAnsi" w:cstheme="minorBidi"/>
              <w:noProof/>
              <w:kern w:val="0"/>
              <w:sz w:val="22"/>
              <w:szCs w:val="22"/>
              <w:lang w:eastAsia="fr-FR" w:bidi="ar-SA"/>
            </w:rPr>
          </w:pPr>
          <w:ins w:id="108" w:author="Cédric" w:date="2017-06-23T10:45:00Z">
            <w:r w:rsidRPr="00D9679C">
              <w:rPr>
                <w:rStyle w:val="Hyperlink"/>
                <w:noProof/>
              </w:rPr>
              <w:fldChar w:fldCharType="begin"/>
            </w:r>
            <w:r w:rsidR="00EB2B64" w:rsidRPr="00D9679C">
              <w:rPr>
                <w:rStyle w:val="Hyperlink"/>
                <w:noProof/>
              </w:rPr>
              <w:instrText xml:space="preserve"> </w:instrText>
            </w:r>
            <w:r w:rsidR="00EB2B64">
              <w:rPr>
                <w:noProof/>
              </w:rPr>
              <w:instrText>HYPERLINK \l "_Toc485978058"</w:instrText>
            </w:r>
            <w:r w:rsidR="00EB2B64" w:rsidRPr="00D9679C">
              <w:rPr>
                <w:rStyle w:val="Hyperlink"/>
                <w:noProof/>
              </w:rPr>
              <w:instrText xml:space="preserve"> </w:instrText>
            </w:r>
            <w:r w:rsidRPr="00D9679C">
              <w:rPr>
                <w:rStyle w:val="Hyperlink"/>
                <w:noProof/>
              </w:rPr>
              <w:fldChar w:fldCharType="separate"/>
            </w:r>
            <w:r w:rsidR="00EB2B64" w:rsidRPr="00D9679C">
              <w:rPr>
                <w:rStyle w:val="Hyperlink"/>
                <w:noProof/>
              </w:rPr>
              <w:t>Travail réalisé</w:t>
            </w:r>
            <w:r w:rsidR="00EB2B64">
              <w:rPr>
                <w:noProof/>
                <w:webHidden/>
              </w:rPr>
              <w:tab/>
            </w:r>
            <w:r>
              <w:rPr>
                <w:noProof/>
                <w:webHidden/>
              </w:rPr>
              <w:fldChar w:fldCharType="begin"/>
            </w:r>
            <w:r w:rsidR="00EB2B64">
              <w:rPr>
                <w:noProof/>
                <w:webHidden/>
              </w:rPr>
              <w:instrText xml:space="preserve"> PAGEREF _Toc485978058 \h </w:instrText>
            </w:r>
          </w:ins>
          <w:r>
            <w:rPr>
              <w:noProof/>
              <w:webHidden/>
            </w:rPr>
          </w:r>
          <w:r>
            <w:rPr>
              <w:noProof/>
              <w:webHidden/>
            </w:rPr>
            <w:fldChar w:fldCharType="separate"/>
          </w:r>
          <w:ins w:id="109" w:author="Cédric" w:date="2017-06-23T10:45:00Z">
            <w:r w:rsidR="00EB2B64">
              <w:rPr>
                <w:noProof/>
                <w:webHidden/>
              </w:rPr>
              <w:t>6</w:t>
            </w:r>
            <w:r>
              <w:rPr>
                <w:noProof/>
                <w:webHidden/>
              </w:rPr>
              <w:fldChar w:fldCharType="end"/>
            </w:r>
            <w:r w:rsidRPr="00D9679C">
              <w:rPr>
                <w:rStyle w:val="Hyperlink"/>
                <w:noProof/>
              </w:rPr>
              <w:fldChar w:fldCharType="end"/>
            </w:r>
          </w:ins>
        </w:p>
        <w:p w14:paraId="44B4E59B" w14:textId="77777777" w:rsidR="00EB2B64" w:rsidRDefault="00EC2BDB">
          <w:pPr>
            <w:pStyle w:val="TOC2"/>
            <w:tabs>
              <w:tab w:val="right" w:leader="dot" w:pos="9628"/>
            </w:tabs>
            <w:rPr>
              <w:ins w:id="110" w:author="Cédric" w:date="2017-06-23T10:45:00Z"/>
              <w:rFonts w:asciiTheme="minorHAnsi" w:eastAsiaTheme="minorEastAsia" w:hAnsiTheme="minorHAnsi" w:cstheme="minorBidi"/>
              <w:noProof/>
              <w:kern w:val="0"/>
              <w:sz w:val="22"/>
              <w:szCs w:val="22"/>
              <w:lang w:eastAsia="fr-FR" w:bidi="ar-SA"/>
            </w:rPr>
          </w:pPr>
          <w:ins w:id="111" w:author="Cédric" w:date="2017-06-23T10:45:00Z">
            <w:r w:rsidRPr="00D9679C">
              <w:rPr>
                <w:rStyle w:val="Hyperlink"/>
                <w:noProof/>
              </w:rPr>
              <w:fldChar w:fldCharType="begin"/>
            </w:r>
            <w:r w:rsidR="00EB2B64" w:rsidRPr="00D9679C">
              <w:rPr>
                <w:rStyle w:val="Hyperlink"/>
                <w:noProof/>
              </w:rPr>
              <w:instrText xml:space="preserve"> </w:instrText>
            </w:r>
            <w:r w:rsidR="00EB2B64">
              <w:rPr>
                <w:noProof/>
              </w:rPr>
              <w:instrText>HYPERLINK \l "_Toc485978059"</w:instrText>
            </w:r>
            <w:r w:rsidR="00EB2B64" w:rsidRPr="00D9679C">
              <w:rPr>
                <w:rStyle w:val="Hyperlink"/>
                <w:noProof/>
              </w:rPr>
              <w:instrText xml:space="preserve"> </w:instrText>
            </w:r>
            <w:r w:rsidRPr="00D9679C">
              <w:rPr>
                <w:rStyle w:val="Hyperlink"/>
                <w:noProof/>
              </w:rPr>
              <w:fldChar w:fldCharType="separate"/>
            </w:r>
            <w:r w:rsidR="00EB2B64" w:rsidRPr="00D9679C">
              <w:rPr>
                <w:rStyle w:val="Hyperlink"/>
                <w:noProof/>
              </w:rPr>
              <w:t>Prise en main des différents outils</w:t>
            </w:r>
            <w:r w:rsidR="00EB2B64">
              <w:rPr>
                <w:noProof/>
                <w:webHidden/>
              </w:rPr>
              <w:tab/>
            </w:r>
            <w:r>
              <w:rPr>
                <w:noProof/>
                <w:webHidden/>
              </w:rPr>
              <w:fldChar w:fldCharType="begin"/>
            </w:r>
            <w:r w:rsidR="00EB2B64">
              <w:rPr>
                <w:noProof/>
                <w:webHidden/>
              </w:rPr>
              <w:instrText xml:space="preserve"> PAGEREF _Toc485978059 \h </w:instrText>
            </w:r>
          </w:ins>
          <w:r>
            <w:rPr>
              <w:noProof/>
              <w:webHidden/>
            </w:rPr>
          </w:r>
          <w:r>
            <w:rPr>
              <w:noProof/>
              <w:webHidden/>
            </w:rPr>
            <w:fldChar w:fldCharType="separate"/>
          </w:r>
          <w:ins w:id="112" w:author="Cédric" w:date="2017-06-23T10:45:00Z">
            <w:r w:rsidR="00EB2B64">
              <w:rPr>
                <w:noProof/>
                <w:webHidden/>
              </w:rPr>
              <w:t>6</w:t>
            </w:r>
            <w:r>
              <w:rPr>
                <w:noProof/>
                <w:webHidden/>
              </w:rPr>
              <w:fldChar w:fldCharType="end"/>
            </w:r>
            <w:r w:rsidRPr="00D9679C">
              <w:rPr>
                <w:rStyle w:val="Hyperlink"/>
                <w:noProof/>
              </w:rPr>
              <w:fldChar w:fldCharType="end"/>
            </w:r>
          </w:ins>
        </w:p>
        <w:p w14:paraId="6AD95568" w14:textId="77777777" w:rsidR="00EB2B64" w:rsidRDefault="00EC2BDB">
          <w:pPr>
            <w:pStyle w:val="TOC3"/>
            <w:tabs>
              <w:tab w:val="right" w:leader="dot" w:pos="9628"/>
            </w:tabs>
            <w:rPr>
              <w:ins w:id="113" w:author="Cédric" w:date="2017-06-23T10:45:00Z"/>
              <w:rFonts w:asciiTheme="minorHAnsi" w:eastAsiaTheme="minorEastAsia" w:hAnsiTheme="minorHAnsi" w:cstheme="minorBidi"/>
              <w:noProof/>
              <w:kern w:val="0"/>
              <w:sz w:val="22"/>
              <w:szCs w:val="22"/>
              <w:lang w:eastAsia="fr-FR" w:bidi="ar-SA"/>
            </w:rPr>
          </w:pPr>
          <w:ins w:id="114" w:author="Cédric" w:date="2017-06-23T10:45:00Z">
            <w:r w:rsidRPr="00D9679C">
              <w:rPr>
                <w:rStyle w:val="Hyperlink"/>
                <w:noProof/>
              </w:rPr>
              <w:fldChar w:fldCharType="begin"/>
            </w:r>
            <w:r w:rsidR="00EB2B64" w:rsidRPr="00D9679C">
              <w:rPr>
                <w:rStyle w:val="Hyperlink"/>
                <w:noProof/>
              </w:rPr>
              <w:instrText xml:space="preserve"> </w:instrText>
            </w:r>
            <w:r w:rsidR="00EB2B64">
              <w:rPr>
                <w:noProof/>
              </w:rPr>
              <w:instrText>HYPERLINK \l "_Toc485978060"</w:instrText>
            </w:r>
            <w:r w:rsidR="00EB2B64" w:rsidRPr="00D9679C">
              <w:rPr>
                <w:rStyle w:val="Hyperlink"/>
                <w:noProof/>
              </w:rPr>
              <w:instrText xml:space="preserve"> </w:instrText>
            </w:r>
            <w:r w:rsidRPr="00D9679C">
              <w:rPr>
                <w:rStyle w:val="Hyperlink"/>
                <w:noProof/>
              </w:rPr>
              <w:fldChar w:fldCharType="separate"/>
            </w:r>
            <w:r w:rsidR="00EB2B64" w:rsidRPr="00D9679C">
              <w:rPr>
                <w:rStyle w:val="Hyperlink"/>
                <w:noProof/>
              </w:rPr>
              <w:t>ES6</w:t>
            </w:r>
            <w:r w:rsidR="00EB2B64">
              <w:rPr>
                <w:noProof/>
                <w:webHidden/>
              </w:rPr>
              <w:tab/>
            </w:r>
            <w:r>
              <w:rPr>
                <w:noProof/>
                <w:webHidden/>
              </w:rPr>
              <w:fldChar w:fldCharType="begin"/>
            </w:r>
            <w:r w:rsidR="00EB2B64">
              <w:rPr>
                <w:noProof/>
                <w:webHidden/>
              </w:rPr>
              <w:instrText xml:space="preserve"> PAGEREF _Toc485978060 \h </w:instrText>
            </w:r>
          </w:ins>
          <w:r>
            <w:rPr>
              <w:noProof/>
              <w:webHidden/>
            </w:rPr>
          </w:r>
          <w:r>
            <w:rPr>
              <w:noProof/>
              <w:webHidden/>
            </w:rPr>
            <w:fldChar w:fldCharType="separate"/>
          </w:r>
          <w:ins w:id="115" w:author="Cédric" w:date="2017-06-23T10:45:00Z">
            <w:r w:rsidR="00EB2B64">
              <w:rPr>
                <w:noProof/>
                <w:webHidden/>
              </w:rPr>
              <w:t>6</w:t>
            </w:r>
            <w:r>
              <w:rPr>
                <w:noProof/>
                <w:webHidden/>
              </w:rPr>
              <w:fldChar w:fldCharType="end"/>
            </w:r>
            <w:r w:rsidRPr="00D9679C">
              <w:rPr>
                <w:rStyle w:val="Hyperlink"/>
                <w:noProof/>
              </w:rPr>
              <w:fldChar w:fldCharType="end"/>
            </w:r>
          </w:ins>
        </w:p>
        <w:p w14:paraId="2EAE586A" w14:textId="77777777" w:rsidR="00EB2B64" w:rsidRDefault="00EC2BDB">
          <w:pPr>
            <w:pStyle w:val="TOC3"/>
            <w:tabs>
              <w:tab w:val="right" w:leader="dot" w:pos="9628"/>
            </w:tabs>
            <w:rPr>
              <w:ins w:id="116" w:author="Cédric" w:date="2017-06-23T10:45:00Z"/>
              <w:rFonts w:asciiTheme="minorHAnsi" w:eastAsiaTheme="minorEastAsia" w:hAnsiTheme="minorHAnsi" w:cstheme="minorBidi"/>
              <w:noProof/>
              <w:kern w:val="0"/>
              <w:sz w:val="22"/>
              <w:szCs w:val="22"/>
              <w:lang w:eastAsia="fr-FR" w:bidi="ar-SA"/>
            </w:rPr>
          </w:pPr>
          <w:ins w:id="117" w:author="Cédric" w:date="2017-06-23T10:45:00Z">
            <w:r w:rsidRPr="00D9679C">
              <w:rPr>
                <w:rStyle w:val="Hyperlink"/>
                <w:noProof/>
              </w:rPr>
              <w:fldChar w:fldCharType="begin"/>
            </w:r>
            <w:r w:rsidR="00EB2B64" w:rsidRPr="00D9679C">
              <w:rPr>
                <w:rStyle w:val="Hyperlink"/>
                <w:noProof/>
              </w:rPr>
              <w:instrText xml:space="preserve"> </w:instrText>
            </w:r>
            <w:r w:rsidR="00EB2B64">
              <w:rPr>
                <w:noProof/>
              </w:rPr>
              <w:instrText>HYPERLINK \l "_Toc485978061"</w:instrText>
            </w:r>
            <w:r w:rsidR="00EB2B64" w:rsidRPr="00D9679C">
              <w:rPr>
                <w:rStyle w:val="Hyperlink"/>
                <w:noProof/>
              </w:rPr>
              <w:instrText xml:space="preserve"> </w:instrText>
            </w:r>
            <w:r w:rsidRPr="00D9679C">
              <w:rPr>
                <w:rStyle w:val="Hyperlink"/>
                <w:noProof/>
              </w:rPr>
              <w:fldChar w:fldCharType="separate"/>
            </w:r>
            <w:r w:rsidR="00EB2B64" w:rsidRPr="00D9679C">
              <w:rPr>
                <w:rStyle w:val="Hyperlink"/>
                <w:noProof/>
              </w:rPr>
              <w:t>Redux</w:t>
            </w:r>
            <w:r w:rsidR="00EB2B64">
              <w:rPr>
                <w:noProof/>
                <w:webHidden/>
              </w:rPr>
              <w:tab/>
            </w:r>
            <w:r>
              <w:rPr>
                <w:noProof/>
                <w:webHidden/>
              </w:rPr>
              <w:fldChar w:fldCharType="begin"/>
            </w:r>
            <w:r w:rsidR="00EB2B64">
              <w:rPr>
                <w:noProof/>
                <w:webHidden/>
              </w:rPr>
              <w:instrText xml:space="preserve"> PAGEREF _Toc485978061 \h </w:instrText>
            </w:r>
          </w:ins>
          <w:r>
            <w:rPr>
              <w:noProof/>
              <w:webHidden/>
            </w:rPr>
          </w:r>
          <w:r>
            <w:rPr>
              <w:noProof/>
              <w:webHidden/>
            </w:rPr>
            <w:fldChar w:fldCharType="separate"/>
          </w:r>
          <w:ins w:id="118" w:author="Cédric" w:date="2017-06-23T10:45:00Z">
            <w:r w:rsidR="00EB2B64">
              <w:rPr>
                <w:noProof/>
                <w:webHidden/>
              </w:rPr>
              <w:t>6</w:t>
            </w:r>
            <w:r>
              <w:rPr>
                <w:noProof/>
                <w:webHidden/>
              </w:rPr>
              <w:fldChar w:fldCharType="end"/>
            </w:r>
            <w:r w:rsidRPr="00D9679C">
              <w:rPr>
                <w:rStyle w:val="Hyperlink"/>
                <w:noProof/>
              </w:rPr>
              <w:fldChar w:fldCharType="end"/>
            </w:r>
          </w:ins>
        </w:p>
        <w:p w14:paraId="7182A80E" w14:textId="77777777" w:rsidR="00EB2B64" w:rsidRDefault="00EC2BDB">
          <w:pPr>
            <w:pStyle w:val="TOC3"/>
            <w:tabs>
              <w:tab w:val="right" w:leader="dot" w:pos="9628"/>
            </w:tabs>
            <w:rPr>
              <w:ins w:id="119" w:author="Cédric" w:date="2017-06-23T10:45:00Z"/>
              <w:rFonts w:asciiTheme="minorHAnsi" w:eastAsiaTheme="minorEastAsia" w:hAnsiTheme="minorHAnsi" w:cstheme="minorBidi"/>
              <w:noProof/>
              <w:kern w:val="0"/>
              <w:sz w:val="22"/>
              <w:szCs w:val="22"/>
              <w:lang w:eastAsia="fr-FR" w:bidi="ar-SA"/>
            </w:rPr>
          </w:pPr>
          <w:ins w:id="120" w:author="Cédric" w:date="2017-06-23T10:45:00Z">
            <w:r w:rsidRPr="00D9679C">
              <w:rPr>
                <w:rStyle w:val="Hyperlink"/>
                <w:noProof/>
              </w:rPr>
              <w:fldChar w:fldCharType="begin"/>
            </w:r>
            <w:r w:rsidR="00EB2B64" w:rsidRPr="00D9679C">
              <w:rPr>
                <w:rStyle w:val="Hyperlink"/>
                <w:noProof/>
              </w:rPr>
              <w:instrText xml:space="preserve"> </w:instrText>
            </w:r>
            <w:r w:rsidR="00EB2B64">
              <w:rPr>
                <w:noProof/>
              </w:rPr>
              <w:instrText>HYPERLINK \l "_Toc485978062"</w:instrText>
            </w:r>
            <w:r w:rsidR="00EB2B64" w:rsidRPr="00D9679C">
              <w:rPr>
                <w:rStyle w:val="Hyperlink"/>
                <w:noProof/>
              </w:rPr>
              <w:instrText xml:space="preserve"> </w:instrText>
            </w:r>
            <w:r w:rsidRPr="00D9679C">
              <w:rPr>
                <w:rStyle w:val="Hyperlink"/>
                <w:noProof/>
              </w:rPr>
              <w:fldChar w:fldCharType="separate"/>
            </w:r>
            <w:r w:rsidR="00EB2B64" w:rsidRPr="00D9679C">
              <w:rPr>
                <w:rStyle w:val="Hyperlink"/>
                <w:noProof/>
              </w:rPr>
              <w:t>Lodash</w:t>
            </w:r>
            <w:r w:rsidR="00EB2B64">
              <w:rPr>
                <w:noProof/>
                <w:webHidden/>
              </w:rPr>
              <w:tab/>
            </w:r>
            <w:r>
              <w:rPr>
                <w:noProof/>
                <w:webHidden/>
              </w:rPr>
              <w:fldChar w:fldCharType="begin"/>
            </w:r>
            <w:r w:rsidR="00EB2B64">
              <w:rPr>
                <w:noProof/>
                <w:webHidden/>
              </w:rPr>
              <w:instrText xml:space="preserve"> PAGEREF _Toc485978062 \h </w:instrText>
            </w:r>
          </w:ins>
          <w:r>
            <w:rPr>
              <w:noProof/>
              <w:webHidden/>
            </w:rPr>
          </w:r>
          <w:r>
            <w:rPr>
              <w:noProof/>
              <w:webHidden/>
            </w:rPr>
            <w:fldChar w:fldCharType="separate"/>
          </w:r>
          <w:ins w:id="121" w:author="Cédric" w:date="2017-06-23T10:45:00Z">
            <w:r w:rsidR="00EB2B64">
              <w:rPr>
                <w:noProof/>
                <w:webHidden/>
              </w:rPr>
              <w:t>8</w:t>
            </w:r>
            <w:r>
              <w:rPr>
                <w:noProof/>
                <w:webHidden/>
              </w:rPr>
              <w:fldChar w:fldCharType="end"/>
            </w:r>
            <w:r w:rsidRPr="00D9679C">
              <w:rPr>
                <w:rStyle w:val="Hyperlink"/>
                <w:noProof/>
              </w:rPr>
              <w:fldChar w:fldCharType="end"/>
            </w:r>
          </w:ins>
        </w:p>
        <w:p w14:paraId="3C762137" w14:textId="77777777" w:rsidR="00EB2B64" w:rsidRDefault="00EC2BDB">
          <w:pPr>
            <w:pStyle w:val="TOC2"/>
            <w:tabs>
              <w:tab w:val="right" w:leader="dot" w:pos="9628"/>
            </w:tabs>
            <w:rPr>
              <w:ins w:id="122" w:author="Cédric" w:date="2017-06-23T10:45:00Z"/>
              <w:rFonts w:asciiTheme="minorHAnsi" w:eastAsiaTheme="minorEastAsia" w:hAnsiTheme="minorHAnsi" w:cstheme="minorBidi"/>
              <w:noProof/>
              <w:kern w:val="0"/>
              <w:sz w:val="22"/>
              <w:szCs w:val="22"/>
              <w:lang w:eastAsia="fr-FR" w:bidi="ar-SA"/>
            </w:rPr>
          </w:pPr>
          <w:ins w:id="123" w:author="Cédric" w:date="2017-06-23T10:45:00Z">
            <w:r w:rsidRPr="00D9679C">
              <w:rPr>
                <w:rStyle w:val="Hyperlink"/>
                <w:noProof/>
              </w:rPr>
              <w:fldChar w:fldCharType="begin"/>
            </w:r>
            <w:r w:rsidR="00EB2B64" w:rsidRPr="00D9679C">
              <w:rPr>
                <w:rStyle w:val="Hyperlink"/>
                <w:noProof/>
              </w:rPr>
              <w:instrText xml:space="preserve"> </w:instrText>
            </w:r>
            <w:r w:rsidR="00EB2B64">
              <w:rPr>
                <w:noProof/>
              </w:rPr>
              <w:instrText>HYPERLINK \l "_Toc485978063"</w:instrText>
            </w:r>
            <w:r w:rsidR="00EB2B64" w:rsidRPr="00D9679C">
              <w:rPr>
                <w:rStyle w:val="Hyperlink"/>
                <w:noProof/>
              </w:rPr>
              <w:instrText xml:space="preserve"> </w:instrText>
            </w:r>
            <w:r w:rsidRPr="00D9679C">
              <w:rPr>
                <w:rStyle w:val="Hyperlink"/>
                <w:noProof/>
              </w:rPr>
              <w:fldChar w:fldCharType="separate"/>
            </w:r>
            <w:r w:rsidR="00EB2B64" w:rsidRPr="00D9679C">
              <w:rPr>
                <w:rStyle w:val="Hyperlink"/>
                <w:noProof/>
              </w:rPr>
              <w:t>Développement du module withState</w:t>
            </w:r>
            <w:r w:rsidR="00EB2B64">
              <w:rPr>
                <w:noProof/>
                <w:webHidden/>
              </w:rPr>
              <w:tab/>
            </w:r>
            <w:r>
              <w:rPr>
                <w:noProof/>
                <w:webHidden/>
              </w:rPr>
              <w:fldChar w:fldCharType="begin"/>
            </w:r>
            <w:r w:rsidR="00EB2B64">
              <w:rPr>
                <w:noProof/>
                <w:webHidden/>
              </w:rPr>
              <w:instrText xml:space="preserve"> PAGEREF _Toc485978063 \h </w:instrText>
            </w:r>
          </w:ins>
          <w:r>
            <w:rPr>
              <w:noProof/>
              <w:webHidden/>
            </w:rPr>
          </w:r>
          <w:r>
            <w:rPr>
              <w:noProof/>
              <w:webHidden/>
            </w:rPr>
            <w:fldChar w:fldCharType="separate"/>
          </w:r>
          <w:ins w:id="124" w:author="Cédric" w:date="2017-06-23T10:45:00Z">
            <w:r w:rsidR="00EB2B64">
              <w:rPr>
                <w:noProof/>
                <w:webHidden/>
              </w:rPr>
              <w:t>8</w:t>
            </w:r>
            <w:r>
              <w:rPr>
                <w:noProof/>
                <w:webHidden/>
              </w:rPr>
              <w:fldChar w:fldCharType="end"/>
            </w:r>
            <w:r w:rsidRPr="00D9679C">
              <w:rPr>
                <w:rStyle w:val="Hyperlink"/>
                <w:noProof/>
              </w:rPr>
              <w:fldChar w:fldCharType="end"/>
            </w:r>
          </w:ins>
        </w:p>
        <w:p w14:paraId="1AE505D6" w14:textId="77777777" w:rsidR="00EB2B64" w:rsidRDefault="00EC2BDB">
          <w:pPr>
            <w:pStyle w:val="TOC3"/>
            <w:tabs>
              <w:tab w:val="right" w:leader="dot" w:pos="9628"/>
            </w:tabs>
            <w:rPr>
              <w:ins w:id="125" w:author="Cédric" w:date="2017-06-23T10:45:00Z"/>
              <w:rFonts w:asciiTheme="minorHAnsi" w:eastAsiaTheme="minorEastAsia" w:hAnsiTheme="minorHAnsi" w:cstheme="minorBidi"/>
              <w:noProof/>
              <w:kern w:val="0"/>
              <w:sz w:val="22"/>
              <w:szCs w:val="22"/>
              <w:lang w:eastAsia="fr-FR" w:bidi="ar-SA"/>
            </w:rPr>
          </w:pPr>
          <w:ins w:id="126" w:author="Cédric" w:date="2017-06-23T10:45:00Z">
            <w:r w:rsidRPr="00D9679C">
              <w:rPr>
                <w:rStyle w:val="Hyperlink"/>
                <w:noProof/>
              </w:rPr>
              <w:fldChar w:fldCharType="begin"/>
            </w:r>
            <w:r w:rsidR="00EB2B64" w:rsidRPr="00D9679C">
              <w:rPr>
                <w:rStyle w:val="Hyperlink"/>
                <w:noProof/>
              </w:rPr>
              <w:instrText xml:space="preserve"> </w:instrText>
            </w:r>
            <w:r w:rsidR="00EB2B64">
              <w:rPr>
                <w:noProof/>
              </w:rPr>
              <w:instrText>HYPERLINK \l "_Toc485978064"</w:instrText>
            </w:r>
            <w:r w:rsidR="00EB2B64" w:rsidRPr="00D9679C">
              <w:rPr>
                <w:rStyle w:val="Hyperlink"/>
                <w:noProof/>
              </w:rPr>
              <w:instrText xml:space="preserve"> </w:instrText>
            </w:r>
            <w:r w:rsidRPr="00D9679C">
              <w:rPr>
                <w:rStyle w:val="Hyperlink"/>
                <w:noProof/>
              </w:rPr>
              <w:fldChar w:fldCharType="separate"/>
            </w:r>
            <w:r w:rsidR="00EB2B64" w:rsidRPr="00D9679C">
              <w:rPr>
                <w:rStyle w:val="Hyperlink"/>
                <w:noProof/>
              </w:rPr>
              <w:t>Objectifs</w:t>
            </w:r>
            <w:r w:rsidR="00EB2B64">
              <w:rPr>
                <w:noProof/>
                <w:webHidden/>
              </w:rPr>
              <w:tab/>
            </w:r>
            <w:r>
              <w:rPr>
                <w:noProof/>
                <w:webHidden/>
              </w:rPr>
              <w:fldChar w:fldCharType="begin"/>
            </w:r>
            <w:r w:rsidR="00EB2B64">
              <w:rPr>
                <w:noProof/>
                <w:webHidden/>
              </w:rPr>
              <w:instrText xml:space="preserve"> PAGEREF _Toc485978064 \h </w:instrText>
            </w:r>
          </w:ins>
          <w:r>
            <w:rPr>
              <w:noProof/>
              <w:webHidden/>
            </w:rPr>
          </w:r>
          <w:r>
            <w:rPr>
              <w:noProof/>
              <w:webHidden/>
            </w:rPr>
            <w:fldChar w:fldCharType="separate"/>
          </w:r>
          <w:ins w:id="127" w:author="Cédric" w:date="2017-06-23T10:45:00Z">
            <w:r w:rsidR="00EB2B64">
              <w:rPr>
                <w:noProof/>
                <w:webHidden/>
              </w:rPr>
              <w:t>8</w:t>
            </w:r>
            <w:r>
              <w:rPr>
                <w:noProof/>
                <w:webHidden/>
              </w:rPr>
              <w:fldChar w:fldCharType="end"/>
            </w:r>
            <w:r w:rsidRPr="00D9679C">
              <w:rPr>
                <w:rStyle w:val="Hyperlink"/>
                <w:noProof/>
              </w:rPr>
              <w:fldChar w:fldCharType="end"/>
            </w:r>
          </w:ins>
        </w:p>
        <w:p w14:paraId="5F1DA7D3" w14:textId="77777777" w:rsidR="00EB2B64" w:rsidRDefault="00EC2BDB">
          <w:pPr>
            <w:pStyle w:val="TOC3"/>
            <w:tabs>
              <w:tab w:val="right" w:leader="dot" w:pos="9628"/>
            </w:tabs>
            <w:rPr>
              <w:ins w:id="128" w:author="Cédric" w:date="2017-06-23T10:45:00Z"/>
              <w:rFonts w:asciiTheme="minorHAnsi" w:eastAsiaTheme="minorEastAsia" w:hAnsiTheme="minorHAnsi" w:cstheme="minorBidi"/>
              <w:noProof/>
              <w:kern w:val="0"/>
              <w:sz w:val="22"/>
              <w:szCs w:val="22"/>
              <w:lang w:eastAsia="fr-FR" w:bidi="ar-SA"/>
            </w:rPr>
          </w:pPr>
          <w:ins w:id="129" w:author="Cédric" w:date="2017-06-23T10:45:00Z">
            <w:r w:rsidRPr="00D9679C">
              <w:rPr>
                <w:rStyle w:val="Hyperlink"/>
                <w:noProof/>
              </w:rPr>
              <w:fldChar w:fldCharType="begin"/>
            </w:r>
            <w:r w:rsidR="00EB2B64" w:rsidRPr="00D9679C">
              <w:rPr>
                <w:rStyle w:val="Hyperlink"/>
                <w:noProof/>
              </w:rPr>
              <w:instrText xml:space="preserve"> </w:instrText>
            </w:r>
            <w:r w:rsidR="00EB2B64">
              <w:rPr>
                <w:noProof/>
              </w:rPr>
              <w:instrText>HYPERLINK \l "_Toc485978065"</w:instrText>
            </w:r>
            <w:r w:rsidR="00EB2B64" w:rsidRPr="00D9679C">
              <w:rPr>
                <w:rStyle w:val="Hyperlink"/>
                <w:noProof/>
              </w:rPr>
              <w:instrText xml:space="preserve"> </w:instrText>
            </w:r>
            <w:r w:rsidRPr="00D9679C">
              <w:rPr>
                <w:rStyle w:val="Hyperlink"/>
                <w:noProof/>
              </w:rPr>
              <w:fldChar w:fldCharType="separate"/>
            </w:r>
            <w:r w:rsidR="00EB2B64" w:rsidRPr="00D9679C">
              <w:rPr>
                <w:rStyle w:val="Hyperlink"/>
                <w:noProof/>
              </w:rPr>
              <w:t>Réalisation</w:t>
            </w:r>
            <w:r w:rsidR="00EB2B64">
              <w:rPr>
                <w:noProof/>
                <w:webHidden/>
              </w:rPr>
              <w:tab/>
            </w:r>
            <w:r>
              <w:rPr>
                <w:noProof/>
                <w:webHidden/>
              </w:rPr>
              <w:fldChar w:fldCharType="begin"/>
            </w:r>
            <w:r w:rsidR="00EB2B64">
              <w:rPr>
                <w:noProof/>
                <w:webHidden/>
              </w:rPr>
              <w:instrText xml:space="preserve"> PAGEREF _Toc485978065 \h </w:instrText>
            </w:r>
          </w:ins>
          <w:r>
            <w:rPr>
              <w:noProof/>
              <w:webHidden/>
            </w:rPr>
          </w:r>
          <w:r>
            <w:rPr>
              <w:noProof/>
              <w:webHidden/>
            </w:rPr>
            <w:fldChar w:fldCharType="separate"/>
          </w:r>
          <w:ins w:id="130" w:author="Cédric" w:date="2017-06-23T10:45:00Z">
            <w:r w:rsidR="00EB2B64">
              <w:rPr>
                <w:noProof/>
                <w:webHidden/>
              </w:rPr>
              <w:t>8</w:t>
            </w:r>
            <w:r>
              <w:rPr>
                <w:noProof/>
                <w:webHidden/>
              </w:rPr>
              <w:fldChar w:fldCharType="end"/>
            </w:r>
            <w:r w:rsidRPr="00D9679C">
              <w:rPr>
                <w:rStyle w:val="Hyperlink"/>
                <w:noProof/>
              </w:rPr>
              <w:fldChar w:fldCharType="end"/>
            </w:r>
          </w:ins>
        </w:p>
        <w:p w14:paraId="0FBC35A1" w14:textId="77777777" w:rsidR="00EB2B64" w:rsidRDefault="00EC2BDB">
          <w:pPr>
            <w:pStyle w:val="TOC3"/>
            <w:tabs>
              <w:tab w:val="right" w:leader="dot" w:pos="9628"/>
            </w:tabs>
            <w:rPr>
              <w:ins w:id="131" w:author="Cédric" w:date="2017-06-23T10:45:00Z"/>
              <w:rFonts w:asciiTheme="minorHAnsi" w:eastAsiaTheme="minorEastAsia" w:hAnsiTheme="minorHAnsi" w:cstheme="minorBidi"/>
              <w:noProof/>
              <w:kern w:val="0"/>
              <w:sz w:val="22"/>
              <w:szCs w:val="22"/>
              <w:lang w:eastAsia="fr-FR" w:bidi="ar-SA"/>
            </w:rPr>
          </w:pPr>
          <w:ins w:id="132" w:author="Cédric" w:date="2017-06-23T10:45:00Z">
            <w:r w:rsidRPr="00D9679C">
              <w:rPr>
                <w:rStyle w:val="Hyperlink"/>
                <w:noProof/>
              </w:rPr>
              <w:fldChar w:fldCharType="begin"/>
            </w:r>
            <w:r w:rsidR="00EB2B64" w:rsidRPr="00D9679C">
              <w:rPr>
                <w:rStyle w:val="Hyperlink"/>
                <w:noProof/>
              </w:rPr>
              <w:instrText xml:space="preserve"> </w:instrText>
            </w:r>
            <w:r w:rsidR="00EB2B64">
              <w:rPr>
                <w:noProof/>
              </w:rPr>
              <w:instrText>HYPERLINK \l "_Toc485978066"</w:instrText>
            </w:r>
            <w:r w:rsidR="00EB2B64" w:rsidRPr="00D9679C">
              <w:rPr>
                <w:rStyle w:val="Hyperlink"/>
                <w:noProof/>
              </w:rPr>
              <w:instrText xml:space="preserve"> </w:instrText>
            </w:r>
            <w:r w:rsidRPr="00D9679C">
              <w:rPr>
                <w:rStyle w:val="Hyperlink"/>
                <w:noProof/>
              </w:rPr>
              <w:fldChar w:fldCharType="separate"/>
            </w:r>
            <w:r w:rsidR="00EB2B64" w:rsidRPr="00D9679C">
              <w:rPr>
                <w:rStyle w:val="Hyperlink"/>
                <w:noProof/>
              </w:rPr>
              <w:t>Tests</w:t>
            </w:r>
            <w:r w:rsidR="00EB2B64">
              <w:rPr>
                <w:noProof/>
                <w:webHidden/>
              </w:rPr>
              <w:tab/>
            </w:r>
            <w:r>
              <w:rPr>
                <w:noProof/>
                <w:webHidden/>
              </w:rPr>
              <w:fldChar w:fldCharType="begin"/>
            </w:r>
            <w:r w:rsidR="00EB2B64">
              <w:rPr>
                <w:noProof/>
                <w:webHidden/>
              </w:rPr>
              <w:instrText xml:space="preserve"> PAGEREF _Toc485978066 \h </w:instrText>
            </w:r>
          </w:ins>
          <w:r>
            <w:rPr>
              <w:noProof/>
              <w:webHidden/>
            </w:rPr>
          </w:r>
          <w:r>
            <w:rPr>
              <w:noProof/>
              <w:webHidden/>
            </w:rPr>
            <w:fldChar w:fldCharType="separate"/>
          </w:r>
          <w:ins w:id="133" w:author="Cédric" w:date="2017-06-23T10:45:00Z">
            <w:r w:rsidR="00EB2B64">
              <w:rPr>
                <w:noProof/>
                <w:webHidden/>
              </w:rPr>
              <w:t>12</w:t>
            </w:r>
            <w:r>
              <w:rPr>
                <w:noProof/>
                <w:webHidden/>
              </w:rPr>
              <w:fldChar w:fldCharType="end"/>
            </w:r>
            <w:r w:rsidRPr="00D9679C">
              <w:rPr>
                <w:rStyle w:val="Hyperlink"/>
                <w:noProof/>
              </w:rPr>
              <w:fldChar w:fldCharType="end"/>
            </w:r>
          </w:ins>
        </w:p>
        <w:p w14:paraId="42620B26" w14:textId="77777777" w:rsidR="00EB2B64" w:rsidRDefault="00EC2BDB">
          <w:pPr>
            <w:pStyle w:val="TOC2"/>
            <w:tabs>
              <w:tab w:val="right" w:leader="dot" w:pos="9628"/>
            </w:tabs>
            <w:rPr>
              <w:ins w:id="134" w:author="Cédric" w:date="2017-06-23T10:45:00Z"/>
              <w:rFonts w:asciiTheme="minorHAnsi" w:eastAsiaTheme="minorEastAsia" w:hAnsiTheme="minorHAnsi" w:cstheme="minorBidi"/>
              <w:noProof/>
              <w:kern w:val="0"/>
              <w:sz w:val="22"/>
              <w:szCs w:val="22"/>
              <w:lang w:eastAsia="fr-FR" w:bidi="ar-SA"/>
            </w:rPr>
          </w:pPr>
          <w:ins w:id="135" w:author="Cédric" w:date="2017-06-23T10:45:00Z">
            <w:r w:rsidRPr="00D9679C">
              <w:rPr>
                <w:rStyle w:val="Hyperlink"/>
                <w:noProof/>
              </w:rPr>
              <w:fldChar w:fldCharType="begin"/>
            </w:r>
            <w:r w:rsidR="00EB2B64" w:rsidRPr="00D9679C">
              <w:rPr>
                <w:rStyle w:val="Hyperlink"/>
                <w:noProof/>
              </w:rPr>
              <w:instrText xml:space="preserve"> </w:instrText>
            </w:r>
            <w:r w:rsidR="00EB2B64">
              <w:rPr>
                <w:noProof/>
              </w:rPr>
              <w:instrText>HYPERLINK \l "_Toc485978067"</w:instrText>
            </w:r>
            <w:r w:rsidR="00EB2B64" w:rsidRPr="00D9679C">
              <w:rPr>
                <w:rStyle w:val="Hyperlink"/>
                <w:noProof/>
              </w:rPr>
              <w:instrText xml:space="preserve"> </w:instrText>
            </w:r>
            <w:r w:rsidRPr="00D9679C">
              <w:rPr>
                <w:rStyle w:val="Hyperlink"/>
                <w:noProof/>
              </w:rPr>
              <w:fldChar w:fldCharType="separate"/>
            </w:r>
            <w:r w:rsidR="00EB2B64" w:rsidRPr="00D9679C">
              <w:rPr>
                <w:rStyle w:val="Hyperlink"/>
                <w:noProof/>
              </w:rPr>
              <w:t>Développement de Xen Orchestra</w:t>
            </w:r>
            <w:r w:rsidR="00EB2B64">
              <w:rPr>
                <w:noProof/>
                <w:webHidden/>
              </w:rPr>
              <w:tab/>
            </w:r>
            <w:r>
              <w:rPr>
                <w:noProof/>
                <w:webHidden/>
              </w:rPr>
              <w:fldChar w:fldCharType="begin"/>
            </w:r>
            <w:r w:rsidR="00EB2B64">
              <w:rPr>
                <w:noProof/>
                <w:webHidden/>
              </w:rPr>
              <w:instrText xml:space="preserve"> PAGEREF _Toc485978067 \h </w:instrText>
            </w:r>
          </w:ins>
          <w:r>
            <w:rPr>
              <w:noProof/>
              <w:webHidden/>
            </w:rPr>
          </w:r>
          <w:r>
            <w:rPr>
              <w:noProof/>
              <w:webHidden/>
            </w:rPr>
            <w:fldChar w:fldCharType="separate"/>
          </w:r>
          <w:ins w:id="136" w:author="Cédric" w:date="2017-06-23T10:45:00Z">
            <w:r w:rsidR="00EB2B64">
              <w:rPr>
                <w:noProof/>
                <w:webHidden/>
              </w:rPr>
              <w:t>13</w:t>
            </w:r>
            <w:r>
              <w:rPr>
                <w:noProof/>
                <w:webHidden/>
              </w:rPr>
              <w:fldChar w:fldCharType="end"/>
            </w:r>
            <w:r w:rsidRPr="00D9679C">
              <w:rPr>
                <w:rStyle w:val="Hyperlink"/>
                <w:noProof/>
              </w:rPr>
              <w:fldChar w:fldCharType="end"/>
            </w:r>
          </w:ins>
        </w:p>
        <w:p w14:paraId="46528A58" w14:textId="77777777" w:rsidR="00EB2B64" w:rsidRDefault="00EC2BDB">
          <w:pPr>
            <w:pStyle w:val="TOC3"/>
            <w:tabs>
              <w:tab w:val="right" w:leader="dot" w:pos="9628"/>
            </w:tabs>
            <w:rPr>
              <w:ins w:id="137" w:author="Cédric" w:date="2017-06-23T10:45:00Z"/>
              <w:rFonts w:asciiTheme="minorHAnsi" w:eastAsiaTheme="minorEastAsia" w:hAnsiTheme="minorHAnsi" w:cstheme="minorBidi"/>
              <w:noProof/>
              <w:kern w:val="0"/>
              <w:sz w:val="22"/>
              <w:szCs w:val="22"/>
              <w:lang w:eastAsia="fr-FR" w:bidi="ar-SA"/>
            </w:rPr>
          </w:pPr>
          <w:ins w:id="138" w:author="Cédric" w:date="2017-06-23T10:45:00Z">
            <w:r w:rsidRPr="00D9679C">
              <w:rPr>
                <w:rStyle w:val="Hyperlink"/>
                <w:noProof/>
              </w:rPr>
              <w:fldChar w:fldCharType="begin"/>
            </w:r>
            <w:r w:rsidR="00EB2B64" w:rsidRPr="00D9679C">
              <w:rPr>
                <w:rStyle w:val="Hyperlink"/>
                <w:noProof/>
              </w:rPr>
              <w:instrText xml:space="preserve"> </w:instrText>
            </w:r>
            <w:r w:rsidR="00EB2B64">
              <w:rPr>
                <w:noProof/>
              </w:rPr>
              <w:instrText>HYPERLINK \l "_Toc485978068"</w:instrText>
            </w:r>
            <w:r w:rsidR="00EB2B64" w:rsidRPr="00D9679C">
              <w:rPr>
                <w:rStyle w:val="Hyperlink"/>
                <w:noProof/>
              </w:rPr>
              <w:instrText xml:space="preserve"> </w:instrText>
            </w:r>
            <w:r w:rsidRPr="00D9679C">
              <w:rPr>
                <w:rStyle w:val="Hyperlink"/>
                <w:noProof/>
              </w:rPr>
              <w:fldChar w:fldCharType="separate"/>
            </w:r>
            <w:r w:rsidR="00EB2B64" w:rsidRPr="00D9679C">
              <w:rPr>
                <w:rStyle w:val="Hyperlink"/>
                <w:noProof/>
              </w:rPr>
              <w:t>Présentation de Xen Orchestra</w:t>
            </w:r>
            <w:r w:rsidR="00EB2B64">
              <w:rPr>
                <w:noProof/>
                <w:webHidden/>
              </w:rPr>
              <w:tab/>
            </w:r>
            <w:r>
              <w:rPr>
                <w:noProof/>
                <w:webHidden/>
              </w:rPr>
              <w:fldChar w:fldCharType="begin"/>
            </w:r>
            <w:r w:rsidR="00EB2B64">
              <w:rPr>
                <w:noProof/>
                <w:webHidden/>
              </w:rPr>
              <w:instrText xml:space="preserve"> PAGEREF _Toc485978068 \h </w:instrText>
            </w:r>
          </w:ins>
          <w:r>
            <w:rPr>
              <w:noProof/>
              <w:webHidden/>
            </w:rPr>
          </w:r>
          <w:r>
            <w:rPr>
              <w:noProof/>
              <w:webHidden/>
            </w:rPr>
            <w:fldChar w:fldCharType="separate"/>
          </w:r>
          <w:ins w:id="139" w:author="Cédric" w:date="2017-06-23T10:45:00Z">
            <w:r w:rsidR="00EB2B64">
              <w:rPr>
                <w:noProof/>
                <w:webHidden/>
              </w:rPr>
              <w:t>13</w:t>
            </w:r>
            <w:r>
              <w:rPr>
                <w:noProof/>
                <w:webHidden/>
              </w:rPr>
              <w:fldChar w:fldCharType="end"/>
            </w:r>
            <w:r w:rsidRPr="00D9679C">
              <w:rPr>
                <w:rStyle w:val="Hyperlink"/>
                <w:noProof/>
              </w:rPr>
              <w:fldChar w:fldCharType="end"/>
            </w:r>
          </w:ins>
        </w:p>
        <w:p w14:paraId="67922E21" w14:textId="77777777" w:rsidR="00EB2B64" w:rsidRDefault="00EC2BDB">
          <w:pPr>
            <w:pStyle w:val="TOC3"/>
            <w:tabs>
              <w:tab w:val="right" w:leader="dot" w:pos="9628"/>
            </w:tabs>
            <w:rPr>
              <w:ins w:id="140" w:author="Cédric" w:date="2017-06-23T10:45:00Z"/>
              <w:rFonts w:asciiTheme="minorHAnsi" w:eastAsiaTheme="minorEastAsia" w:hAnsiTheme="minorHAnsi" w:cstheme="minorBidi"/>
              <w:noProof/>
              <w:kern w:val="0"/>
              <w:sz w:val="22"/>
              <w:szCs w:val="22"/>
              <w:lang w:eastAsia="fr-FR" w:bidi="ar-SA"/>
            </w:rPr>
          </w:pPr>
          <w:ins w:id="141" w:author="Cédric" w:date="2017-06-23T10:45:00Z">
            <w:r w:rsidRPr="00D9679C">
              <w:rPr>
                <w:rStyle w:val="Hyperlink"/>
                <w:noProof/>
              </w:rPr>
              <w:fldChar w:fldCharType="begin"/>
            </w:r>
            <w:r w:rsidR="00EB2B64" w:rsidRPr="00D9679C">
              <w:rPr>
                <w:rStyle w:val="Hyperlink"/>
                <w:noProof/>
              </w:rPr>
              <w:instrText xml:space="preserve"> </w:instrText>
            </w:r>
            <w:r w:rsidR="00EB2B64">
              <w:rPr>
                <w:noProof/>
              </w:rPr>
              <w:instrText>HYPERLINK \l "_Toc485978069"</w:instrText>
            </w:r>
            <w:r w:rsidR="00EB2B64" w:rsidRPr="00D9679C">
              <w:rPr>
                <w:rStyle w:val="Hyperlink"/>
                <w:noProof/>
              </w:rPr>
              <w:instrText xml:space="preserve"> </w:instrText>
            </w:r>
            <w:r w:rsidRPr="00D9679C">
              <w:rPr>
                <w:rStyle w:val="Hyperlink"/>
                <w:noProof/>
              </w:rPr>
              <w:fldChar w:fldCharType="separate"/>
            </w:r>
            <w:r w:rsidR="00EB2B64" w:rsidRPr="00D9679C">
              <w:rPr>
                <w:rStyle w:val="Hyperlink"/>
                <w:noProof/>
              </w:rPr>
              <w:t>Afficher une icône orange quand l'hôte est indisponible</w:t>
            </w:r>
            <w:r w:rsidR="00EB2B64">
              <w:rPr>
                <w:noProof/>
                <w:webHidden/>
              </w:rPr>
              <w:tab/>
            </w:r>
            <w:r>
              <w:rPr>
                <w:noProof/>
                <w:webHidden/>
              </w:rPr>
              <w:fldChar w:fldCharType="begin"/>
            </w:r>
            <w:r w:rsidR="00EB2B64">
              <w:rPr>
                <w:noProof/>
                <w:webHidden/>
              </w:rPr>
              <w:instrText xml:space="preserve"> PAGEREF _Toc485978069 \h </w:instrText>
            </w:r>
          </w:ins>
          <w:r>
            <w:rPr>
              <w:noProof/>
              <w:webHidden/>
            </w:rPr>
          </w:r>
          <w:r>
            <w:rPr>
              <w:noProof/>
              <w:webHidden/>
            </w:rPr>
            <w:fldChar w:fldCharType="separate"/>
          </w:r>
          <w:ins w:id="142" w:author="Cédric" w:date="2017-06-23T10:45:00Z">
            <w:r w:rsidR="00EB2B64">
              <w:rPr>
                <w:noProof/>
                <w:webHidden/>
              </w:rPr>
              <w:t>15</w:t>
            </w:r>
            <w:r>
              <w:rPr>
                <w:noProof/>
                <w:webHidden/>
              </w:rPr>
              <w:fldChar w:fldCharType="end"/>
            </w:r>
            <w:r w:rsidRPr="00D9679C">
              <w:rPr>
                <w:rStyle w:val="Hyperlink"/>
                <w:noProof/>
              </w:rPr>
              <w:fldChar w:fldCharType="end"/>
            </w:r>
          </w:ins>
        </w:p>
        <w:p w14:paraId="6E0091DC" w14:textId="77777777" w:rsidR="00EB2B64" w:rsidRDefault="00EC2BDB">
          <w:pPr>
            <w:pStyle w:val="TOC3"/>
            <w:tabs>
              <w:tab w:val="right" w:leader="dot" w:pos="9628"/>
            </w:tabs>
            <w:rPr>
              <w:ins w:id="143" w:author="Cédric" w:date="2017-06-23T10:45:00Z"/>
              <w:rFonts w:asciiTheme="minorHAnsi" w:eastAsiaTheme="minorEastAsia" w:hAnsiTheme="minorHAnsi" w:cstheme="minorBidi"/>
              <w:noProof/>
              <w:kern w:val="0"/>
              <w:sz w:val="22"/>
              <w:szCs w:val="22"/>
              <w:lang w:eastAsia="fr-FR" w:bidi="ar-SA"/>
            </w:rPr>
          </w:pPr>
          <w:ins w:id="144" w:author="Cédric" w:date="2017-06-23T10:45:00Z">
            <w:r w:rsidRPr="00D9679C">
              <w:rPr>
                <w:rStyle w:val="Hyperlink"/>
                <w:noProof/>
              </w:rPr>
              <w:fldChar w:fldCharType="begin"/>
            </w:r>
            <w:r w:rsidR="00EB2B64" w:rsidRPr="00D9679C">
              <w:rPr>
                <w:rStyle w:val="Hyperlink"/>
                <w:noProof/>
              </w:rPr>
              <w:instrText xml:space="preserve"> </w:instrText>
            </w:r>
            <w:r w:rsidR="00EB2B64">
              <w:rPr>
                <w:noProof/>
              </w:rPr>
              <w:instrText>HYPERLINK \l "_Toc485978070"</w:instrText>
            </w:r>
            <w:r w:rsidR="00EB2B64" w:rsidRPr="00D9679C">
              <w:rPr>
                <w:rStyle w:val="Hyperlink"/>
                <w:noProof/>
              </w:rPr>
              <w:instrText xml:space="preserve"> </w:instrText>
            </w:r>
            <w:r w:rsidRPr="00D9679C">
              <w:rPr>
                <w:rStyle w:val="Hyperlink"/>
                <w:noProof/>
              </w:rPr>
              <w:fldChar w:fldCharType="separate"/>
            </w:r>
            <w:r w:rsidR="00EB2B64" w:rsidRPr="00D9679C">
              <w:rPr>
                <w:rStyle w:val="Hyperlink"/>
                <w:noProof/>
              </w:rPr>
              <w:t>Demander une confirmation quand une mise à jour est faite depuis la vue d'un pool</w:t>
            </w:r>
            <w:r w:rsidR="00EB2B64">
              <w:rPr>
                <w:noProof/>
                <w:webHidden/>
              </w:rPr>
              <w:tab/>
            </w:r>
            <w:r>
              <w:rPr>
                <w:noProof/>
                <w:webHidden/>
              </w:rPr>
              <w:fldChar w:fldCharType="begin"/>
            </w:r>
            <w:r w:rsidR="00EB2B64">
              <w:rPr>
                <w:noProof/>
                <w:webHidden/>
              </w:rPr>
              <w:instrText xml:space="preserve"> PAGEREF _Toc485978070 \h </w:instrText>
            </w:r>
          </w:ins>
          <w:r>
            <w:rPr>
              <w:noProof/>
              <w:webHidden/>
            </w:rPr>
          </w:r>
          <w:r>
            <w:rPr>
              <w:noProof/>
              <w:webHidden/>
            </w:rPr>
            <w:fldChar w:fldCharType="separate"/>
          </w:r>
          <w:ins w:id="145" w:author="Cédric" w:date="2017-06-23T10:45:00Z">
            <w:r w:rsidR="00EB2B64">
              <w:rPr>
                <w:noProof/>
                <w:webHidden/>
              </w:rPr>
              <w:t>16</w:t>
            </w:r>
            <w:r>
              <w:rPr>
                <w:noProof/>
                <w:webHidden/>
              </w:rPr>
              <w:fldChar w:fldCharType="end"/>
            </w:r>
            <w:r w:rsidRPr="00D9679C">
              <w:rPr>
                <w:rStyle w:val="Hyperlink"/>
                <w:noProof/>
              </w:rPr>
              <w:fldChar w:fldCharType="end"/>
            </w:r>
          </w:ins>
        </w:p>
        <w:p w14:paraId="26E89803" w14:textId="77777777" w:rsidR="00EB2B64" w:rsidRDefault="00EC2BDB">
          <w:pPr>
            <w:pStyle w:val="TOC3"/>
            <w:tabs>
              <w:tab w:val="right" w:leader="dot" w:pos="9628"/>
            </w:tabs>
            <w:rPr>
              <w:ins w:id="146" w:author="Cédric" w:date="2017-06-23T10:45:00Z"/>
              <w:rFonts w:asciiTheme="minorHAnsi" w:eastAsiaTheme="minorEastAsia" w:hAnsiTheme="minorHAnsi" w:cstheme="minorBidi"/>
              <w:noProof/>
              <w:kern w:val="0"/>
              <w:sz w:val="22"/>
              <w:szCs w:val="22"/>
              <w:lang w:eastAsia="fr-FR" w:bidi="ar-SA"/>
            </w:rPr>
          </w:pPr>
          <w:ins w:id="147" w:author="Cédric" w:date="2017-06-23T10:45:00Z">
            <w:r w:rsidRPr="00D9679C">
              <w:rPr>
                <w:rStyle w:val="Hyperlink"/>
                <w:noProof/>
              </w:rPr>
              <w:fldChar w:fldCharType="begin"/>
            </w:r>
            <w:r w:rsidR="00EB2B64" w:rsidRPr="00D9679C">
              <w:rPr>
                <w:rStyle w:val="Hyperlink"/>
                <w:noProof/>
              </w:rPr>
              <w:instrText xml:space="preserve"> </w:instrText>
            </w:r>
            <w:r w:rsidR="00EB2B64">
              <w:rPr>
                <w:noProof/>
              </w:rPr>
              <w:instrText>HYPERLINK \l "_Toc485978071"</w:instrText>
            </w:r>
            <w:r w:rsidR="00EB2B64" w:rsidRPr="00D9679C">
              <w:rPr>
                <w:rStyle w:val="Hyperlink"/>
                <w:noProof/>
              </w:rPr>
              <w:instrText xml:space="preserve"> </w:instrText>
            </w:r>
            <w:r w:rsidRPr="00D9679C">
              <w:rPr>
                <w:rStyle w:val="Hyperlink"/>
                <w:noProof/>
              </w:rPr>
              <w:fldChar w:fldCharType="separate"/>
            </w:r>
            <w:r w:rsidR="00EB2B64" w:rsidRPr="00D9679C">
              <w:rPr>
                <w:rStyle w:val="Hyperlink"/>
                <w:noProof/>
              </w:rPr>
              <w:t>Afficher un message rappelant les fichiers de sauvegarde compatibles</w:t>
            </w:r>
            <w:r w:rsidR="00EB2B64">
              <w:rPr>
                <w:noProof/>
                <w:webHidden/>
              </w:rPr>
              <w:tab/>
            </w:r>
            <w:r>
              <w:rPr>
                <w:noProof/>
                <w:webHidden/>
              </w:rPr>
              <w:fldChar w:fldCharType="begin"/>
            </w:r>
            <w:r w:rsidR="00EB2B64">
              <w:rPr>
                <w:noProof/>
                <w:webHidden/>
              </w:rPr>
              <w:instrText xml:space="preserve"> PAGEREF _Toc485978071 \h </w:instrText>
            </w:r>
          </w:ins>
          <w:r>
            <w:rPr>
              <w:noProof/>
              <w:webHidden/>
            </w:rPr>
          </w:r>
          <w:r>
            <w:rPr>
              <w:noProof/>
              <w:webHidden/>
            </w:rPr>
            <w:fldChar w:fldCharType="separate"/>
          </w:r>
          <w:ins w:id="148" w:author="Cédric" w:date="2017-06-23T10:45:00Z">
            <w:r w:rsidR="00EB2B64">
              <w:rPr>
                <w:noProof/>
                <w:webHidden/>
              </w:rPr>
              <w:t>18</w:t>
            </w:r>
            <w:r>
              <w:rPr>
                <w:noProof/>
                <w:webHidden/>
              </w:rPr>
              <w:fldChar w:fldCharType="end"/>
            </w:r>
            <w:r w:rsidRPr="00D9679C">
              <w:rPr>
                <w:rStyle w:val="Hyperlink"/>
                <w:noProof/>
              </w:rPr>
              <w:fldChar w:fldCharType="end"/>
            </w:r>
          </w:ins>
        </w:p>
        <w:p w14:paraId="441C84EE" w14:textId="77777777" w:rsidR="00EB2B64" w:rsidRDefault="00EC2BDB">
          <w:pPr>
            <w:pStyle w:val="TOC3"/>
            <w:tabs>
              <w:tab w:val="right" w:leader="dot" w:pos="9628"/>
            </w:tabs>
            <w:rPr>
              <w:ins w:id="149" w:author="Cédric" w:date="2017-06-23T10:45:00Z"/>
              <w:rFonts w:asciiTheme="minorHAnsi" w:eastAsiaTheme="minorEastAsia" w:hAnsiTheme="minorHAnsi" w:cstheme="minorBidi"/>
              <w:noProof/>
              <w:kern w:val="0"/>
              <w:sz w:val="22"/>
              <w:szCs w:val="22"/>
              <w:lang w:eastAsia="fr-FR" w:bidi="ar-SA"/>
            </w:rPr>
          </w:pPr>
          <w:ins w:id="150" w:author="Cédric" w:date="2017-06-23T10:45:00Z">
            <w:r w:rsidRPr="00D9679C">
              <w:rPr>
                <w:rStyle w:val="Hyperlink"/>
                <w:noProof/>
              </w:rPr>
              <w:fldChar w:fldCharType="begin"/>
            </w:r>
            <w:r w:rsidR="00EB2B64" w:rsidRPr="00D9679C">
              <w:rPr>
                <w:rStyle w:val="Hyperlink"/>
                <w:noProof/>
              </w:rPr>
              <w:instrText xml:space="preserve"> </w:instrText>
            </w:r>
            <w:r w:rsidR="00EB2B64">
              <w:rPr>
                <w:noProof/>
              </w:rPr>
              <w:instrText>HYPERLINK \l "_Toc485978072"</w:instrText>
            </w:r>
            <w:r w:rsidR="00EB2B64" w:rsidRPr="00D9679C">
              <w:rPr>
                <w:rStyle w:val="Hyperlink"/>
                <w:noProof/>
              </w:rPr>
              <w:instrText xml:space="preserve"> </w:instrText>
            </w:r>
            <w:r w:rsidRPr="00D9679C">
              <w:rPr>
                <w:rStyle w:val="Hyperlink"/>
                <w:noProof/>
              </w:rPr>
              <w:fldChar w:fldCharType="separate"/>
            </w:r>
            <w:r w:rsidR="00EB2B64" w:rsidRPr="00D9679C">
              <w:rPr>
                <w:rStyle w:val="Hyperlink"/>
                <w:noProof/>
              </w:rPr>
              <w:t>Afficher depuis combien de temps une machine est éteinte</w:t>
            </w:r>
            <w:r w:rsidR="00EB2B64">
              <w:rPr>
                <w:noProof/>
                <w:webHidden/>
              </w:rPr>
              <w:tab/>
            </w:r>
            <w:r>
              <w:rPr>
                <w:noProof/>
                <w:webHidden/>
              </w:rPr>
              <w:fldChar w:fldCharType="begin"/>
            </w:r>
            <w:r w:rsidR="00EB2B64">
              <w:rPr>
                <w:noProof/>
                <w:webHidden/>
              </w:rPr>
              <w:instrText xml:space="preserve"> PAGEREF _Toc485978072 \h </w:instrText>
            </w:r>
          </w:ins>
          <w:r>
            <w:rPr>
              <w:noProof/>
              <w:webHidden/>
            </w:rPr>
          </w:r>
          <w:r>
            <w:rPr>
              <w:noProof/>
              <w:webHidden/>
            </w:rPr>
            <w:fldChar w:fldCharType="separate"/>
          </w:r>
          <w:ins w:id="151" w:author="Cédric" w:date="2017-06-23T10:45:00Z">
            <w:r w:rsidR="00EB2B64">
              <w:rPr>
                <w:noProof/>
                <w:webHidden/>
              </w:rPr>
              <w:t>19</w:t>
            </w:r>
            <w:r>
              <w:rPr>
                <w:noProof/>
                <w:webHidden/>
              </w:rPr>
              <w:fldChar w:fldCharType="end"/>
            </w:r>
            <w:r w:rsidRPr="00D9679C">
              <w:rPr>
                <w:rStyle w:val="Hyperlink"/>
                <w:noProof/>
              </w:rPr>
              <w:fldChar w:fldCharType="end"/>
            </w:r>
          </w:ins>
        </w:p>
        <w:p w14:paraId="15247023" w14:textId="77777777" w:rsidR="00EB2B64" w:rsidRDefault="00EC2BDB">
          <w:pPr>
            <w:pStyle w:val="TOC3"/>
            <w:tabs>
              <w:tab w:val="right" w:leader="dot" w:pos="9628"/>
            </w:tabs>
            <w:rPr>
              <w:ins w:id="152" w:author="Cédric" w:date="2017-06-23T10:45:00Z"/>
              <w:rFonts w:asciiTheme="minorHAnsi" w:eastAsiaTheme="minorEastAsia" w:hAnsiTheme="minorHAnsi" w:cstheme="minorBidi"/>
              <w:noProof/>
              <w:kern w:val="0"/>
              <w:sz w:val="22"/>
              <w:szCs w:val="22"/>
              <w:lang w:eastAsia="fr-FR" w:bidi="ar-SA"/>
            </w:rPr>
          </w:pPr>
          <w:ins w:id="153" w:author="Cédric" w:date="2017-06-23T10:45:00Z">
            <w:r w:rsidRPr="00D9679C">
              <w:rPr>
                <w:rStyle w:val="Hyperlink"/>
                <w:noProof/>
              </w:rPr>
              <w:fldChar w:fldCharType="begin"/>
            </w:r>
            <w:r w:rsidR="00EB2B64" w:rsidRPr="00D9679C">
              <w:rPr>
                <w:rStyle w:val="Hyperlink"/>
                <w:noProof/>
              </w:rPr>
              <w:instrText xml:space="preserve"> </w:instrText>
            </w:r>
            <w:r w:rsidR="00EB2B64">
              <w:rPr>
                <w:noProof/>
              </w:rPr>
              <w:instrText>HYPERLINK \l "_Toc485978073"</w:instrText>
            </w:r>
            <w:r w:rsidR="00EB2B64" w:rsidRPr="00D9679C">
              <w:rPr>
                <w:rStyle w:val="Hyperlink"/>
                <w:noProof/>
              </w:rPr>
              <w:instrText xml:space="preserve"> </w:instrText>
            </w:r>
            <w:r w:rsidRPr="00D9679C">
              <w:rPr>
                <w:rStyle w:val="Hyperlink"/>
                <w:noProof/>
              </w:rPr>
              <w:fldChar w:fldCharType="separate"/>
            </w:r>
            <w:r w:rsidR="00EB2B64" w:rsidRPr="00D9679C">
              <w:rPr>
                <w:rStyle w:val="Hyperlink"/>
                <w:noProof/>
              </w:rPr>
              <w:t>Rendre possible la création de groupes de machines virtuelles</w:t>
            </w:r>
            <w:r w:rsidR="00EB2B64">
              <w:rPr>
                <w:noProof/>
                <w:webHidden/>
              </w:rPr>
              <w:tab/>
            </w:r>
            <w:r>
              <w:rPr>
                <w:noProof/>
                <w:webHidden/>
              </w:rPr>
              <w:fldChar w:fldCharType="begin"/>
            </w:r>
            <w:r w:rsidR="00EB2B64">
              <w:rPr>
                <w:noProof/>
                <w:webHidden/>
              </w:rPr>
              <w:instrText xml:space="preserve"> PAGEREF _Toc485978073 \h </w:instrText>
            </w:r>
          </w:ins>
          <w:r>
            <w:rPr>
              <w:noProof/>
              <w:webHidden/>
            </w:rPr>
          </w:r>
          <w:r>
            <w:rPr>
              <w:noProof/>
              <w:webHidden/>
            </w:rPr>
            <w:fldChar w:fldCharType="separate"/>
          </w:r>
          <w:ins w:id="154" w:author="Cédric" w:date="2017-06-23T10:45:00Z">
            <w:r w:rsidR="00EB2B64">
              <w:rPr>
                <w:noProof/>
                <w:webHidden/>
              </w:rPr>
              <w:t>20</w:t>
            </w:r>
            <w:r>
              <w:rPr>
                <w:noProof/>
                <w:webHidden/>
              </w:rPr>
              <w:fldChar w:fldCharType="end"/>
            </w:r>
            <w:r w:rsidRPr="00D9679C">
              <w:rPr>
                <w:rStyle w:val="Hyperlink"/>
                <w:noProof/>
              </w:rPr>
              <w:fldChar w:fldCharType="end"/>
            </w:r>
          </w:ins>
        </w:p>
        <w:p w14:paraId="31EEA1BE" w14:textId="77777777" w:rsidR="00EB2B64" w:rsidRDefault="00EC2BDB">
          <w:pPr>
            <w:pStyle w:val="TOC1"/>
            <w:tabs>
              <w:tab w:val="right" w:leader="dot" w:pos="9628"/>
            </w:tabs>
            <w:rPr>
              <w:ins w:id="155" w:author="Cédric" w:date="2017-06-23T10:45:00Z"/>
              <w:rFonts w:asciiTheme="minorHAnsi" w:eastAsiaTheme="minorEastAsia" w:hAnsiTheme="minorHAnsi" w:cstheme="minorBidi"/>
              <w:noProof/>
              <w:kern w:val="0"/>
              <w:sz w:val="22"/>
              <w:szCs w:val="22"/>
              <w:lang w:eastAsia="fr-FR" w:bidi="ar-SA"/>
            </w:rPr>
          </w:pPr>
          <w:ins w:id="156" w:author="Cédric" w:date="2017-06-23T10:45:00Z">
            <w:r w:rsidRPr="00D9679C">
              <w:rPr>
                <w:rStyle w:val="Hyperlink"/>
                <w:noProof/>
              </w:rPr>
              <w:fldChar w:fldCharType="begin"/>
            </w:r>
            <w:r w:rsidR="00EB2B64" w:rsidRPr="00D9679C">
              <w:rPr>
                <w:rStyle w:val="Hyperlink"/>
                <w:noProof/>
              </w:rPr>
              <w:instrText xml:space="preserve"> </w:instrText>
            </w:r>
            <w:r w:rsidR="00EB2B64">
              <w:rPr>
                <w:noProof/>
              </w:rPr>
              <w:instrText>HYPERLINK \l "_Toc485978074"</w:instrText>
            </w:r>
            <w:r w:rsidR="00EB2B64" w:rsidRPr="00D9679C">
              <w:rPr>
                <w:rStyle w:val="Hyperlink"/>
                <w:noProof/>
              </w:rPr>
              <w:instrText xml:space="preserve"> </w:instrText>
            </w:r>
            <w:r w:rsidRPr="00D9679C">
              <w:rPr>
                <w:rStyle w:val="Hyperlink"/>
                <w:noProof/>
              </w:rPr>
              <w:fldChar w:fldCharType="separate"/>
            </w:r>
            <w:r w:rsidR="00EB2B64" w:rsidRPr="00D9679C">
              <w:rPr>
                <w:rStyle w:val="Hyperlink"/>
                <w:noProof/>
              </w:rPr>
              <w:t>Conclusion</w:t>
            </w:r>
            <w:r w:rsidR="00EB2B64">
              <w:rPr>
                <w:noProof/>
                <w:webHidden/>
              </w:rPr>
              <w:tab/>
            </w:r>
            <w:r>
              <w:rPr>
                <w:noProof/>
                <w:webHidden/>
              </w:rPr>
              <w:fldChar w:fldCharType="begin"/>
            </w:r>
            <w:r w:rsidR="00EB2B64">
              <w:rPr>
                <w:noProof/>
                <w:webHidden/>
              </w:rPr>
              <w:instrText xml:space="preserve"> PAGEREF _Toc485978074 \h </w:instrText>
            </w:r>
          </w:ins>
          <w:r>
            <w:rPr>
              <w:noProof/>
              <w:webHidden/>
            </w:rPr>
          </w:r>
          <w:r>
            <w:rPr>
              <w:noProof/>
              <w:webHidden/>
            </w:rPr>
            <w:fldChar w:fldCharType="separate"/>
          </w:r>
          <w:ins w:id="157" w:author="Cédric" w:date="2017-06-23T10:45:00Z">
            <w:r w:rsidR="00EB2B64">
              <w:rPr>
                <w:noProof/>
                <w:webHidden/>
              </w:rPr>
              <w:t>29</w:t>
            </w:r>
            <w:r>
              <w:rPr>
                <w:noProof/>
                <w:webHidden/>
              </w:rPr>
              <w:fldChar w:fldCharType="end"/>
            </w:r>
            <w:r w:rsidRPr="00D9679C">
              <w:rPr>
                <w:rStyle w:val="Hyperlink"/>
                <w:noProof/>
              </w:rPr>
              <w:fldChar w:fldCharType="end"/>
            </w:r>
          </w:ins>
        </w:p>
        <w:p w14:paraId="2ABFC440" w14:textId="77777777" w:rsidR="00C21BE3" w:rsidDel="00EB6773" w:rsidRDefault="00C21BE3">
          <w:pPr>
            <w:pStyle w:val="TOC1"/>
            <w:tabs>
              <w:tab w:val="right" w:leader="dot" w:pos="9628"/>
            </w:tabs>
            <w:rPr>
              <w:ins w:id="158" w:author="CCCCC" w:date="2017-06-19T19:32:00Z"/>
              <w:del w:id="159" w:author="Cédric" w:date="2017-06-22T10:44:00Z"/>
              <w:rFonts w:asciiTheme="minorHAnsi" w:eastAsiaTheme="minorEastAsia" w:hAnsiTheme="minorHAnsi" w:cstheme="minorBidi"/>
              <w:noProof/>
              <w:kern w:val="0"/>
              <w:sz w:val="22"/>
              <w:szCs w:val="22"/>
              <w:lang w:eastAsia="fr-FR" w:bidi="ar-SA"/>
            </w:rPr>
          </w:pPr>
          <w:ins w:id="160" w:author="CCCCC" w:date="2017-06-19T19:32:00Z">
            <w:del w:id="161" w:author="Cédric" w:date="2017-06-22T10:44:00Z">
              <w:r w:rsidRPr="00EB6773" w:rsidDel="00EB6773">
                <w:rPr>
                  <w:rStyle w:val="Hyperlink"/>
                  <w:noProof/>
                </w:rPr>
                <w:delText>Introduction</w:delText>
              </w:r>
              <w:r w:rsidDel="00EB6773">
                <w:rPr>
                  <w:noProof/>
                  <w:webHidden/>
                </w:rPr>
                <w:tab/>
                <w:delText>1</w:delText>
              </w:r>
            </w:del>
          </w:ins>
        </w:p>
        <w:p w14:paraId="19D89701" w14:textId="77777777" w:rsidR="00C21BE3" w:rsidDel="00EB6773" w:rsidRDefault="00C21BE3">
          <w:pPr>
            <w:pStyle w:val="TOC1"/>
            <w:tabs>
              <w:tab w:val="right" w:leader="dot" w:pos="9628"/>
            </w:tabs>
            <w:rPr>
              <w:ins w:id="162" w:author="CCCCC" w:date="2017-06-19T19:32:00Z"/>
              <w:del w:id="163" w:author="Cédric" w:date="2017-06-22T10:44:00Z"/>
              <w:rFonts w:asciiTheme="minorHAnsi" w:eastAsiaTheme="minorEastAsia" w:hAnsiTheme="minorHAnsi" w:cstheme="minorBidi"/>
              <w:noProof/>
              <w:kern w:val="0"/>
              <w:sz w:val="22"/>
              <w:szCs w:val="22"/>
              <w:lang w:eastAsia="fr-FR" w:bidi="ar-SA"/>
            </w:rPr>
          </w:pPr>
          <w:ins w:id="164" w:author="CCCCC" w:date="2017-06-19T19:32:00Z">
            <w:del w:id="165" w:author="Cédric" w:date="2017-06-22T10:44:00Z">
              <w:r w:rsidRPr="00EB6773" w:rsidDel="00EB6773">
                <w:rPr>
                  <w:rStyle w:val="Hyperlink"/>
                  <w:noProof/>
                </w:rPr>
                <w:delText>L'entreprise</w:delText>
              </w:r>
              <w:r w:rsidDel="00EB6773">
                <w:rPr>
                  <w:noProof/>
                  <w:webHidden/>
                </w:rPr>
                <w:tab/>
                <w:delText>2</w:delText>
              </w:r>
            </w:del>
          </w:ins>
        </w:p>
        <w:p w14:paraId="2525CD58" w14:textId="77777777" w:rsidR="00C21BE3" w:rsidDel="00EB6773" w:rsidRDefault="00C21BE3">
          <w:pPr>
            <w:pStyle w:val="TOC1"/>
            <w:tabs>
              <w:tab w:val="right" w:leader="dot" w:pos="9628"/>
            </w:tabs>
            <w:rPr>
              <w:ins w:id="166" w:author="CCCCC" w:date="2017-06-19T19:32:00Z"/>
              <w:del w:id="167" w:author="Cédric" w:date="2017-06-22T10:44:00Z"/>
              <w:rFonts w:asciiTheme="minorHAnsi" w:eastAsiaTheme="minorEastAsia" w:hAnsiTheme="minorHAnsi" w:cstheme="minorBidi"/>
              <w:noProof/>
              <w:kern w:val="0"/>
              <w:sz w:val="22"/>
              <w:szCs w:val="22"/>
              <w:lang w:eastAsia="fr-FR" w:bidi="ar-SA"/>
            </w:rPr>
          </w:pPr>
          <w:ins w:id="168" w:author="CCCCC" w:date="2017-06-19T19:32:00Z">
            <w:del w:id="169" w:author="Cédric" w:date="2017-06-22T10:44:00Z">
              <w:r w:rsidRPr="00EB6773" w:rsidDel="00EB6773">
                <w:rPr>
                  <w:rStyle w:val="Hyperlink"/>
                  <w:noProof/>
                </w:rPr>
                <w:delText>Gestion de projet</w:delText>
              </w:r>
              <w:r w:rsidDel="00EB6773">
                <w:rPr>
                  <w:noProof/>
                  <w:webHidden/>
                </w:rPr>
                <w:tab/>
                <w:delText>2</w:delText>
              </w:r>
            </w:del>
          </w:ins>
        </w:p>
        <w:p w14:paraId="3643637D" w14:textId="77777777" w:rsidR="00C21BE3" w:rsidDel="00EB6773" w:rsidRDefault="00C21BE3">
          <w:pPr>
            <w:pStyle w:val="TOC1"/>
            <w:tabs>
              <w:tab w:val="right" w:leader="dot" w:pos="9628"/>
            </w:tabs>
            <w:rPr>
              <w:ins w:id="170" w:author="CCCCC" w:date="2017-06-19T19:32:00Z"/>
              <w:del w:id="171" w:author="Cédric" w:date="2017-06-22T10:44:00Z"/>
              <w:rFonts w:asciiTheme="minorHAnsi" w:eastAsiaTheme="minorEastAsia" w:hAnsiTheme="minorHAnsi" w:cstheme="minorBidi"/>
              <w:noProof/>
              <w:kern w:val="0"/>
              <w:sz w:val="22"/>
              <w:szCs w:val="22"/>
              <w:lang w:eastAsia="fr-FR" w:bidi="ar-SA"/>
            </w:rPr>
          </w:pPr>
          <w:ins w:id="172" w:author="CCCCC" w:date="2017-06-19T19:32:00Z">
            <w:del w:id="173" w:author="Cédric" w:date="2017-06-22T10:44:00Z">
              <w:r w:rsidRPr="00EB6773" w:rsidDel="00EB6773">
                <w:rPr>
                  <w:rStyle w:val="Hyperlink"/>
                  <w:noProof/>
                </w:rPr>
                <w:delText>Répartition du temps de travail</w:delText>
              </w:r>
              <w:r w:rsidDel="00EB6773">
                <w:rPr>
                  <w:noProof/>
                  <w:webHidden/>
                </w:rPr>
                <w:tab/>
                <w:delText>3</w:delText>
              </w:r>
            </w:del>
          </w:ins>
        </w:p>
        <w:p w14:paraId="524C86EE" w14:textId="77777777" w:rsidR="00C21BE3" w:rsidDel="00EB6773" w:rsidRDefault="00C21BE3">
          <w:pPr>
            <w:pStyle w:val="TOC1"/>
            <w:tabs>
              <w:tab w:val="right" w:leader="dot" w:pos="9628"/>
            </w:tabs>
            <w:rPr>
              <w:ins w:id="174" w:author="CCCCC" w:date="2017-06-19T19:32:00Z"/>
              <w:del w:id="175" w:author="Cédric" w:date="2017-06-22T10:44:00Z"/>
              <w:rFonts w:asciiTheme="minorHAnsi" w:eastAsiaTheme="minorEastAsia" w:hAnsiTheme="minorHAnsi" w:cstheme="minorBidi"/>
              <w:noProof/>
              <w:kern w:val="0"/>
              <w:sz w:val="22"/>
              <w:szCs w:val="22"/>
              <w:lang w:eastAsia="fr-FR" w:bidi="ar-SA"/>
            </w:rPr>
          </w:pPr>
          <w:ins w:id="176" w:author="CCCCC" w:date="2017-06-19T19:32:00Z">
            <w:del w:id="177" w:author="Cédric" w:date="2017-06-22T10:44:00Z">
              <w:r w:rsidRPr="00EB6773" w:rsidDel="00EB6773">
                <w:rPr>
                  <w:rStyle w:val="Hyperlink"/>
                  <w:noProof/>
                </w:rPr>
                <w:delText>Technologies utilisées</w:delText>
              </w:r>
              <w:r w:rsidDel="00EB6773">
                <w:rPr>
                  <w:noProof/>
                  <w:webHidden/>
                </w:rPr>
                <w:tab/>
                <w:delText>4</w:delText>
              </w:r>
            </w:del>
          </w:ins>
        </w:p>
        <w:p w14:paraId="5CE12E1A" w14:textId="77777777" w:rsidR="00C21BE3" w:rsidDel="00EB6773" w:rsidRDefault="00C21BE3">
          <w:pPr>
            <w:pStyle w:val="TOC2"/>
            <w:tabs>
              <w:tab w:val="right" w:leader="dot" w:pos="9628"/>
            </w:tabs>
            <w:rPr>
              <w:ins w:id="178" w:author="CCCCC" w:date="2017-06-19T19:32:00Z"/>
              <w:del w:id="179" w:author="Cédric" w:date="2017-06-22T10:44:00Z"/>
              <w:rFonts w:asciiTheme="minorHAnsi" w:eastAsiaTheme="minorEastAsia" w:hAnsiTheme="minorHAnsi" w:cstheme="minorBidi"/>
              <w:noProof/>
              <w:kern w:val="0"/>
              <w:sz w:val="22"/>
              <w:szCs w:val="22"/>
              <w:lang w:eastAsia="fr-FR" w:bidi="ar-SA"/>
            </w:rPr>
          </w:pPr>
          <w:ins w:id="180" w:author="CCCCC" w:date="2017-06-19T19:32:00Z">
            <w:del w:id="181" w:author="Cédric" w:date="2017-06-22T10:44:00Z">
              <w:r w:rsidRPr="00EB6773" w:rsidDel="00EB6773">
                <w:rPr>
                  <w:rStyle w:val="Hyperlink"/>
                  <w:noProof/>
                </w:rPr>
                <w:delText>NodeJS</w:delText>
              </w:r>
              <w:r w:rsidDel="00EB6773">
                <w:rPr>
                  <w:noProof/>
                  <w:webHidden/>
                </w:rPr>
                <w:tab/>
                <w:delText>4</w:delText>
              </w:r>
            </w:del>
          </w:ins>
        </w:p>
        <w:p w14:paraId="45B28CE3" w14:textId="77777777" w:rsidR="00C21BE3" w:rsidDel="00EB6773" w:rsidRDefault="00C21BE3">
          <w:pPr>
            <w:pStyle w:val="TOC2"/>
            <w:tabs>
              <w:tab w:val="right" w:leader="dot" w:pos="9628"/>
            </w:tabs>
            <w:rPr>
              <w:ins w:id="182" w:author="CCCCC" w:date="2017-06-19T19:32:00Z"/>
              <w:del w:id="183" w:author="Cédric" w:date="2017-06-22T10:44:00Z"/>
              <w:rFonts w:asciiTheme="minorHAnsi" w:eastAsiaTheme="minorEastAsia" w:hAnsiTheme="minorHAnsi" w:cstheme="minorBidi"/>
              <w:noProof/>
              <w:kern w:val="0"/>
              <w:sz w:val="22"/>
              <w:szCs w:val="22"/>
              <w:lang w:eastAsia="fr-FR" w:bidi="ar-SA"/>
            </w:rPr>
          </w:pPr>
          <w:ins w:id="184" w:author="CCCCC" w:date="2017-06-19T19:32:00Z">
            <w:del w:id="185" w:author="Cédric" w:date="2017-06-22T10:44:00Z">
              <w:r w:rsidRPr="00EB6773" w:rsidDel="00EB6773">
                <w:rPr>
                  <w:rStyle w:val="Hyperlink"/>
                  <w:noProof/>
                </w:rPr>
                <w:delText>Yarn</w:delText>
              </w:r>
              <w:r w:rsidDel="00EB6773">
                <w:rPr>
                  <w:noProof/>
                  <w:webHidden/>
                </w:rPr>
                <w:tab/>
                <w:delText>4</w:delText>
              </w:r>
            </w:del>
          </w:ins>
        </w:p>
        <w:p w14:paraId="6DD3BA74" w14:textId="77777777" w:rsidR="00C21BE3" w:rsidDel="00EB6773" w:rsidRDefault="00C21BE3">
          <w:pPr>
            <w:pStyle w:val="TOC2"/>
            <w:tabs>
              <w:tab w:val="right" w:leader="dot" w:pos="9628"/>
            </w:tabs>
            <w:rPr>
              <w:ins w:id="186" w:author="CCCCC" w:date="2017-06-19T19:32:00Z"/>
              <w:del w:id="187" w:author="Cédric" w:date="2017-06-22T10:44:00Z"/>
              <w:rFonts w:asciiTheme="minorHAnsi" w:eastAsiaTheme="minorEastAsia" w:hAnsiTheme="minorHAnsi" w:cstheme="minorBidi"/>
              <w:noProof/>
              <w:kern w:val="0"/>
              <w:sz w:val="22"/>
              <w:szCs w:val="22"/>
              <w:lang w:eastAsia="fr-FR" w:bidi="ar-SA"/>
            </w:rPr>
          </w:pPr>
          <w:ins w:id="188" w:author="CCCCC" w:date="2017-06-19T19:32:00Z">
            <w:del w:id="189" w:author="Cédric" w:date="2017-06-22T10:44:00Z">
              <w:r w:rsidRPr="00EB6773" w:rsidDel="00EB6773">
                <w:rPr>
                  <w:rStyle w:val="Hyperlink"/>
                  <w:noProof/>
                </w:rPr>
                <w:delText>ReactJS</w:delText>
              </w:r>
              <w:r w:rsidDel="00EB6773">
                <w:rPr>
                  <w:noProof/>
                  <w:webHidden/>
                </w:rPr>
                <w:tab/>
                <w:delText>4</w:delText>
              </w:r>
            </w:del>
          </w:ins>
        </w:p>
        <w:p w14:paraId="6EA4D3BF" w14:textId="77777777" w:rsidR="00C21BE3" w:rsidDel="00EB6773" w:rsidRDefault="00C21BE3">
          <w:pPr>
            <w:pStyle w:val="TOC2"/>
            <w:tabs>
              <w:tab w:val="right" w:leader="dot" w:pos="9628"/>
            </w:tabs>
            <w:rPr>
              <w:ins w:id="190" w:author="CCCCC" w:date="2017-06-19T19:32:00Z"/>
              <w:del w:id="191" w:author="Cédric" w:date="2017-06-22T10:44:00Z"/>
              <w:rFonts w:asciiTheme="minorHAnsi" w:eastAsiaTheme="minorEastAsia" w:hAnsiTheme="minorHAnsi" w:cstheme="minorBidi"/>
              <w:noProof/>
              <w:kern w:val="0"/>
              <w:sz w:val="22"/>
              <w:szCs w:val="22"/>
              <w:lang w:eastAsia="fr-FR" w:bidi="ar-SA"/>
            </w:rPr>
          </w:pPr>
          <w:ins w:id="192" w:author="CCCCC" w:date="2017-06-19T19:32:00Z">
            <w:del w:id="193" w:author="Cédric" w:date="2017-06-22T10:44:00Z">
              <w:r w:rsidRPr="00EB6773" w:rsidDel="00EB6773">
                <w:rPr>
                  <w:rStyle w:val="Hyperlink"/>
                  <w:noProof/>
                </w:rPr>
                <w:delText>Redis</w:delText>
              </w:r>
              <w:r w:rsidDel="00EB6773">
                <w:rPr>
                  <w:noProof/>
                  <w:webHidden/>
                </w:rPr>
                <w:tab/>
                <w:delText>4</w:delText>
              </w:r>
            </w:del>
          </w:ins>
        </w:p>
        <w:p w14:paraId="445C3DE6" w14:textId="77777777" w:rsidR="00C21BE3" w:rsidDel="00EB6773" w:rsidRDefault="00C21BE3">
          <w:pPr>
            <w:pStyle w:val="TOC2"/>
            <w:tabs>
              <w:tab w:val="right" w:leader="dot" w:pos="9628"/>
            </w:tabs>
            <w:rPr>
              <w:ins w:id="194" w:author="CCCCC" w:date="2017-06-19T19:32:00Z"/>
              <w:del w:id="195" w:author="Cédric" w:date="2017-06-22T10:44:00Z"/>
              <w:rFonts w:asciiTheme="minorHAnsi" w:eastAsiaTheme="minorEastAsia" w:hAnsiTheme="minorHAnsi" w:cstheme="minorBidi"/>
              <w:noProof/>
              <w:kern w:val="0"/>
              <w:sz w:val="22"/>
              <w:szCs w:val="22"/>
              <w:lang w:eastAsia="fr-FR" w:bidi="ar-SA"/>
            </w:rPr>
          </w:pPr>
          <w:ins w:id="196" w:author="CCCCC" w:date="2017-06-19T19:32:00Z">
            <w:del w:id="197" w:author="Cédric" w:date="2017-06-22T10:44:00Z">
              <w:r w:rsidRPr="00EB6773" w:rsidDel="00EB6773">
                <w:rPr>
                  <w:rStyle w:val="Hyperlink"/>
                  <w:noProof/>
                </w:rPr>
                <w:delText>Babel</w:delText>
              </w:r>
              <w:r w:rsidDel="00EB6773">
                <w:rPr>
                  <w:noProof/>
                  <w:webHidden/>
                </w:rPr>
                <w:tab/>
                <w:delText>5</w:delText>
              </w:r>
            </w:del>
          </w:ins>
        </w:p>
        <w:p w14:paraId="21BF6F9B" w14:textId="77777777" w:rsidR="00C21BE3" w:rsidDel="00EB6773" w:rsidRDefault="00C21BE3">
          <w:pPr>
            <w:pStyle w:val="TOC2"/>
            <w:tabs>
              <w:tab w:val="right" w:leader="dot" w:pos="9628"/>
            </w:tabs>
            <w:rPr>
              <w:ins w:id="198" w:author="CCCCC" w:date="2017-06-19T19:32:00Z"/>
              <w:del w:id="199" w:author="Cédric" w:date="2017-06-22T10:44:00Z"/>
              <w:rFonts w:asciiTheme="minorHAnsi" w:eastAsiaTheme="minorEastAsia" w:hAnsiTheme="minorHAnsi" w:cstheme="minorBidi"/>
              <w:noProof/>
              <w:kern w:val="0"/>
              <w:sz w:val="22"/>
              <w:szCs w:val="22"/>
              <w:lang w:eastAsia="fr-FR" w:bidi="ar-SA"/>
            </w:rPr>
          </w:pPr>
          <w:ins w:id="200" w:author="CCCCC" w:date="2017-06-19T19:32:00Z">
            <w:del w:id="201" w:author="Cédric" w:date="2017-06-22T10:44:00Z">
              <w:r w:rsidRPr="00EB6773" w:rsidDel="00EB6773">
                <w:rPr>
                  <w:rStyle w:val="Hyperlink"/>
                  <w:noProof/>
                </w:rPr>
                <w:delText>Redis</w:delText>
              </w:r>
              <w:r w:rsidDel="00EB6773">
                <w:rPr>
                  <w:noProof/>
                  <w:webHidden/>
                </w:rPr>
                <w:tab/>
                <w:delText>5</w:delText>
              </w:r>
            </w:del>
          </w:ins>
        </w:p>
        <w:p w14:paraId="482958FC" w14:textId="77777777" w:rsidR="00C21BE3" w:rsidDel="00EB6773" w:rsidRDefault="00C21BE3">
          <w:pPr>
            <w:pStyle w:val="TOC1"/>
            <w:tabs>
              <w:tab w:val="right" w:leader="dot" w:pos="9628"/>
            </w:tabs>
            <w:rPr>
              <w:ins w:id="202" w:author="CCCCC" w:date="2017-06-19T19:32:00Z"/>
              <w:del w:id="203" w:author="Cédric" w:date="2017-06-22T10:44:00Z"/>
              <w:rFonts w:asciiTheme="minorHAnsi" w:eastAsiaTheme="minorEastAsia" w:hAnsiTheme="minorHAnsi" w:cstheme="minorBidi"/>
              <w:noProof/>
              <w:kern w:val="0"/>
              <w:sz w:val="22"/>
              <w:szCs w:val="22"/>
              <w:lang w:eastAsia="fr-FR" w:bidi="ar-SA"/>
            </w:rPr>
          </w:pPr>
          <w:ins w:id="204" w:author="CCCCC" w:date="2017-06-19T19:32:00Z">
            <w:del w:id="205" w:author="Cédric" w:date="2017-06-22T10:44:00Z">
              <w:r w:rsidRPr="00EB6773" w:rsidDel="00EB6773">
                <w:rPr>
                  <w:rStyle w:val="Hyperlink"/>
                  <w:noProof/>
                </w:rPr>
                <w:delText>Travail réalisé</w:delText>
              </w:r>
              <w:r w:rsidDel="00EB6773">
                <w:rPr>
                  <w:noProof/>
                  <w:webHidden/>
                </w:rPr>
                <w:tab/>
                <w:delText>6</w:delText>
              </w:r>
            </w:del>
          </w:ins>
        </w:p>
        <w:p w14:paraId="7547A6EB" w14:textId="77777777" w:rsidR="00C21BE3" w:rsidDel="00EB6773" w:rsidRDefault="00C21BE3">
          <w:pPr>
            <w:pStyle w:val="TOC2"/>
            <w:tabs>
              <w:tab w:val="right" w:leader="dot" w:pos="9628"/>
            </w:tabs>
            <w:rPr>
              <w:ins w:id="206" w:author="CCCCC" w:date="2017-06-19T19:32:00Z"/>
              <w:del w:id="207" w:author="Cédric" w:date="2017-06-22T10:44:00Z"/>
              <w:rFonts w:asciiTheme="minorHAnsi" w:eastAsiaTheme="minorEastAsia" w:hAnsiTheme="minorHAnsi" w:cstheme="minorBidi"/>
              <w:noProof/>
              <w:kern w:val="0"/>
              <w:sz w:val="22"/>
              <w:szCs w:val="22"/>
              <w:lang w:eastAsia="fr-FR" w:bidi="ar-SA"/>
            </w:rPr>
          </w:pPr>
          <w:ins w:id="208" w:author="CCCCC" w:date="2017-06-19T19:32:00Z">
            <w:del w:id="209" w:author="Cédric" w:date="2017-06-22T10:44:00Z">
              <w:r w:rsidRPr="00EB6773" w:rsidDel="00EB6773">
                <w:rPr>
                  <w:rStyle w:val="Hyperlink"/>
                  <w:noProof/>
                </w:rPr>
                <w:delText>Prise en main des différents outils</w:delText>
              </w:r>
              <w:r w:rsidDel="00EB6773">
                <w:rPr>
                  <w:noProof/>
                  <w:webHidden/>
                </w:rPr>
                <w:tab/>
                <w:delText>6</w:delText>
              </w:r>
            </w:del>
          </w:ins>
        </w:p>
        <w:p w14:paraId="58DB6A60" w14:textId="77777777" w:rsidR="00C21BE3" w:rsidDel="00EB6773" w:rsidRDefault="00C21BE3">
          <w:pPr>
            <w:pStyle w:val="TOC3"/>
            <w:tabs>
              <w:tab w:val="right" w:leader="dot" w:pos="9628"/>
            </w:tabs>
            <w:rPr>
              <w:ins w:id="210" w:author="CCCCC" w:date="2017-06-19T19:32:00Z"/>
              <w:del w:id="211" w:author="Cédric" w:date="2017-06-22T10:44:00Z"/>
              <w:rFonts w:asciiTheme="minorHAnsi" w:eastAsiaTheme="minorEastAsia" w:hAnsiTheme="minorHAnsi" w:cstheme="minorBidi"/>
              <w:noProof/>
              <w:kern w:val="0"/>
              <w:sz w:val="22"/>
              <w:szCs w:val="22"/>
              <w:lang w:eastAsia="fr-FR" w:bidi="ar-SA"/>
            </w:rPr>
          </w:pPr>
          <w:ins w:id="212" w:author="CCCCC" w:date="2017-06-19T19:32:00Z">
            <w:del w:id="213" w:author="Cédric" w:date="2017-06-22T10:44:00Z">
              <w:r w:rsidRPr="00EB6773" w:rsidDel="00EB6773">
                <w:rPr>
                  <w:rStyle w:val="Hyperlink"/>
                  <w:noProof/>
                </w:rPr>
                <w:delText>ES6</w:delText>
              </w:r>
              <w:r w:rsidDel="00EB6773">
                <w:rPr>
                  <w:noProof/>
                  <w:webHidden/>
                </w:rPr>
                <w:tab/>
                <w:delText>6</w:delText>
              </w:r>
            </w:del>
          </w:ins>
        </w:p>
        <w:p w14:paraId="748CB904" w14:textId="77777777" w:rsidR="00C21BE3" w:rsidDel="00EB6773" w:rsidRDefault="00C21BE3">
          <w:pPr>
            <w:pStyle w:val="TOC3"/>
            <w:tabs>
              <w:tab w:val="right" w:leader="dot" w:pos="9628"/>
            </w:tabs>
            <w:rPr>
              <w:ins w:id="214" w:author="CCCCC" w:date="2017-06-19T19:32:00Z"/>
              <w:del w:id="215" w:author="Cédric" w:date="2017-06-22T10:44:00Z"/>
              <w:rFonts w:asciiTheme="minorHAnsi" w:eastAsiaTheme="minorEastAsia" w:hAnsiTheme="minorHAnsi" w:cstheme="minorBidi"/>
              <w:noProof/>
              <w:kern w:val="0"/>
              <w:sz w:val="22"/>
              <w:szCs w:val="22"/>
              <w:lang w:eastAsia="fr-FR" w:bidi="ar-SA"/>
            </w:rPr>
          </w:pPr>
          <w:ins w:id="216" w:author="CCCCC" w:date="2017-06-19T19:32:00Z">
            <w:del w:id="217" w:author="Cédric" w:date="2017-06-22T10:44:00Z">
              <w:r w:rsidRPr="00EB6773" w:rsidDel="00EB6773">
                <w:rPr>
                  <w:rStyle w:val="Hyperlink"/>
                  <w:noProof/>
                </w:rPr>
                <w:delText>Redux</w:delText>
              </w:r>
              <w:r w:rsidDel="00EB6773">
                <w:rPr>
                  <w:noProof/>
                  <w:webHidden/>
                </w:rPr>
                <w:tab/>
                <w:delText>6</w:delText>
              </w:r>
            </w:del>
          </w:ins>
        </w:p>
        <w:p w14:paraId="55A2CDFB" w14:textId="77777777" w:rsidR="00C21BE3" w:rsidDel="00EB6773" w:rsidRDefault="00C21BE3">
          <w:pPr>
            <w:pStyle w:val="TOC3"/>
            <w:tabs>
              <w:tab w:val="right" w:leader="dot" w:pos="9628"/>
            </w:tabs>
            <w:rPr>
              <w:ins w:id="218" w:author="CCCCC" w:date="2017-06-19T19:32:00Z"/>
              <w:del w:id="219" w:author="Cédric" w:date="2017-06-22T10:44:00Z"/>
              <w:rFonts w:asciiTheme="minorHAnsi" w:eastAsiaTheme="minorEastAsia" w:hAnsiTheme="minorHAnsi" w:cstheme="minorBidi"/>
              <w:noProof/>
              <w:kern w:val="0"/>
              <w:sz w:val="22"/>
              <w:szCs w:val="22"/>
              <w:lang w:eastAsia="fr-FR" w:bidi="ar-SA"/>
            </w:rPr>
          </w:pPr>
          <w:ins w:id="220" w:author="CCCCC" w:date="2017-06-19T19:32:00Z">
            <w:del w:id="221" w:author="Cédric" w:date="2017-06-22T10:44:00Z">
              <w:r w:rsidRPr="00EB6773" w:rsidDel="00EB6773">
                <w:rPr>
                  <w:rStyle w:val="Hyperlink"/>
                  <w:noProof/>
                </w:rPr>
                <w:delText>Lodash</w:delText>
              </w:r>
              <w:r w:rsidDel="00EB6773">
                <w:rPr>
                  <w:noProof/>
                  <w:webHidden/>
                </w:rPr>
                <w:tab/>
                <w:delText>7</w:delText>
              </w:r>
            </w:del>
          </w:ins>
        </w:p>
        <w:p w14:paraId="61C4F604" w14:textId="77777777" w:rsidR="00C21BE3" w:rsidDel="00EB6773" w:rsidRDefault="00C21BE3">
          <w:pPr>
            <w:pStyle w:val="TOC2"/>
            <w:tabs>
              <w:tab w:val="right" w:leader="dot" w:pos="9628"/>
            </w:tabs>
            <w:rPr>
              <w:ins w:id="222" w:author="CCCCC" w:date="2017-06-19T19:32:00Z"/>
              <w:del w:id="223" w:author="Cédric" w:date="2017-06-22T10:44:00Z"/>
              <w:rFonts w:asciiTheme="minorHAnsi" w:eastAsiaTheme="minorEastAsia" w:hAnsiTheme="minorHAnsi" w:cstheme="minorBidi"/>
              <w:noProof/>
              <w:kern w:val="0"/>
              <w:sz w:val="22"/>
              <w:szCs w:val="22"/>
              <w:lang w:eastAsia="fr-FR" w:bidi="ar-SA"/>
            </w:rPr>
          </w:pPr>
          <w:ins w:id="224" w:author="CCCCC" w:date="2017-06-19T19:32:00Z">
            <w:del w:id="225" w:author="Cédric" w:date="2017-06-22T10:44:00Z">
              <w:r w:rsidRPr="00EB6773" w:rsidDel="00EB6773">
                <w:rPr>
                  <w:rStyle w:val="Hyperlink"/>
                  <w:noProof/>
                </w:rPr>
                <w:delText>Développement du module withState</w:delText>
              </w:r>
              <w:r w:rsidDel="00EB6773">
                <w:rPr>
                  <w:noProof/>
                  <w:webHidden/>
                </w:rPr>
                <w:tab/>
                <w:delText>7</w:delText>
              </w:r>
            </w:del>
          </w:ins>
        </w:p>
        <w:p w14:paraId="5C1EDD81" w14:textId="77777777" w:rsidR="00C21BE3" w:rsidDel="00EB6773" w:rsidRDefault="00C21BE3">
          <w:pPr>
            <w:pStyle w:val="TOC3"/>
            <w:tabs>
              <w:tab w:val="right" w:leader="dot" w:pos="9628"/>
            </w:tabs>
            <w:rPr>
              <w:ins w:id="226" w:author="CCCCC" w:date="2017-06-19T19:32:00Z"/>
              <w:del w:id="227" w:author="Cédric" w:date="2017-06-22T10:44:00Z"/>
              <w:rFonts w:asciiTheme="minorHAnsi" w:eastAsiaTheme="minorEastAsia" w:hAnsiTheme="minorHAnsi" w:cstheme="minorBidi"/>
              <w:noProof/>
              <w:kern w:val="0"/>
              <w:sz w:val="22"/>
              <w:szCs w:val="22"/>
              <w:lang w:eastAsia="fr-FR" w:bidi="ar-SA"/>
            </w:rPr>
          </w:pPr>
          <w:ins w:id="228" w:author="CCCCC" w:date="2017-06-19T19:32:00Z">
            <w:del w:id="229" w:author="Cédric" w:date="2017-06-22T10:44:00Z">
              <w:r w:rsidRPr="00EB6773" w:rsidDel="00EB6773">
                <w:rPr>
                  <w:rStyle w:val="Hyperlink"/>
                  <w:noProof/>
                </w:rPr>
                <w:delText>Objectifs</w:delText>
              </w:r>
              <w:r w:rsidDel="00EB6773">
                <w:rPr>
                  <w:noProof/>
                  <w:webHidden/>
                </w:rPr>
                <w:tab/>
                <w:delText>7</w:delText>
              </w:r>
            </w:del>
          </w:ins>
        </w:p>
        <w:p w14:paraId="272486D7" w14:textId="77777777" w:rsidR="00C21BE3" w:rsidDel="00EB6773" w:rsidRDefault="00C21BE3">
          <w:pPr>
            <w:pStyle w:val="TOC3"/>
            <w:tabs>
              <w:tab w:val="right" w:leader="dot" w:pos="9628"/>
            </w:tabs>
            <w:rPr>
              <w:ins w:id="230" w:author="CCCCC" w:date="2017-06-19T19:32:00Z"/>
              <w:del w:id="231" w:author="Cédric" w:date="2017-06-22T10:44:00Z"/>
              <w:rFonts w:asciiTheme="minorHAnsi" w:eastAsiaTheme="minorEastAsia" w:hAnsiTheme="minorHAnsi" w:cstheme="minorBidi"/>
              <w:noProof/>
              <w:kern w:val="0"/>
              <w:sz w:val="22"/>
              <w:szCs w:val="22"/>
              <w:lang w:eastAsia="fr-FR" w:bidi="ar-SA"/>
            </w:rPr>
          </w:pPr>
          <w:ins w:id="232" w:author="CCCCC" w:date="2017-06-19T19:32:00Z">
            <w:del w:id="233" w:author="Cédric" w:date="2017-06-22T10:44:00Z">
              <w:r w:rsidRPr="00EB6773" w:rsidDel="00EB6773">
                <w:rPr>
                  <w:rStyle w:val="Hyperlink"/>
                  <w:noProof/>
                </w:rPr>
                <w:delText>Réalisation</w:delText>
              </w:r>
              <w:r w:rsidDel="00EB6773">
                <w:rPr>
                  <w:noProof/>
                  <w:webHidden/>
                </w:rPr>
                <w:tab/>
                <w:delText>8</w:delText>
              </w:r>
            </w:del>
          </w:ins>
        </w:p>
        <w:p w14:paraId="3F55ABF0" w14:textId="77777777" w:rsidR="00C21BE3" w:rsidDel="00EB6773" w:rsidRDefault="00C21BE3">
          <w:pPr>
            <w:pStyle w:val="TOC3"/>
            <w:tabs>
              <w:tab w:val="right" w:leader="dot" w:pos="9628"/>
            </w:tabs>
            <w:rPr>
              <w:ins w:id="234" w:author="CCCCC" w:date="2017-06-19T19:32:00Z"/>
              <w:del w:id="235" w:author="Cédric" w:date="2017-06-22T10:44:00Z"/>
              <w:rFonts w:asciiTheme="minorHAnsi" w:eastAsiaTheme="minorEastAsia" w:hAnsiTheme="minorHAnsi" w:cstheme="minorBidi"/>
              <w:noProof/>
              <w:kern w:val="0"/>
              <w:sz w:val="22"/>
              <w:szCs w:val="22"/>
              <w:lang w:eastAsia="fr-FR" w:bidi="ar-SA"/>
            </w:rPr>
          </w:pPr>
          <w:ins w:id="236" w:author="CCCCC" w:date="2017-06-19T19:32:00Z">
            <w:del w:id="237" w:author="Cédric" w:date="2017-06-22T10:44:00Z">
              <w:r w:rsidRPr="00EB6773" w:rsidDel="00EB6773">
                <w:rPr>
                  <w:rStyle w:val="Hyperlink"/>
                  <w:noProof/>
                </w:rPr>
                <w:delText>Tests</w:delText>
              </w:r>
              <w:r w:rsidDel="00EB6773">
                <w:rPr>
                  <w:noProof/>
                  <w:webHidden/>
                </w:rPr>
                <w:tab/>
                <w:delText>12</w:delText>
              </w:r>
            </w:del>
          </w:ins>
        </w:p>
        <w:p w14:paraId="54B1FB1D" w14:textId="77777777" w:rsidR="00C21BE3" w:rsidDel="00EB6773" w:rsidRDefault="00C21BE3">
          <w:pPr>
            <w:pStyle w:val="TOC2"/>
            <w:tabs>
              <w:tab w:val="right" w:leader="dot" w:pos="9628"/>
            </w:tabs>
            <w:rPr>
              <w:ins w:id="238" w:author="CCCCC" w:date="2017-06-19T19:32:00Z"/>
              <w:del w:id="239" w:author="Cédric" w:date="2017-06-22T10:44:00Z"/>
              <w:rFonts w:asciiTheme="minorHAnsi" w:eastAsiaTheme="minorEastAsia" w:hAnsiTheme="minorHAnsi" w:cstheme="minorBidi"/>
              <w:noProof/>
              <w:kern w:val="0"/>
              <w:sz w:val="22"/>
              <w:szCs w:val="22"/>
              <w:lang w:eastAsia="fr-FR" w:bidi="ar-SA"/>
            </w:rPr>
          </w:pPr>
          <w:ins w:id="240" w:author="CCCCC" w:date="2017-06-19T19:32:00Z">
            <w:del w:id="241" w:author="Cédric" w:date="2017-06-22T10:44:00Z">
              <w:r w:rsidRPr="00EB6773" w:rsidDel="00EB6773">
                <w:rPr>
                  <w:rStyle w:val="Hyperlink"/>
                  <w:noProof/>
                </w:rPr>
                <w:delText>Développement de Xen Orchestra</w:delText>
              </w:r>
              <w:r w:rsidDel="00EB6773">
                <w:rPr>
                  <w:noProof/>
                  <w:webHidden/>
                </w:rPr>
                <w:tab/>
                <w:delText>13</w:delText>
              </w:r>
            </w:del>
          </w:ins>
        </w:p>
        <w:p w14:paraId="4AFB7B13" w14:textId="77777777" w:rsidR="00C21BE3" w:rsidDel="00EB6773" w:rsidRDefault="00C21BE3">
          <w:pPr>
            <w:pStyle w:val="TOC3"/>
            <w:tabs>
              <w:tab w:val="right" w:leader="dot" w:pos="9628"/>
            </w:tabs>
            <w:rPr>
              <w:ins w:id="242" w:author="CCCCC" w:date="2017-06-19T19:32:00Z"/>
              <w:del w:id="243" w:author="Cédric" w:date="2017-06-22T10:44:00Z"/>
              <w:rFonts w:asciiTheme="minorHAnsi" w:eastAsiaTheme="minorEastAsia" w:hAnsiTheme="minorHAnsi" w:cstheme="minorBidi"/>
              <w:noProof/>
              <w:kern w:val="0"/>
              <w:sz w:val="22"/>
              <w:szCs w:val="22"/>
              <w:lang w:eastAsia="fr-FR" w:bidi="ar-SA"/>
            </w:rPr>
          </w:pPr>
          <w:ins w:id="244" w:author="CCCCC" w:date="2017-06-19T19:32:00Z">
            <w:del w:id="245" w:author="Cédric" w:date="2017-06-22T10:44:00Z">
              <w:r w:rsidRPr="00EB6773" w:rsidDel="00EB6773">
                <w:rPr>
                  <w:rStyle w:val="Hyperlink"/>
                  <w:noProof/>
                </w:rPr>
                <w:delText>Présentation de Xen Orchestra</w:delText>
              </w:r>
              <w:r w:rsidDel="00EB6773">
                <w:rPr>
                  <w:noProof/>
                  <w:webHidden/>
                </w:rPr>
                <w:tab/>
                <w:delText>13</w:delText>
              </w:r>
            </w:del>
          </w:ins>
        </w:p>
        <w:p w14:paraId="2CAD6531" w14:textId="77777777" w:rsidR="00C21BE3" w:rsidDel="00EB6773" w:rsidRDefault="00C21BE3">
          <w:pPr>
            <w:pStyle w:val="TOC3"/>
            <w:tabs>
              <w:tab w:val="right" w:leader="dot" w:pos="9628"/>
            </w:tabs>
            <w:rPr>
              <w:ins w:id="246" w:author="CCCCC" w:date="2017-06-19T19:32:00Z"/>
              <w:del w:id="247" w:author="Cédric" w:date="2017-06-22T10:44:00Z"/>
              <w:rFonts w:asciiTheme="minorHAnsi" w:eastAsiaTheme="minorEastAsia" w:hAnsiTheme="minorHAnsi" w:cstheme="minorBidi"/>
              <w:noProof/>
              <w:kern w:val="0"/>
              <w:sz w:val="22"/>
              <w:szCs w:val="22"/>
              <w:lang w:eastAsia="fr-FR" w:bidi="ar-SA"/>
            </w:rPr>
          </w:pPr>
          <w:ins w:id="248" w:author="CCCCC" w:date="2017-06-19T19:32:00Z">
            <w:del w:id="249" w:author="Cédric" w:date="2017-06-22T10:44:00Z">
              <w:r w:rsidRPr="00EB6773" w:rsidDel="00EB6773">
                <w:rPr>
                  <w:rStyle w:val="Hyperlink"/>
                  <w:noProof/>
                </w:rPr>
                <w:delText>Afficher une icône orange quand l'hôte est indisponible</w:delText>
              </w:r>
              <w:r w:rsidDel="00EB6773">
                <w:rPr>
                  <w:noProof/>
                  <w:webHidden/>
                </w:rPr>
                <w:tab/>
                <w:delText>17</w:delText>
              </w:r>
            </w:del>
          </w:ins>
        </w:p>
        <w:p w14:paraId="130FC1C0" w14:textId="77777777" w:rsidR="00C21BE3" w:rsidDel="00EB6773" w:rsidRDefault="00C21BE3">
          <w:pPr>
            <w:pStyle w:val="TOC3"/>
            <w:tabs>
              <w:tab w:val="right" w:leader="dot" w:pos="9628"/>
            </w:tabs>
            <w:rPr>
              <w:ins w:id="250" w:author="CCCCC" w:date="2017-06-19T19:32:00Z"/>
              <w:del w:id="251" w:author="Cédric" w:date="2017-06-22T10:44:00Z"/>
              <w:rFonts w:asciiTheme="minorHAnsi" w:eastAsiaTheme="minorEastAsia" w:hAnsiTheme="minorHAnsi" w:cstheme="minorBidi"/>
              <w:noProof/>
              <w:kern w:val="0"/>
              <w:sz w:val="22"/>
              <w:szCs w:val="22"/>
              <w:lang w:eastAsia="fr-FR" w:bidi="ar-SA"/>
            </w:rPr>
          </w:pPr>
          <w:ins w:id="252" w:author="CCCCC" w:date="2017-06-19T19:32:00Z">
            <w:del w:id="253" w:author="Cédric" w:date="2017-06-22T10:44:00Z">
              <w:r w:rsidRPr="00EB6773" w:rsidDel="00EB6773">
                <w:rPr>
                  <w:rStyle w:val="Hyperlink"/>
                  <w:noProof/>
                </w:rPr>
                <w:delText>Demander une confirmation quand une mise à jour est faite depuis la vue d'un pool</w:delText>
              </w:r>
              <w:r w:rsidDel="00EB6773">
                <w:rPr>
                  <w:noProof/>
                  <w:webHidden/>
                </w:rPr>
                <w:tab/>
                <w:delText>18</w:delText>
              </w:r>
            </w:del>
          </w:ins>
        </w:p>
        <w:p w14:paraId="5E889806" w14:textId="77777777" w:rsidR="00C21BE3" w:rsidDel="00EB6773" w:rsidRDefault="00C21BE3">
          <w:pPr>
            <w:pStyle w:val="TOC3"/>
            <w:tabs>
              <w:tab w:val="right" w:leader="dot" w:pos="9628"/>
            </w:tabs>
            <w:rPr>
              <w:ins w:id="254" w:author="CCCCC" w:date="2017-06-19T19:32:00Z"/>
              <w:del w:id="255" w:author="Cédric" w:date="2017-06-22T10:44:00Z"/>
              <w:rFonts w:asciiTheme="minorHAnsi" w:eastAsiaTheme="minorEastAsia" w:hAnsiTheme="minorHAnsi" w:cstheme="minorBidi"/>
              <w:noProof/>
              <w:kern w:val="0"/>
              <w:sz w:val="22"/>
              <w:szCs w:val="22"/>
              <w:lang w:eastAsia="fr-FR" w:bidi="ar-SA"/>
            </w:rPr>
          </w:pPr>
          <w:ins w:id="256" w:author="CCCCC" w:date="2017-06-19T19:32:00Z">
            <w:del w:id="257" w:author="Cédric" w:date="2017-06-22T10:44:00Z">
              <w:r w:rsidRPr="00EB6773" w:rsidDel="00EB6773">
                <w:rPr>
                  <w:rStyle w:val="Hyperlink"/>
                  <w:noProof/>
                </w:rPr>
                <w:delText>Afficher un message rappelant les fichiers de sauvegarde compatibles</w:delText>
              </w:r>
              <w:r w:rsidDel="00EB6773">
                <w:rPr>
                  <w:noProof/>
                  <w:webHidden/>
                </w:rPr>
                <w:tab/>
                <w:delText>19</w:delText>
              </w:r>
            </w:del>
          </w:ins>
        </w:p>
        <w:p w14:paraId="393CFDA4" w14:textId="77777777" w:rsidR="00C21BE3" w:rsidDel="00EB6773" w:rsidRDefault="00C21BE3">
          <w:pPr>
            <w:pStyle w:val="TOC3"/>
            <w:tabs>
              <w:tab w:val="right" w:leader="dot" w:pos="9628"/>
            </w:tabs>
            <w:rPr>
              <w:ins w:id="258" w:author="CCCCC" w:date="2017-06-19T19:32:00Z"/>
              <w:del w:id="259" w:author="Cédric" w:date="2017-06-22T10:44:00Z"/>
              <w:rFonts w:asciiTheme="minorHAnsi" w:eastAsiaTheme="minorEastAsia" w:hAnsiTheme="minorHAnsi" w:cstheme="minorBidi"/>
              <w:noProof/>
              <w:kern w:val="0"/>
              <w:sz w:val="22"/>
              <w:szCs w:val="22"/>
              <w:lang w:eastAsia="fr-FR" w:bidi="ar-SA"/>
            </w:rPr>
          </w:pPr>
          <w:ins w:id="260" w:author="CCCCC" w:date="2017-06-19T19:32:00Z">
            <w:del w:id="261" w:author="Cédric" w:date="2017-06-22T10:44:00Z">
              <w:r w:rsidRPr="00EB6773" w:rsidDel="00EB6773">
                <w:rPr>
                  <w:rStyle w:val="Hyperlink"/>
                  <w:noProof/>
                </w:rPr>
                <w:delText>Afficher depuis combien de temps une machine est éteinte</w:delText>
              </w:r>
              <w:r w:rsidDel="00EB6773">
                <w:rPr>
                  <w:noProof/>
                  <w:webHidden/>
                </w:rPr>
                <w:tab/>
                <w:delText>20</w:delText>
              </w:r>
            </w:del>
          </w:ins>
        </w:p>
        <w:p w14:paraId="73DB3FC9" w14:textId="77777777" w:rsidR="00C21BE3" w:rsidDel="00EB6773" w:rsidRDefault="00C21BE3">
          <w:pPr>
            <w:pStyle w:val="TOC3"/>
            <w:tabs>
              <w:tab w:val="right" w:leader="dot" w:pos="9628"/>
            </w:tabs>
            <w:rPr>
              <w:ins w:id="262" w:author="CCCCC" w:date="2017-06-19T19:32:00Z"/>
              <w:del w:id="263" w:author="Cédric" w:date="2017-06-22T10:44:00Z"/>
              <w:rFonts w:asciiTheme="minorHAnsi" w:eastAsiaTheme="minorEastAsia" w:hAnsiTheme="minorHAnsi" w:cstheme="minorBidi"/>
              <w:noProof/>
              <w:kern w:val="0"/>
              <w:sz w:val="22"/>
              <w:szCs w:val="22"/>
              <w:lang w:eastAsia="fr-FR" w:bidi="ar-SA"/>
            </w:rPr>
          </w:pPr>
          <w:ins w:id="264" w:author="CCCCC" w:date="2017-06-19T19:32:00Z">
            <w:del w:id="265" w:author="Cédric" w:date="2017-06-22T10:44:00Z">
              <w:r w:rsidRPr="00EB6773" w:rsidDel="00EB6773">
                <w:rPr>
                  <w:rStyle w:val="Hyperlink"/>
                  <w:noProof/>
                </w:rPr>
                <w:delText>Rendre possible la création de groupes de machines virtuelles</w:delText>
              </w:r>
              <w:r w:rsidDel="00EB6773">
                <w:rPr>
                  <w:noProof/>
                  <w:webHidden/>
                </w:rPr>
                <w:tab/>
                <w:delText>22</w:delText>
              </w:r>
            </w:del>
          </w:ins>
        </w:p>
        <w:p w14:paraId="3D2AFF9A" w14:textId="77777777" w:rsidR="0032197F" w:rsidDel="00EB6773" w:rsidRDefault="00EC2BDB">
          <w:pPr>
            <w:pStyle w:val="TOC2"/>
            <w:tabs>
              <w:tab w:val="right" w:leader="dot" w:pos="9628"/>
            </w:tabs>
            <w:rPr>
              <w:del w:id="266" w:author="Cédric" w:date="2017-06-22T10:44:00Z"/>
              <w:rFonts w:asciiTheme="minorHAnsi" w:eastAsiaTheme="minorEastAsia" w:hAnsiTheme="minorHAnsi" w:cstheme="minorBidi"/>
              <w:noProof/>
              <w:kern w:val="0"/>
              <w:sz w:val="22"/>
              <w:szCs w:val="22"/>
              <w:lang w:eastAsia="fr-FR" w:bidi="ar-SA"/>
            </w:rPr>
          </w:pPr>
          <w:del w:id="267" w:author="Cédric" w:date="2017-06-22T10:44:00Z">
            <w:r w:rsidRPr="00EC2BDB">
              <w:rPr>
                <w:rPrChange w:id="268" w:author="CCCCC" w:date="2017-06-19T19:32:00Z">
                  <w:rPr>
                    <w:rStyle w:val="Hyperlink"/>
                    <w:noProof/>
                  </w:rPr>
                </w:rPrChange>
              </w:rPr>
              <w:delText>Introduction</w:delText>
            </w:r>
            <w:r w:rsidR="0032197F" w:rsidDel="00EB6773">
              <w:rPr>
                <w:noProof/>
                <w:webHidden/>
              </w:rPr>
              <w:tab/>
            </w:r>
            <w:r w:rsidR="00FF0B63" w:rsidDel="00EB6773">
              <w:rPr>
                <w:noProof/>
                <w:webHidden/>
              </w:rPr>
              <w:delText>1</w:delText>
            </w:r>
          </w:del>
        </w:p>
        <w:p w14:paraId="359C7AE8" w14:textId="77777777" w:rsidR="0032197F" w:rsidDel="00EB6773" w:rsidRDefault="00EC2BDB">
          <w:pPr>
            <w:pStyle w:val="TOC2"/>
            <w:tabs>
              <w:tab w:val="right" w:leader="dot" w:pos="9628"/>
            </w:tabs>
            <w:rPr>
              <w:del w:id="269" w:author="Cédric" w:date="2017-06-22T10:44:00Z"/>
              <w:rFonts w:asciiTheme="minorHAnsi" w:eastAsiaTheme="minorEastAsia" w:hAnsiTheme="minorHAnsi" w:cstheme="minorBidi"/>
              <w:noProof/>
              <w:kern w:val="0"/>
              <w:sz w:val="22"/>
              <w:szCs w:val="22"/>
              <w:lang w:eastAsia="fr-FR" w:bidi="ar-SA"/>
            </w:rPr>
          </w:pPr>
          <w:del w:id="270" w:author="Cédric" w:date="2017-06-22T10:44:00Z">
            <w:r w:rsidRPr="00EC2BDB">
              <w:rPr>
                <w:rPrChange w:id="271" w:author="CCCCC" w:date="2017-06-19T19:32:00Z">
                  <w:rPr>
                    <w:rStyle w:val="Hyperlink"/>
                    <w:noProof/>
                  </w:rPr>
                </w:rPrChange>
              </w:rPr>
              <w:delText>L'entreprise</w:delText>
            </w:r>
            <w:r w:rsidR="0032197F" w:rsidDel="00EB6773">
              <w:rPr>
                <w:noProof/>
                <w:webHidden/>
              </w:rPr>
              <w:tab/>
            </w:r>
            <w:r w:rsidR="00FF0B63" w:rsidDel="00EB6773">
              <w:rPr>
                <w:noProof/>
                <w:webHidden/>
              </w:rPr>
              <w:delText>2</w:delText>
            </w:r>
          </w:del>
        </w:p>
        <w:p w14:paraId="4F23E674" w14:textId="77777777" w:rsidR="0032197F" w:rsidDel="00EB6773" w:rsidRDefault="00EC2BDB">
          <w:pPr>
            <w:pStyle w:val="TOC2"/>
            <w:tabs>
              <w:tab w:val="right" w:leader="dot" w:pos="9628"/>
            </w:tabs>
            <w:rPr>
              <w:del w:id="272" w:author="Cédric" w:date="2017-06-22T10:44:00Z"/>
              <w:rFonts w:asciiTheme="minorHAnsi" w:eastAsiaTheme="minorEastAsia" w:hAnsiTheme="minorHAnsi" w:cstheme="minorBidi"/>
              <w:noProof/>
              <w:kern w:val="0"/>
              <w:sz w:val="22"/>
              <w:szCs w:val="22"/>
              <w:lang w:eastAsia="fr-FR" w:bidi="ar-SA"/>
            </w:rPr>
          </w:pPr>
          <w:del w:id="273" w:author="Cédric" w:date="2017-06-22T10:44:00Z">
            <w:r w:rsidRPr="00EC2BDB">
              <w:rPr>
                <w:rPrChange w:id="274" w:author="CCCCC" w:date="2017-06-19T19:32:00Z">
                  <w:rPr>
                    <w:rStyle w:val="Hyperlink"/>
                    <w:noProof/>
                  </w:rPr>
                </w:rPrChange>
              </w:rPr>
              <w:delText>Gestion de projet</w:delText>
            </w:r>
            <w:r w:rsidR="0032197F" w:rsidDel="00EB6773">
              <w:rPr>
                <w:noProof/>
                <w:webHidden/>
              </w:rPr>
              <w:tab/>
            </w:r>
            <w:r w:rsidR="00FF0B63" w:rsidDel="00EB6773">
              <w:rPr>
                <w:noProof/>
                <w:webHidden/>
              </w:rPr>
              <w:delText>2</w:delText>
            </w:r>
          </w:del>
        </w:p>
        <w:p w14:paraId="2F4CD79E" w14:textId="77777777" w:rsidR="0032197F" w:rsidDel="00EB6773" w:rsidRDefault="00EC2BDB">
          <w:pPr>
            <w:pStyle w:val="TOC2"/>
            <w:tabs>
              <w:tab w:val="right" w:leader="dot" w:pos="9628"/>
            </w:tabs>
            <w:rPr>
              <w:del w:id="275" w:author="Cédric" w:date="2017-06-22T10:44:00Z"/>
              <w:rFonts w:asciiTheme="minorHAnsi" w:eastAsiaTheme="minorEastAsia" w:hAnsiTheme="minorHAnsi" w:cstheme="minorBidi"/>
              <w:noProof/>
              <w:kern w:val="0"/>
              <w:sz w:val="22"/>
              <w:szCs w:val="22"/>
              <w:lang w:eastAsia="fr-FR" w:bidi="ar-SA"/>
            </w:rPr>
          </w:pPr>
          <w:del w:id="276" w:author="Cédric" w:date="2017-06-22T10:44:00Z">
            <w:r w:rsidRPr="00EC2BDB">
              <w:rPr>
                <w:rPrChange w:id="277" w:author="CCCCC" w:date="2017-06-19T19:32:00Z">
                  <w:rPr>
                    <w:rStyle w:val="Hyperlink"/>
                    <w:noProof/>
                  </w:rPr>
                </w:rPrChange>
              </w:rPr>
              <w:delText>Cahier des charges</w:delText>
            </w:r>
            <w:r w:rsidR="0032197F" w:rsidDel="00EB6773">
              <w:rPr>
                <w:noProof/>
                <w:webHidden/>
              </w:rPr>
              <w:tab/>
            </w:r>
            <w:r w:rsidR="00FF0B63" w:rsidDel="00EB6773">
              <w:rPr>
                <w:noProof/>
                <w:webHidden/>
              </w:rPr>
              <w:delText>3</w:delText>
            </w:r>
          </w:del>
        </w:p>
        <w:p w14:paraId="31F89C52" w14:textId="77777777" w:rsidR="0032197F" w:rsidDel="00EB6773" w:rsidRDefault="00EC2BDB">
          <w:pPr>
            <w:pStyle w:val="TOC2"/>
            <w:tabs>
              <w:tab w:val="right" w:leader="dot" w:pos="9628"/>
            </w:tabs>
            <w:rPr>
              <w:del w:id="278" w:author="Cédric" w:date="2017-06-22T10:44:00Z"/>
              <w:rFonts w:asciiTheme="minorHAnsi" w:eastAsiaTheme="minorEastAsia" w:hAnsiTheme="minorHAnsi" w:cstheme="minorBidi"/>
              <w:noProof/>
              <w:kern w:val="0"/>
              <w:sz w:val="22"/>
              <w:szCs w:val="22"/>
              <w:lang w:eastAsia="fr-FR" w:bidi="ar-SA"/>
            </w:rPr>
          </w:pPr>
          <w:del w:id="279" w:author="Cédric" w:date="2017-06-22T10:44:00Z">
            <w:r w:rsidRPr="00EC2BDB">
              <w:rPr>
                <w:rPrChange w:id="280" w:author="CCCCC" w:date="2017-06-19T19:32:00Z">
                  <w:rPr>
                    <w:rStyle w:val="Hyperlink"/>
                    <w:noProof/>
                  </w:rPr>
                </w:rPrChange>
              </w:rPr>
              <w:delText>Technologies utilisées</w:delText>
            </w:r>
            <w:r w:rsidR="0032197F" w:rsidDel="00EB6773">
              <w:rPr>
                <w:noProof/>
                <w:webHidden/>
              </w:rPr>
              <w:tab/>
            </w:r>
            <w:r w:rsidR="00FF0B63" w:rsidDel="00EB6773">
              <w:rPr>
                <w:noProof/>
                <w:webHidden/>
              </w:rPr>
              <w:delText>4</w:delText>
            </w:r>
          </w:del>
        </w:p>
        <w:p w14:paraId="2991BA0D" w14:textId="77777777" w:rsidR="0032197F" w:rsidDel="00EB6773" w:rsidRDefault="00EC2BDB">
          <w:pPr>
            <w:pStyle w:val="TOC3"/>
            <w:tabs>
              <w:tab w:val="right" w:leader="dot" w:pos="9628"/>
            </w:tabs>
            <w:rPr>
              <w:del w:id="281" w:author="Cédric" w:date="2017-06-22T10:44:00Z"/>
              <w:rFonts w:asciiTheme="minorHAnsi" w:eastAsiaTheme="minorEastAsia" w:hAnsiTheme="minorHAnsi" w:cstheme="minorBidi"/>
              <w:noProof/>
              <w:kern w:val="0"/>
              <w:sz w:val="22"/>
              <w:szCs w:val="22"/>
              <w:lang w:eastAsia="fr-FR" w:bidi="ar-SA"/>
            </w:rPr>
          </w:pPr>
          <w:del w:id="282" w:author="Cédric" w:date="2017-06-22T10:44:00Z">
            <w:r w:rsidRPr="00EC2BDB">
              <w:rPr>
                <w:rPrChange w:id="283" w:author="CCCCC" w:date="2017-06-19T19:32:00Z">
                  <w:rPr>
                    <w:rStyle w:val="Hyperlink"/>
                    <w:noProof/>
                  </w:rPr>
                </w:rPrChange>
              </w:rPr>
              <w:delText>NodeJS</w:delText>
            </w:r>
            <w:r w:rsidR="0032197F" w:rsidDel="00EB6773">
              <w:rPr>
                <w:noProof/>
                <w:webHidden/>
              </w:rPr>
              <w:tab/>
            </w:r>
            <w:r w:rsidR="00FF0B63" w:rsidDel="00EB6773">
              <w:rPr>
                <w:noProof/>
                <w:webHidden/>
              </w:rPr>
              <w:delText>4</w:delText>
            </w:r>
          </w:del>
        </w:p>
        <w:p w14:paraId="569B4A68" w14:textId="77777777" w:rsidR="0032197F" w:rsidDel="00EB6773" w:rsidRDefault="00EC2BDB">
          <w:pPr>
            <w:pStyle w:val="TOC3"/>
            <w:tabs>
              <w:tab w:val="right" w:leader="dot" w:pos="9628"/>
            </w:tabs>
            <w:rPr>
              <w:del w:id="284" w:author="Cédric" w:date="2017-06-22T10:44:00Z"/>
              <w:rFonts w:asciiTheme="minorHAnsi" w:eastAsiaTheme="minorEastAsia" w:hAnsiTheme="minorHAnsi" w:cstheme="minorBidi"/>
              <w:noProof/>
              <w:kern w:val="0"/>
              <w:sz w:val="22"/>
              <w:szCs w:val="22"/>
              <w:lang w:eastAsia="fr-FR" w:bidi="ar-SA"/>
            </w:rPr>
          </w:pPr>
          <w:del w:id="285" w:author="Cédric" w:date="2017-06-22T10:44:00Z">
            <w:r w:rsidRPr="00EC2BDB">
              <w:rPr>
                <w:rPrChange w:id="286" w:author="CCCCC" w:date="2017-06-19T19:32:00Z">
                  <w:rPr>
                    <w:rStyle w:val="Hyperlink"/>
                    <w:noProof/>
                  </w:rPr>
                </w:rPrChange>
              </w:rPr>
              <w:delText>Yarn</w:delText>
            </w:r>
            <w:r w:rsidR="0032197F" w:rsidDel="00EB6773">
              <w:rPr>
                <w:noProof/>
                <w:webHidden/>
              </w:rPr>
              <w:tab/>
            </w:r>
            <w:r w:rsidR="00FF0B63" w:rsidDel="00EB6773">
              <w:rPr>
                <w:noProof/>
                <w:webHidden/>
              </w:rPr>
              <w:delText>4</w:delText>
            </w:r>
          </w:del>
        </w:p>
        <w:p w14:paraId="1E824EC6" w14:textId="77777777" w:rsidR="0032197F" w:rsidDel="00EB6773" w:rsidRDefault="00EC2BDB">
          <w:pPr>
            <w:pStyle w:val="TOC3"/>
            <w:tabs>
              <w:tab w:val="right" w:leader="dot" w:pos="9628"/>
            </w:tabs>
            <w:rPr>
              <w:del w:id="287" w:author="Cédric" w:date="2017-06-22T10:44:00Z"/>
              <w:rFonts w:asciiTheme="minorHAnsi" w:eastAsiaTheme="minorEastAsia" w:hAnsiTheme="minorHAnsi" w:cstheme="minorBidi"/>
              <w:noProof/>
              <w:kern w:val="0"/>
              <w:sz w:val="22"/>
              <w:szCs w:val="22"/>
              <w:lang w:eastAsia="fr-FR" w:bidi="ar-SA"/>
            </w:rPr>
          </w:pPr>
          <w:del w:id="288" w:author="Cédric" w:date="2017-06-22T10:44:00Z">
            <w:r w:rsidRPr="00EC2BDB">
              <w:rPr>
                <w:rPrChange w:id="289" w:author="CCCCC" w:date="2017-06-19T19:32:00Z">
                  <w:rPr>
                    <w:rStyle w:val="Hyperlink"/>
                    <w:noProof/>
                  </w:rPr>
                </w:rPrChange>
              </w:rPr>
              <w:delText>ReactJS</w:delText>
            </w:r>
            <w:r w:rsidR="0032197F" w:rsidDel="00EB6773">
              <w:rPr>
                <w:noProof/>
                <w:webHidden/>
              </w:rPr>
              <w:tab/>
            </w:r>
            <w:r w:rsidR="00FF0B63" w:rsidDel="00EB6773">
              <w:rPr>
                <w:noProof/>
                <w:webHidden/>
              </w:rPr>
              <w:delText>4</w:delText>
            </w:r>
          </w:del>
        </w:p>
        <w:p w14:paraId="0814D75A" w14:textId="77777777" w:rsidR="0032197F" w:rsidDel="00EB6773" w:rsidRDefault="00EC2BDB">
          <w:pPr>
            <w:pStyle w:val="TOC3"/>
            <w:tabs>
              <w:tab w:val="right" w:leader="dot" w:pos="9628"/>
            </w:tabs>
            <w:rPr>
              <w:del w:id="290" w:author="Cédric" w:date="2017-06-22T10:44:00Z"/>
              <w:rFonts w:asciiTheme="minorHAnsi" w:eastAsiaTheme="minorEastAsia" w:hAnsiTheme="minorHAnsi" w:cstheme="minorBidi"/>
              <w:noProof/>
              <w:kern w:val="0"/>
              <w:sz w:val="22"/>
              <w:szCs w:val="22"/>
              <w:lang w:eastAsia="fr-FR" w:bidi="ar-SA"/>
            </w:rPr>
          </w:pPr>
          <w:del w:id="291" w:author="Cédric" w:date="2017-06-22T10:44:00Z">
            <w:r w:rsidRPr="00EC2BDB">
              <w:rPr>
                <w:rPrChange w:id="292" w:author="CCCCC" w:date="2017-06-19T19:32:00Z">
                  <w:rPr>
                    <w:rStyle w:val="Hyperlink"/>
                    <w:noProof/>
                  </w:rPr>
                </w:rPrChange>
              </w:rPr>
              <w:delText>Babel</w:delText>
            </w:r>
            <w:r w:rsidR="0032197F" w:rsidDel="00EB6773">
              <w:rPr>
                <w:noProof/>
                <w:webHidden/>
              </w:rPr>
              <w:tab/>
            </w:r>
            <w:r w:rsidR="00FF0B63" w:rsidDel="00EB6773">
              <w:rPr>
                <w:noProof/>
                <w:webHidden/>
              </w:rPr>
              <w:delText>5</w:delText>
            </w:r>
          </w:del>
        </w:p>
        <w:p w14:paraId="22964DDF" w14:textId="77777777" w:rsidR="0032197F" w:rsidDel="00EB6773" w:rsidRDefault="00EC2BDB">
          <w:pPr>
            <w:pStyle w:val="TOC2"/>
            <w:tabs>
              <w:tab w:val="right" w:leader="dot" w:pos="9628"/>
            </w:tabs>
            <w:rPr>
              <w:del w:id="293" w:author="Cédric" w:date="2017-06-22T10:44:00Z"/>
              <w:rFonts w:asciiTheme="minorHAnsi" w:eastAsiaTheme="minorEastAsia" w:hAnsiTheme="minorHAnsi" w:cstheme="minorBidi"/>
              <w:noProof/>
              <w:kern w:val="0"/>
              <w:sz w:val="22"/>
              <w:szCs w:val="22"/>
              <w:lang w:eastAsia="fr-FR" w:bidi="ar-SA"/>
            </w:rPr>
          </w:pPr>
          <w:del w:id="294" w:author="Cédric" w:date="2017-06-22T10:44:00Z">
            <w:r w:rsidRPr="00EC2BDB">
              <w:rPr>
                <w:rPrChange w:id="295" w:author="CCCCC" w:date="2017-06-19T19:32:00Z">
                  <w:rPr>
                    <w:rStyle w:val="Hyperlink"/>
                    <w:noProof/>
                  </w:rPr>
                </w:rPrChange>
              </w:rPr>
              <w:delText>Travail réalisé</w:delText>
            </w:r>
            <w:r w:rsidR="0032197F" w:rsidDel="00EB6773">
              <w:rPr>
                <w:noProof/>
                <w:webHidden/>
              </w:rPr>
              <w:tab/>
            </w:r>
            <w:r w:rsidR="00FF0B63" w:rsidDel="00EB6773">
              <w:rPr>
                <w:noProof/>
                <w:webHidden/>
              </w:rPr>
              <w:delText>6</w:delText>
            </w:r>
          </w:del>
        </w:p>
        <w:p w14:paraId="7B3623FF" w14:textId="77777777" w:rsidR="0032197F" w:rsidDel="00EB6773" w:rsidRDefault="00EC2BDB">
          <w:pPr>
            <w:pStyle w:val="TOC3"/>
            <w:tabs>
              <w:tab w:val="right" w:leader="dot" w:pos="9628"/>
            </w:tabs>
            <w:rPr>
              <w:del w:id="296" w:author="Cédric" w:date="2017-06-22T10:44:00Z"/>
              <w:rFonts w:asciiTheme="minorHAnsi" w:eastAsiaTheme="minorEastAsia" w:hAnsiTheme="minorHAnsi" w:cstheme="minorBidi"/>
              <w:noProof/>
              <w:kern w:val="0"/>
              <w:sz w:val="22"/>
              <w:szCs w:val="22"/>
              <w:lang w:eastAsia="fr-FR" w:bidi="ar-SA"/>
            </w:rPr>
          </w:pPr>
          <w:del w:id="297" w:author="Cédric" w:date="2017-06-22T10:44:00Z">
            <w:r w:rsidRPr="00EC2BDB">
              <w:rPr>
                <w:rPrChange w:id="298" w:author="CCCCC" w:date="2017-06-19T19:32:00Z">
                  <w:rPr>
                    <w:rStyle w:val="Hyperlink"/>
                    <w:noProof/>
                  </w:rPr>
                </w:rPrChange>
              </w:rPr>
              <w:delText>Prise en main des différents outils</w:delText>
            </w:r>
            <w:r w:rsidR="0032197F" w:rsidDel="00EB6773">
              <w:rPr>
                <w:noProof/>
                <w:webHidden/>
              </w:rPr>
              <w:tab/>
            </w:r>
            <w:r w:rsidR="00FF0B63" w:rsidDel="00EB6773">
              <w:rPr>
                <w:noProof/>
                <w:webHidden/>
              </w:rPr>
              <w:delText>6</w:delText>
            </w:r>
          </w:del>
        </w:p>
        <w:p w14:paraId="670FF27C" w14:textId="77777777" w:rsidR="0032197F" w:rsidDel="00EB6773" w:rsidRDefault="00EC2BDB">
          <w:pPr>
            <w:pStyle w:val="TOC3"/>
            <w:tabs>
              <w:tab w:val="right" w:leader="dot" w:pos="9628"/>
            </w:tabs>
            <w:rPr>
              <w:del w:id="299" w:author="Cédric" w:date="2017-06-22T10:44:00Z"/>
              <w:rFonts w:asciiTheme="minorHAnsi" w:eastAsiaTheme="minorEastAsia" w:hAnsiTheme="minorHAnsi" w:cstheme="minorBidi"/>
              <w:noProof/>
              <w:kern w:val="0"/>
              <w:sz w:val="22"/>
              <w:szCs w:val="22"/>
              <w:lang w:eastAsia="fr-FR" w:bidi="ar-SA"/>
            </w:rPr>
          </w:pPr>
          <w:del w:id="300" w:author="Cédric" w:date="2017-06-22T10:44:00Z">
            <w:r w:rsidRPr="00EC2BDB">
              <w:rPr>
                <w:rPrChange w:id="301" w:author="CCCCC" w:date="2017-06-19T19:32:00Z">
                  <w:rPr>
                    <w:rStyle w:val="Hyperlink"/>
                    <w:noProof/>
                  </w:rPr>
                </w:rPrChange>
              </w:rPr>
              <w:delText>Développement du module withState</w:delText>
            </w:r>
            <w:r w:rsidR="0032197F" w:rsidDel="00EB6773">
              <w:rPr>
                <w:noProof/>
                <w:webHidden/>
              </w:rPr>
              <w:tab/>
            </w:r>
            <w:r w:rsidR="00FF0B63" w:rsidDel="00EB6773">
              <w:rPr>
                <w:noProof/>
                <w:webHidden/>
              </w:rPr>
              <w:delText>7</w:delText>
            </w:r>
          </w:del>
        </w:p>
        <w:p w14:paraId="69D65AD5" w14:textId="77777777" w:rsidR="0032197F" w:rsidDel="00EB6773" w:rsidRDefault="00EC2BDB">
          <w:pPr>
            <w:pStyle w:val="TOC3"/>
            <w:tabs>
              <w:tab w:val="right" w:leader="dot" w:pos="9628"/>
            </w:tabs>
            <w:rPr>
              <w:del w:id="302" w:author="Cédric" w:date="2017-06-22T10:44:00Z"/>
              <w:rFonts w:asciiTheme="minorHAnsi" w:eastAsiaTheme="minorEastAsia" w:hAnsiTheme="minorHAnsi" w:cstheme="minorBidi"/>
              <w:noProof/>
              <w:kern w:val="0"/>
              <w:sz w:val="22"/>
              <w:szCs w:val="22"/>
              <w:lang w:eastAsia="fr-FR" w:bidi="ar-SA"/>
            </w:rPr>
          </w:pPr>
          <w:del w:id="303" w:author="Cédric" w:date="2017-06-22T10:44:00Z">
            <w:r w:rsidRPr="00EC2BDB">
              <w:rPr>
                <w:rPrChange w:id="304" w:author="CCCCC" w:date="2017-06-19T19:32:00Z">
                  <w:rPr>
                    <w:rStyle w:val="Hyperlink"/>
                    <w:noProof/>
                  </w:rPr>
                </w:rPrChange>
              </w:rPr>
              <w:delText>Développement de Xen Orchestra</w:delText>
            </w:r>
            <w:r w:rsidR="0032197F" w:rsidDel="00EB6773">
              <w:rPr>
                <w:noProof/>
                <w:webHidden/>
              </w:rPr>
              <w:tab/>
            </w:r>
            <w:r w:rsidR="00EF7035" w:rsidDel="00EB6773">
              <w:rPr>
                <w:noProof/>
                <w:webHidden/>
              </w:rPr>
              <w:delText>9</w:delText>
            </w:r>
          </w:del>
        </w:p>
        <w:p w14:paraId="5F678AC6" w14:textId="77777777" w:rsidR="0032197F" w:rsidDel="00EB6773" w:rsidRDefault="00EC2BDB">
          <w:pPr>
            <w:pStyle w:val="TOC2"/>
            <w:tabs>
              <w:tab w:val="right" w:leader="dot" w:pos="9628"/>
            </w:tabs>
            <w:rPr>
              <w:del w:id="305" w:author="Cédric" w:date="2017-06-22T10:44:00Z"/>
              <w:rFonts w:asciiTheme="minorHAnsi" w:eastAsiaTheme="minorEastAsia" w:hAnsiTheme="minorHAnsi" w:cstheme="minorBidi"/>
              <w:noProof/>
              <w:kern w:val="0"/>
              <w:sz w:val="22"/>
              <w:szCs w:val="22"/>
              <w:lang w:eastAsia="fr-FR" w:bidi="ar-SA"/>
            </w:rPr>
          </w:pPr>
          <w:del w:id="306" w:author="Cédric" w:date="2017-06-22T10:44:00Z">
            <w:r w:rsidRPr="00EC2BDB">
              <w:rPr>
                <w:rPrChange w:id="307" w:author="CCCCC" w:date="2017-06-19T19:32:00Z">
                  <w:rPr>
                    <w:rStyle w:val="Hyperlink"/>
                    <w:noProof/>
                  </w:rPr>
                </w:rPrChange>
              </w:rPr>
              <w:delText>Réalisation et tests</w:delText>
            </w:r>
            <w:r w:rsidR="0032197F" w:rsidDel="00EB6773">
              <w:rPr>
                <w:noProof/>
                <w:webHidden/>
              </w:rPr>
              <w:tab/>
            </w:r>
            <w:r w:rsidR="00EF7035" w:rsidDel="00EB6773">
              <w:rPr>
                <w:noProof/>
                <w:webHidden/>
              </w:rPr>
              <w:delText>11</w:delText>
            </w:r>
          </w:del>
        </w:p>
        <w:p w14:paraId="2243AF44" w14:textId="77777777" w:rsidR="0032197F" w:rsidDel="00EB6773" w:rsidRDefault="00EC2BDB">
          <w:pPr>
            <w:pStyle w:val="TOC2"/>
            <w:tabs>
              <w:tab w:val="right" w:leader="dot" w:pos="9628"/>
            </w:tabs>
            <w:rPr>
              <w:del w:id="308" w:author="Cédric" w:date="2017-06-22T10:44:00Z"/>
              <w:rFonts w:asciiTheme="minorHAnsi" w:eastAsiaTheme="minorEastAsia" w:hAnsiTheme="minorHAnsi" w:cstheme="minorBidi"/>
              <w:noProof/>
              <w:kern w:val="0"/>
              <w:sz w:val="22"/>
              <w:szCs w:val="22"/>
              <w:lang w:eastAsia="fr-FR" w:bidi="ar-SA"/>
            </w:rPr>
          </w:pPr>
          <w:del w:id="309" w:author="Cédric" w:date="2017-06-22T10:44:00Z">
            <w:r w:rsidRPr="00EC2BDB">
              <w:rPr>
                <w:rPrChange w:id="310" w:author="CCCCC" w:date="2017-06-19T19:32:00Z">
                  <w:rPr>
                    <w:rStyle w:val="Hyperlink"/>
                    <w:noProof/>
                    <w:lang w:val="en-US"/>
                  </w:rPr>
                </w:rPrChange>
              </w:rPr>
              <w:delText>Liens</w:delText>
            </w:r>
            <w:r w:rsidR="0032197F" w:rsidDel="00EB6773">
              <w:rPr>
                <w:noProof/>
                <w:webHidden/>
              </w:rPr>
              <w:tab/>
            </w:r>
            <w:r w:rsidR="00EF7035" w:rsidDel="00EB6773">
              <w:rPr>
                <w:noProof/>
                <w:webHidden/>
              </w:rPr>
              <w:delText>12</w:delText>
            </w:r>
          </w:del>
        </w:p>
        <w:p w14:paraId="19A7754F" w14:textId="77777777" w:rsidR="008B4E5E" w:rsidRDefault="00EC2BDB" w:rsidP="00672DF6">
          <w:r>
            <w:fldChar w:fldCharType="end"/>
          </w:r>
        </w:p>
      </w:sdtContent>
    </w:sdt>
    <w:p w14:paraId="484C149E" w14:textId="77777777" w:rsidR="008B4E5E" w:rsidRDefault="008B4E5E" w:rsidP="00672DF6">
      <w:pPr>
        <w:pStyle w:val="Heading2"/>
        <w:sectPr w:rsidR="008B4E5E" w:rsidSect="008B4E5E">
          <w:footerReference w:type="first" r:id="rId11"/>
          <w:pgSz w:w="11906" w:h="16838"/>
          <w:pgMar w:top="1134" w:right="1134" w:bottom="1134" w:left="1134" w:header="720" w:footer="720" w:gutter="0"/>
          <w:pgNumType w:start="1"/>
          <w:cols w:space="720"/>
          <w:titlePg/>
          <w:docGrid w:linePitch="326"/>
        </w:sectPr>
      </w:pPr>
    </w:p>
    <w:p w14:paraId="29BFBEBA" w14:textId="77777777" w:rsidR="008B687D" w:rsidRDefault="005052AC">
      <w:pPr>
        <w:pStyle w:val="Heading1"/>
        <w:pPrChange w:id="311" w:author="CCCCC" w:date="2017-06-11T20:50:00Z">
          <w:pPr>
            <w:pStyle w:val="Heading2"/>
          </w:pPr>
        </w:pPrChange>
      </w:pPr>
      <w:del w:id="312" w:author="CCCCC" w:date="2017-06-11T20:50:00Z">
        <w:r w:rsidDel="007A7568">
          <w:lastRenderedPageBreak/>
          <w:delText>Introduction</w:delText>
        </w:r>
      </w:del>
      <w:bookmarkStart w:id="313" w:name="_Toc485978047"/>
      <w:ins w:id="314" w:author="CCCCC" w:date="2017-06-11T20:50:00Z">
        <w:r w:rsidR="007A7568">
          <w:t>Introduction</w:t>
        </w:r>
      </w:ins>
      <w:bookmarkEnd w:id="313"/>
    </w:p>
    <w:p w14:paraId="3C04AA6E" w14:textId="77777777" w:rsidR="00321DC5" w:rsidRDefault="00321DC5" w:rsidP="00672DF6">
      <w:pPr>
        <w:rPr>
          <w:rStyle w:val="5yl5"/>
        </w:rPr>
      </w:pPr>
      <w:r>
        <w:rPr>
          <w:rStyle w:val="5yl5"/>
        </w:rPr>
        <w:t xml:space="preserve">Dans le cadre du master Web Informatique et Connaissances, j’ai effectué un stage de cinq mois </w:t>
      </w:r>
      <w:del w:id="315" w:author="CCCCC" w:date="2017-06-20T19:10:00Z">
        <w:r w:rsidDel="00F24D6B">
          <w:rPr>
            <w:rStyle w:val="5yl5"/>
          </w:rPr>
          <w:delText xml:space="preserve">et demi </w:delText>
        </w:r>
      </w:del>
      <w:r>
        <w:rPr>
          <w:rStyle w:val="5yl5"/>
        </w:rPr>
        <w:t>au sein de l’entreprise Vates. Ce stage s’est déroulé du 30 janvier au 30 juin 2017.</w:t>
      </w:r>
    </w:p>
    <w:p w14:paraId="1A0B1508" w14:textId="2214ADEA" w:rsidR="00826AFF" w:rsidRDefault="00321DC5" w:rsidP="00672DF6">
      <w:pPr>
        <w:rPr>
          <w:rStyle w:val="5yl5"/>
        </w:rPr>
      </w:pPr>
      <w:r>
        <w:rPr>
          <w:rStyle w:val="5yl5"/>
        </w:rPr>
        <w:t xml:space="preserve">Le but de ce stage est </w:t>
      </w:r>
      <w:ins w:id="316" w:author="CCCCC" w:date="2017-06-21T12:59:00Z">
        <w:r w:rsidR="00FF47C2">
          <w:rPr>
            <w:rStyle w:val="5yl5"/>
          </w:rPr>
          <w:t xml:space="preserve">de </w:t>
        </w:r>
      </w:ins>
      <w:r>
        <w:rPr>
          <w:rStyle w:val="5yl5"/>
        </w:rPr>
        <w:t xml:space="preserve">découvrir le monde professionnel, tout en </w:t>
      </w:r>
      <w:ins w:id="317" w:author="CCCCC" w:date="2017-06-20T19:12:00Z">
        <w:r w:rsidR="00F24D6B">
          <w:rPr>
            <w:rStyle w:val="5yl5"/>
          </w:rPr>
          <w:t>développant de nouvelle</w:t>
        </w:r>
      </w:ins>
      <w:ins w:id="318" w:author="Cédric" w:date="2017-06-22T17:04:00Z">
        <w:r w:rsidR="006D74F9">
          <w:rPr>
            <w:rStyle w:val="5yl5"/>
          </w:rPr>
          <w:t>s</w:t>
        </w:r>
      </w:ins>
      <w:ins w:id="319" w:author="CCCCC" w:date="2017-06-20T19:12:00Z">
        <w:r w:rsidR="00F24D6B">
          <w:rPr>
            <w:rStyle w:val="5yl5"/>
          </w:rPr>
          <w:t xml:space="preserve"> compétences, ou en </w:t>
        </w:r>
      </w:ins>
      <w:r>
        <w:rPr>
          <w:rStyle w:val="5yl5"/>
        </w:rPr>
        <w:t>approfondissant des connaissances</w:t>
      </w:r>
      <w:ins w:id="320" w:author="CCCCC" w:date="2017-06-20T19:13:00Z">
        <w:r w:rsidR="00F24D6B">
          <w:rPr>
            <w:rStyle w:val="5yl5"/>
          </w:rPr>
          <w:t xml:space="preserve"> </w:t>
        </w:r>
      </w:ins>
      <w:del w:id="321" w:author="CCCCC" w:date="2017-06-20T19:13:00Z">
        <w:r w:rsidDel="00F24D6B">
          <w:rPr>
            <w:rStyle w:val="5yl5"/>
          </w:rPr>
          <w:delText xml:space="preserve"> acquises </w:delText>
        </w:r>
      </w:del>
      <w:r>
        <w:rPr>
          <w:rStyle w:val="5yl5"/>
        </w:rPr>
        <w:t xml:space="preserve">qui ont pu être vu en cours, </w:t>
      </w:r>
      <w:del w:id="322" w:author="CCCCC" w:date="2017-06-19T19:55:00Z">
        <w:r w:rsidDel="00910EA0">
          <w:rPr>
            <w:rStyle w:val="5yl5"/>
          </w:rPr>
          <w:delText xml:space="preserve">comme </w:delText>
        </w:r>
      </w:del>
      <w:ins w:id="323" w:author="CCCCC" w:date="2017-06-19T19:55:00Z">
        <w:r w:rsidR="00910EA0">
          <w:rPr>
            <w:rStyle w:val="5yl5"/>
          </w:rPr>
          <w:t xml:space="preserve">ou </w:t>
        </w:r>
      </w:ins>
      <w:r>
        <w:rPr>
          <w:rStyle w:val="5yl5"/>
        </w:rPr>
        <w:t xml:space="preserve">lors de projets personnels. </w:t>
      </w:r>
      <w:del w:id="324" w:author="CCCCC" w:date="2017-06-19T19:55:00Z">
        <w:r w:rsidDel="00910EA0">
          <w:rPr>
            <w:rStyle w:val="5yl5"/>
          </w:rPr>
          <w:delText xml:space="preserve">Lors </w:delText>
        </w:r>
      </w:del>
      <w:ins w:id="325" w:author="CCCCC" w:date="2017-06-19T19:55:00Z">
        <w:r w:rsidR="00910EA0">
          <w:rPr>
            <w:rStyle w:val="5yl5"/>
          </w:rPr>
          <w:t xml:space="preserve">Pendant </w:t>
        </w:r>
      </w:ins>
      <w:del w:id="326" w:author="CCCCC" w:date="2017-06-25T22:10:00Z">
        <w:r w:rsidDel="00DD0EE8">
          <w:rPr>
            <w:rStyle w:val="5yl5"/>
          </w:rPr>
          <w:delText xml:space="preserve">de </w:delText>
        </w:r>
      </w:del>
      <w:r>
        <w:rPr>
          <w:rStyle w:val="5yl5"/>
        </w:rPr>
        <w:t xml:space="preserve">ma recherche de stage, je souhaitais trouver un sujet </w:t>
      </w:r>
      <w:r w:rsidR="00DA7D81">
        <w:rPr>
          <w:rStyle w:val="5yl5"/>
        </w:rPr>
        <w:t xml:space="preserve">usant </w:t>
      </w:r>
      <w:r w:rsidR="00B76940">
        <w:rPr>
          <w:rStyle w:val="5yl5"/>
        </w:rPr>
        <w:t>d’une</w:t>
      </w:r>
      <w:r w:rsidR="00E9474C">
        <w:rPr>
          <w:rStyle w:val="5yl5"/>
        </w:rPr>
        <w:t xml:space="preserve"> technologie utilisant le langage </w:t>
      </w:r>
      <w:r w:rsidR="00DA7D81">
        <w:rPr>
          <w:rStyle w:val="5yl5"/>
        </w:rPr>
        <w:t>J</w:t>
      </w:r>
      <w:r w:rsidR="00E9474C">
        <w:rPr>
          <w:rStyle w:val="5yl5"/>
        </w:rPr>
        <w:t>avascript</w:t>
      </w:r>
      <w:r>
        <w:rPr>
          <w:rStyle w:val="5yl5"/>
        </w:rPr>
        <w:t>.</w:t>
      </w:r>
      <w:r w:rsidR="00826AFF">
        <w:rPr>
          <w:rStyle w:val="5yl5"/>
        </w:rPr>
        <w:t xml:space="preserve"> </w:t>
      </w:r>
      <w:r w:rsidR="00DA7D81">
        <w:rPr>
          <w:rStyle w:val="5yl5"/>
        </w:rPr>
        <w:t>M</w:t>
      </w:r>
      <w:r w:rsidR="00826AFF">
        <w:rPr>
          <w:rStyle w:val="5yl5"/>
        </w:rPr>
        <w:t xml:space="preserve">ême </w:t>
      </w:r>
      <w:r w:rsidR="00DA7D81">
        <w:rPr>
          <w:rStyle w:val="5yl5"/>
        </w:rPr>
        <w:t>en ayant</w:t>
      </w:r>
      <w:r w:rsidR="00826AFF">
        <w:rPr>
          <w:rStyle w:val="5yl5"/>
        </w:rPr>
        <w:t xml:space="preserve"> été initié à ce langage de programmation durant </w:t>
      </w:r>
      <w:del w:id="327" w:author="CCCCC" w:date="2017-06-19T19:55:00Z">
        <w:r w:rsidR="00826AFF" w:rsidDel="00910EA0">
          <w:rPr>
            <w:rStyle w:val="5yl5"/>
          </w:rPr>
          <w:delText>l</w:delText>
        </w:r>
      </w:del>
      <w:ins w:id="328" w:author="CCCCC" w:date="2017-06-19T19:55:00Z">
        <w:r w:rsidR="00910EA0">
          <w:rPr>
            <w:rStyle w:val="5yl5"/>
          </w:rPr>
          <w:t>m</w:t>
        </w:r>
      </w:ins>
      <w:r w:rsidR="00826AFF">
        <w:rPr>
          <w:rStyle w:val="5yl5"/>
        </w:rPr>
        <w:t>a formation, je ne me sentais pas à l'aise avec celui-ci</w:t>
      </w:r>
      <w:r w:rsidR="00DA7D81">
        <w:rPr>
          <w:rStyle w:val="5yl5"/>
        </w:rPr>
        <w:t>. Cette technologie étant largement utilisée dans le monde professionnel</w:t>
      </w:r>
      <w:ins w:id="329" w:author="CCCCC" w:date="2017-06-19T19:56:00Z">
        <w:r w:rsidR="00910EA0">
          <w:rPr>
            <w:rStyle w:val="5yl5"/>
          </w:rPr>
          <w:t xml:space="preserve"> aujourd’hui</w:t>
        </w:r>
      </w:ins>
      <w:r w:rsidR="00DA7D81">
        <w:rPr>
          <w:rStyle w:val="5yl5"/>
        </w:rPr>
        <w:t>, il me paraissait important d'</w:t>
      </w:r>
      <w:r w:rsidR="00826AFF">
        <w:rPr>
          <w:rStyle w:val="5yl5"/>
        </w:rPr>
        <w:t xml:space="preserve">étendre </w:t>
      </w:r>
      <w:r w:rsidR="00B76940">
        <w:rPr>
          <w:rStyle w:val="5yl5"/>
        </w:rPr>
        <w:t>mes connaissances</w:t>
      </w:r>
      <w:r w:rsidR="00826AFF">
        <w:rPr>
          <w:rStyle w:val="5yl5"/>
        </w:rPr>
        <w:t xml:space="preserve"> à son sujet.</w:t>
      </w:r>
    </w:p>
    <w:p w14:paraId="363289EE" w14:textId="77777777" w:rsidR="00DA7D81" w:rsidDel="00910EA0" w:rsidRDefault="00DA7D81" w:rsidP="00672DF6">
      <w:pPr>
        <w:rPr>
          <w:del w:id="330" w:author="CCCCC" w:date="2017-06-19T19:56:00Z"/>
          <w:rStyle w:val="5yl5"/>
        </w:rPr>
      </w:pPr>
    </w:p>
    <w:p w14:paraId="4BE247E0" w14:textId="77777777" w:rsidR="00DA7D81" w:rsidDel="00910EA0" w:rsidRDefault="00DA7D81" w:rsidP="00672DF6">
      <w:pPr>
        <w:rPr>
          <w:del w:id="331" w:author="CCCCC" w:date="2017-06-19T19:56:00Z"/>
          <w:rStyle w:val="5yl5"/>
        </w:rPr>
      </w:pPr>
      <w:del w:id="332" w:author="CCCCC" w:date="2017-06-19T19:56:00Z">
        <w:r w:rsidDel="00910EA0">
          <w:rPr>
            <w:rStyle w:val="5yl5"/>
          </w:rPr>
          <w:delText>_____________________/!\_________________________</w:delText>
        </w:r>
      </w:del>
    </w:p>
    <w:p w14:paraId="42EC431A" w14:textId="77777777" w:rsidR="00910EA0" w:rsidRDefault="00321DC5" w:rsidP="00672DF6">
      <w:pPr>
        <w:rPr>
          <w:ins w:id="333" w:author="CCCCC" w:date="2017-06-19T20:00:00Z"/>
        </w:rPr>
      </w:pPr>
      <w:del w:id="334" w:author="CCCCC" w:date="2017-06-19T19:56:00Z">
        <w:r w:rsidDel="00910EA0">
          <w:rPr>
            <w:rStyle w:val="5yl5"/>
          </w:rPr>
          <w:delText xml:space="preserve"> </w:delText>
        </w:r>
      </w:del>
      <w:r>
        <w:rPr>
          <w:rStyle w:val="5yl5"/>
        </w:rPr>
        <w:t xml:space="preserve">Le projet proposé par </w:t>
      </w:r>
      <w:del w:id="335" w:author="CCCCC" w:date="2017-06-19T19:56:00Z">
        <w:r w:rsidDel="00910EA0">
          <w:rPr>
            <w:rStyle w:val="5yl5"/>
          </w:rPr>
          <w:delText>Studio Goliath</w:delText>
        </w:r>
      </w:del>
      <w:ins w:id="336" w:author="CCCCC" w:date="2017-06-19T19:56:00Z">
        <w:r w:rsidR="00910EA0">
          <w:rPr>
            <w:rStyle w:val="5yl5"/>
          </w:rPr>
          <w:t>Vates</w:t>
        </w:r>
      </w:ins>
      <w:r>
        <w:rPr>
          <w:rStyle w:val="5yl5"/>
        </w:rPr>
        <w:t xml:space="preserve"> répondait entièrement à mes attentes puisqu’il est </w:t>
      </w:r>
      <w:ins w:id="337" w:author="CCCCC" w:date="2017-06-19T20:00:00Z">
        <w:r w:rsidR="00910EA0">
          <w:rPr>
            <w:rStyle w:val="5yl5"/>
          </w:rPr>
          <w:t>de p</w:t>
        </w:r>
        <w:r w:rsidR="00910EA0">
          <w:t>articiper au développement du logiciel libre Xen Orchestra</w:t>
        </w:r>
      </w:ins>
      <w:ins w:id="338" w:author="CCCCC" w:date="2017-06-19T20:01:00Z">
        <w:r w:rsidR="00910EA0">
          <w:t xml:space="preserve"> à l’aide de </w:t>
        </w:r>
      </w:ins>
      <w:ins w:id="339" w:author="CCCCC" w:date="2017-06-24T22:22:00Z">
        <w:r w:rsidR="00C768EC">
          <w:rPr>
            <w:kern w:val="0"/>
          </w:rPr>
          <w:t xml:space="preserve">la librairie </w:t>
        </w:r>
      </w:ins>
      <w:ins w:id="340" w:author="CCCCC" w:date="2017-06-19T20:01:00Z">
        <w:r w:rsidR="00910EA0">
          <w:t>ReactJS</w:t>
        </w:r>
      </w:ins>
      <w:ins w:id="341" w:author="CCCCC" w:date="2017-06-20T19:14:00Z">
        <w:r w:rsidR="00F24D6B">
          <w:t>.</w:t>
        </w:r>
      </w:ins>
    </w:p>
    <w:p w14:paraId="7CD71768" w14:textId="77777777" w:rsidR="00321DC5" w:rsidDel="00910EA0" w:rsidRDefault="00321DC5" w:rsidP="00672DF6">
      <w:pPr>
        <w:rPr>
          <w:del w:id="342" w:author="CCCCC" w:date="2017-06-19T20:00:00Z"/>
          <w:rStyle w:val="5yl5"/>
        </w:rPr>
      </w:pPr>
      <w:del w:id="343" w:author="CCCCC" w:date="2017-06-19T20:00:00Z">
        <w:r w:rsidDel="00910EA0">
          <w:rPr>
            <w:rStyle w:val="5yl5"/>
          </w:rPr>
          <w:delText>de développer une application WEB à l’aide Symfony2.</w:delText>
        </w:r>
      </w:del>
    </w:p>
    <w:p w14:paraId="62A9DE40" w14:textId="77777777" w:rsidR="00321DC5" w:rsidDel="00EB72E3" w:rsidRDefault="00321DC5" w:rsidP="00672DF6">
      <w:pPr>
        <w:rPr>
          <w:del w:id="344" w:author="CCCCC" w:date="2017-06-20T19:04:00Z"/>
          <w:rStyle w:val="5yl5"/>
        </w:rPr>
      </w:pPr>
      <w:r>
        <w:rPr>
          <w:rStyle w:val="5yl5"/>
        </w:rPr>
        <w:t>Ce rapport commence par une présentation de l’entreprise</w:t>
      </w:r>
      <w:ins w:id="345" w:author="CCCCC" w:date="2017-06-19T20:03:00Z">
        <w:r w:rsidR="00910EA0">
          <w:rPr>
            <w:rStyle w:val="5yl5"/>
          </w:rPr>
          <w:t xml:space="preserve"> et son mode de fonctionnement</w:t>
        </w:r>
      </w:ins>
      <w:r>
        <w:rPr>
          <w:rStyle w:val="5yl5"/>
        </w:rPr>
        <w:t xml:space="preserve">, pour situer l’environnement dans lequel j’ai pu évoluer au cours cette période. Viens ensuite une présentation </w:t>
      </w:r>
      <w:ins w:id="346" w:author="CCCCC" w:date="2017-06-19T20:04:00Z">
        <w:r w:rsidR="00910EA0">
          <w:rPr>
            <w:rStyle w:val="5yl5"/>
          </w:rPr>
          <w:t>des différentes technologies que j’ai pu utiliser</w:t>
        </w:r>
      </w:ins>
      <w:del w:id="347" w:author="CCCCC" w:date="2017-06-19T20:04:00Z">
        <w:r w:rsidDel="00910EA0">
          <w:rPr>
            <w:rStyle w:val="5yl5"/>
          </w:rPr>
          <w:delText>du projet,</w:delText>
        </w:r>
      </w:del>
      <w:r>
        <w:rPr>
          <w:rStyle w:val="5yl5"/>
        </w:rPr>
        <w:t xml:space="preserve"> puis une présentation du travail que j’ai réalisé</w:t>
      </w:r>
      <w:ins w:id="348" w:author="CCCCC" w:date="2017-06-20T19:14:00Z">
        <w:del w:id="349" w:author="Cédric" w:date="2017-06-22T17:06:00Z">
          <w:r w:rsidR="00F24D6B" w:rsidDel="006D74F9">
            <w:rPr>
              <w:rStyle w:val="5yl5"/>
            </w:rPr>
            <w:delText xml:space="preserve"> </w:delText>
          </w:r>
        </w:del>
      </w:ins>
      <w:del w:id="350" w:author="CCCCC" w:date="2017-06-19T20:05:00Z">
        <w:r w:rsidDel="00910EA0">
          <w:rPr>
            <w:rStyle w:val="5yl5"/>
          </w:rPr>
          <w:delText>, et</w:delText>
        </w:r>
      </w:del>
      <w:del w:id="351" w:author="Cédric" w:date="2017-06-22T17:05:00Z">
        <w:r w:rsidDel="006D74F9">
          <w:rPr>
            <w:rStyle w:val="5yl5"/>
          </w:rPr>
          <w:delText xml:space="preserve"> pour finir</w:delText>
        </w:r>
      </w:del>
      <w:del w:id="352" w:author="CCCCC" w:date="2017-06-19T20:04:00Z">
        <w:r w:rsidDel="00910EA0">
          <w:rPr>
            <w:rStyle w:val="5yl5"/>
          </w:rPr>
          <w:delText>, une partie concernant l’avenir de ce projet</w:delText>
        </w:r>
      </w:del>
      <w:r>
        <w:rPr>
          <w:rStyle w:val="5yl5"/>
        </w:rPr>
        <w:t>.</w:t>
      </w:r>
    </w:p>
    <w:p w14:paraId="29C025A0" w14:textId="77777777" w:rsidR="00DA7D81" w:rsidDel="00EB72E3" w:rsidRDefault="00DA7D81" w:rsidP="00672DF6">
      <w:pPr>
        <w:rPr>
          <w:del w:id="353" w:author="CCCCC" w:date="2017-06-20T19:04:00Z"/>
          <w:rStyle w:val="5yl5"/>
        </w:rPr>
      </w:pPr>
    </w:p>
    <w:p w14:paraId="4B7045F0" w14:textId="77777777" w:rsidR="00DA7D81" w:rsidRPr="002202D2" w:rsidDel="00EB72E3" w:rsidRDefault="00DA7D81" w:rsidP="00672DF6">
      <w:pPr>
        <w:rPr>
          <w:del w:id="354" w:author="CCCCC" w:date="2017-06-20T19:04:00Z"/>
          <w:rStyle w:val="5yl5"/>
          <w:rFonts w:cs="Times New Roman"/>
        </w:rPr>
      </w:pPr>
      <w:del w:id="355" w:author="CCCCC" w:date="2017-06-20T19:04:00Z">
        <w:r w:rsidDel="00EB72E3">
          <w:rPr>
            <w:rStyle w:val="5yl5"/>
          </w:rPr>
          <w:delText>___________________________________________________</w:delText>
        </w:r>
      </w:del>
    </w:p>
    <w:p w14:paraId="2D37E7B9" w14:textId="77777777" w:rsidR="00321DC5" w:rsidRDefault="00321DC5" w:rsidP="00672DF6">
      <w:pPr>
        <w:rPr>
          <w:ins w:id="356" w:author="Cédric" w:date="2017-06-22T16:24:00Z"/>
          <w:rStyle w:val="5yl5"/>
        </w:rPr>
      </w:pPr>
      <w:r>
        <w:rPr>
          <w:rStyle w:val="5yl5"/>
        </w:rPr>
        <w:br w:type="page"/>
      </w:r>
    </w:p>
    <w:p w14:paraId="54C16E63" w14:textId="77777777" w:rsidR="008B687D" w:rsidRDefault="00E71547">
      <w:pPr>
        <w:pStyle w:val="Heading1"/>
        <w:rPr>
          <w:rStyle w:val="5yl5"/>
        </w:rPr>
        <w:pPrChange w:id="357" w:author="Cédric" w:date="2017-06-22T16:24:00Z">
          <w:pPr/>
        </w:pPrChange>
      </w:pPr>
      <w:bookmarkStart w:id="358" w:name="_Toc485978048"/>
      <w:ins w:id="359" w:author="Cédric" w:date="2017-06-22T16:24:00Z">
        <w:r>
          <w:rPr>
            <w:rStyle w:val="5yl5"/>
          </w:rPr>
          <w:lastRenderedPageBreak/>
          <w:t>L’entreprise</w:t>
        </w:r>
      </w:ins>
      <w:bookmarkEnd w:id="358"/>
    </w:p>
    <w:p w14:paraId="1BB49F10" w14:textId="77777777" w:rsidR="008B687D" w:rsidRPr="008B687D" w:rsidRDefault="00EC2BDB">
      <w:pPr>
        <w:pStyle w:val="Heading2"/>
        <w:rPr>
          <w:rPrChange w:id="360" w:author="Cédric" w:date="2017-06-22T16:24:00Z">
            <w:rPr>
              <w:rStyle w:val="Heading2Char"/>
              <w:color w:val="365F91" w:themeColor="accent1" w:themeShade="BF"/>
              <w:sz w:val="28"/>
              <w:szCs w:val="25"/>
            </w:rPr>
          </w:rPrChange>
        </w:rPr>
        <w:pPrChange w:id="361" w:author="Cédric" w:date="2017-06-22T16:24:00Z">
          <w:pPr>
            <w:pStyle w:val="Standard"/>
          </w:pPr>
        </w:pPrChange>
      </w:pPr>
      <w:del w:id="362" w:author="Cédric" w:date="2017-06-22T14:33:00Z">
        <w:r w:rsidRPr="00EC2BDB">
          <w:rPr>
            <w:rPrChange w:id="363" w:author="Cédric" w:date="2017-06-22T16:24:00Z">
              <w:rPr>
                <w:rStyle w:val="Heading2Char"/>
                <w:b w:val="0"/>
                <w:bCs w:val="0"/>
                <w:color w:val="365F91" w:themeColor="accent1" w:themeShade="BF"/>
                <w:sz w:val="28"/>
                <w:szCs w:val="25"/>
              </w:rPr>
            </w:rPrChange>
          </w:rPr>
          <w:delText>L'entreprise</w:delText>
        </w:r>
      </w:del>
      <w:bookmarkStart w:id="364" w:name="_Toc485978049"/>
      <w:ins w:id="365" w:author="Cédric" w:date="2017-06-22T14:33:00Z">
        <w:r w:rsidRPr="00EC2BDB">
          <w:rPr>
            <w:rPrChange w:id="366" w:author="Cédric" w:date="2017-06-22T16:24:00Z">
              <w:rPr>
                <w:rStyle w:val="Heading2Char"/>
                <w:b w:val="0"/>
                <w:bCs w:val="0"/>
                <w:color w:val="365F91" w:themeColor="accent1" w:themeShade="BF"/>
                <w:sz w:val="28"/>
                <w:szCs w:val="25"/>
              </w:rPr>
            </w:rPrChange>
          </w:rPr>
          <w:t>A propos de Vates</w:t>
        </w:r>
      </w:ins>
      <w:bookmarkEnd w:id="364"/>
    </w:p>
    <w:p w14:paraId="7B46ED25" w14:textId="77777777" w:rsidR="00927304" w:rsidRDefault="00927304" w:rsidP="00672DF6">
      <w:r>
        <w:t>Vates</w:t>
      </w:r>
      <w:del w:id="367" w:author="Cédric" w:date="2017-06-23T09:38:00Z">
        <w:r w:rsidDel="00C02EB0">
          <w:delText xml:space="preserve">, </w:delText>
        </w:r>
      </w:del>
      <w:del w:id="368" w:author="Cédric" w:date="2017-06-23T09:37:00Z">
        <w:r w:rsidDel="00C02EB0">
          <w:delText>qui du latin signifie "devin" ou "oracle",</w:delText>
        </w:r>
      </w:del>
      <w:r>
        <w:t xml:space="preserve"> est </w:t>
      </w:r>
      <w:del w:id="369" w:author="Cédric" w:date="2017-06-23T09:37:00Z">
        <w:r w:rsidDel="00C02EB0">
          <w:delText xml:space="preserve">également </w:delText>
        </w:r>
      </w:del>
      <w:r>
        <w:t>une entreprise de développement open source</w:t>
      </w:r>
      <w:ins w:id="370" w:author="Cédric" w:date="2017-06-22T16:25:00Z">
        <w:r w:rsidR="004164E9">
          <w:t xml:space="preserve"> </w:t>
        </w:r>
      </w:ins>
      <w:del w:id="371" w:author="Cédric" w:date="2017-06-22T16:25:00Z">
        <w:r w:rsidDel="004164E9">
          <w:delText>. S</w:delText>
        </w:r>
      </w:del>
      <w:ins w:id="372" w:author="Cédric" w:date="2017-06-22T16:25:00Z">
        <w:r w:rsidR="004164E9">
          <w:t>s</w:t>
        </w:r>
      </w:ins>
      <w:r>
        <w:t>itué</w:t>
      </w:r>
      <w:ins w:id="373" w:author="Cédric" w:date="2017-06-22T16:26:00Z">
        <w:r w:rsidR="004164E9">
          <w:t>e</w:t>
        </w:r>
      </w:ins>
      <w:r>
        <w:t xml:space="preserve"> à Grenoble, au </w:t>
      </w:r>
      <w:del w:id="374" w:author="CCCCC" w:date="2017-06-20T19:15:00Z">
        <w:r w:rsidDel="00F24D6B">
          <w:delText xml:space="preserve">3 </w:delText>
        </w:r>
      </w:del>
      <w:ins w:id="375" w:author="CCCCC" w:date="2017-06-20T19:15:00Z">
        <w:r w:rsidR="00F24D6B">
          <w:t xml:space="preserve">17 </w:t>
        </w:r>
      </w:ins>
      <w:r>
        <w:t xml:space="preserve">rue </w:t>
      </w:r>
      <w:del w:id="376" w:author="CCCCC" w:date="2017-06-20T19:16:00Z">
        <w:r w:rsidDel="00F24D6B">
          <w:delText>Pierre Termier</w:delText>
        </w:r>
      </w:del>
      <w:ins w:id="377" w:author="CCCCC" w:date="2017-06-20T19:16:00Z">
        <w:r w:rsidR="00F24D6B">
          <w:t>Aimé Berey</w:t>
        </w:r>
      </w:ins>
      <w:ins w:id="378" w:author="Cédric" w:date="2017-06-22T16:26:00Z">
        <w:r w:rsidR="004164E9">
          <w:t>.</w:t>
        </w:r>
      </w:ins>
      <w:ins w:id="379" w:author="CCCCC" w:date="2017-06-21T21:16:00Z">
        <w:del w:id="380" w:author="Cédric" w:date="2017-06-22T16:03:00Z">
          <w:r w:rsidR="00523988" w:rsidDel="00890EEB">
            <w:delText>.</w:delText>
          </w:r>
        </w:del>
      </w:ins>
      <w:del w:id="381" w:author="CCCCC" w:date="2017-06-21T21:16:00Z">
        <w:r w:rsidDel="00523988">
          <w:delText>,</w:delText>
        </w:r>
      </w:del>
      <w:r>
        <w:t xml:space="preserve"> </w:t>
      </w:r>
      <w:del w:id="382" w:author="Cédric" w:date="2017-06-23T09:38:00Z">
        <w:r w:rsidDel="00C02EB0">
          <w:delText xml:space="preserve">Vates </w:delText>
        </w:r>
      </w:del>
      <w:ins w:id="383" w:author="Cédric" w:date="2017-06-23T09:38:00Z">
        <w:r w:rsidR="00C02EB0">
          <w:t xml:space="preserve">Elle </w:t>
        </w:r>
      </w:ins>
      <w:r>
        <w:t>a été créé</w:t>
      </w:r>
      <w:ins w:id="384" w:author="Cédric" w:date="2017-06-23T09:38:00Z">
        <w:r w:rsidR="00C02EB0">
          <w:t>e</w:t>
        </w:r>
      </w:ins>
      <w:r>
        <w:t xml:space="preserve"> en </w:t>
      </w:r>
      <w:del w:id="385" w:author="Cédric" w:date="2017-06-23T12:52:00Z">
        <w:r w:rsidDel="00855BAC">
          <w:delText xml:space="preserve">2006 </w:delText>
        </w:r>
      </w:del>
      <w:ins w:id="386" w:author="Cédric" w:date="2017-06-23T12:52:00Z">
        <w:r w:rsidR="00855BAC">
          <w:t xml:space="preserve">2012 </w:t>
        </w:r>
      </w:ins>
      <w:r>
        <w:t xml:space="preserve">par Olivier Lambert, Julien Fontanet et Nithida </w:t>
      </w:r>
      <w:del w:id="387" w:author="CCCCC" w:date="2017-06-21T21:17:00Z">
        <w:r w:rsidDel="00523988">
          <w:delText>Keophilavong</w:delText>
        </w:r>
      </w:del>
      <w:ins w:id="388" w:author="CCCCC" w:date="2017-06-21T21:17:00Z">
        <w:r w:rsidR="00523988">
          <w:t>Vialle</w:t>
        </w:r>
      </w:ins>
      <w:r>
        <w:t>.</w:t>
      </w:r>
    </w:p>
    <w:p w14:paraId="6B049774" w14:textId="6A714CFE" w:rsidR="0042341C" w:rsidRDefault="00F228DD" w:rsidP="00672DF6">
      <w:pPr>
        <w:rPr>
          <w:ins w:id="389" w:author="Cédric" w:date="2017-06-23T14:27:00Z"/>
        </w:rPr>
      </w:pPr>
      <w:r>
        <w:t xml:space="preserve">De </w:t>
      </w:r>
      <w:del w:id="390" w:author="Cédric" w:date="2017-06-23T12:52:00Z">
        <w:r w:rsidDel="00855BAC">
          <w:delText xml:space="preserve">2006 </w:delText>
        </w:r>
      </w:del>
      <w:ins w:id="391" w:author="Cédric" w:date="2017-06-23T12:52:00Z">
        <w:r w:rsidR="00855BAC">
          <w:t xml:space="preserve">2012 </w:t>
        </w:r>
      </w:ins>
      <w:r>
        <w:t xml:space="preserve">à </w:t>
      </w:r>
      <w:ins w:id="392" w:author="Cédric" w:date="2017-06-23T12:52:00Z">
        <w:r w:rsidR="00855BAC">
          <w:t>2014</w:t>
        </w:r>
      </w:ins>
      <w:del w:id="393" w:author="Cédric" w:date="2017-06-23T12:52:00Z">
        <w:r w:rsidR="00EC2BDB" w:rsidRPr="00EC2BDB">
          <w:rPr>
            <w:rPrChange w:id="394" w:author="Cédric" w:date="2017-06-23T12:50:00Z">
              <w:rPr>
                <w:rFonts w:asciiTheme="majorHAnsi" w:eastAsiaTheme="majorEastAsia" w:hAnsiTheme="majorHAnsi" w:cs="Mangal"/>
                <w:b/>
                <w:bCs/>
                <w:color w:val="FF0000"/>
                <w:sz w:val="26"/>
                <w:szCs w:val="23"/>
              </w:rPr>
            </w:rPrChange>
          </w:rPr>
          <w:delText>2012</w:delText>
        </w:r>
      </w:del>
      <w:r w:rsidR="00EC2BDB" w:rsidRPr="00EC2BDB">
        <w:rPr>
          <w:rPrChange w:id="395" w:author="Cédric" w:date="2017-06-23T12:50:00Z">
            <w:rPr>
              <w:rFonts w:asciiTheme="majorHAnsi" w:eastAsiaTheme="majorEastAsia" w:hAnsiTheme="majorHAnsi" w:cs="Mangal"/>
              <w:b/>
              <w:bCs/>
              <w:color w:val="FF0000"/>
              <w:sz w:val="26"/>
              <w:szCs w:val="23"/>
            </w:rPr>
          </w:rPrChange>
        </w:rPr>
        <w:t xml:space="preserve"> Vates </w:t>
      </w:r>
      <w:del w:id="396" w:author="Cédric" w:date="2017-06-23T12:52:00Z">
        <w:r w:rsidR="00EC2BDB" w:rsidRPr="00EC2BDB">
          <w:rPr>
            <w:rPrChange w:id="397" w:author="Cédric" w:date="2017-06-23T12:50:00Z">
              <w:rPr>
                <w:rFonts w:asciiTheme="majorHAnsi" w:eastAsiaTheme="majorEastAsia" w:hAnsiTheme="majorHAnsi" w:cs="Mangal"/>
                <w:b/>
                <w:bCs/>
                <w:color w:val="FF0000"/>
                <w:sz w:val="26"/>
                <w:szCs w:val="23"/>
              </w:rPr>
            </w:rPrChange>
          </w:rPr>
          <w:delText xml:space="preserve">développait </w:delText>
        </w:r>
      </w:del>
      <w:ins w:id="398" w:author="Cédric" w:date="2017-06-23T12:52:00Z">
        <w:r w:rsidR="00855BAC">
          <w:t>faisa</w:t>
        </w:r>
      </w:ins>
      <w:ins w:id="399" w:author="Cédric" w:date="2017-06-23T12:53:00Z">
        <w:r w:rsidR="00855BAC">
          <w:t>it de la prestation</w:t>
        </w:r>
      </w:ins>
      <w:ins w:id="400" w:author="Cédric" w:date="2017-06-23T12:52:00Z">
        <w:r w:rsidR="00EC2BDB" w:rsidRPr="00EC2BDB">
          <w:rPr>
            <w:rPrChange w:id="401" w:author="Cédric" w:date="2017-06-23T12:50:00Z">
              <w:rPr>
                <w:rFonts w:asciiTheme="majorHAnsi" w:eastAsiaTheme="majorEastAsia" w:hAnsiTheme="majorHAnsi" w:cs="Mangal"/>
                <w:b/>
                <w:bCs/>
                <w:color w:val="FF0000"/>
                <w:sz w:val="26"/>
                <w:szCs w:val="23"/>
              </w:rPr>
            </w:rPrChange>
          </w:rPr>
          <w:t xml:space="preserve"> </w:t>
        </w:r>
      </w:ins>
      <w:r w:rsidR="00EC2BDB" w:rsidRPr="00EC2BDB">
        <w:rPr>
          <w:rPrChange w:id="402" w:author="Cédric" w:date="2017-06-23T12:50:00Z">
            <w:rPr>
              <w:rFonts w:asciiTheme="majorHAnsi" w:eastAsiaTheme="majorEastAsia" w:hAnsiTheme="majorHAnsi" w:cs="Mangal"/>
              <w:b/>
              <w:bCs/>
              <w:color w:val="FF0000"/>
              <w:sz w:val="26"/>
              <w:szCs w:val="23"/>
            </w:rPr>
          </w:rPrChange>
        </w:rPr>
        <w:t>de</w:t>
      </w:r>
      <w:del w:id="403" w:author="Cédric" w:date="2017-06-23T12:53:00Z">
        <w:r w:rsidR="00EC2BDB" w:rsidRPr="00EC2BDB">
          <w:rPr>
            <w:rPrChange w:id="404" w:author="Cédric" w:date="2017-06-23T12:50:00Z">
              <w:rPr>
                <w:rFonts w:asciiTheme="majorHAnsi" w:eastAsiaTheme="majorEastAsia" w:hAnsiTheme="majorHAnsi" w:cs="Mangal"/>
                <w:b/>
                <w:bCs/>
                <w:color w:val="FF0000"/>
                <w:sz w:val="26"/>
                <w:szCs w:val="23"/>
              </w:rPr>
            </w:rPrChange>
          </w:rPr>
          <w:delText>s</w:delText>
        </w:r>
      </w:del>
      <w:r w:rsidR="00EC2BDB" w:rsidRPr="00EC2BDB">
        <w:rPr>
          <w:rPrChange w:id="405" w:author="Cédric" w:date="2017-06-23T12:50:00Z">
            <w:rPr>
              <w:rFonts w:asciiTheme="majorHAnsi" w:eastAsiaTheme="majorEastAsia" w:hAnsiTheme="majorHAnsi" w:cs="Mangal"/>
              <w:b/>
              <w:bCs/>
              <w:color w:val="FF0000"/>
              <w:sz w:val="26"/>
              <w:szCs w:val="23"/>
            </w:rPr>
          </w:rPrChange>
        </w:rPr>
        <w:t xml:space="preserve"> solutions open source</w:t>
      </w:r>
      <w:ins w:id="406" w:author="Cédric" w:date="2017-06-23T12:53:00Z">
        <w:r w:rsidR="00855BAC">
          <w:t xml:space="preserve"> pour les entreprises</w:t>
        </w:r>
      </w:ins>
      <w:ins w:id="407" w:author="Cédric" w:date="2017-06-23T12:50:00Z">
        <w:r w:rsidR="00EC2BDB" w:rsidRPr="00EC2BDB">
          <w:rPr>
            <w:rPrChange w:id="408" w:author="Cédric" w:date="2017-06-23T12:50:00Z">
              <w:rPr>
                <w:rFonts w:asciiTheme="majorHAnsi" w:eastAsiaTheme="majorEastAsia" w:hAnsiTheme="majorHAnsi" w:cs="Mangal"/>
                <w:b/>
                <w:bCs/>
                <w:color w:val="FF0000"/>
                <w:sz w:val="26"/>
                <w:szCs w:val="23"/>
              </w:rPr>
            </w:rPrChange>
          </w:rPr>
          <w:t>.</w:t>
        </w:r>
      </w:ins>
      <w:del w:id="409" w:author="Cédric" w:date="2017-06-23T12:50:00Z">
        <w:r w:rsidRPr="00F228DD" w:rsidDel="00855BAC">
          <w:rPr>
            <w:color w:val="FF0000"/>
          </w:rPr>
          <w:delText>....</w:delText>
        </w:r>
      </w:del>
      <w:r>
        <w:br/>
        <w:t>Depuis 201</w:t>
      </w:r>
      <w:ins w:id="410" w:author="Cédric" w:date="2017-06-23T12:52:00Z">
        <w:r w:rsidR="00855BAC">
          <w:t>4</w:t>
        </w:r>
      </w:ins>
      <w:del w:id="411" w:author="Cédric" w:date="2017-06-23T12:52:00Z">
        <w:r w:rsidDel="00855BAC">
          <w:delText>2</w:delText>
        </w:r>
      </w:del>
      <w:r>
        <w:t>, Vates se consacre uniquement au développement, à la maintenance et au support du logiciel Xen Orchestra également open source.</w:t>
      </w:r>
      <w:ins w:id="412" w:author="Cédric" w:date="2017-06-23T12:55:00Z">
        <w:r w:rsidR="00DC3BF2">
          <w:t xml:space="preserve"> </w:t>
        </w:r>
      </w:ins>
      <w:ins w:id="413" w:author="Cédric" w:date="2017-06-23T14:41:00Z">
        <w:r w:rsidR="0038452B">
          <w:t>L'entreprise est composée de six salariés : un directeur technique, un directeur de projet, deux développeurs, un chef de projet web marketing</w:t>
        </w:r>
      </w:ins>
      <w:ins w:id="414" w:author="CCCCC" w:date="2017-06-24T22:23:00Z">
        <w:r w:rsidR="003315A7">
          <w:t xml:space="preserve"> et </w:t>
        </w:r>
      </w:ins>
      <w:ins w:id="415" w:author="Cédric" w:date="2017-06-23T14:41:00Z">
        <w:del w:id="416" w:author="CCCCC" w:date="2017-06-24T22:23:00Z">
          <w:r w:rsidR="0038452B" w:rsidDel="003315A7">
            <w:delText>,</w:delText>
          </w:r>
          <w:r w:rsidR="0038452B" w:rsidRPr="00855BAC" w:rsidDel="003315A7">
            <w:delText xml:space="preserve"> </w:delText>
          </w:r>
        </w:del>
        <w:r w:rsidR="0038452B" w:rsidRPr="00855BAC">
          <w:t>une responsable administrative et financière</w:t>
        </w:r>
      </w:ins>
    </w:p>
    <w:p w14:paraId="2A333674" w14:textId="77777777" w:rsidR="00DC3BF2" w:rsidRDefault="0042341C" w:rsidP="00672DF6">
      <w:ins w:id="417" w:author="Cédric" w:date="2017-06-23T14:27:00Z">
        <w:r>
          <w:t xml:space="preserve">Vates </w:t>
        </w:r>
      </w:ins>
      <w:ins w:id="418" w:author="Cédric" w:date="2017-06-23T12:56:00Z">
        <w:r w:rsidR="00DC3BF2">
          <w:t>est également membre du réseau Minalogic</w:t>
        </w:r>
      </w:ins>
      <w:ins w:id="419" w:author="Cédric" w:date="2017-06-23T14:36:00Z">
        <w:r w:rsidR="00005E3C">
          <w:t>,</w:t>
        </w:r>
      </w:ins>
      <w:ins w:id="420" w:author="Cédric" w:date="2017-06-23T14:27:00Z">
        <w:r>
          <w:t xml:space="preserve"> </w:t>
        </w:r>
      </w:ins>
      <w:ins w:id="421" w:author="Cédric" w:date="2017-06-23T14:38:00Z">
        <w:r w:rsidR="00612BCE">
          <w:t xml:space="preserve">qui a pour but de regrouper et dynamiser les filières du </w:t>
        </w:r>
      </w:ins>
      <w:ins w:id="422" w:author="Cédric" w:date="2017-06-23T14:39:00Z">
        <w:r w:rsidR="00612BCE">
          <w:t xml:space="preserve">numérique en région </w:t>
        </w:r>
      </w:ins>
      <w:ins w:id="423" w:author="Cédric" w:date="2017-06-23T14:42:00Z">
        <w:r w:rsidR="0038452B">
          <w:t>Rhône-Alpes</w:t>
        </w:r>
      </w:ins>
      <w:ins w:id="424" w:author="Cédric" w:date="2017-06-23T14:39:00Z">
        <w:r w:rsidR="00612BCE">
          <w:t xml:space="preserve">. Elle regroupe 300 entreprises afin de </w:t>
        </w:r>
      </w:ins>
      <w:ins w:id="425" w:author="Cédric" w:date="2017-06-23T14:40:00Z">
        <w:r w:rsidR="00612BCE">
          <w:t xml:space="preserve">les </w:t>
        </w:r>
      </w:ins>
      <w:ins w:id="426" w:author="Cédric" w:date="2017-06-23T14:28:00Z">
        <w:r>
          <w:t>accompagner dans leur</w:t>
        </w:r>
      </w:ins>
      <w:ins w:id="427" w:author="Cédric" w:date="2017-06-23T14:33:00Z">
        <w:r w:rsidR="00903F03">
          <w:t>s</w:t>
        </w:r>
      </w:ins>
      <w:ins w:id="428" w:author="Cédric" w:date="2017-06-23T14:28:00Z">
        <w:r>
          <w:t xml:space="preserve"> projet</w:t>
        </w:r>
      </w:ins>
      <w:ins w:id="429" w:author="Cédric" w:date="2017-06-23T14:33:00Z">
        <w:r w:rsidR="00903F03">
          <w:t>s</w:t>
        </w:r>
      </w:ins>
      <w:ins w:id="430" w:author="Cédric" w:date="2017-06-23T14:28:00Z">
        <w:r>
          <w:t xml:space="preserve"> d’innovation</w:t>
        </w:r>
      </w:ins>
      <w:ins w:id="431" w:author="Cédric" w:date="2017-06-23T14:40:00Z">
        <w:r w:rsidR="00612BCE">
          <w:t>,</w:t>
        </w:r>
      </w:ins>
      <w:ins w:id="432" w:author="Cédric" w:date="2017-06-23T14:33:00Z">
        <w:r w:rsidR="00903F03">
          <w:t xml:space="preserve"> </w:t>
        </w:r>
      </w:ins>
      <w:ins w:id="433" w:author="Cédric" w:date="2017-06-23T14:29:00Z">
        <w:r>
          <w:t>et</w:t>
        </w:r>
      </w:ins>
      <w:ins w:id="434" w:author="Cédric" w:date="2017-06-23T14:33:00Z">
        <w:r w:rsidR="00903F03">
          <w:t xml:space="preserve"> </w:t>
        </w:r>
      </w:ins>
      <w:ins w:id="435" w:author="Cédric" w:date="2017-06-23T14:43:00Z">
        <w:r w:rsidR="0038452B">
          <w:t>leur donne</w:t>
        </w:r>
      </w:ins>
      <w:ins w:id="436" w:author="Cédric" w:date="2017-06-23T14:29:00Z">
        <w:r>
          <w:t xml:space="preserve"> une meilleur</w:t>
        </w:r>
      </w:ins>
      <w:ins w:id="437" w:author="Cédric" w:date="2017-06-23T14:30:00Z">
        <w:r>
          <w:t>e</w:t>
        </w:r>
      </w:ins>
      <w:ins w:id="438" w:author="Cédric" w:date="2017-06-23T14:29:00Z">
        <w:r>
          <w:t xml:space="preserve"> visibilité </w:t>
        </w:r>
      </w:ins>
    </w:p>
    <w:p w14:paraId="09BCB69E" w14:textId="77777777" w:rsidR="005741CB" w:rsidDel="0038452B" w:rsidRDefault="00F228DD" w:rsidP="00672DF6">
      <w:pPr>
        <w:rPr>
          <w:ins w:id="439" w:author="CCCCC" w:date="2017-06-22T00:56:00Z"/>
          <w:del w:id="440" w:author="Cédric" w:date="2017-06-23T14:41:00Z"/>
        </w:rPr>
      </w:pPr>
      <w:del w:id="441" w:author="Cédric" w:date="2017-06-23T14:41:00Z">
        <w:r w:rsidDel="0038452B">
          <w:delText xml:space="preserve">L'entreprise est </w:delText>
        </w:r>
        <w:r w:rsidR="00B76940" w:rsidDel="0038452B">
          <w:delText>composée</w:delText>
        </w:r>
        <w:r w:rsidDel="0038452B">
          <w:delText xml:space="preserve"> de </w:delText>
        </w:r>
      </w:del>
      <w:del w:id="442" w:author="Cédric" w:date="2017-06-22T14:51:00Z">
        <w:r w:rsidDel="00DA2A43">
          <w:delText xml:space="preserve">cinq </w:delText>
        </w:r>
      </w:del>
      <w:del w:id="443" w:author="Cédric" w:date="2017-06-23T14:41:00Z">
        <w:r w:rsidDel="0038452B">
          <w:delText xml:space="preserve">salariés : un directeur technique, </w:delText>
        </w:r>
      </w:del>
      <w:del w:id="444" w:author="Cédric" w:date="2017-06-23T10:37:00Z">
        <w:r w:rsidRPr="00F228DD" w:rsidDel="00F448B0">
          <w:rPr>
            <w:color w:val="FF0000"/>
          </w:rPr>
          <w:delText>nit</w:delText>
        </w:r>
        <w:r w:rsidDel="00F448B0">
          <w:delText xml:space="preserve">, </w:delText>
        </w:r>
      </w:del>
      <w:del w:id="445" w:author="Cédric" w:date="2017-06-23T14:41:00Z">
        <w:r w:rsidDel="0038452B">
          <w:delText>deux développeurs</w:delText>
        </w:r>
      </w:del>
    </w:p>
    <w:p w14:paraId="27B680E6" w14:textId="77777777" w:rsidR="00F228DD" w:rsidRDefault="005741CB" w:rsidP="005741CB">
      <w:pPr>
        <w:rPr>
          <w:ins w:id="446" w:author="CCCCC" w:date="2017-06-20T19:38:00Z"/>
        </w:rPr>
      </w:pPr>
      <w:ins w:id="447" w:author="CCCCC" w:date="2017-06-22T00:56:00Z">
        <w:r>
          <w:t>Durant ma période de stage, j’ai rejoint l’équipe développement.</w:t>
        </w:r>
      </w:ins>
      <w:del w:id="448" w:author="CCCCC" w:date="2017-06-22T00:56:00Z">
        <w:r w:rsidR="00F228DD" w:rsidDel="005741CB">
          <w:delText xml:space="preserve">, </w:delText>
        </w:r>
      </w:del>
    </w:p>
    <w:p w14:paraId="1F7BC58F" w14:textId="77777777" w:rsidR="00FE35A8" w:rsidDel="00E71547" w:rsidRDefault="00FE35A8" w:rsidP="00672DF6">
      <w:pPr>
        <w:rPr>
          <w:del w:id="449" w:author="Cédric" w:date="2017-06-22T16:25:00Z"/>
        </w:rPr>
      </w:pPr>
      <w:ins w:id="450" w:author="CCCCC" w:date="2017-06-20T19:38:00Z">
        <w:del w:id="451" w:author="Cédric" w:date="2017-06-22T16:25:00Z">
          <w:r w:rsidDel="00E71547">
            <w:delText>Bad, julien, olivier, marc, pierre, quentin, nit, fabrice</w:delText>
          </w:r>
        </w:del>
      </w:ins>
    </w:p>
    <w:p w14:paraId="6A56B5CB" w14:textId="77777777" w:rsidR="005A1737" w:rsidRDefault="00064FB0">
      <w:pPr>
        <w:pStyle w:val="Heading2"/>
      </w:pPr>
      <w:bookmarkStart w:id="452" w:name="_Toc485978050"/>
      <w:r>
        <w:t>Gestion de projet</w:t>
      </w:r>
      <w:bookmarkEnd w:id="452"/>
    </w:p>
    <w:p w14:paraId="1B892B74" w14:textId="492FC338" w:rsidR="008B687D" w:rsidRDefault="00F2544C">
      <w:pPr>
        <w:rPr>
          <w:ins w:id="453" w:author="CCCCC" w:date="2017-06-20T20:23:00Z"/>
        </w:rPr>
        <w:pPrChange w:id="454" w:author="CCCCC" w:date="2017-06-20T20:25:00Z">
          <w:pPr>
            <w:pStyle w:val="Standard"/>
          </w:pPr>
        </w:pPrChange>
      </w:pPr>
      <w:r>
        <w:t xml:space="preserve">Xen Orchestra est développé </w:t>
      </w:r>
      <w:ins w:id="455" w:author="CCCCC" w:date="2017-06-25T22:10:00Z">
        <w:r w:rsidR="005F2819">
          <w:t xml:space="preserve">essentiellement </w:t>
        </w:r>
      </w:ins>
      <w:r>
        <w:t xml:space="preserve">grâce à </w:t>
      </w:r>
      <w:del w:id="456" w:author="CCCCC" w:date="2017-06-20T20:09:00Z">
        <w:r w:rsidDel="00C9727D">
          <w:delText xml:space="preserve">essentiellement </w:delText>
        </w:r>
      </w:del>
      <w:del w:id="457" w:author="CCCCC" w:date="2017-06-22T01:05:00Z">
        <w:r w:rsidDel="00ED67CE">
          <w:delText>deux</w:delText>
        </w:r>
      </w:del>
      <w:ins w:id="458" w:author="CCCCC" w:date="2017-06-22T01:05:00Z">
        <w:r w:rsidR="00ED67CE">
          <w:t>trois</w:t>
        </w:r>
      </w:ins>
      <w:r>
        <w:t xml:space="preserve"> outils de gestions :</w:t>
      </w:r>
    </w:p>
    <w:p w14:paraId="7854BA88" w14:textId="77777777" w:rsidR="008B687D" w:rsidRDefault="00F306BE">
      <w:pPr>
        <w:pStyle w:val="ListParagraph"/>
        <w:numPr>
          <w:ilvl w:val="0"/>
          <w:numId w:val="21"/>
        </w:numPr>
        <w:rPr>
          <w:del w:id="459" w:author="CCCCC" w:date="2017-06-20T20:23:00Z"/>
        </w:rPr>
        <w:pPrChange w:id="460" w:author="CCCCC" w:date="2017-06-20T20:23:00Z">
          <w:pPr>
            <w:pStyle w:val="Standard"/>
          </w:pPr>
        </w:pPrChange>
      </w:pPr>
      <w:moveToRangeStart w:id="461" w:author="CCCCC" w:date="2017-06-20T20:23:00Z" w:name="move485753528"/>
      <w:moveTo w:id="462" w:author="CCCCC" w:date="2017-06-20T20:23:00Z">
        <w:r>
          <w:t>Mattermost qui est un chat sur lequel l'ensemble de l'équipe peut échanger. En effet, une partie de l'équipe effectuant son activité en télétravail, un outil de communication est nécessaire</w:t>
        </w:r>
      </w:moveTo>
      <w:moveToRangeEnd w:id="461"/>
    </w:p>
    <w:p w14:paraId="6584F8DA" w14:textId="77777777" w:rsidR="008B687D" w:rsidRDefault="008B687D">
      <w:pPr>
        <w:pStyle w:val="ListParagraph"/>
        <w:numPr>
          <w:ilvl w:val="0"/>
          <w:numId w:val="21"/>
        </w:numPr>
        <w:rPr>
          <w:ins w:id="463" w:author="CCCCC" w:date="2017-06-20T20:25:00Z"/>
        </w:rPr>
        <w:pPrChange w:id="464" w:author="CCCCC" w:date="2017-06-20T20:23:00Z">
          <w:pPr>
            <w:pStyle w:val="Standard"/>
          </w:pPr>
        </w:pPrChange>
      </w:pPr>
    </w:p>
    <w:p w14:paraId="394BB05E" w14:textId="77777777" w:rsidR="008B687D" w:rsidRDefault="00F306BE">
      <w:pPr>
        <w:pStyle w:val="ListParagraph"/>
        <w:numPr>
          <w:ilvl w:val="0"/>
          <w:numId w:val="21"/>
        </w:numPr>
        <w:rPr>
          <w:ins w:id="465" w:author="CCCCC" w:date="2017-06-22T01:05:00Z"/>
        </w:rPr>
        <w:pPrChange w:id="466" w:author="CCCCC" w:date="2017-06-20T20:25:00Z">
          <w:pPr>
            <w:pStyle w:val="Standard"/>
          </w:pPr>
        </w:pPrChange>
      </w:pPr>
      <w:ins w:id="467" w:author="CCCCC" w:date="2017-06-20T20:23:00Z">
        <w:r>
          <w:t xml:space="preserve">Git, Github et Gitlab: Vates utilise l'outils de gestion et de versions git qui permet de garder une traçabilité du développement du logiciel ainsi que de travailler en équipe sur un projet. Github et Gitlab sont des services web d'hébergement et de gestion du développement de projets utilisant git. Xen Orchestra est disponible dans </w:t>
        </w:r>
      </w:ins>
      <w:ins w:id="468" w:author="CCCCC" w:date="2017-06-20T20:25:00Z">
        <w:r w:rsidR="00830692">
          <w:t>un dépôt public</w:t>
        </w:r>
      </w:ins>
      <w:ins w:id="469" w:author="CCCCC" w:date="2017-06-20T20:23:00Z">
        <w:r>
          <w:t xml:space="preserve"> de Github. Dans ces plateformes, chaque dépôt possède une section dans laquelle tout le monde peut ouvrir des tâches qui peuvent correspondre à un rapport de bug ou au développement de nouvelles fonctionnalités.</w:t>
        </w:r>
        <w:del w:id="470" w:author="Cédric" w:date="2017-06-22T17:09:00Z">
          <w:r w:rsidDel="000C5739">
            <w:delText xml:space="preserve"> </w:delText>
          </w:r>
        </w:del>
        <w:r>
          <w:t xml:space="preserve"> Au sein de Vates, ces tâches sont ensuite assigné</w:t>
        </w:r>
      </w:ins>
      <w:ins w:id="471" w:author="CCCCC" w:date="2017-06-20T20:25:00Z">
        <w:r w:rsidR="00830692">
          <w:t>e</w:t>
        </w:r>
      </w:ins>
      <w:ins w:id="472" w:author="CCCCC" w:date="2017-06-20T20:23:00Z">
        <w:r>
          <w:t xml:space="preserve">s à un développeur par un </w:t>
        </w:r>
        <w:del w:id="473" w:author="Cédric" w:date="2017-06-22T17:09:00Z">
          <w:r w:rsidDel="00D601E1">
            <w:delText>directeur technique</w:delText>
          </w:r>
        </w:del>
      </w:ins>
      <w:ins w:id="474" w:author="Cédric" w:date="2017-06-22T17:09:00Z">
        <w:r w:rsidR="00D601E1">
          <w:t>chef de projet</w:t>
        </w:r>
      </w:ins>
      <w:ins w:id="475" w:author="CCCCC" w:date="2017-06-20T20:23:00Z">
        <w:r>
          <w:t xml:space="preserve">. </w:t>
        </w:r>
      </w:ins>
      <w:ins w:id="476" w:author="CCCCC" w:date="2017-06-20T20:24:00Z">
        <w:r>
          <w:t xml:space="preserve">De plus, git permet de travailler en équipe sur un projet. Ainsi, pour développer une fonctionnalité, il est possible de créer une branche sur laquelle il va être possible de coder de manière indépendante au projet. Lorsque le développeur estime qu'il a fini sa tâche, il va pouvoir faire une demande de fusion de sa branche de travail avec la branche principale. Le code produit va être relu par </w:t>
        </w:r>
        <w:del w:id="477" w:author="Cédric" w:date="2017-06-22T17:10:00Z">
          <w:r w:rsidDel="00D601E1">
            <w:delText>au moins un</w:delText>
          </w:r>
        </w:del>
      </w:ins>
      <w:ins w:id="478" w:author="Cédric" w:date="2017-06-22T17:10:00Z">
        <w:r w:rsidR="00D601E1">
          <w:t>le</w:t>
        </w:r>
      </w:ins>
      <w:ins w:id="479" w:author="CCCCC" w:date="2017-06-20T20:24:00Z">
        <w:r>
          <w:t xml:space="preserve"> directeur technique et éventuellement d’autre</w:t>
        </w:r>
      </w:ins>
      <w:ins w:id="480" w:author="Cédric" w:date="2017-06-22T16:07:00Z">
        <w:r w:rsidR="002B4A10">
          <w:t>s</w:t>
        </w:r>
      </w:ins>
      <w:ins w:id="481" w:author="CCCCC" w:date="2017-06-20T20:24:00Z">
        <w:r>
          <w:t xml:space="preserve"> développeurs. Une discussion sur le code produit va alors démarrer, entrainant des modifications. Lorsqu’il n’y a plus aucun point à éclaircir, la demande de fusion est acceptée et les modifications seront alors ajoutées à la branche</w:t>
        </w:r>
      </w:ins>
      <w:ins w:id="482" w:author="CCCCC" w:date="2017-06-20T20:25:00Z">
        <w:r>
          <w:t xml:space="preserve"> principale.</w:t>
        </w:r>
      </w:ins>
    </w:p>
    <w:p w14:paraId="27B9D294" w14:textId="77777777" w:rsidR="008B687D" w:rsidRDefault="00ED67CE">
      <w:pPr>
        <w:pStyle w:val="ListParagraph"/>
        <w:numPr>
          <w:ilvl w:val="0"/>
          <w:numId w:val="21"/>
        </w:numPr>
        <w:rPr>
          <w:ins w:id="483" w:author="CCCCC" w:date="2017-06-20T20:23:00Z"/>
        </w:rPr>
        <w:pPrChange w:id="484" w:author="CCCCC" w:date="2017-06-20T20:25:00Z">
          <w:pPr>
            <w:pStyle w:val="Standard"/>
          </w:pPr>
        </w:pPrChange>
      </w:pPr>
      <w:ins w:id="485" w:author="CCCCC" w:date="2017-06-22T01:05:00Z">
        <w:r>
          <w:t>Crisp, qui est également une plateforme de chat. Elle sert au service de support</w:t>
        </w:r>
      </w:ins>
      <w:ins w:id="486" w:author="CCCCC" w:date="2017-06-22T01:06:00Z">
        <w:r>
          <w:t xml:space="preserve"> pour Xen Orchestra. Ainsi, l</w:t>
        </w:r>
      </w:ins>
      <w:ins w:id="487" w:author="CCCCC" w:date="2017-06-22T01:07:00Z">
        <w:r>
          <w:t>’équipe de développement y répond aux questions de clients, ce qui permet de faire ressortir des défauts dans la conception du logiciel</w:t>
        </w:r>
      </w:ins>
      <w:ins w:id="488" w:author="CCCCC" w:date="2017-06-22T01:09:00Z">
        <w:r>
          <w:t>.</w:t>
        </w:r>
      </w:ins>
    </w:p>
    <w:p w14:paraId="1ED035BC" w14:textId="77777777" w:rsidR="008B687D" w:rsidRDefault="00F2544C">
      <w:pPr>
        <w:rPr>
          <w:del w:id="489" w:author="CCCCC" w:date="2017-06-20T20:22:00Z"/>
        </w:rPr>
        <w:pPrChange w:id="490" w:author="CCCCC" w:date="2017-06-20T20:24:00Z">
          <w:pPr>
            <w:pStyle w:val="Standard"/>
          </w:pPr>
        </w:pPrChange>
      </w:pPr>
      <w:del w:id="491" w:author="CCCCC" w:date="2017-06-20T20:22:00Z">
        <w:r w:rsidDel="00F306BE">
          <w:tab/>
          <w:delText xml:space="preserve">- </w:delText>
        </w:r>
      </w:del>
      <w:moveFromRangeStart w:id="492" w:author="CCCCC" w:date="2017-06-20T20:23:00Z" w:name="move485753528"/>
      <w:moveFrom w:id="493" w:author="CCCCC" w:date="2017-06-20T20:23:00Z">
        <w:del w:id="494" w:author="CCCCC" w:date="2017-06-20T20:25:00Z">
          <w:r w:rsidDel="00F306BE">
            <w:delText xml:space="preserve">Mattermost qui est un chat sur lequel l'ensemble de l'équipe peut échanger. En effet, une partie de l'équipe effectuant son activité en télétravail, un outil de communication est nécessaire </w:delText>
          </w:r>
        </w:del>
      </w:moveFrom>
      <w:moveFromRangeEnd w:id="492"/>
    </w:p>
    <w:p w14:paraId="34AA2917" w14:textId="77777777" w:rsidR="008B687D" w:rsidRDefault="008B687D">
      <w:pPr>
        <w:rPr>
          <w:del w:id="495" w:author="CCCCC" w:date="2017-06-20T20:24:00Z"/>
        </w:rPr>
        <w:pPrChange w:id="496" w:author="CCCCC" w:date="2017-06-20T20:24:00Z">
          <w:pPr>
            <w:pStyle w:val="Standard"/>
          </w:pPr>
        </w:pPrChange>
      </w:pPr>
    </w:p>
    <w:p w14:paraId="7EF72F3E" w14:textId="77777777" w:rsidR="008B687D" w:rsidRDefault="00064FB0">
      <w:pPr>
        <w:rPr>
          <w:del w:id="497" w:author="CCCCC" w:date="2017-06-20T20:23:00Z"/>
        </w:rPr>
        <w:pPrChange w:id="498" w:author="CCCCC" w:date="2017-06-20T20:12:00Z">
          <w:pPr>
            <w:pStyle w:val="Standard"/>
          </w:pPr>
        </w:pPrChange>
      </w:pPr>
      <w:del w:id="499" w:author="CCCCC" w:date="2017-06-20T20:22:00Z">
        <w:r w:rsidDel="00F306BE">
          <w:tab/>
          <w:delText>-</w:delText>
        </w:r>
      </w:del>
      <w:del w:id="500" w:author="CCCCC" w:date="2017-06-20T20:23:00Z">
        <w:r w:rsidR="00E743F2" w:rsidDel="00F306BE">
          <w:delText>Git,</w:delText>
        </w:r>
        <w:r w:rsidR="008B3D37" w:rsidDel="00F306BE">
          <w:delText xml:space="preserve"> </w:delText>
        </w:r>
        <w:r w:rsidR="00F2544C" w:rsidDel="00F306BE">
          <w:delText>Github</w:delText>
        </w:r>
        <w:r w:rsidR="00BB7FF4" w:rsidDel="00F306BE">
          <w:delText xml:space="preserve"> </w:delText>
        </w:r>
        <w:r w:rsidR="00E743F2" w:rsidDel="00F306BE">
          <w:delText>et Gitlab</w:delText>
        </w:r>
        <w:r w:rsidR="00BB7FF4" w:rsidDel="00F306BE">
          <w:delText xml:space="preserve">: </w:delText>
        </w:r>
        <w:r w:rsidR="008B3D37" w:rsidDel="00F306BE">
          <w:delText xml:space="preserve">Vates utilise l'outils de gestion et de versions git qui permet de garder une traçabilité du développement du logiciel ainsi que de travailler en équipe sur un projet. Github </w:delText>
        </w:r>
        <w:r w:rsidR="00E743F2" w:rsidDel="00F306BE">
          <w:delText xml:space="preserve">et Gitlab sont des </w:delText>
        </w:r>
        <w:r w:rsidR="008B3D37" w:rsidDel="00F306BE">
          <w:delText>service</w:delText>
        </w:r>
        <w:r w:rsidR="00E743F2" w:rsidDel="00F306BE">
          <w:delText>s</w:delText>
        </w:r>
        <w:r w:rsidR="008B3D37" w:rsidDel="00F306BE">
          <w:delText xml:space="preserve"> web d'hébergement et de gestion du développement de projet utilisant git</w:delText>
        </w:r>
      </w:del>
      <w:del w:id="501" w:author="CCCCC" w:date="2017-06-20T19:29:00Z">
        <w:r w:rsidR="00A775DE" w:rsidDel="00FE35A8">
          <w:delText xml:space="preserve"> sur lequel </w:delText>
        </w:r>
      </w:del>
      <w:del w:id="502" w:author="CCCCC" w:date="2017-06-20T20:23:00Z">
        <w:r w:rsidR="00A775DE" w:rsidDel="00F306BE">
          <w:delText>Xen Orchestra est disponible dans un dépôt publi</w:delText>
        </w:r>
      </w:del>
      <w:del w:id="503" w:author="CCCCC" w:date="2017-06-20T20:09:00Z">
        <w:r w:rsidR="00A775DE" w:rsidDel="00C9727D">
          <w:delText>c</w:delText>
        </w:r>
      </w:del>
      <w:del w:id="504" w:author="CCCCC" w:date="2017-06-20T20:23:00Z">
        <w:r w:rsidR="00A775DE" w:rsidDel="00F306BE">
          <w:delText>.</w:delText>
        </w:r>
        <w:r w:rsidR="00A269B7" w:rsidDel="00F306BE">
          <w:delText xml:space="preserve"> </w:delText>
        </w:r>
        <w:r w:rsidR="000B5C4A" w:rsidDel="00F306BE">
          <w:delText xml:space="preserve">Dans </w:delText>
        </w:r>
        <w:r w:rsidR="00E743F2" w:rsidDel="00F306BE">
          <w:delText>ces plateformes</w:delText>
        </w:r>
        <w:r w:rsidR="000B5C4A" w:rsidDel="00F306BE">
          <w:delText xml:space="preserve">, chaque dépôt possède une section dans laquelle tout le monde peut ouvrir </w:delText>
        </w:r>
      </w:del>
      <w:del w:id="505" w:author="CCCCC" w:date="2017-06-20T20:11:00Z">
        <w:r w:rsidR="000B5C4A" w:rsidDel="00C9727D">
          <w:delText>des rapports</w:delText>
        </w:r>
      </w:del>
      <w:del w:id="506" w:author="CCCCC" w:date="2017-06-20T20:23:00Z">
        <w:r w:rsidR="000B5C4A" w:rsidDel="00F306BE">
          <w:delText xml:space="preserve"> de</w:delText>
        </w:r>
      </w:del>
      <w:del w:id="507" w:author="CCCCC" w:date="2017-06-20T20:10:00Z">
        <w:r w:rsidR="000B5C4A" w:rsidDel="00C9727D">
          <w:delText>s</w:delText>
        </w:r>
      </w:del>
      <w:del w:id="508" w:author="CCCCC" w:date="2017-06-20T20:23:00Z">
        <w:r w:rsidR="000B5C4A" w:rsidDel="00F306BE">
          <w:delText xml:space="preserve"> bug</w:delText>
        </w:r>
      </w:del>
      <w:del w:id="509" w:author="CCCCC" w:date="2017-06-20T20:12:00Z">
        <w:r w:rsidR="000B5C4A" w:rsidDel="00C9727D">
          <w:delText>s</w:delText>
        </w:r>
      </w:del>
      <w:del w:id="510" w:author="CCCCC" w:date="2017-06-20T20:23:00Z">
        <w:r w:rsidR="000B5C4A" w:rsidDel="00F306BE">
          <w:delText>.</w:delText>
        </w:r>
        <w:r w:rsidR="00717BF0" w:rsidDel="00F306BE">
          <w:delText xml:space="preserve"> </w:delText>
        </w:r>
      </w:del>
      <w:del w:id="511" w:author="CCCCC" w:date="2017-06-20T20:13:00Z">
        <w:r w:rsidR="00717BF0" w:rsidDel="00C9727D">
          <w:delText>C</w:delText>
        </w:r>
      </w:del>
      <w:del w:id="512" w:author="CCCCC" w:date="2017-06-20T20:23:00Z">
        <w:r w:rsidR="00717BF0" w:rsidDel="00F306BE">
          <w:delText xml:space="preserve">es </w:delText>
        </w:r>
      </w:del>
      <w:del w:id="513" w:author="CCCCC" w:date="2017-06-20T20:13:00Z">
        <w:r w:rsidR="00717BF0" w:rsidDel="00C9727D">
          <w:delText xml:space="preserve">bugs </w:delText>
        </w:r>
      </w:del>
      <w:del w:id="514" w:author="CCCCC" w:date="2017-06-20T20:23:00Z">
        <w:r w:rsidR="00717BF0" w:rsidDel="00F306BE">
          <w:delText xml:space="preserve">sont </w:delText>
        </w:r>
        <w:r w:rsidR="00E743F2" w:rsidDel="00F306BE">
          <w:delText>ensuite</w:delText>
        </w:r>
        <w:r w:rsidR="00717BF0" w:rsidDel="00F306BE">
          <w:delText xml:space="preserve"> assignés à un développeur par un directeur technique</w:delText>
        </w:r>
      </w:del>
    </w:p>
    <w:p w14:paraId="6BDC6032" w14:textId="77777777" w:rsidR="008B687D" w:rsidRDefault="000B5C4A">
      <w:pPr>
        <w:rPr>
          <w:del w:id="515" w:author="CCCCC" w:date="2017-06-20T20:23:00Z"/>
        </w:rPr>
        <w:pPrChange w:id="516" w:author="CCCCC" w:date="2017-06-20T20:20:00Z">
          <w:pPr>
            <w:pStyle w:val="Standard"/>
          </w:pPr>
        </w:pPrChange>
      </w:pPr>
      <w:del w:id="517" w:author="CCCCC" w:date="2017-06-20T20:23:00Z">
        <w:r w:rsidDel="00F306BE">
          <w:delText xml:space="preserve">De plus, git permet de travailler en équipe sur un projet. Ainsi, pour développer une fonctionnalité, il </w:delText>
        </w:r>
        <w:r w:rsidR="00717BF0" w:rsidDel="00F306BE">
          <w:delText xml:space="preserve">est </w:delText>
        </w:r>
        <w:r w:rsidDel="00F306BE">
          <w:delText>possible de créer une branche sur laquelle il va être possible de coder de manière indépendante au projet. Lorsque le dévelo</w:delText>
        </w:r>
        <w:r w:rsidR="00E743F2" w:rsidDel="00F306BE">
          <w:delText xml:space="preserve">ppeur estime qu'il a </w:delText>
        </w:r>
        <w:r w:rsidR="00B76940" w:rsidDel="00F306BE">
          <w:delText>fini</w:delText>
        </w:r>
        <w:r w:rsidR="00E743F2" w:rsidDel="00F306BE">
          <w:delText xml:space="preserve"> sa tâ</w:delText>
        </w:r>
        <w:r w:rsidDel="00F306BE">
          <w:delText xml:space="preserve">che, il va pouvoir faire une demande </w:delText>
        </w:r>
        <w:r w:rsidR="00717BF0" w:rsidDel="00F306BE">
          <w:delText xml:space="preserve">de </w:delText>
        </w:r>
        <w:r w:rsidDel="00F306BE">
          <w:delText>fusion de sa branche de travail</w:delText>
        </w:r>
        <w:r w:rsidR="00717BF0" w:rsidDel="00F306BE">
          <w:delText xml:space="preserve"> avec la branche principale. </w:delText>
        </w:r>
      </w:del>
      <w:del w:id="518" w:author="CCCCC" w:date="2017-06-20T20:20:00Z">
        <w:r w:rsidR="00717BF0" w:rsidDel="00186F5A">
          <w:delText xml:space="preserve">Un directeur technique va ensuite relire le travail qui a été fait et accepter </w:delText>
        </w:r>
      </w:del>
      <w:del w:id="519" w:author="CCCCC" w:date="2017-06-20T20:23:00Z">
        <w:r w:rsidR="00717BF0" w:rsidDel="00F306BE">
          <w:delText xml:space="preserve">la demande de fusion </w:delText>
        </w:r>
      </w:del>
      <w:del w:id="520" w:author="CCCCC" w:date="2017-06-20T20:21:00Z">
        <w:r w:rsidR="00717BF0" w:rsidDel="00186F5A">
          <w:delText xml:space="preserve">ou faire des commentaires sur le code produit par le développeur. Ce dernier pourra alors soumettre une nouvelle version </w:delText>
        </w:r>
      </w:del>
    </w:p>
    <w:p w14:paraId="006355FB" w14:textId="77777777" w:rsidR="00064FB0" w:rsidDel="00F306BE" w:rsidRDefault="00064FB0" w:rsidP="00672DF6">
      <w:pPr>
        <w:rPr>
          <w:del w:id="521" w:author="CCCCC" w:date="2017-06-20T20:25:00Z"/>
        </w:rPr>
      </w:pPr>
    </w:p>
    <w:p w14:paraId="7DE61C60" w14:textId="77777777" w:rsidR="00321DC5" w:rsidRDefault="00321DC5" w:rsidP="00672DF6">
      <w:pPr>
        <w:rPr>
          <w:rFonts w:asciiTheme="majorHAnsi" w:eastAsiaTheme="majorEastAsia" w:hAnsiTheme="majorHAnsi" w:cs="Mangal"/>
          <w:color w:val="4F81BD" w:themeColor="accent1"/>
          <w:sz w:val="26"/>
          <w:szCs w:val="23"/>
        </w:rPr>
      </w:pPr>
      <w:r>
        <w:br w:type="page"/>
      </w:r>
    </w:p>
    <w:p w14:paraId="7FDB96CB" w14:textId="77777777" w:rsidR="008B687D" w:rsidRDefault="007A7568">
      <w:pPr>
        <w:pStyle w:val="Heading1"/>
        <w:rPr>
          <w:del w:id="522" w:author="CCCCC" w:date="2017-06-11T20:50:00Z"/>
        </w:rPr>
        <w:pPrChange w:id="523" w:author="CCCCC" w:date="2017-06-11T20:50:00Z">
          <w:pPr>
            <w:pStyle w:val="Heading2"/>
          </w:pPr>
        </w:pPrChange>
      </w:pPr>
      <w:bookmarkStart w:id="524" w:name="_Toc485978051"/>
      <w:ins w:id="525" w:author="CCCCC" w:date="2017-06-11T20:50:00Z">
        <w:r>
          <w:lastRenderedPageBreak/>
          <w:t>Répartition du temps de travail</w:t>
        </w:r>
      </w:ins>
      <w:bookmarkEnd w:id="524"/>
      <w:del w:id="526" w:author="CCCCC" w:date="2017-06-11T16:22:00Z">
        <w:r w:rsidR="00800840" w:rsidDel="00E56737">
          <w:delText>Cahier des charges</w:delText>
        </w:r>
      </w:del>
    </w:p>
    <w:p w14:paraId="2634E501" w14:textId="77777777" w:rsidR="008B687D" w:rsidRDefault="008B687D">
      <w:pPr>
        <w:pStyle w:val="Heading1"/>
        <w:rPr>
          <w:ins w:id="527" w:author="CCCCC" w:date="2017-06-11T20:50:00Z"/>
        </w:rPr>
        <w:pPrChange w:id="528" w:author="CCCCC" w:date="2017-06-11T20:50:00Z">
          <w:pPr/>
        </w:pPrChange>
      </w:pPr>
    </w:p>
    <w:p w14:paraId="5642298F" w14:textId="77777777" w:rsidR="000B536E" w:rsidDel="00ED67CE" w:rsidRDefault="000B536E" w:rsidP="00672DF6">
      <w:pPr>
        <w:rPr>
          <w:del w:id="529" w:author="CCCCC" w:date="2017-06-22T01:11:00Z"/>
        </w:rPr>
      </w:pPr>
      <w:r>
        <w:t xml:space="preserve">Durant ce stage, plusieurs missions m'ont été confiées. Dans un premier temps j'ai dû prendre en main la bibliothèque </w:t>
      </w:r>
      <w:r w:rsidR="00EF66FC">
        <w:t>ReactJS, j’ai</w:t>
      </w:r>
      <w:r>
        <w:t xml:space="preserve"> ensuite développé un décorateur de composant React, puis, j'ai contribué au développement de Xen Orchestra</w:t>
      </w:r>
      <w:r w:rsidR="00E743F2">
        <w:t>.</w:t>
      </w:r>
      <w:r>
        <w:t xml:space="preserve"> </w:t>
      </w:r>
    </w:p>
    <w:p w14:paraId="434136C1" w14:textId="77777777" w:rsidR="004E12B8" w:rsidRPr="000B536E" w:rsidRDefault="004E12B8" w:rsidP="00672DF6"/>
    <w:p w14:paraId="37DE61DB" w14:textId="77777777" w:rsidR="00321DC5" w:rsidRDefault="00FD18DA" w:rsidP="00672DF6">
      <w:pPr>
        <w:rPr>
          <w:rFonts w:asciiTheme="majorHAnsi" w:eastAsiaTheme="majorEastAsia" w:hAnsiTheme="majorHAnsi" w:cs="Mangal"/>
          <w:b/>
          <w:bCs/>
          <w:color w:val="4F81BD" w:themeColor="accent1"/>
          <w:sz w:val="26"/>
          <w:szCs w:val="23"/>
        </w:rPr>
      </w:pPr>
      <w:ins w:id="530" w:author="Cédric" w:date="2017-06-22T11:22:00Z">
        <w:r>
          <w:rPr>
            <w:noProof/>
          </w:rPr>
          <w:pict w14:anchorId="12561A1E">
            <v:shape id="_x0000_s1030" type="#_x0000_t202" style="position:absolute;left:0;text-align:left;margin-left:-40.2pt;margin-top:244.1pt;width:562.35pt;height:.05pt;z-index:251670528" stroked="f">
              <v:textbox style="mso-fit-shape-to-text:t" inset="0,0,0,0">
                <w:txbxContent>
                  <w:p w14:paraId="6F27E8FD" w14:textId="77777777" w:rsidR="00A247D5" w:rsidRPr="008B687D" w:rsidRDefault="00A247D5">
                    <w:pPr>
                      <w:pStyle w:val="Caption"/>
                      <w:rPr>
                        <w:rPrChange w:id="531" w:author="Cédric" w:date="2017-06-22T11:22:00Z">
                          <w:rPr>
                            <w:noProof/>
                          </w:rPr>
                        </w:rPrChange>
                      </w:rPr>
                      <w:pPrChange w:id="532" w:author="Cédric" w:date="2017-06-22T11:22:00Z">
                        <w:pPr/>
                      </w:pPrChange>
                    </w:pPr>
                    <w:ins w:id="533" w:author="Cédric" w:date="2017-06-22T11:22:00Z">
                      <w:r>
                        <w:t xml:space="preserve">Figure </w:t>
                      </w:r>
                      <w:r>
                        <w:fldChar w:fldCharType="begin"/>
                      </w:r>
                      <w:r>
                        <w:instrText xml:space="preserve"> SEQ Figure \* ARABIC </w:instrText>
                      </w:r>
                    </w:ins>
                    <w:r>
                      <w:fldChar w:fldCharType="separate"/>
                    </w:r>
                    <w:ins w:id="534" w:author="Cédric" w:date="2017-06-22T16:58:00Z">
                      <w:r>
                        <w:rPr>
                          <w:noProof/>
                        </w:rPr>
                        <w:t>1</w:t>
                      </w:r>
                    </w:ins>
                    <w:ins w:id="535" w:author="Cédric" w:date="2017-06-22T11:22:00Z">
                      <w:r>
                        <w:fldChar w:fldCharType="end"/>
                      </w:r>
                      <w:r>
                        <w:t>:Diagramme de Gantt</w:t>
                      </w:r>
                    </w:ins>
                  </w:p>
                </w:txbxContent>
              </v:textbox>
              <w10:wrap type="topAndBottom"/>
            </v:shape>
          </w:pict>
        </w:r>
      </w:ins>
      <w:r w:rsidR="004E12B8">
        <w:rPr>
          <w:noProof/>
          <w:lang w:eastAsia="fr-FR" w:bidi="ar-SA"/>
        </w:rPr>
        <w:drawing>
          <wp:anchor distT="0" distB="0" distL="114300" distR="114300" simplePos="0" relativeHeight="251587584" behindDoc="0" locked="0" layoutInCell="1" allowOverlap="1" wp14:anchorId="0C34B9CF" wp14:editId="72E9F453">
            <wp:simplePos x="0" y="0"/>
            <wp:positionH relativeFrom="column">
              <wp:posOffset>-510540</wp:posOffset>
            </wp:positionH>
            <wp:positionV relativeFrom="paragraph">
              <wp:posOffset>556895</wp:posOffset>
            </wp:positionV>
            <wp:extent cx="7141845" cy="2486025"/>
            <wp:effectExtent l="19050" t="0" r="1905" b="0"/>
            <wp:wrapTopAndBottom/>
            <wp:docPr id="24" name="Image 24" descr="C:\Users\CCCCC\Documents\journalStage\Gan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CCCC\Documents\journalStage\Gantt.jpg"/>
                    <pic:cNvPicPr>
                      <a:picLocks noChangeAspect="1" noChangeArrowheads="1"/>
                    </pic:cNvPicPr>
                  </pic:nvPicPr>
                  <pic:blipFill>
                    <a:blip r:embed="rId12" cstate="print"/>
                    <a:srcRect t="19620"/>
                    <a:stretch>
                      <a:fillRect/>
                    </a:stretch>
                  </pic:blipFill>
                  <pic:spPr bwMode="auto">
                    <a:xfrm>
                      <a:off x="0" y="0"/>
                      <a:ext cx="7141845" cy="2486025"/>
                    </a:xfrm>
                    <a:prstGeom prst="rect">
                      <a:avLst/>
                    </a:prstGeom>
                    <a:noFill/>
                    <a:ln w="9525">
                      <a:noFill/>
                      <a:miter lim="800000"/>
                      <a:headEnd/>
                      <a:tailEnd/>
                    </a:ln>
                  </pic:spPr>
                </pic:pic>
              </a:graphicData>
            </a:graphic>
          </wp:anchor>
        </w:drawing>
      </w:r>
      <w:r w:rsidR="00321DC5">
        <w:br w:type="page"/>
      </w:r>
    </w:p>
    <w:p w14:paraId="695CDCEE" w14:textId="77777777" w:rsidR="008B687D" w:rsidRDefault="008C5E05">
      <w:pPr>
        <w:pStyle w:val="Heading1"/>
        <w:pPrChange w:id="536" w:author="CCCCC" w:date="2017-06-11T20:51:00Z">
          <w:pPr>
            <w:pStyle w:val="Standard"/>
          </w:pPr>
        </w:pPrChange>
      </w:pPr>
      <w:bookmarkStart w:id="537" w:name="_Toc485978052"/>
      <w:r w:rsidRPr="008C5E05">
        <w:rPr>
          <w:rStyle w:val="Heading2Char"/>
          <w:b/>
          <w:bCs/>
          <w:color w:val="365F91" w:themeColor="accent1" w:themeShade="BF"/>
          <w:sz w:val="28"/>
          <w:szCs w:val="25"/>
        </w:rPr>
        <w:lastRenderedPageBreak/>
        <w:t>Technologies utilisées</w:t>
      </w:r>
      <w:bookmarkEnd w:id="537"/>
      <w:r w:rsidR="00EC2BDB" w:rsidRPr="00EC2BDB">
        <w:rPr>
          <w:rPrChange w:id="538" w:author="CCCCC" w:date="2017-06-11T20:51:00Z">
            <w:rPr>
              <w:b/>
              <w:bCs/>
              <w:color w:val="4F81BD" w:themeColor="accent1"/>
              <w:sz w:val="26"/>
              <w:szCs w:val="23"/>
              <w:u w:val="single"/>
            </w:rPr>
          </w:rPrChange>
        </w:rPr>
        <w:t> </w:t>
      </w:r>
    </w:p>
    <w:p w14:paraId="2A949684" w14:textId="77777777" w:rsidR="008B687D" w:rsidRDefault="006760A7">
      <w:pPr>
        <w:pStyle w:val="Heading2"/>
        <w:pPrChange w:id="539" w:author="CCCCC" w:date="2017-06-11T20:51:00Z">
          <w:pPr>
            <w:pStyle w:val="Heading3"/>
          </w:pPr>
        </w:pPrChange>
      </w:pPr>
      <w:bookmarkStart w:id="540" w:name="_Toc485978053"/>
      <w:r>
        <w:t>NodeJS</w:t>
      </w:r>
      <w:bookmarkEnd w:id="540"/>
    </w:p>
    <w:p w14:paraId="215F09B1" w14:textId="77777777" w:rsidR="00A231FE" w:rsidRPr="00A231FE" w:rsidRDefault="00A231FE" w:rsidP="00672DF6">
      <w:r>
        <w:t xml:space="preserve">NodeJS est une plateforme Javascript possédant une librairie de serveur http, ce qui permet de faire tourner un </w:t>
      </w:r>
      <w:r w:rsidR="00B76940">
        <w:t>serveur</w:t>
      </w:r>
      <w:r>
        <w:t xml:space="preserve"> web</w:t>
      </w:r>
      <w:r w:rsidR="00D34A97">
        <w:t xml:space="preserve"> écrit en Javascript.</w:t>
      </w:r>
    </w:p>
    <w:p w14:paraId="56038691" w14:textId="77777777" w:rsidR="008B687D" w:rsidRDefault="00332442">
      <w:pPr>
        <w:pStyle w:val="Heading2"/>
        <w:pPrChange w:id="541" w:author="CCCCC" w:date="2017-06-11T20:51:00Z">
          <w:pPr>
            <w:pStyle w:val="Heading3"/>
          </w:pPr>
        </w:pPrChange>
      </w:pPr>
      <w:bookmarkStart w:id="542" w:name="_Toc485978054"/>
      <w:r>
        <w:t>Yarn</w:t>
      </w:r>
      <w:bookmarkEnd w:id="542"/>
    </w:p>
    <w:p w14:paraId="604E5C83" w14:textId="77777777" w:rsidR="00332442" w:rsidRPr="00332442" w:rsidRDefault="00332442" w:rsidP="00672DF6">
      <w:r>
        <w:t>Yarn est un gestionnaire de paquet</w:t>
      </w:r>
      <w:r w:rsidR="00A231FE">
        <w:t>s</w:t>
      </w:r>
      <w:r>
        <w:t>. Il permet donc d'installer des modules déjà développés par une communauté, et mis en libre accès, évitant ainsi de devoir développer des fonctionnalités qui existent déjà.</w:t>
      </w:r>
      <w:r w:rsidR="001349D1">
        <w:t xml:space="preserve"> De la même manière que npm, yarn utilise un fichier package.json situé à la racine du projet dans lequel sont définis les paquets desquels </w:t>
      </w:r>
      <w:del w:id="543" w:author="CCCCC" w:date="2017-06-21T13:00:00Z">
        <w:r w:rsidR="001349D1" w:rsidDel="00FF47C2">
          <w:delText xml:space="preserve">dépend </w:delText>
        </w:r>
      </w:del>
      <w:r w:rsidR="001349D1">
        <w:t xml:space="preserve">le projet </w:t>
      </w:r>
      <w:ins w:id="544" w:author="CCCCC" w:date="2017-06-21T13:00:00Z">
        <w:r w:rsidR="00FF47C2">
          <w:t xml:space="preserve">dépend, </w:t>
        </w:r>
      </w:ins>
      <w:r w:rsidR="001349D1">
        <w:t xml:space="preserve">ainsi que des scripts permettant notamment de travailler sur </w:t>
      </w:r>
      <w:r w:rsidR="00AB5755">
        <w:t>celui-ci</w:t>
      </w:r>
      <w:r w:rsidR="001349D1">
        <w:t xml:space="preserve"> tout en l'exécutant </w:t>
      </w:r>
      <w:r w:rsidR="00A231FE">
        <w:t>et donc</w:t>
      </w:r>
      <w:r w:rsidR="001349D1">
        <w:t xml:space="preserve"> de visualiser le rendu (start</w:t>
      </w:r>
      <w:r w:rsidR="00B76940">
        <w:t>), de</w:t>
      </w:r>
      <w:r w:rsidR="00F66E46">
        <w:t xml:space="preserve"> lancer une procédure de test (run test), </w:t>
      </w:r>
      <w:r w:rsidR="001349D1">
        <w:t xml:space="preserve">ou encore de générer une version </w:t>
      </w:r>
      <w:r w:rsidR="00BB1C80">
        <w:t>insta</w:t>
      </w:r>
      <w:ins w:id="545" w:author="Cédric" w:date="2017-06-22T17:12:00Z">
        <w:r w:rsidR="00D601E1">
          <w:t>l</w:t>
        </w:r>
      </w:ins>
      <w:del w:id="546" w:author="Cédric" w:date="2017-06-22T17:12:00Z">
        <w:r w:rsidR="00BB1C80" w:rsidDel="00D601E1">
          <w:delText>l</w:delText>
        </w:r>
      </w:del>
      <w:r w:rsidR="00BB1C80">
        <w:t xml:space="preserve">lable </w:t>
      </w:r>
      <w:r w:rsidR="001349D1">
        <w:t xml:space="preserve">de </w:t>
      </w:r>
      <w:r w:rsidR="00BB1C80">
        <w:t>l'application</w:t>
      </w:r>
      <w:r w:rsidR="00A231FE">
        <w:t xml:space="preserve"> (build)</w:t>
      </w:r>
      <w:r w:rsidR="00BB1C80">
        <w:t>.</w:t>
      </w:r>
    </w:p>
    <w:p w14:paraId="394006C0" w14:textId="77777777" w:rsidR="008B687D" w:rsidRDefault="000D7996">
      <w:pPr>
        <w:pStyle w:val="Heading2"/>
        <w:pPrChange w:id="547" w:author="CCCCC" w:date="2017-06-11T20:51:00Z">
          <w:pPr>
            <w:pStyle w:val="Heading3"/>
          </w:pPr>
        </w:pPrChange>
      </w:pPr>
      <w:bookmarkStart w:id="548" w:name="_Toc485978055"/>
      <w:r>
        <w:t>ReactJS</w:t>
      </w:r>
      <w:bookmarkEnd w:id="548"/>
    </w:p>
    <w:p w14:paraId="684FC293" w14:textId="77777777" w:rsidR="004330AE" w:rsidRDefault="004330AE" w:rsidP="00672DF6">
      <w:r>
        <w:t>React est une bibliothèque Javascript développé</w:t>
      </w:r>
      <w:ins w:id="549" w:author="Cédric" w:date="2017-06-22T17:13:00Z">
        <w:r w:rsidR="004A2D55">
          <w:t>e</w:t>
        </w:r>
      </w:ins>
      <w:r>
        <w:t xml:space="preserve"> par Facebook. Le but de React est de faciliter le développement d'interface web par la création de composants permettant de générer un morceau de page html.</w:t>
      </w:r>
    </w:p>
    <w:p w14:paraId="56E85E8A" w14:textId="77777777" w:rsidR="004330AE" w:rsidRDefault="004330AE" w:rsidP="00672DF6">
      <w:r>
        <w:t>Un composant React est constitué de :</w:t>
      </w:r>
    </w:p>
    <w:p w14:paraId="2B7FA582" w14:textId="179D393B" w:rsidR="004330AE" w:rsidRDefault="006D646A" w:rsidP="00D049F9">
      <w:pPr>
        <w:pStyle w:val="ListParagraph"/>
        <w:numPr>
          <w:ilvl w:val="0"/>
          <w:numId w:val="8"/>
        </w:numPr>
      </w:pPr>
      <w:r>
        <w:t>U</w:t>
      </w:r>
      <w:r w:rsidR="004330AE">
        <w:t xml:space="preserve">n State qui </w:t>
      </w:r>
      <w:ins w:id="550" w:author="CCCCC" w:date="2017-06-25T22:11:00Z">
        <w:r w:rsidR="005F2819">
          <w:t xml:space="preserve">est </w:t>
        </w:r>
      </w:ins>
      <w:r w:rsidR="004330AE">
        <w:t xml:space="preserve">un objet </w:t>
      </w:r>
      <w:r w:rsidR="007E565D">
        <w:rPr>
          <w:rStyle w:val="FootnoteReference"/>
        </w:rPr>
        <w:footnoteReference w:id="1"/>
      </w:r>
      <w:ins w:id="556" w:author="CCCCC" w:date="2017-06-22T01:12:00Z">
        <w:r w:rsidR="00ED67CE">
          <w:t>J</w:t>
        </w:r>
      </w:ins>
      <w:del w:id="557" w:author="CCCCC" w:date="2017-06-22T01:12:00Z">
        <w:r w:rsidR="004330AE" w:rsidDel="00ED67CE">
          <w:delText>j</w:delText>
        </w:r>
      </w:del>
      <w:r w:rsidR="004330AE">
        <w:t>avascript dans lequel vont être stocké les données nécessaires au fonctionnement du composant.</w:t>
      </w:r>
    </w:p>
    <w:p w14:paraId="5AFD29BE" w14:textId="77777777" w:rsidR="004330AE" w:rsidRDefault="006D646A" w:rsidP="00D049F9">
      <w:pPr>
        <w:pStyle w:val="ListParagraph"/>
        <w:numPr>
          <w:ilvl w:val="0"/>
          <w:numId w:val="8"/>
        </w:numPr>
      </w:pPr>
      <w:r>
        <w:t>Une</w:t>
      </w:r>
      <w:r w:rsidR="006A16AA">
        <w:t xml:space="preserve"> variable </w:t>
      </w:r>
      <w:r w:rsidR="004330AE">
        <w:t xml:space="preserve">props qui </w:t>
      </w:r>
      <w:r w:rsidR="006A16AA">
        <w:t xml:space="preserve">permet </w:t>
      </w:r>
      <w:r w:rsidR="004330AE">
        <w:t>de recueillir des données transmises par un autre composant</w:t>
      </w:r>
    </w:p>
    <w:p w14:paraId="3D373CBC" w14:textId="77777777" w:rsidR="00432D2B" w:rsidRDefault="006D646A" w:rsidP="00432D2B">
      <w:pPr>
        <w:pStyle w:val="ListParagraph"/>
        <w:numPr>
          <w:ilvl w:val="0"/>
          <w:numId w:val="8"/>
        </w:numPr>
      </w:pPr>
      <w:r>
        <w:t>Une</w:t>
      </w:r>
      <w:r w:rsidR="004330AE">
        <w:t xml:space="preserve"> fonction render qui renvoie un objet représentant la vue du composant</w:t>
      </w:r>
    </w:p>
    <w:p w14:paraId="0B21C28E" w14:textId="77777777" w:rsidR="00783A6C" w:rsidRDefault="00FD18DA" w:rsidP="00432D2B">
      <w:pPr>
        <w:rPr>
          <w:ins w:id="558" w:author="CCCCC" w:date="2017-06-16T21:02:00Z"/>
        </w:rPr>
      </w:pPr>
      <w:ins w:id="559" w:author="Cédric" w:date="2017-06-22T11:25:00Z">
        <w:r>
          <w:rPr>
            <w:noProof/>
          </w:rPr>
          <w:pict w14:anchorId="7ECEC8FA">
            <v:shape id="_x0000_s1034" type="#_x0000_t202" style="position:absolute;left:0;text-align:left;margin-left:222.9pt;margin-top:266.2pt;width:295pt;height:.05pt;z-index:251673600" wrapcoords="-55 0 -55 20965 21600 20965 21600 0 -55 0" stroked="f">
              <v:textbox style="mso-next-textbox:#_x0000_s1034;mso-fit-shape-to-text:t" inset="0,0,0,0">
                <w:txbxContent>
                  <w:p w14:paraId="5F3FBBD6" w14:textId="77777777" w:rsidR="00A247D5" w:rsidRDefault="00A247D5">
                    <w:pPr>
                      <w:pStyle w:val="Caption"/>
                      <w:rPr>
                        <w:noProof/>
                      </w:rPr>
                      <w:pPrChange w:id="560" w:author="Cédric" w:date="2017-06-22T11:25:00Z">
                        <w:pPr/>
                      </w:pPrChange>
                    </w:pPr>
                    <w:ins w:id="561" w:author="Cédric" w:date="2017-06-22T11:25:00Z">
                      <w:r>
                        <w:t>Figure 3: Composant stateful</w:t>
                      </w:r>
                    </w:ins>
                  </w:p>
                </w:txbxContent>
              </v:textbox>
              <w10:wrap type="tight"/>
            </v:shape>
          </w:pict>
        </w:r>
      </w:ins>
      <w:r w:rsidR="00ED67CE">
        <w:rPr>
          <w:noProof/>
          <w:lang w:eastAsia="fr-FR" w:bidi="ar-SA"/>
        </w:rPr>
        <w:drawing>
          <wp:anchor distT="0" distB="0" distL="114300" distR="114300" simplePos="0" relativeHeight="251592704" behindDoc="1" locked="0" layoutInCell="1" allowOverlap="1" wp14:anchorId="5E010B77" wp14:editId="144F16D5">
            <wp:simplePos x="0" y="0"/>
            <wp:positionH relativeFrom="column">
              <wp:posOffset>2830857</wp:posOffset>
            </wp:positionH>
            <wp:positionV relativeFrom="paragraph">
              <wp:posOffset>620727</wp:posOffset>
            </wp:positionV>
            <wp:extent cx="3746500" cy="2703195"/>
            <wp:effectExtent l="0" t="0" r="0" b="0"/>
            <wp:wrapTight wrapText="bothSides">
              <wp:wrapPolygon edited="0">
                <wp:start x="0" y="0"/>
                <wp:lineTo x="0" y="21463"/>
                <wp:lineTo x="21527" y="21463"/>
                <wp:lineTo x="21527" y="0"/>
                <wp:lineTo x="0" y="0"/>
              </wp:wrapPolygon>
            </wp:wrapTight>
            <wp:docPr id="3" name="Image 1" descr="C:\Users\CCCCC\Downloads\Capture du 2017-06-04 01_15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CCC\Downloads\Capture du 2017-06-04 01_15_15.png"/>
                    <pic:cNvPicPr>
                      <a:picLocks noChangeAspect="1" noChangeArrowheads="1"/>
                    </pic:cNvPicPr>
                  </pic:nvPicPr>
                  <pic:blipFill rotWithShape="1">
                    <a:blip r:embed="rId13" cstate="print"/>
                    <a:srcRect l="17486" t="15335" r="41645" b="32231"/>
                    <a:stretch/>
                  </pic:blipFill>
                  <pic:spPr bwMode="auto">
                    <a:xfrm>
                      <a:off x="0" y="0"/>
                      <a:ext cx="3746500" cy="2703195"/>
                    </a:xfrm>
                    <a:prstGeom prst="rect">
                      <a:avLst/>
                    </a:prstGeom>
                    <a:noFill/>
                    <a:ln>
                      <a:noFill/>
                    </a:ln>
                    <a:extLst>
                      <a:ext uri="{53640926-AAD7-44D8-BBD7-CCE9431645EC}">
                        <a14:shadowObscured xmlns:a14="http://schemas.microsoft.com/office/drawing/2010/main"/>
                      </a:ext>
                    </a:extLst>
                  </pic:spPr>
                </pic:pic>
              </a:graphicData>
            </a:graphic>
          </wp:anchor>
        </w:drawing>
      </w:r>
      <w:r w:rsidR="00141D02">
        <w:rPr>
          <w:noProof/>
          <w:lang w:eastAsia="fr-FR" w:bidi="ar-SA"/>
        </w:rPr>
        <w:drawing>
          <wp:anchor distT="0" distB="0" distL="114300" distR="114300" simplePos="0" relativeHeight="251595776" behindDoc="0" locked="0" layoutInCell="1" allowOverlap="1" wp14:anchorId="4E5320DD" wp14:editId="392B9477">
            <wp:simplePos x="0" y="0"/>
            <wp:positionH relativeFrom="column">
              <wp:posOffset>11430</wp:posOffset>
            </wp:positionH>
            <wp:positionV relativeFrom="paragraph">
              <wp:posOffset>619125</wp:posOffset>
            </wp:positionV>
            <wp:extent cx="2838450" cy="503555"/>
            <wp:effectExtent l="19050" t="0" r="0" b="0"/>
            <wp:wrapTopAndBottom/>
            <wp:docPr id="10" name="Image 4" descr="C:\Users\CCCCC\Downloads\Capture du 2017-06-04 17_07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CCCC\Downloads\Capture du 2017-06-04 17_07_42.png"/>
                    <pic:cNvPicPr>
                      <a:picLocks noChangeAspect="1" noChangeArrowheads="1"/>
                    </pic:cNvPicPr>
                  </pic:nvPicPr>
                  <pic:blipFill>
                    <a:blip r:embed="rId14" cstate="print"/>
                    <a:srcRect l="15318" t="15278" r="59029" b="76576"/>
                    <a:stretch>
                      <a:fillRect/>
                    </a:stretch>
                  </pic:blipFill>
                  <pic:spPr bwMode="auto">
                    <a:xfrm>
                      <a:off x="0" y="0"/>
                      <a:ext cx="2838450" cy="503555"/>
                    </a:xfrm>
                    <a:prstGeom prst="rect">
                      <a:avLst/>
                    </a:prstGeom>
                    <a:noFill/>
                    <a:ln w="9525">
                      <a:noFill/>
                      <a:miter lim="800000"/>
                      <a:headEnd/>
                      <a:tailEnd/>
                    </a:ln>
                  </pic:spPr>
                </pic:pic>
              </a:graphicData>
            </a:graphic>
          </wp:anchor>
        </w:drawing>
      </w:r>
      <w:r w:rsidR="00432D2B">
        <w:t>La manière la plus simple de déclarer un composant React se fait sous la forme d'une fonction.</w:t>
      </w:r>
      <w:r w:rsidR="00783A6C">
        <w:t xml:space="preserve"> Cette fonction prend en paramètre les props du composant, et retourne son rendu.</w:t>
      </w:r>
      <w:ins w:id="562" w:author="CCCCC" w:date="2017-06-07T22:36:00Z">
        <w:r w:rsidR="00857FE5">
          <w:t xml:space="preserve"> Dans ce cas, on parle de composant stateless</w:t>
        </w:r>
      </w:ins>
    </w:p>
    <w:p w14:paraId="2931754A" w14:textId="77777777" w:rsidR="008B687D" w:rsidRDefault="00FD18DA">
      <w:pPr>
        <w:pStyle w:val="Heading2"/>
        <w:rPr>
          <w:del w:id="563" w:author="CCCCC" w:date="2017-06-21T13:00:00Z"/>
        </w:rPr>
        <w:pPrChange w:id="564" w:author="CCCCC" w:date="2017-06-16T21:02:00Z">
          <w:pPr/>
        </w:pPrChange>
      </w:pPr>
      <w:ins w:id="565" w:author="Cédric" w:date="2017-06-22T11:24:00Z">
        <w:r>
          <w:rPr>
            <w:noProof/>
          </w:rPr>
          <w:pict w14:anchorId="0B1719B3">
            <v:shape id="_x0000_s1032" type="#_x0000_t202" style="position:absolute;left:0;text-align:left;margin-left:.9pt;margin-top:45.5pt;width:211.6pt;height:20.35pt;z-index:251671552" stroked="f">
              <v:textbox style="mso-next-textbox:#_x0000_s1032;mso-fit-shape-to-text:t" inset="0,0,0,0">
                <w:txbxContent>
                  <w:p w14:paraId="024F6235" w14:textId="77777777" w:rsidR="00A247D5" w:rsidRDefault="00A247D5">
                    <w:pPr>
                      <w:pStyle w:val="Caption"/>
                      <w:rPr>
                        <w:noProof/>
                      </w:rPr>
                      <w:pPrChange w:id="566" w:author="Cédric" w:date="2017-06-22T11:24:00Z">
                        <w:pPr/>
                      </w:pPrChange>
                    </w:pPr>
                    <w:ins w:id="567" w:author="Cédric" w:date="2017-06-22T11:24:00Z">
                      <w:r>
                        <w:t xml:space="preserve">Figure </w:t>
                      </w:r>
                      <w:r>
                        <w:fldChar w:fldCharType="begin"/>
                      </w:r>
                      <w:r>
                        <w:instrText xml:space="preserve"> SEQ Figure \* ARABIC </w:instrText>
                      </w:r>
                    </w:ins>
                    <w:r>
                      <w:fldChar w:fldCharType="separate"/>
                    </w:r>
                    <w:ins w:id="568" w:author="Cédric" w:date="2017-06-22T16:58:00Z">
                      <w:r>
                        <w:rPr>
                          <w:noProof/>
                        </w:rPr>
                        <w:t>2</w:t>
                      </w:r>
                    </w:ins>
                    <w:ins w:id="569" w:author="Cédric" w:date="2017-06-22T11:24:00Z">
                      <w:r>
                        <w:fldChar w:fldCharType="end"/>
                      </w:r>
                      <w:r>
                        <w:t>: Composant stateless</w:t>
                      </w:r>
                    </w:ins>
                  </w:p>
                </w:txbxContent>
              </v:textbox>
              <w10:wrap type="topAndBottom"/>
            </v:shape>
          </w:pict>
        </w:r>
      </w:ins>
    </w:p>
    <w:p w14:paraId="696D5818" w14:textId="77777777" w:rsidR="00E311DD" w:rsidDel="00D65B50" w:rsidRDefault="00E311DD" w:rsidP="00672DF6">
      <w:pPr>
        <w:rPr>
          <w:del w:id="570" w:author="Cédric" w:date="2017-06-22T14:34:00Z"/>
        </w:rPr>
      </w:pPr>
      <w:r>
        <w:t>Un composant peut aussi être déclaré à l'aide d'une classe</w:t>
      </w:r>
      <w:ins w:id="571" w:author="CCCCC" w:date="2017-06-22T01:13:00Z">
        <w:r w:rsidR="00F24FB8">
          <w:t>.</w:t>
        </w:r>
      </w:ins>
      <w:del w:id="572" w:author="CCCCC" w:date="2017-06-22T01:13:00Z">
        <w:r w:rsidDel="00F24FB8">
          <w:delText>,</w:delText>
        </w:r>
      </w:del>
      <w:r>
        <w:t xml:space="preserve"> </w:t>
      </w:r>
      <w:del w:id="573" w:author="CCCCC" w:date="2017-06-22T01:13:00Z">
        <w:r w:rsidDel="00F24FB8">
          <w:delText>voici</w:delText>
        </w:r>
        <w:r w:rsidR="006A16AA" w:rsidDel="00F24FB8">
          <w:delText xml:space="preserve"> </w:delText>
        </w:r>
      </w:del>
      <w:ins w:id="574" w:author="CCCCC" w:date="2017-06-22T01:13:00Z">
        <w:r w:rsidR="00F24FB8">
          <w:t xml:space="preserve">Ci-contre, </w:t>
        </w:r>
      </w:ins>
      <w:r w:rsidR="006A16AA">
        <w:t>un exemple de composant React simple</w:t>
      </w:r>
      <w:ins w:id="575" w:author="CCCCC" w:date="2017-06-22T00:50:00Z">
        <w:r w:rsidR="00141D02">
          <w:t>,</w:t>
        </w:r>
      </w:ins>
      <w:r>
        <w:t xml:space="preserve"> déclaré de cette manière</w:t>
      </w:r>
      <w:r w:rsidR="006A16AA">
        <w:t>. C'est un compteur qui reçoit sa valeur initiale par la variable props et qui est ensuite stockée dans le state. Cette valeur est modifiée grâce aux fonctions d'incrémentation et de décrémentation</w:t>
      </w:r>
      <w:r w:rsidR="00E87667">
        <w:t xml:space="preserve">, exécutées </w:t>
      </w:r>
      <w:r w:rsidR="00EF66FC">
        <w:t>lorsqu’un</w:t>
      </w:r>
      <w:r w:rsidR="00EF7035">
        <w:t xml:space="preserve"> clic</w:t>
      </w:r>
      <w:r w:rsidR="00E87667">
        <w:t xml:space="preserve"> est effectué sur les boutons correspondants.</w:t>
      </w:r>
      <w:ins w:id="576" w:author="CCCCC" w:date="2017-06-07T22:37:00Z">
        <w:r w:rsidR="00857FE5">
          <w:t xml:space="preserve"> Ce type de </w:t>
        </w:r>
        <w:r w:rsidR="00857FE5">
          <w:lastRenderedPageBreak/>
          <w:t>composant est dit stateful.</w:t>
        </w:r>
      </w:ins>
    </w:p>
    <w:p w14:paraId="22D9841C" w14:textId="77777777" w:rsidR="00141D02" w:rsidRDefault="00141D02" w:rsidP="00672DF6">
      <w:pPr>
        <w:rPr>
          <w:ins w:id="577" w:author="CCCCC" w:date="2017-06-22T00:49:00Z"/>
          <w:noProof/>
          <w:lang w:eastAsia="fr-FR" w:bidi="ar-SA"/>
        </w:rPr>
      </w:pPr>
    </w:p>
    <w:p w14:paraId="0DADF586" w14:textId="48938316" w:rsidR="00E87667" w:rsidRDefault="00FD18DA" w:rsidP="00672DF6">
      <w:ins w:id="578" w:author="Cédric" w:date="2017-06-22T11:25:00Z">
        <w:r>
          <w:rPr>
            <w:noProof/>
          </w:rPr>
          <w:pict w14:anchorId="10418DB8">
            <v:shape id="_x0000_s1033" type="#_x0000_t202" style="position:absolute;left:0;text-align:left;margin-left:249.7pt;margin-top:165.4pt;width:242.75pt;height:.05pt;z-index:251672576" stroked="f">
              <v:textbox style="mso-fit-shape-to-text:t" inset="0,0,0,0">
                <w:txbxContent>
                  <w:p w14:paraId="0BF63A61" w14:textId="77777777" w:rsidR="00A247D5" w:rsidRDefault="00A247D5">
                    <w:pPr>
                      <w:pStyle w:val="Caption"/>
                      <w:rPr>
                        <w:noProof/>
                      </w:rPr>
                      <w:pPrChange w:id="579" w:author="Cédric" w:date="2017-06-22T11:25:00Z">
                        <w:pPr/>
                      </w:pPrChange>
                    </w:pPr>
                    <w:ins w:id="580" w:author="Cédric" w:date="2017-06-22T11:25:00Z">
                      <w:r>
                        <w:t xml:space="preserve">Figure </w:t>
                      </w:r>
                    </w:ins>
                    <w:ins w:id="581" w:author="Cédric" w:date="2017-06-22T11:27:00Z">
                      <w:r>
                        <w:t>4</w:t>
                      </w:r>
                    </w:ins>
                    <w:ins w:id="582" w:author="Cédric" w:date="2017-06-22T11:25:00Z">
                      <w:r>
                        <w:t>: Instanciation d'un composant</w:t>
                      </w:r>
                    </w:ins>
                  </w:p>
                </w:txbxContent>
              </v:textbox>
              <w10:wrap type="square"/>
            </v:shape>
          </w:pict>
        </w:r>
      </w:ins>
      <w:ins w:id="583" w:author="Cédric" w:date="2017-06-22T11:01:00Z">
        <w:r w:rsidR="007A1EA5">
          <w:rPr>
            <w:noProof/>
            <w:lang w:eastAsia="fr-FR" w:bidi="ar-SA"/>
            <w:rPrChange w:id="584" w:author="Unknown">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588608" behindDoc="0" locked="0" layoutInCell="1" allowOverlap="1" wp14:anchorId="3DE68D55" wp14:editId="57EB5DB7">
              <wp:simplePos x="0" y="0"/>
              <wp:positionH relativeFrom="column">
                <wp:posOffset>3171190</wp:posOffset>
              </wp:positionH>
              <wp:positionV relativeFrom="paragraph">
                <wp:posOffset>45085</wp:posOffset>
              </wp:positionV>
              <wp:extent cx="3082925" cy="1998345"/>
              <wp:effectExtent l="19050" t="0" r="3175" b="0"/>
              <wp:wrapSquare wrapText="bothSides"/>
              <wp:docPr id="2" name="Image 2" descr="C:\Users\CCCCC\Downloads\Capture du 2017-05-30 20_42_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CCCC\Downloads\Capture du 2017-05-30 20_42_47.png"/>
                      <pic:cNvPicPr>
                        <a:picLocks noChangeAspect="1" noChangeArrowheads="1"/>
                      </pic:cNvPicPr>
                    </pic:nvPicPr>
                    <pic:blipFill>
                      <a:blip r:embed="rId15" cstate="print"/>
                      <a:srcRect l="14779" t="15600" r="54589" b="48916"/>
                      <a:stretch>
                        <a:fillRect/>
                      </a:stretch>
                    </pic:blipFill>
                    <pic:spPr bwMode="auto">
                      <a:xfrm>
                        <a:off x="0" y="0"/>
                        <a:ext cx="3082925" cy="1998345"/>
                      </a:xfrm>
                      <a:prstGeom prst="rect">
                        <a:avLst/>
                      </a:prstGeom>
                      <a:noFill/>
                      <a:ln w="9525">
                        <a:noFill/>
                        <a:miter lim="800000"/>
                        <a:headEnd/>
                        <a:tailEnd/>
                      </a:ln>
                    </pic:spPr>
                  </pic:pic>
                </a:graphicData>
              </a:graphic>
            </wp:anchor>
          </w:drawing>
        </w:r>
      </w:ins>
      <w:r w:rsidR="00E87667">
        <w:t>Concernant l'instanciation du module, celle-ci s'effectue en déclarant une balise portant le nom du module. On peut également voir sur l'exemple que la valeur initiale transmise à la variable props est passée dans un attribu</w:t>
      </w:r>
      <w:ins w:id="585" w:author="CCCCC" w:date="2017-06-24T22:29:00Z">
        <w:r w:rsidR="009962B3">
          <w:t>t « cpt »</w:t>
        </w:r>
      </w:ins>
      <w:del w:id="586" w:author="CCCCC" w:date="2017-06-24T22:29:00Z">
        <w:r w:rsidR="00E87667" w:rsidDel="009962B3">
          <w:delText>e</w:delText>
        </w:r>
      </w:del>
      <w:r w:rsidR="00E87667">
        <w:t xml:space="preserve"> de la balise.</w:t>
      </w:r>
    </w:p>
    <w:p w14:paraId="65B0D6DE" w14:textId="77777777" w:rsidR="00797D10" w:rsidRDefault="00797D10" w:rsidP="00672DF6">
      <w:r>
        <w:t>Pour pouvoir modifier le state, chaque composant possède une méthode « setState » qui possède deux signatures :</w:t>
      </w:r>
    </w:p>
    <w:p w14:paraId="4C2FDD89" w14:textId="77777777" w:rsidR="00797D10" w:rsidRDefault="00797D10" w:rsidP="00797D10">
      <w:pPr>
        <w:pStyle w:val="ListParagraph"/>
        <w:numPr>
          <w:ilvl w:val="0"/>
          <w:numId w:val="13"/>
        </w:numPr>
      </w:pPr>
      <w:r>
        <w:t>L’une prend en argument un objet. La fonction va alors mettre à jour les champs qu’il a en commun avec l’argument.</w:t>
      </w:r>
    </w:p>
    <w:p w14:paraId="6352B745" w14:textId="3B9F7B73" w:rsidR="00797D10" w:rsidRDefault="00797D10" w:rsidP="00797D10">
      <w:pPr>
        <w:pStyle w:val="ListParagraph"/>
        <w:numPr>
          <w:ilvl w:val="0"/>
          <w:numId w:val="13"/>
        </w:numPr>
        <w:rPr>
          <w:ins w:id="587" w:author="CCCCC" w:date="2017-06-24T22:30:00Z"/>
        </w:rPr>
      </w:pPr>
      <w:r>
        <w:t>L’autre prend une fonction en argument à laquelle est passé l’ancien state, et renvoie le nouveau</w:t>
      </w:r>
    </w:p>
    <w:p w14:paraId="704FB674" w14:textId="44B8BCC0" w:rsidR="009962B3" w:rsidRDefault="009962B3">
      <w:pPr>
        <w:pPrChange w:id="588" w:author="CCCCC" w:date="2017-06-24T22:30:00Z">
          <w:pPr>
            <w:pStyle w:val="ListParagraph"/>
            <w:numPr>
              <w:numId w:val="13"/>
            </w:numPr>
            <w:ind w:hanging="360"/>
          </w:pPr>
        </w:pPrChange>
      </w:pPr>
      <w:ins w:id="589" w:author="CCCCC" w:date="2017-06-24T22:30:00Z">
        <w:r>
          <w:t>Cette fonction permet également de recharger le composant, qui sera ainsi mis à jour.</w:t>
        </w:r>
      </w:ins>
    </w:p>
    <w:p w14:paraId="774DBE7C" w14:textId="77777777" w:rsidR="008B687D" w:rsidRDefault="00332442">
      <w:pPr>
        <w:pStyle w:val="Heading2"/>
        <w:pPrChange w:id="590" w:author="CCCCC" w:date="2017-06-11T20:51:00Z">
          <w:pPr>
            <w:pStyle w:val="Heading3"/>
          </w:pPr>
        </w:pPrChange>
      </w:pPr>
      <w:bookmarkStart w:id="591" w:name="_Toc485978056"/>
      <w:r>
        <w:t>Babel</w:t>
      </w:r>
      <w:bookmarkEnd w:id="591"/>
    </w:p>
    <w:p w14:paraId="7C9194E0" w14:textId="33943398" w:rsidR="00332442" w:rsidRDefault="00332442" w:rsidP="00672DF6">
      <w:pPr>
        <w:rPr>
          <w:ins w:id="592" w:author="CCCCC" w:date="2017-06-16T21:02:00Z"/>
        </w:rPr>
      </w:pPr>
      <w:r>
        <w:t xml:space="preserve">Les portions de code observables ci-contre sont </w:t>
      </w:r>
      <w:r w:rsidR="00EF7035">
        <w:t>écrites</w:t>
      </w:r>
      <w:r>
        <w:t xml:space="preserve"> en EcmaScript 6 qui est un langage de script standardisé</w:t>
      </w:r>
      <w:ins w:id="593" w:author="CCCCC" w:date="2017-06-24T22:31:00Z">
        <w:r w:rsidR="009962B3">
          <w:t xml:space="preserve"> </w:t>
        </w:r>
      </w:ins>
      <w:del w:id="594" w:author="CCCCC" w:date="2017-06-24T22:31:00Z">
        <w:r w:rsidDel="009962B3">
          <w:delText xml:space="preserve"> </w:delText>
        </w:r>
      </w:del>
      <w:r>
        <w:t>qui n'est pas supporté par les navigateurs</w:t>
      </w:r>
      <w:ins w:id="595" w:author="CCCCC" w:date="2017-06-24T22:31:00Z">
        <w:r w:rsidR="009962B3">
          <w:t>.</w:t>
        </w:r>
      </w:ins>
      <w:del w:id="596" w:author="CCCCC" w:date="2017-06-24T22:31:00Z">
        <w:r w:rsidDel="009962B3">
          <w:delText>,</w:delText>
        </w:r>
      </w:del>
      <w:r>
        <w:t xml:space="preserve"> </w:t>
      </w:r>
      <w:del w:id="597" w:author="CCCCC" w:date="2017-06-24T22:31:00Z">
        <w:r w:rsidDel="009962B3">
          <w:delText>l</w:delText>
        </w:r>
      </w:del>
      <w:ins w:id="598" w:author="CCCCC" w:date="2017-06-24T22:31:00Z">
        <w:r w:rsidR="009962B3">
          <w:t>L</w:t>
        </w:r>
      </w:ins>
      <w:r>
        <w:t xml:space="preserve">e code doit donc être transpilé en ES5 pour pouvoir être exécuté. Babel est le transpileur utilisé par Vates pour </w:t>
      </w:r>
      <w:r w:rsidR="00EF7035">
        <w:t>effectuer</w:t>
      </w:r>
      <w:r>
        <w:t xml:space="preserve"> cette </w:t>
      </w:r>
      <w:del w:id="599" w:author="CCCCC" w:date="2017-06-21T13:01:00Z">
        <w:r w:rsidDel="00A930A0">
          <w:delText>étape</w:delText>
        </w:r>
      </w:del>
      <w:ins w:id="600" w:author="CCCCC" w:date="2017-06-21T13:01:00Z">
        <w:r w:rsidR="00A930A0">
          <w:t>tâche</w:t>
        </w:r>
      </w:ins>
      <w:r>
        <w:t>.</w:t>
      </w:r>
    </w:p>
    <w:p w14:paraId="78096310" w14:textId="77777777" w:rsidR="008B687D" w:rsidRDefault="002C4B3F">
      <w:pPr>
        <w:pStyle w:val="Heading2"/>
        <w:rPr>
          <w:ins w:id="601" w:author="CCCCC" w:date="2017-06-16T21:02:00Z"/>
        </w:rPr>
        <w:pPrChange w:id="602" w:author="CCCCC" w:date="2017-06-16T21:02:00Z">
          <w:pPr/>
        </w:pPrChange>
      </w:pPr>
      <w:bookmarkStart w:id="603" w:name="_Toc485978057"/>
      <w:ins w:id="604" w:author="CCCCC" w:date="2017-06-16T21:02:00Z">
        <w:r>
          <w:t>Redis</w:t>
        </w:r>
        <w:bookmarkEnd w:id="603"/>
      </w:ins>
    </w:p>
    <w:p w14:paraId="1B2A493C" w14:textId="77777777" w:rsidR="002C4B3F" w:rsidRPr="002C4B3F" w:rsidRDefault="002C4B3F">
      <w:ins w:id="605" w:author="CCCCC" w:date="2017-06-16T21:03:00Z">
        <w:r>
          <w:t>Redis est un gestionnaire de bases de données noSQL</w:t>
        </w:r>
      </w:ins>
      <w:ins w:id="606" w:author="CCCCC" w:date="2017-06-16T21:10:00Z">
        <w:r w:rsidR="00C66991">
          <w:t xml:space="preserve"> utilisé par Xen Orchestra.</w:t>
        </w:r>
      </w:ins>
      <w:ins w:id="607" w:author="CCCCC" w:date="2017-06-16T21:04:00Z">
        <w:r>
          <w:t xml:space="preserve"> Il</w:t>
        </w:r>
      </w:ins>
      <w:ins w:id="608" w:author="CCCCC" w:date="2017-06-16T21:05:00Z">
        <w:r>
          <w:t xml:space="preserve"> conserve la totalité des données en RAM</w:t>
        </w:r>
      </w:ins>
      <w:ins w:id="609" w:author="CCCCC" w:date="2017-06-16T21:04:00Z">
        <w:r>
          <w:t xml:space="preserve"> </w:t>
        </w:r>
      </w:ins>
      <w:ins w:id="610" w:author="CCCCC" w:date="2017-06-16T21:05:00Z">
        <w:r>
          <w:t>pour</w:t>
        </w:r>
      </w:ins>
      <w:ins w:id="611" w:author="CCCCC" w:date="2017-06-16T21:04:00Z">
        <w:r>
          <w:t xml:space="preserve"> </w:t>
        </w:r>
      </w:ins>
      <w:ins w:id="612" w:author="CCCCC" w:date="2017-06-16T21:05:00Z">
        <w:r>
          <w:t>éviter des accès au dis</w:t>
        </w:r>
      </w:ins>
      <w:ins w:id="613" w:author="CCCCC" w:date="2017-06-16T21:06:00Z">
        <w:r>
          <w:t>q</w:t>
        </w:r>
      </w:ins>
      <w:ins w:id="614" w:author="CCCCC" w:date="2017-06-16T21:05:00Z">
        <w:r>
          <w:t>ue</w:t>
        </w:r>
      </w:ins>
      <w:ins w:id="615" w:author="CCCCC" w:date="2017-06-16T21:06:00Z">
        <w:r>
          <w:t xml:space="preserve"> dur et </w:t>
        </w:r>
      </w:ins>
      <w:ins w:id="616" w:author="CCCCC" w:date="2017-06-16T21:04:00Z">
        <w:r>
          <w:t xml:space="preserve">fournir </w:t>
        </w:r>
      </w:ins>
      <w:ins w:id="617" w:author="CCCCC" w:date="2017-06-16T21:06:00Z">
        <w:r>
          <w:t>les meilleures performances possibles</w:t>
        </w:r>
      </w:ins>
      <w:ins w:id="618" w:author="CCCCC" w:date="2017-06-16T21:09:00Z">
        <w:r w:rsidR="00C66991">
          <w:t>.</w:t>
        </w:r>
      </w:ins>
    </w:p>
    <w:p w14:paraId="40485658" w14:textId="77777777" w:rsidR="001A4C64" w:rsidRDefault="001A4C64" w:rsidP="001A4C64">
      <w:pPr>
        <w:pStyle w:val="Standard"/>
        <w:ind w:left="720"/>
      </w:pPr>
    </w:p>
    <w:p w14:paraId="322535C0" w14:textId="77777777" w:rsidR="00321DC5" w:rsidRDefault="00321DC5" w:rsidP="00672DF6">
      <w:pPr>
        <w:rPr>
          <w:rStyle w:val="Heading2Char"/>
        </w:rPr>
      </w:pPr>
      <w:r>
        <w:rPr>
          <w:rStyle w:val="Heading2Char"/>
        </w:rPr>
        <w:br w:type="page"/>
      </w:r>
    </w:p>
    <w:p w14:paraId="588BE10A" w14:textId="77777777" w:rsidR="008B687D" w:rsidRDefault="00EC2BDB">
      <w:pPr>
        <w:pStyle w:val="Heading1"/>
        <w:rPr>
          <w:rStyle w:val="Heading2Char"/>
          <w:color w:val="365F91" w:themeColor="accent1" w:themeShade="BF"/>
          <w:sz w:val="28"/>
          <w:szCs w:val="25"/>
        </w:rPr>
        <w:pPrChange w:id="619" w:author="CCCCC" w:date="2017-06-11T20:51:00Z">
          <w:pPr>
            <w:pStyle w:val="Standard"/>
          </w:pPr>
        </w:pPrChange>
      </w:pPr>
      <w:bookmarkStart w:id="620" w:name="_Toc485978058"/>
      <w:r w:rsidRPr="00EC2BDB">
        <w:rPr>
          <w:rPrChange w:id="621" w:author="CCCCC" w:date="2017-06-11T20:51:00Z">
            <w:rPr>
              <w:rStyle w:val="Heading2Char"/>
            </w:rPr>
          </w:rPrChange>
        </w:rPr>
        <w:lastRenderedPageBreak/>
        <w:t>Travail</w:t>
      </w:r>
      <w:r w:rsidR="008C5E05" w:rsidRPr="008C5E05">
        <w:rPr>
          <w:rStyle w:val="Heading2Char"/>
          <w:b/>
          <w:bCs/>
          <w:color w:val="365F91" w:themeColor="accent1" w:themeShade="BF"/>
          <w:sz w:val="28"/>
          <w:szCs w:val="25"/>
        </w:rPr>
        <w:t xml:space="preserve"> </w:t>
      </w:r>
      <w:r w:rsidRPr="00EC2BDB">
        <w:rPr>
          <w:rPrChange w:id="622" w:author="CCCCC" w:date="2017-06-11T20:51:00Z">
            <w:rPr>
              <w:rStyle w:val="Heading2Char"/>
            </w:rPr>
          </w:rPrChange>
        </w:rPr>
        <w:t>réalisé</w:t>
      </w:r>
      <w:bookmarkEnd w:id="620"/>
    </w:p>
    <w:p w14:paraId="094511C1" w14:textId="77777777" w:rsidR="008B687D" w:rsidRDefault="000D7996">
      <w:pPr>
        <w:pStyle w:val="Heading2"/>
        <w:pPrChange w:id="623" w:author="CCCCC" w:date="2017-06-11T20:51:00Z">
          <w:pPr>
            <w:pStyle w:val="Heading3"/>
          </w:pPr>
        </w:pPrChange>
      </w:pPr>
      <w:bookmarkStart w:id="624" w:name="_Toc485978059"/>
      <w:r>
        <w:t>Prise en main de</w:t>
      </w:r>
      <w:r w:rsidR="00F66E46">
        <w:t>s différents outils</w:t>
      </w:r>
      <w:bookmarkEnd w:id="624"/>
    </w:p>
    <w:p w14:paraId="39C6D9C7" w14:textId="79FC64F8" w:rsidR="002652F6" w:rsidRPr="002652F6" w:rsidRDefault="00FC4687" w:rsidP="002652F6">
      <w:r>
        <w:t>Pendant cette phase de prise en main, j’ai développé une petite application de type site vitrine. Elle contient différente</w:t>
      </w:r>
      <w:ins w:id="625" w:author="CCCCC" w:date="2017-06-24T22:32:00Z">
        <w:r w:rsidR="009962B3">
          <w:t>s</w:t>
        </w:r>
      </w:ins>
      <w:r>
        <w:t xml:space="preserve"> pages comme une authentification, permettant d’accéder à une page privée, ou encore un gestionnaire du thème de l’application.</w:t>
      </w:r>
    </w:p>
    <w:p w14:paraId="1C9D77C5" w14:textId="77777777" w:rsidR="008B687D" w:rsidRDefault="00F66E46">
      <w:pPr>
        <w:pStyle w:val="Heading3"/>
        <w:pPrChange w:id="626" w:author="CCCCC" w:date="2017-06-11T20:52:00Z">
          <w:pPr>
            <w:pStyle w:val="Heading4"/>
          </w:pPr>
        </w:pPrChange>
      </w:pPr>
      <w:bookmarkStart w:id="627" w:name="_Toc485978060"/>
      <w:r>
        <w:t>ES6</w:t>
      </w:r>
      <w:bookmarkEnd w:id="627"/>
    </w:p>
    <w:p w14:paraId="60087730" w14:textId="77777777" w:rsidR="00D5711C" w:rsidRDefault="00D5711C" w:rsidP="00672DF6">
      <w:r>
        <w:t xml:space="preserve">Durant toute cette période, j'ai appris à manipuler le langage ES6. </w:t>
      </w:r>
      <w:r w:rsidR="00893895">
        <w:t>J</w:t>
      </w:r>
      <w:r>
        <w:t xml:space="preserve">e n'avais que très peu utilisé de langage de script que ce soit durant ma formation comme par </w:t>
      </w:r>
      <w:r w:rsidR="002652F6">
        <w:t>mes projets personnels</w:t>
      </w:r>
      <w:r>
        <w:t xml:space="preserve">. Ces langages étaient, à mon sens, très particuliers de </w:t>
      </w:r>
      <w:r w:rsidR="00B76940">
        <w:t>par</w:t>
      </w:r>
      <w:r>
        <w:t xml:space="preserve"> leur syntaxe, </w:t>
      </w:r>
      <w:r w:rsidR="00893895">
        <w:t xml:space="preserve">notamment car ils permettent de déclarer une fonction dans une autre, ce qui est très utilisé et pratique, mais </w:t>
      </w:r>
      <w:ins w:id="628" w:author="CCCCC" w:date="2017-06-21T13:01:00Z">
        <w:r w:rsidR="00A930A0">
          <w:t xml:space="preserve">à </w:t>
        </w:r>
      </w:ins>
      <w:r w:rsidR="00893895">
        <w:t>mon avis difficilement lisible pour un non initié.</w:t>
      </w:r>
      <w:r w:rsidR="00992F50">
        <w:t xml:space="preserve"> De plus, la syntaxe de ES6 permet une simplification du code grâce des opérateurs qui existent dans peu de langages, si ce n'est le seul, qu'il m'a fallu apprendre à utiliser.</w:t>
      </w:r>
      <w:r w:rsidR="00932030">
        <w:t xml:space="preserve"> Voici quelques exemples de ces simplifications de code :</w:t>
      </w:r>
    </w:p>
    <w:p w14:paraId="3FD1563D" w14:textId="277A14E8" w:rsidR="00932030" w:rsidRDefault="002E13BC">
      <w:pPr>
        <w:pStyle w:val="ListParagraph"/>
        <w:numPr>
          <w:ilvl w:val="0"/>
          <w:numId w:val="24"/>
        </w:numPr>
        <w:pPrChange w:id="629" w:author="CCCCC" w:date="2017-06-24T22:32:00Z">
          <w:pPr/>
        </w:pPrChange>
      </w:pPr>
      <w:ins w:id="630" w:author="Cédric" w:date="2017-06-22T11:27:00Z">
        <w:r>
          <w:rPr>
            <w:rFonts w:cs="Lohit Devanagari"/>
            <w:noProof/>
            <w:szCs w:val="24"/>
            <w:lang w:eastAsia="fr-FR" w:bidi="ar-SA"/>
            <w:rPrChange w:id="631" w:author="Unknown">
              <w:rPr>
                <w:rFonts w:asciiTheme="majorHAnsi" w:eastAsiaTheme="majorEastAsia" w:hAnsiTheme="majorHAnsi"/>
                <w:b/>
                <w:bCs/>
                <w:noProof/>
                <w:color w:val="4F81BD" w:themeColor="accent1"/>
                <w:sz w:val="26"/>
                <w:szCs w:val="23"/>
                <w:lang w:eastAsia="fr-FR" w:bidi="ar-SA"/>
              </w:rPr>
            </w:rPrChange>
          </w:rPr>
          <w:drawing>
            <wp:anchor distT="0" distB="0" distL="114300" distR="114300" simplePos="0" relativeHeight="251646976" behindDoc="0" locked="0" layoutInCell="1" allowOverlap="1" wp14:anchorId="416B67D0" wp14:editId="7B771011">
              <wp:simplePos x="0" y="0"/>
              <wp:positionH relativeFrom="margin">
                <wp:posOffset>1884045</wp:posOffset>
              </wp:positionH>
              <wp:positionV relativeFrom="paragraph">
                <wp:posOffset>1013708</wp:posOffset>
              </wp:positionV>
              <wp:extent cx="2370455" cy="198120"/>
              <wp:effectExtent l="19050" t="0" r="0" b="0"/>
              <wp:wrapTopAndBottom/>
              <wp:docPr id="4" name="Image 2" descr="C:\Users\CCCCC\Downloads\Capture du 2017-06-04 01_27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CCCC\Downloads\Capture du 2017-06-04 01_27_26.png"/>
                      <pic:cNvPicPr>
                        <a:picLocks noChangeAspect="1" noChangeArrowheads="1"/>
                      </pic:cNvPicPr>
                    </pic:nvPicPr>
                    <pic:blipFill>
                      <a:blip r:embed="rId16" cstate="print"/>
                      <a:srcRect l="18117" t="42058" r="60810" b="54780"/>
                      <a:stretch>
                        <a:fillRect/>
                      </a:stretch>
                    </pic:blipFill>
                    <pic:spPr bwMode="auto">
                      <a:xfrm>
                        <a:off x="0" y="0"/>
                        <a:ext cx="2370455" cy="198120"/>
                      </a:xfrm>
                      <a:prstGeom prst="rect">
                        <a:avLst/>
                      </a:prstGeom>
                      <a:noFill/>
                      <a:ln w="9525">
                        <a:noFill/>
                        <a:miter lim="800000"/>
                        <a:headEnd/>
                        <a:tailEnd/>
                      </a:ln>
                    </pic:spPr>
                  </pic:pic>
                </a:graphicData>
              </a:graphic>
            </wp:anchor>
          </w:drawing>
        </w:r>
      </w:ins>
      <w:r w:rsidR="00932030">
        <w:t xml:space="preserve">Déclaration d'une fonction inline : </w:t>
      </w:r>
      <w:r w:rsidR="00CE65BD">
        <w:t xml:space="preserve">De la même manière que dans d'autres langages où un "if" pourrait être écrit sans accolades si celui-ci ne comporte qu'une seule instruction, il est possible </w:t>
      </w:r>
      <w:r w:rsidR="002652F6">
        <w:t>de déclarer</w:t>
      </w:r>
      <w:r w:rsidR="00CE65BD">
        <w:t xml:space="preserve"> une fonction de cette manière en ES6. De plus cette fonction renverra le résultat de l'instruction. Dans l'exemple </w:t>
      </w:r>
      <w:r w:rsidR="002652F6">
        <w:t>ci-dessous</w:t>
      </w:r>
      <w:r w:rsidR="00CE65BD">
        <w:t xml:space="preserve">, la fonction </w:t>
      </w:r>
      <w:r w:rsidR="00B76940">
        <w:t>incrémentation</w:t>
      </w:r>
      <w:r w:rsidR="00CE65BD">
        <w:t xml:space="preserve"> prend en paramètre cpt et renvoie cpt + 1</w:t>
      </w:r>
    </w:p>
    <w:p w14:paraId="5CE627EB" w14:textId="37A20ABB" w:rsidR="00CE65BD" w:rsidRDefault="00FD18DA">
      <w:pPr>
        <w:pStyle w:val="ListParagraph"/>
        <w:numPr>
          <w:ilvl w:val="0"/>
          <w:numId w:val="24"/>
        </w:numPr>
        <w:jc w:val="left"/>
        <w:pPrChange w:id="632" w:author="CCCCC" w:date="2017-06-24T22:33:00Z">
          <w:pPr/>
        </w:pPrChange>
      </w:pPr>
      <w:ins w:id="633" w:author="Cédric" w:date="2017-06-22T11:26:00Z">
        <w:r>
          <w:rPr>
            <w:noProof/>
          </w:rPr>
          <w:pict w14:anchorId="2E964941">
            <v:shape id="_x0000_s1035" type="#_x0000_t202" style="position:absolute;left:0;text-align:left;margin-left:148.85pt;margin-top:29.2pt;width:186.65pt;height:20.35pt;z-index:251674624;mso-position-horizontal-relative:text;mso-position-vertical-relative:text" stroked="f">
              <v:textbox style="mso-next-textbox:#_x0000_s1035;mso-fit-shape-to-text:t" inset="0,0,0,0">
                <w:txbxContent>
                  <w:p w14:paraId="346D2180" w14:textId="6A9F88A2" w:rsidR="00A247D5" w:rsidRDefault="00A247D5">
                    <w:pPr>
                      <w:pStyle w:val="Caption"/>
                      <w:rPr>
                        <w:noProof/>
                      </w:rPr>
                      <w:pPrChange w:id="634" w:author="Cédric" w:date="2017-06-22T11:26:00Z">
                        <w:pPr/>
                      </w:pPrChange>
                    </w:pPr>
                    <w:ins w:id="635" w:author="Cédric" w:date="2017-06-22T11:26:00Z">
                      <w:r>
                        <w:t>Figure 5: Exemple de fonction</w:t>
                      </w:r>
                    </w:ins>
                    <w:ins w:id="636" w:author="CCCCC" w:date="2017-06-24T22:34:00Z">
                      <w:r>
                        <w:t xml:space="preserve"> inline</w:t>
                      </w:r>
                    </w:ins>
                  </w:p>
                </w:txbxContent>
              </v:textbox>
              <w10:wrap type="topAndBottom"/>
            </v:shape>
          </w:pict>
        </w:r>
      </w:ins>
      <w:r w:rsidR="00CE65BD">
        <w:t>Suppression des parenthèses d</w:t>
      </w:r>
      <w:ins w:id="637" w:author="CCCCC" w:date="2017-06-24T22:34:00Z">
        <w:r w:rsidR="002E13BC">
          <w:t>u</w:t>
        </w:r>
      </w:ins>
      <w:del w:id="638" w:author="CCCCC" w:date="2017-06-24T22:34:00Z">
        <w:r w:rsidR="00CE65BD" w:rsidDel="002E13BC">
          <w:delText>es</w:delText>
        </w:r>
      </w:del>
      <w:r w:rsidR="00CE65BD">
        <w:t xml:space="preserve"> paramètre d'une fonction : Lorsqu'une fonction prend </w:t>
      </w:r>
      <w:r w:rsidR="00870F16">
        <w:t xml:space="preserve">un </w:t>
      </w:r>
      <w:r w:rsidR="00CE65BD">
        <w:t xml:space="preserve">seul paramètre, il </w:t>
      </w:r>
      <w:ins w:id="639" w:author="CCCCC" w:date="2017-06-25T22:13:00Z">
        <w:r w:rsidR="002B6E89">
          <w:t xml:space="preserve">est </w:t>
        </w:r>
      </w:ins>
      <w:bookmarkStart w:id="640" w:name="_GoBack"/>
      <w:bookmarkEnd w:id="640"/>
      <w:r w:rsidR="00CE65BD">
        <w:t xml:space="preserve">possible d'omettre </w:t>
      </w:r>
      <w:del w:id="641" w:author="CCCCC" w:date="2017-06-21T13:01:00Z">
        <w:r w:rsidR="00CE65BD" w:rsidDel="00A930A0">
          <w:delText>celles-ci</w:delText>
        </w:r>
      </w:del>
      <w:ins w:id="642" w:author="CCCCC" w:date="2017-06-21T13:01:00Z">
        <w:r w:rsidR="00A930A0">
          <w:t xml:space="preserve">ses </w:t>
        </w:r>
        <w:r w:rsidR="00EC2BDB" w:rsidRPr="00EC2BDB">
          <w:rPr>
            <w:rFonts w:cs="Lohit Devanagari"/>
            <w:szCs w:val="24"/>
            <w:rPrChange w:id="643" w:author="Cédric" w:date="2017-06-22T10:01:00Z">
              <w:rPr>
                <w:rFonts w:asciiTheme="majorHAnsi" w:eastAsiaTheme="majorEastAsia" w:hAnsiTheme="majorHAnsi"/>
                <w:b/>
                <w:bCs/>
                <w:color w:val="FF0000"/>
                <w:sz w:val="26"/>
                <w:szCs w:val="23"/>
              </w:rPr>
            </w:rPrChange>
          </w:rPr>
          <w:t>parenthèses</w:t>
        </w:r>
      </w:ins>
      <w:r w:rsidR="00CE65BD">
        <w:t>, comme dans l'exemple ci-dessus.</w:t>
      </w:r>
    </w:p>
    <w:p w14:paraId="04964056" w14:textId="1B17FCA7" w:rsidR="006F7A8D" w:rsidRDefault="00FD18DA">
      <w:pPr>
        <w:pStyle w:val="ListParagraph"/>
        <w:numPr>
          <w:ilvl w:val="0"/>
          <w:numId w:val="24"/>
        </w:numPr>
        <w:pPrChange w:id="644" w:author="CCCCC" w:date="2017-06-24T22:33:00Z">
          <w:pPr/>
        </w:pPrChange>
      </w:pPr>
      <w:ins w:id="645" w:author="Cédric" w:date="2017-06-22T11:28:00Z">
        <w:r>
          <w:rPr>
            <w:noProof/>
          </w:rPr>
          <w:pict w14:anchorId="017990A6">
            <v:shape id="_x0000_s1036" type="#_x0000_t202" style="position:absolute;left:0;text-align:left;margin-left:134.5pt;margin-top:68.15pt;width:215.1pt;height:20.35pt;z-index:251675648" stroked="f">
              <v:textbox style="mso-fit-shape-to-text:t" inset="0,0,0,0">
                <w:txbxContent>
                  <w:p w14:paraId="718ADA9E" w14:textId="77777777" w:rsidR="00A247D5" w:rsidRDefault="00A247D5">
                    <w:pPr>
                      <w:pStyle w:val="Caption"/>
                      <w:rPr>
                        <w:noProof/>
                      </w:rPr>
                      <w:pPrChange w:id="646" w:author="Cédric" w:date="2017-06-22T11:28:00Z">
                        <w:pPr/>
                      </w:pPrChange>
                    </w:pPr>
                    <w:ins w:id="647" w:author="Cédric" w:date="2017-06-22T11:28:00Z">
                      <w:r>
                        <w:t>Figure 6: Exemple de destructuring</w:t>
                      </w:r>
                    </w:ins>
                  </w:p>
                </w:txbxContent>
              </v:textbox>
              <w10:wrap type="topAndBottom"/>
            </v:shape>
          </w:pict>
        </w:r>
      </w:ins>
      <w:ins w:id="648" w:author="Cédric" w:date="2017-06-22T11:27:00Z">
        <w:r w:rsidR="005B05B5">
          <w:rPr>
            <w:rFonts w:cs="Lohit Devanagari"/>
            <w:noProof/>
            <w:szCs w:val="24"/>
            <w:lang w:eastAsia="fr-FR" w:bidi="ar-SA"/>
            <w:rPrChange w:id="649" w:author="Unknown">
              <w:rPr>
                <w:rFonts w:asciiTheme="majorHAnsi" w:eastAsiaTheme="majorEastAsia" w:hAnsiTheme="majorHAnsi"/>
                <w:b/>
                <w:bCs/>
                <w:noProof/>
                <w:color w:val="4F81BD" w:themeColor="accent1"/>
                <w:sz w:val="26"/>
                <w:szCs w:val="23"/>
                <w:lang w:eastAsia="fr-FR" w:bidi="ar-SA"/>
              </w:rPr>
            </w:rPrChange>
          </w:rPr>
          <w:drawing>
            <wp:anchor distT="0" distB="0" distL="114300" distR="114300" simplePos="0" relativeHeight="251668992" behindDoc="0" locked="0" layoutInCell="1" allowOverlap="1" wp14:anchorId="2FAEEB6D" wp14:editId="21B04D2B">
              <wp:simplePos x="0" y="0"/>
              <wp:positionH relativeFrom="margin">
                <wp:posOffset>1700143</wp:posOffset>
              </wp:positionH>
              <wp:positionV relativeFrom="paragraph">
                <wp:posOffset>616917</wp:posOffset>
              </wp:positionV>
              <wp:extent cx="2731770" cy="215265"/>
              <wp:effectExtent l="19050" t="0" r="0" b="0"/>
              <wp:wrapTopAndBottom/>
              <wp:docPr id="7" name="Image 5" descr="C:\Users\CCCCC\Downloads\Capture du 2017-06-04 01_46_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CCCC\Downloads\Capture du 2017-06-04 01_46_29.png"/>
                      <pic:cNvPicPr>
                        <a:picLocks noChangeAspect="1" noChangeArrowheads="1"/>
                      </pic:cNvPicPr>
                    </pic:nvPicPr>
                    <pic:blipFill>
                      <a:blip r:embed="rId17" cstate="print"/>
                      <a:srcRect l="18323" t="47222" r="58205" b="49527"/>
                      <a:stretch>
                        <a:fillRect/>
                      </a:stretch>
                    </pic:blipFill>
                    <pic:spPr bwMode="auto">
                      <a:xfrm>
                        <a:off x="0" y="0"/>
                        <a:ext cx="2731770" cy="215265"/>
                      </a:xfrm>
                      <a:prstGeom prst="rect">
                        <a:avLst/>
                      </a:prstGeom>
                      <a:noFill/>
                      <a:ln w="9525">
                        <a:noFill/>
                        <a:miter lim="800000"/>
                        <a:headEnd/>
                        <a:tailEnd/>
                      </a:ln>
                    </pic:spPr>
                  </pic:pic>
                </a:graphicData>
              </a:graphic>
            </wp:anchor>
          </w:drawing>
        </w:r>
      </w:ins>
      <w:r w:rsidR="00CE65BD">
        <w:t xml:space="preserve">Le Destructuring : </w:t>
      </w:r>
      <w:r w:rsidR="007E565D">
        <w:t xml:space="preserve">Lorsqu'il est nécessaire de déclarer une </w:t>
      </w:r>
      <w:r w:rsidR="006F7A8D">
        <w:t xml:space="preserve">ou plusieurs </w:t>
      </w:r>
      <w:r w:rsidR="007E565D">
        <w:t>variable</w:t>
      </w:r>
      <w:r w:rsidR="006F7A8D">
        <w:t>s qui contiendront</w:t>
      </w:r>
      <w:r w:rsidR="007E565D">
        <w:t xml:space="preserve"> la valeur d'un champ</w:t>
      </w:r>
      <w:del w:id="650" w:author="Cédric" w:date="2017-06-22T10:01:00Z">
        <w:r w:rsidR="007E565D" w:rsidDel="00235D57">
          <w:delText>s</w:delText>
        </w:r>
      </w:del>
      <w:r w:rsidR="007E565D">
        <w:t xml:space="preserve"> d'un objet</w:t>
      </w:r>
      <w:r w:rsidR="006F7A8D">
        <w:t>, il</w:t>
      </w:r>
      <w:ins w:id="651" w:author="CCCCC" w:date="2017-06-24T22:34:00Z">
        <w:r w:rsidR="002C58E7">
          <w:t xml:space="preserve"> est</w:t>
        </w:r>
      </w:ins>
      <w:r w:rsidR="006F7A8D">
        <w:t xml:space="preserve"> possible de l'écrire de la manière suivante.</w:t>
      </w:r>
      <w:r w:rsidR="00797D10">
        <w:br/>
      </w:r>
      <w:r w:rsidR="006F7A8D">
        <w:t>Ainsi, la valeur contenue dans le champs foo de la variable props va être injectée dans la constante fooVar, et la valeur de this.props.bar va également être injecté</w:t>
      </w:r>
      <w:ins w:id="652" w:author="CCCCC" w:date="2017-06-24T22:35:00Z">
        <w:r w:rsidR="002C58E7">
          <w:t>e</w:t>
        </w:r>
      </w:ins>
      <w:r w:rsidR="006F7A8D">
        <w:t xml:space="preserve"> dans une constante bar.</w:t>
      </w:r>
    </w:p>
    <w:p w14:paraId="132ECE2E" w14:textId="0B121D6B" w:rsidR="00FB26AB" w:rsidRDefault="005B05B5">
      <w:pPr>
        <w:pStyle w:val="ListParagraph"/>
        <w:numPr>
          <w:ilvl w:val="0"/>
          <w:numId w:val="24"/>
        </w:numPr>
        <w:pPrChange w:id="653" w:author="CCCCC" w:date="2017-06-24T22:33:00Z">
          <w:pPr/>
        </w:pPrChange>
      </w:pPr>
      <w:r>
        <w:rPr>
          <w:noProof/>
          <w:lang w:eastAsia="fr-FR" w:bidi="ar-SA"/>
        </w:rPr>
        <w:drawing>
          <wp:anchor distT="0" distB="0" distL="114300" distR="114300" simplePos="0" relativeHeight="251653120" behindDoc="0" locked="0" layoutInCell="1" allowOverlap="1" wp14:anchorId="4C117AC5" wp14:editId="038D412B">
            <wp:simplePos x="0" y="0"/>
            <wp:positionH relativeFrom="margin">
              <wp:posOffset>1728139</wp:posOffset>
            </wp:positionH>
            <wp:positionV relativeFrom="paragraph">
              <wp:posOffset>613520</wp:posOffset>
            </wp:positionV>
            <wp:extent cx="2647950" cy="36766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47950" cy="367665"/>
                    </a:xfrm>
                    <a:prstGeom prst="rect">
                      <a:avLst/>
                    </a:prstGeom>
                  </pic:spPr>
                </pic:pic>
              </a:graphicData>
            </a:graphic>
          </wp:anchor>
        </w:drawing>
      </w:r>
      <w:r w:rsidR="00797D10">
        <w:t xml:space="preserve">L’opérateur « … » : Cet opérateur s’applique sur un objet. Il permet de copier tous les champs qu’il contient. Ainsi </w:t>
      </w:r>
      <w:r w:rsidR="00FB26AB">
        <w:t>l</w:t>
      </w:r>
      <w:r w:rsidR="00797D10">
        <w:t xml:space="preserve">es deux </w:t>
      </w:r>
      <w:r w:rsidR="00FB26AB">
        <w:t>variables</w:t>
      </w:r>
      <w:ins w:id="654" w:author="CCCCC" w:date="2017-06-24T22:36:00Z">
        <w:r w:rsidR="00C320AC">
          <w:t xml:space="preserve"> a et b</w:t>
        </w:r>
      </w:ins>
      <w:r w:rsidR="00FB26AB">
        <w:t xml:space="preserve"> suivantes </w:t>
      </w:r>
      <w:r w:rsidR="00131C42">
        <w:t xml:space="preserve">possèdent des champs semblables mais ne </w:t>
      </w:r>
      <w:r w:rsidR="00FB26AB">
        <w:t xml:space="preserve">sont </w:t>
      </w:r>
      <w:r w:rsidR="00131C42">
        <w:t>pas égales, car une copie a été effectuée.</w:t>
      </w:r>
    </w:p>
    <w:p w14:paraId="05A87143" w14:textId="6DEF2959" w:rsidR="008B687D" w:rsidRDefault="00FD18DA">
      <w:pPr>
        <w:pStyle w:val="Heading3"/>
        <w:pPrChange w:id="655" w:author="CCCCC" w:date="2017-06-11T20:52:00Z">
          <w:pPr>
            <w:pStyle w:val="Heading4"/>
          </w:pPr>
        </w:pPrChange>
      </w:pPr>
      <w:bookmarkStart w:id="656" w:name="_Toc485978061"/>
      <w:ins w:id="657" w:author="Cédric" w:date="2017-06-22T11:29:00Z">
        <w:r>
          <w:rPr>
            <w:noProof/>
          </w:rPr>
          <w:pict w14:anchorId="56851F60">
            <v:shape id="_x0000_s1037" type="#_x0000_t202" style="position:absolute;left:0;text-align:left;margin-left:136.7pt;margin-top:29.75pt;width:208.5pt;height:20.35pt;z-index:251676672" stroked="f">
              <v:textbox style="mso-fit-shape-to-text:t" inset="0,0,0,0">
                <w:txbxContent>
                  <w:p w14:paraId="0CD6DBDF" w14:textId="77777777" w:rsidR="00A247D5" w:rsidRDefault="00A247D5">
                    <w:pPr>
                      <w:pStyle w:val="Caption"/>
                      <w:rPr>
                        <w:noProof/>
                      </w:rPr>
                      <w:pPrChange w:id="658" w:author="Cédric" w:date="2017-06-22T11:29:00Z">
                        <w:pPr/>
                      </w:pPrChange>
                    </w:pPr>
                    <w:ins w:id="659" w:author="Cédric" w:date="2017-06-22T11:29:00Z">
                      <w:r>
                        <w:t>Figure 7: Exemple d'utilisation de l'opérateur "..."</w:t>
                      </w:r>
                    </w:ins>
                  </w:p>
                </w:txbxContent>
              </v:textbox>
              <w10:wrap type="topAndBottom"/>
            </v:shape>
          </w:pict>
        </w:r>
      </w:ins>
      <w:r w:rsidR="00F66E46">
        <w:t>Redux</w:t>
      </w:r>
      <w:bookmarkEnd w:id="656"/>
    </w:p>
    <w:p w14:paraId="2A0DD3CF" w14:textId="4A683772" w:rsidR="000C33DA" w:rsidRDefault="00F66E46" w:rsidP="00672DF6">
      <w:pPr>
        <w:rPr>
          <w:ins w:id="660" w:author="Cédric" w:date="2017-06-22T11:30:00Z"/>
        </w:rPr>
      </w:pPr>
      <w:r>
        <w:t xml:space="preserve">Redux est une librairie dont le but est la gestion de différents états de l'application, et donc de centraliser les données nécessaires au fonctionnement de l'application. Elle permet </w:t>
      </w:r>
      <w:del w:id="661" w:author="CCCCC" w:date="2017-06-24T22:37:00Z">
        <w:r w:rsidDel="0031033F">
          <w:delText xml:space="preserve">donc </w:delText>
        </w:r>
      </w:del>
      <w:r>
        <w:t>la gestion d'un state</w:t>
      </w:r>
      <w:r w:rsidR="004C7B3C">
        <w:t>. Pour ce faire, redux met à disposition des fonctions de création</w:t>
      </w:r>
      <w:del w:id="662" w:author="CCCCC" w:date="2017-06-25T13:09:00Z">
        <w:r w:rsidR="004C7B3C" w:rsidDel="00997880">
          <w:delText>s</w:delText>
        </w:r>
      </w:del>
      <w:r w:rsidR="004C7B3C">
        <w:t xml:space="preserve"> d'actions, de sélecteurs et de "reducers".</w:t>
      </w:r>
    </w:p>
    <w:p w14:paraId="6F837613" w14:textId="77777777" w:rsidR="000C33DA" w:rsidRDefault="000C33DA">
      <w:pPr>
        <w:spacing w:before="0" w:after="0"/>
        <w:jc w:val="left"/>
        <w:rPr>
          <w:ins w:id="663" w:author="Cédric" w:date="2017-06-22T11:30:00Z"/>
        </w:rPr>
      </w:pPr>
      <w:ins w:id="664" w:author="Cédric" w:date="2017-06-22T11:30:00Z">
        <w:r>
          <w:br w:type="page"/>
        </w:r>
      </w:ins>
    </w:p>
    <w:p w14:paraId="2155BADA" w14:textId="77777777" w:rsidR="00F66E46" w:rsidDel="000C33DA" w:rsidRDefault="00FD18DA" w:rsidP="00672DF6">
      <w:pPr>
        <w:rPr>
          <w:del w:id="665" w:author="Cédric" w:date="2017-06-22T11:30:00Z"/>
        </w:rPr>
      </w:pPr>
      <w:ins w:id="666" w:author="Cédric" w:date="2017-06-22T11:30:00Z">
        <w:r>
          <w:rPr>
            <w:noProof/>
          </w:rPr>
          <w:lastRenderedPageBreak/>
          <w:pict w14:anchorId="693DA1C5">
            <v:shape id="_x0000_s1038" type="#_x0000_t202" style="position:absolute;left:0;text-align:left;margin-left:139.7pt;margin-top:62.55pt;width:207pt;height:.05pt;z-index:251677696" stroked="f">
              <v:textbox style="mso-fit-shape-to-text:t" inset="0,0,0,0">
                <w:txbxContent>
                  <w:p w14:paraId="6FB203AE" w14:textId="77777777" w:rsidR="00A247D5" w:rsidRDefault="00A247D5">
                    <w:pPr>
                      <w:pStyle w:val="Caption"/>
                      <w:rPr>
                        <w:noProof/>
                      </w:rPr>
                      <w:pPrChange w:id="667" w:author="Cédric" w:date="2017-06-22T11:30:00Z">
                        <w:pPr/>
                      </w:pPrChange>
                    </w:pPr>
                    <w:ins w:id="668" w:author="Cédric" w:date="2017-06-22T11:30:00Z">
                      <w:r>
                        <w:t xml:space="preserve">Figure </w:t>
                      </w:r>
                    </w:ins>
                    <w:ins w:id="669" w:author="Cédric" w:date="2017-06-22T11:31:00Z">
                      <w:r>
                        <w:t>8</w:t>
                      </w:r>
                    </w:ins>
                    <w:ins w:id="670" w:author="Cédric" w:date="2017-06-22T11:30:00Z">
                      <w:r>
                        <w:t>: Déclar</w:t>
                      </w:r>
                    </w:ins>
                    <w:ins w:id="671" w:author="Cédric" w:date="2017-06-22T11:31:00Z">
                      <w:r>
                        <w:t>a</w:t>
                      </w:r>
                    </w:ins>
                    <w:ins w:id="672" w:author="Cédric" w:date="2017-06-22T11:30:00Z">
                      <w:r>
                        <w:t>tion d'une action</w:t>
                      </w:r>
                    </w:ins>
                  </w:p>
                </w:txbxContent>
              </v:textbox>
              <w10:wrap type="topAndBottom"/>
            </v:shape>
          </w:pict>
        </w:r>
        <w:r w:rsidR="007A1EA5">
          <w:rPr>
            <w:noProof/>
            <w:lang w:eastAsia="fr-FR" w:bidi="ar-SA"/>
            <w:rPrChange w:id="673" w:author="Unknown">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589632" behindDoc="0" locked="0" layoutInCell="1" allowOverlap="1" wp14:anchorId="7C7404CA" wp14:editId="5D09BA3A">
              <wp:simplePos x="0" y="0"/>
              <wp:positionH relativeFrom="column">
                <wp:posOffset>1774190</wp:posOffset>
              </wp:positionH>
              <wp:positionV relativeFrom="paragraph">
                <wp:posOffset>254635</wp:posOffset>
              </wp:positionV>
              <wp:extent cx="2628900" cy="482600"/>
              <wp:effectExtent l="19050" t="0" r="0" b="0"/>
              <wp:wrapTopAndBottom/>
              <wp:docPr id="5" name="Image 1" descr="C:\Users\CCCCC\Downloads\Capture du 2017-06-04 15_37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CCC\Downloads\Capture du 2017-06-04 15_37_31.png"/>
                      <pic:cNvPicPr>
                        <a:picLocks noChangeAspect="1" noChangeArrowheads="1"/>
                      </pic:cNvPicPr>
                    </pic:nvPicPr>
                    <pic:blipFill>
                      <a:blip r:embed="rId19" cstate="print"/>
                      <a:srcRect l="14519" t="24754" r="58492" b="66445"/>
                      <a:stretch>
                        <a:fillRect/>
                      </a:stretch>
                    </pic:blipFill>
                    <pic:spPr bwMode="auto">
                      <a:xfrm>
                        <a:off x="0" y="0"/>
                        <a:ext cx="2628900" cy="482600"/>
                      </a:xfrm>
                      <a:prstGeom prst="rect">
                        <a:avLst/>
                      </a:prstGeom>
                      <a:noFill/>
                      <a:ln w="9525">
                        <a:noFill/>
                        <a:miter lim="800000"/>
                        <a:headEnd/>
                        <a:tailEnd/>
                      </a:ln>
                    </pic:spPr>
                  </pic:pic>
                </a:graphicData>
              </a:graphic>
            </wp:anchor>
          </w:drawing>
        </w:r>
      </w:ins>
    </w:p>
    <w:p w14:paraId="70EE1216" w14:textId="77777777" w:rsidR="00F0188C" w:rsidRDefault="00F0188C" w:rsidP="00672DF6">
      <w:r>
        <w:t>Ce qu'on appelle une action dans Redux</w:t>
      </w:r>
      <w:r w:rsidR="00672DF6">
        <w:t xml:space="preserve"> est déclaré de la manière suivante :</w:t>
      </w:r>
    </w:p>
    <w:p w14:paraId="7838CE79" w14:textId="77777777" w:rsidR="00672DF6" w:rsidRPr="00F66E46" w:rsidRDefault="00672DF6" w:rsidP="00672DF6">
      <w:r>
        <w:t xml:space="preserve">Elle permet de renvoyer la liste des paramètres qui vont être nécessaire au </w:t>
      </w:r>
      <w:r w:rsidRPr="00672DF6">
        <w:t>changement</w:t>
      </w:r>
      <w:r>
        <w:t xml:space="preserve"> d'état.</w:t>
      </w:r>
      <w:r w:rsidR="00DF5884">
        <w:t xml:space="preserve"> Ici, la méthode createActions fournie par Redux permet de déclarer plusieurs actions facilement.</w:t>
      </w:r>
      <w:r w:rsidR="00FC3046">
        <w:t xml:space="preserve"> </w:t>
      </w:r>
      <w:r w:rsidR="00F55C14">
        <w:t>L</w:t>
      </w:r>
      <w:r w:rsidR="00FC3046">
        <w:t>a fonction changeTheme prend donc en argument un nouveau thème qu'elle va renvoyer encapsulé dans un objet.</w:t>
      </w:r>
    </w:p>
    <w:p w14:paraId="3655FB28" w14:textId="452EDA5E" w:rsidR="00F66E46" w:rsidRDefault="00FD18DA" w:rsidP="00672DF6">
      <w:ins w:id="674" w:author="Cédric" w:date="2017-06-22T11:31:00Z">
        <w:r>
          <w:rPr>
            <w:noProof/>
          </w:rPr>
          <w:pict w14:anchorId="3E5E55AC">
            <v:shape id="_x0000_s1039" type="#_x0000_t202" style="position:absolute;left:0;text-align:left;margin-left:98.95pt;margin-top:105.9pt;width:286.15pt;height:.05pt;z-index:251678720" stroked="f">
              <v:textbox style="mso-fit-shape-to-text:t" inset="0,0,0,0">
                <w:txbxContent>
                  <w:p w14:paraId="1DBD9D0E" w14:textId="77777777" w:rsidR="00A247D5" w:rsidRDefault="00A247D5">
                    <w:pPr>
                      <w:pStyle w:val="Caption"/>
                      <w:rPr>
                        <w:noProof/>
                      </w:rPr>
                      <w:pPrChange w:id="675" w:author="Cédric" w:date="2017-06-22T11:31:00Z">
                        <w:pPr/>
                      </w:pPrChange>
                    </w:pPr>
                    <w:ins w:id="676" w:author="Cédric" w:date="2017-06-22T11:31:00Z">
                      <w:r>
                        <w:t xml:space="preserve">Figure </w:t>
                      </w:r>
                    </w:ins>
                    <w:ins w:id="677" w:author="Cédric" w:date="2017-06-22T11:32:00Z">
                      <w:r>
                        <w:t>9</w:t>
                      </w:r>
                    </w:ins>
                    <w:ins w:id="678" w:author="Cédric" w:date="2017-06-22T11:31:00Z">
                      <w:r>
                        <w:t>: Déclaration d'un reducer</w:t>
                      </w:r>
                    </w:ins>
                  </w:p>
                </w:txbxContent>
              </v:textbox>
              <w10:wrap type="topAndBottom"/>
            </v:shape>
          </w:pict>
        </w:r>
      </w:ins>
      <w:r w:rsidR="0077658B">
        <w:rPr>
          <w:noProof/>
          <w:lang w:eastAsia="fr-FR" w:bidi="ar-SA"/>
        </w:rPr>
        <w:drawing>
          <wp:anchor distT="0" distB="0" distL="114300" distR="114300" simplePos="0" relativeHeight="251590656" behindDoc="0" locked="0" layoutInCell="1" allowOverlap="1" wp14:anchorId="440986CB" wp14:editId="593A3855">
            <wp:simplePos x="0" y="0"/>
            <wp:positionH relativeFrom="column">
              <wp:posOffset>1256665</wp:posOffset>
            </wp:positionH>
            <wp:positionV relativeFrom="paragraph">
              <wp:posOffset>779145</wp:posOffset>
            </wp:positionV>
            <wp:extent cx="3634105" cy="508635"/>
            <wp:effectExtent l="19050" t="0" r="4445" b="0"/>
            <wp:wrapTopAndBottom/>
            <wp:docPr id="8" name="Image 2" descr="C:\Users\CCCCC\Downloads\Capture du 2017-06-04 15_48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CCCC\Downloads\Capture du 2017-06-04 15_48_13.png"/>
                    <pic:cNvPicPr>
                      <a:picLocks noChangeAspect="1" noChangeArrowheads="1"/>
                    </pic:cNvPicPr>
                  </pic:nvPicPr>
                  <pic:blipFill>
                    <a:blip r:embed="rId20" cstate="print"/>
                    <a:srcRect l="14975" t="44444" r="50962" b="47024"/>
                    <a:stretch>
                      <a:fillRect/>
                    </a:stretch>
                  </pic:blipFill>
                  <pic:spPr bwMode="auto">
                    <a:xfrm>
                      <a:off x="0" y="0"/>
                      <a:ext cx="3634105" cy="508635"/>
                    </a:xfrm>
                    <a:prstGeom prst="rect">
                      <a:avLst/>
                    </a:prstGeom>
                    <a:noFill/>
                    <a:ln w="9525">
                      <a:noFill/>
                      <a:miter lim="800000"/>
                      <a:headEnd/>
                      <a:tailEnd/>
                    </a:ln>
                  </pic:spPr>
                </pic:pic>
              </a:graphicData>
            </a:graphic>
          </wp:anchor>
        </w:drawing>
      </w:r>
      <w:r w:rsidR="00672DF6">
        <w:t>Lorsqu'une action est déclenchée, celle-ci va appeler un reducer associé à cette action</w:t>
      </w:r>
      <w:r w:rsidR="00EC2BDB" w:rsidRPr="00EC2BDB">
        <w:rPr>
          <w:rPrChange w:id="679" w:author="CCCCC" w:date="2017-06-21T13:03:00Z">
            <w:rPr>
              <w:rFonts w:asciiTheme="majorHAnsi" w:eastAsiaTheme="majorEastAsia" w:hAnsiTheme="majorHAnsi" w:cs="Mangal"/>
              <w:b/>
              <w:bCs/>
              <w:color w:val="4F81BD" w:themeColor="accent1"/>
              <w:sz w:val="26"/>
              <w:szCs w:val="23"/>
            </w:rPr>
          </w:rPrChange>
        </w:rPr>
        <w:t xml:space="preserve">. </w:t>
      </w:r>
      <w:ins w:id="680" w:author="CCCCC" w:date="2017-06-21T13:03:00Z">
        <w:r w:rsidR="00EC2BDB" w:rsidRPr="00EC2BDB">
          <w:rPr>
            <w:rPrChange w:id="681" w:author="CCCCC" w:date="2017-06-21T13:03:00Z">
              <w:rPr>
                <w:rFonts w:asciiTheme="majorHAnsi" w:eastAsiaTheme="majorEastAsia" w:hAnsiTheme="majorHAnsi" w:cs="Mangal"/>
                <w:b/>
                <w:bCs/>
                <w:color w:val="FF0000"/>
                <w:sz w:val="26"/>
                <w:szCs w:val="23"/>
              </w:rPr>
            </w:rPrChange>
          </w:rPr>
          <w:t>L’</w:t>
        </w:r>
      </w:ins>
      <w:ins w:id="682" w:author="CCCCC" w:date="2017-06-24T22:46:00Z">
        <w:r w:rsidR="00C16AE5" w:rsidRPr="00EC2BDB">
          <w:t>intérêt</w:t>
        </w:r>
      </w:ins>
      <w:ins w:id="683" w:author="CCCCC" w:date="2017-06-21T13:03:00Z">
        <w:r w:rsidR="00EC2BDB" w:rsidRPr="00EC2BDB">
          <w:rPr>
            <w:rPrChange w:id="684" w:author="CCCCC" w:date="2017-06-21T13:03:00Z">
              <w:rPr>
                <w:rFonts w:asciiTheme="majorHAnsi" w:eastAsiaTheme="majorEastAsia" w:hAnsiTheme="majorHAnsi" w:cs="Mangal"/>
                <w:b/>
                <w:bCs/>
                <w:color w:val="FF0000"/>
                <w:sz w:val="26"/>
                <w:szCs w:val="23"/>
              </w:rPr>
            </w:rPrChange>
          </w:rPr>
          <w:t xml:space="preserve"> d’utiliser un reducer est de mettre à jour le state. </w:t>
        </w:r>
      </w:ins>
      <w:r w:rsidR="00672DF6">
        <w:t>Le reducer prend</w:t>
      </w:r>
      <w:ins w:id="685" w:author="CCCCC" w:date="2017-06-21T13:03:00Z">
        <w:r w:rsidR="00A930A0">
          <w:t xml:space="preserve"> donc</w:t>
        </w:r>
      </w:ins>
      <w:r w:rsidR="00672DF6">
        <w:t xml:space="preserve"> en argument le state et la liste des paramètres renvoyé</w:t>
      </w:r>
      <w:del w:id="686" w:author="CCCCC" w:date="2017-06-24T22:46:00Z">
        <w:r w:rsidR="00672DF6" w:rsidDel="00C16AE5">
          <w:delText>e</w:delText>
        </w:r>
      </w:del>
      <w:ins w:id="687" w:author="CCCCC" w:date="2017-06-24T22:46:00Z">
        <w:r w:rsidR="00C16AE5">
          <w:t>s</w:t>
        </w:r>
      </w:ins>
      <w:r w:rsidR="00672DF6">
        <w:t xml:space="preserve"> par l'action</w:t>
      </w:r>
      <w:ins w:id="688" w:author="CCCCC" w:date="2017-06-24T22:39:00Z">
        <w:r w:rsidR="005E4704">
          <w:t>. Il</w:t>
        </w:r>
      </w:ins>
      <w:del w:id="689" w:author="CCCCC" w:date="2017-06-24T22:39:00Z">
        <w:r w:rsidR="00672DF6" w:rsidDel="005E4704">
          <w:delText xml:space="preserve"> et</w:delText>
        </w:r>
      </w:del>
      <w:r w:rsidR="00672DF6">
        <w:t xml:space="preserve"> va renvoyer un nouveau state.</w:t>
      </w:r>
      <w:r w:rsidR="00FC3046">
        <w:t xml:space="preserve"> Voici le reducer associé au changement de thème.</w:t>
      </w:r>
    </w:p>
    <w:p w14:paraId="1B910979" w14:textId="0BB96FEC" w:rsidR="000255D2" w:rsidRDefault="00672DF6" w:rsidP="000255D2">
      <w:r>
        <w:t xml:space="preserve">Redux introduit également la notion de </w:t>
      </w:r>
      <w:del w:id="690" w:author="CCCCC" w:date="2017-06-21T13:03:00Z">
        <w:r w:rsidDel="00A930A0">
          <w:delText>selecteurs</w:delText>
        </w:r>
      </w:del>
      <w:ins w:id="691" w:author="CCCCC" w:date="2017-06-21T13:03:00Z">
        <w:r w:rsidR="00A930A0">
          <w:t>sélecteurs</w:t>
        </w:r>
      </w:ins>
      <w:r>
        <w:t xml:space="preserve">. </w:t>
      </w:r>
      <w:del w:id="692" w:author="CCCCC" w:date="2017-06-25T13:11:00Z">
        <w:r w:rsidDel="00997880">
          <w:delText xml:space="preserve">Un </w:delText>
        </w:r>
        <w:r w:rsidR="00105275" w:rsidDel="00997880">
          <w:delText>sélecteur</w:delText>
        </w:r>
        <w:r w:rsidDel="00997880">
          <w:delText xml:space="preserve"> </w:delText>
        </w:r>
      </w:del>
      <w:r>
        <w:t xml:space="preserve">prend </w:t>
      </w:r>
      <w:r w:rsidR="00105275">
        <w:t xml:space="preserve">en paramètre le state et renvoie </w:t>
      </w:r>
      <w:r w:rsidR="00EF66FC">
        <w:t>un champ</w:t>
      </w:r>
      <w:r w:rsidR="00105275">
        <w:t xml:space="preserve"> de celui-ci</w:t>
      </w:r>
      <w:ins w:id="693" w:author="CCCCC" w:date="2017-06-25T13:12:00Z">
        <w:r w:rsidR="00997880">
          <w:t>.</w:t>
        </w:r>
      </w:ins>
    </w:p>
    <w:p w14:paraId="26251590" w14:textId="2B55E44C" w:rsidR="000255D2" w:rsidDel="002C4B3F" w:rsidRDefault="00FD18DA" w:rsidP="000255D2">
      <w:pPr>
        <w:rPr>
          <w:del w:id="694" w:author="CCCCC" w:date="2017-06-16T20:57:00Z"/>
        </w:rPr>
      </w:pPr>
      <w:ins w:id="695" w:author="Cédric" w:date="2017-06-22T11:32:00Z">
        <w:r>
          <w:rPr>
            <w:noProof/>
          </w:rPr>
          <w:pict w14:anchorId="53C6900F">
            <v:shape id="_x0000_s1040" type="#_x0000_t202" style="position:absolute;left:0;text-align:left;margin-left:139.75pt;margin-top:33pt;width:198.15pt;height:.05pt;z-index:251679744" stroked="f">
              <v:textbox style="mso-fit-shape-to-text:t" inset="0,0,0,0">
                <w:txbxContent>
                  <w:p w14:paraId="1DDB4CBC" w14:textId="77777777" w:rsidR="00A247D5" w:rsidRDefault="00A247D5">
                    <w:pPr>
                      <w:pStyle w:val="Caption"/>
                      <w:rPr>
                        <w:noProof/>
                      </w:rPr>
                      <w:pPrChange w:id="696" w:author="Cédric" w:date="2017-06-22T11:32:00Z">
                        <w:pPr/>
                      </w:pPrChange>
                    </w:pPr>
                    <w:ins w:id="697" w:author="Cédric" w:date="2017-06-22T11:32:00Z">
                      <w:r>
                        <w:t>Figure 10: Déclaration d'un sélecteur</w:t>
                      </w:r>
                    </w:ins>
                  </w:p>
                </w:txbxContent>
              </v:textbox>
              <w10:wrap type="topAndBottom"/>
            </v:shape>
          </w:pict>
        </w:r>
      </w:ins>
      <w:ins w:id="698" w:author="Cédric" w:date="2017-06-22T11:31:00Z">
        <w:r w:rsidR="007A1EA5">
          <w:rPr>
            <w:noProof/>
            <w:lang w:eastAsia="fr-FR" w:bidi="ar-SA"/>
            <w:rPrChange w:id="699" w:author="Unknown">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591680" behindDoc="0" locked="0" layoutInCell="1" allowOverlap="1" wp14:anchorId="03917907" wp14:editId="298FF8FC">
              <wp:simplePos x="0" y="0"/>
              <wp:positionH relativeFrom="column">
                <wp:posOffset>1774825</wp:posOffset>
              </wp:positionH>
              <wp:positionV relativeFrom="paragraph">
                <wp:posOffset>154940</wp:posOffset>
              </wp:positionV>
              <wp:extent cx="2516505" cy="207010"/>
              <wp:effectExtent l="19050" t="0" r="0" b="0"/>
              <wp:wrapTopAndBottom/>
              <wp:docPr id="9" name="Image 3" descr="C:\Users\CCCCC\Downloads\Capture du 2017-06-04 15_48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CCCC\Downloads\Capture du 2017-06-04 15_48_13.png"/>
                      <pic:cNvPicPr>
                        <a:picLocks noChangeAspect="1" noChangeArrowheads="1"/>
                      </pic:cNvPicPr>
                    </pic:nvPicPr>
                    <pic:blipFill>
                      <a:blip r:embed="rId20" cstate="print"/>
                      <a:srcRect l="17995" t="39484" r="55232" b="56627"/>
                      <a:stretch>
                        <a:fillRect/>
                      </a:stretch>
                    </pic:blipFill>
                    <pic:spPr bwMode="auto">
                      <a:xfrm>
                        <a:off x="0" y="0"/>
                        <a:ext cx="2516505" cy="207010"/>
                      </a:xfrm>
                      <a:prstGeom prst="rect">
                        <a:avLst/>
                      </a:prstGeom>
                      <a:noFill/>
                      <a:ln w="9525">
                        <a:noFill/>
                        <a:miter lim="800000"/>
                        <a:headEnd/>
                        <a:tailEnd/>
                      </a:ln>
                    </pic:spPr>
                  </pic:pic>
                </a:graphicData>
              </a:graphic>
            </wp:anchor>
          </w:drawing>
        </w:r>
      </w:ins>
      <w:ins w:id="700" w:author="Cédric" w:date="2017-06-22T11:33:00Z">
        <w:r>
          <w:rPr>
            <w:noProof/>
          </w:rPr>
          <w:pict w14:anchorId="73B4B703">
            <v:shape id="_x0000_s1041" type="#_x0000_t202" style="position:absolute;left:0;text-align:left;margin-left:-.7pt;margin-top:323.15pt;width:481.9pt;height:.05pt;z-index:251680768;mso-position-horizontal-relative:text;mso-position-vertical-relative:text" stroked="f">
              <v:textbox style="mso-fit-shape-to-text:t" inset="0,0,0,0">
                <w:txbxContent>
                  <w:p w14:paraId="17738094" w14:textId="77777777" w:rsidR="00A247D5" w:rsidRDefault="00A247D5">
                    <w:pPr>
                      <w:pStyle w:val="Caption"/>
                      <w:rPr>
                        <w:noProof/>
                      </w:rPr>
                      <w:pPrChange w:id="701" w:author="Cédric" w:date="2017-06-22T11:33:00Z">
                        <w:pPr/>
                      </w:pPrChange>
                    </w:pPr>
                    <w:ins w:id="702" w:author="Cédric" w:date="2017-06-22T11:33:00Z">
                      <w:r>
                        <w:t>Figure 11: Utilisation du décorateur connect</w:t>
                      </w:r>
                    </w:ins>
                  </w:p>
                </w:txbxContent>
              </v:textbox>
              <w10:wrap type="topAndBottom"/>
            </v:shape>
          </w:pict>
        </w:r>
      </w:ins>
      <w:r w:rsidR="002C4B3F">
        <w:rPr>
          <w:noProof/>
          <w:lang w:eastAsia="fr-FR" w:bidi="ar-SA"/>
        </w:rPr>
        <w:drawing>
          <wp:anchor distT="0" distB="0" distL="114300" distR="114300" simplePos="0" relativeHeight="251594752" behindDoc="0" locked="0" layoutInCell="1" allowOverlap="1" wp14:anchorId="76DDE4B3" wp14:editId="134FA8CD">
            <wp:simplePos x="0" y="0"/>
            <wp:positionH relativeFrom="column">
              <wp:posOffset>-9214</wp:posOffset>
            </wp:positionH>
            <wp:positionV relativeFrom="paragraph">
              <wp:posOffset>2195121</wp:posOffset>
            </wp:positionV>
            <wp:extent cx="6120130" cy="1852295"/>
            <wp:effectExtent l="19050" t="0" r="0" b="0"/>
            <wp:wrapTopAndBottom/>
            <wp:docPr id="12" name="Image 6" descr="C:\Users\CCCCC\Downloads\Capture du 2017-06-04 17_44_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CCCC\Downloads\Capture du 2017-06-04 17_44_57.png"/>
                    <pic:cNvPicPr>
                      <a:picLocks noChangeAspect="1" noChangeArrowheads="1"/>
                    </pic:cNvPicPr>
                  </pic:nvPicPr>
                  <pic:blipFill>
                    <a:blip r:embed="rId21" cstate="print"/>
                    <a:srcRect l="17754" t="31915" r="12013" b="30049"/>
                    <a:stretch>
                      <a:fillRect/>
                    </a:stretch>
                  </pic:blipFill>
                  <pic:spPr bwMode="auto">
                    <a:xfrm>
                      <a:off x="0" y="0"/>
                      <a:ext cx="6120130" cy="1852295"/>
                    </a:xfrm>
                    <a:prstGeom prst="rect">
                      <a:avLst/>
                    </a:prstGeom>
                    <a:noFill/>
                    <a:ln w="9525">
                      <a:noFill/>
                      <a:miter lim="800000"/>
                      <a:headEnd/>
                      <a:tailEnd/>
                    </a:ln>
                  </pic:spPr>
                </pic:pic>
              </a:graphicData>
            </a:graphic>
          </wp:anchor>
        </w:drawing>
      </w:r>
      <w:r w:rsidR="000255D2">
        <w:t xml:space="preserve">Un </w:t>
      </w:r>
      <w:r w:rsidR="00D333F3">
        <w:t>composant</w:t>
      </w:r>
      <w:r w:rsidR="000255D2">
        <w:t xml:space="preserve"> va donc pouvoir utiliser les actions et sélecteurs, mais pas directem</w:t>
      </w:r>
      <w:r w:rsidR="00F55C14">
        <w:t xml:space="preserve">ent. En effet, si on observe, </w:t>
      </w:r>
      <w:r w:rsidR="000255D2">
        <w:t xml:space="preserve">un sélecteur nécessite d'avoir accès au state "global", celui-ci n'étant pas disponible dans le contexte du composant. De plus, </w:t>
      </w:r>
      <w:r w:rsidR="00D333F3">
        <w:t xml:space="preserve">si on observe l'action ci-dessus, </w:t>
      </w:r>
      <w:r w:rsidR="000255D2">
        <w:t xml:space="preserve">l'exécution </w:t>
      </w:r>
      <w:r w:rsidR="00D333F3">
        <w:t xml:space="preserve">de celle-ci </w:t>
      </w:r>
      <w:r w:rsidR="000255D2">
        <w:t xml:space="preserve">ne permet </w:t>
      </w:r>
      <w:ins w:id="703" w:author="CCCCC" w:date="2017-06-24T22:51:00Z">
        <w:r w:rsidR="00C16AE5">
          <w:t xml:space="preserve">pas </w:t>
        </w:r>
      </w:ins>
      <w:r w:rsidR="000255D2">
        <w:t xml:space="preserve">de </w:t>
      </w:r>
      <w:r w:rsidR="000F2FBA">
        <w:t xml:space="preserve">modifier </w:t>
      </w:r>
      <w:ins w:id="704" w:author="CCCCC" w:date="2017-06-21T13:04:00Z">
        <w:r w:rsidR="00EC2BDB" w:rsidRPr="00EC2BDB">
          <w:rPr>
            <w:rPrChange w:id="705" w:author="CCCCC" w:date="2017-06-21T13:04:00Z">
              <w:rPr>
                <w:rFonts w:asciiTheme="majorHAnsi" w:eastAsiaTheme="majorEastAsia" w:hAnsiTheme="majorHAnsi" w:cs="Mangal"/>
                <w:b/>
                <w:bCs/>
                <w:color w:val="FF0000"/>
                <w:sz w:val="26"/>
                <w:szCs w:val="23"/>
              </w:rPr>
            </w:rPrChange>
          </w:rPr>
          <w:t xml:space="preserve">directement </w:t>
        </w:r>
      </w:ins>
      <w:r w:rsidR="000F2FBA">
        <w:t xml:space="preserve">le state. L'envoie du résultat d'une action au reducer se fait grâce à </w:t>
      </w:r>
      <w:r w:rsidR="00EF66FC">
        <w:t>une fonction fournie</w:t>
      </w:r>
      <w:r w:rsidR="000F2FBA">
        <w:t xml:space="preserve"> par Redux appelé</w:t>
      </w:r>
      <w:ins w:id="706" w:author="CCCCC" w:date="2017-06-21T13:04:00Z">
        <w:r w:rsidR="00A930A0">
          <w:t>e</w:t>
        </w:r>
      </w:ins>
      <w:r w:rsidR="000F2FBA">
        <w:t xml:space="preserve"> </w:t>
      </w:r>
      <w:ins w:id="707" w:author="CCCCC" w:date="2017-06-21T13:04:00Z">
        <w:r w:rsidR="00A930A0">
          <w:t>« </w:t>
        </w:r>
      </w:ins>
      <w:r w:rsidR="000F2FBA">
        <w:t>dispatch</w:t>
      </w:r>
      <w:ins w:id="708" w:author="CCCCC" w:date="2017-06-21T13:04:00Z">
        <w:r w:rsidR="00A930A0">
          <w:t> »</w:t>
        </w:r>
      </w:ins>
      <w:r w:rsidR="000F2FBA">
        <w:t xml:space="preserve">, mais celle-ci n'est pas non plus disponible dans le contexte d'un composant. Pour ce faire, Redux fourni un décorateur </w:t>
      </w:r>
      <w:r w:rsidR="000F2FBA">
        <w:rPr>
          <w:rStyle w:val="FootnoteReference"/>
        </w:rPr>
        <w:footnoteReference w:id="2"/>
      </w:r>
      <w:r w:rsidR="000F2FBA">
        <w:t xml:space="preserve"> appelé connect. Cette fonction prend en argument</w:t>
      </w:r>
      <w:r w:rsidR="00681248">
        <w:t xml:space="preserve"> une fonction à laquelle le state </w:t>
      </w:r>
      <w:del w:id="709" w:author="CCCCC" w:date="2017-06-21T13:04:00Z">
        <w:r w:rsidR="00681248" w:rsidDel="00A930A0">
          <w:delText xml:space="preserve">est </w:delText>
        </w:r>
      </w:del>
      <w:ins w:id="710" w:author="CCCCC" w:date="2017-06-21T13:04:00Z">
        <w:r w:rsidR="00A930A0">
          <w:t xml:space="preserve">sera </w:t>
        </w:r>
      </w:ins>
      <w:r w:rsidR="00681248">
        <w:t>passé en argument</w:t>
      </w:r>
      <w:r w:rsidR="00D333F3">
        <w:t>, ce qui permet d'utiliser les selecteurs</w:t>
      </w:r>
      <w:r w:rsidR="00681248">
        <w:t xml:space="preserve">, ainsi qu'un objet. </w:t>
      </w:r>
      <w:r w:rsidR="00D333F3">
        <w:t xml:space="preserve">Pour chacun des champs de </w:t>
      </w:r>
      <w:r w:rsidR="00F55C14">
        <w:t xml:space="preserve">cet </w:t>
      </w:r>
      <w:r w:rsidR="00D333F3">
        <w:t>objet, une nouvelle fonction exécutant dispatch sur celui-ci est génér</w:t>
      </w:r>
      <w:r w:rsidR="00F55C14">
        <w:t>ée</w:t>
      </w:r>
      <w:r w:rsidR="00D333F3">
        <w:t xml:space="preserve">, permettant de modifier le state via ces </w:t>
      </w:r>
      <w:del w:id="711" w:author="CCCCC" w:date="2017-06-24T22:55:00Z">
        <w:r w:rsidR="00D333F3" w:rsidDel="009B4F51">
          <w:delText>actions</w:delText>
        </w:r>
      </w:del>
      <w:ins w:id="712" w:author="CCCCC" w:date="2017-06-24T22:55:00Z">
        <w:r w:rsidR="009B4F51">
          <w:t>fonctions</w:t>
        </w:r>
      </w:ins>
      <w:r w:rsidR="00681248">
        <w:t xml:space="preserve">. </w:t>
      </w:r>
      <w:r w:rsidR="00D333F3">
        <w:t>C</w:t>
      </w:r>
      <w:r w:rsidR="00681248">
        <w:t xml:space="preserve">onnect retourne une autre </w:t>
      </w:r>
      <w:r w:rsidR="00D333F3">
        <w:t xml:space="preserve">fonction qui prend en paramètre un composant en lui </w:t>
      </w:r>
      <w:r w:rsidR="00D333F3">
        <w:lastRenderedPageBreak/>
        <w:t>injectant les valeurs calculées précédemment</w:t>
      </w:r>
      <w:r w:rsidR="00F55C14">
        <w:t xml:space="preserve"> et retourne un nouveau composant</w:t>
      </w:r>
      <w:r w:rsidR="00D333F3">
        <w:t>.</w:t>
      </w:r>
      <w:r w:rsidR="00A67341">
        <w:t xml:space="preserve"> Voici un exemple</w:t>
      </w:r>
      <w:ins w:id="713" w:author="CCCCC" w:date="2017-06-24T22:56:00Z">
        <w:r w:rsidR="009B4F51">
          <w:t>, ci-dessus,</w:t>
        </w:r>
      </w:ins>
      <w:r w:rsidR="00A67341">
        <w:t xml:space="preserve"> de l'utilisation du décorateur connect.</w:t>
      </w:r>
    </w:p>
    <w:p w14:paraId="77B90E66" w14:textId="77777777" w:rsidR="008B687D" w:rsidRDefault="008B687D">
      <w:pPr>
        <w:pPrChange w:id="714" w:author="CCCCC" w:date="2017-06-16T20:57:00Z">
          <w:pPr>
            <w:pStyle w:val="ListParagraph"/>
          </w:pPr>
        </w:pPrChange>
      </w:pPr>
    </w:p>
    <w:p w14:paraId="116A5E23" w14:textId="77777777" w:rsidR="008B687D" w:rsidRDefault="00DD32BE">
      <w:pPr>
        <w:pStyle w:val="Heading3"/>
        <w:rPr>
          <w:ins w:id="715" w:author="CCCCC" w:date="2017-06-18T01:57:00Z"/>
        </w:rPr>
        <w:pPrChange w:id="716" w:author="CCCCC" w:date="2017-06-18T01:57:00Z">
          <w:pPr>
            <w:pStyle w:val="ListParagraph"/>
          </w:pPr>
        </w:pPrChange>
      </w:pPr>
      <w:bookmarkStart w:id="717" w:name="_Toc485978062"/>
      <w:ins w:id="718" w:author="CCCCC" w:date="2017-06-18T01:57:00Z">
        <w:r>
          <w:t>Lodash</w:t>
        </w:r>
        <w:bookmarkEnd w:id="717"/>
      </w:ins>
    </w:p>
    <w:p w14:paraId="38AA1A97" w14:textId="77777777" w:rsidR="008B687D" w:rsidRDefault="00DD32BE">
      <w:pPr>
        <w:rPr>
          <w:ins w:id="719" w:author="CCCCC" w:date="2017-06-18T01:56:00Z"/>
        </w:rPr>
        <w:pPrChange w:id="720" w:author="CCCCC" w:date="2017-06-18T01:57:00Z">
          <w:pPr>
            <w:pStyle w:val="ListParagraph"/>
          </w:pPr>
        </w:pPrChange>
      </w:pPr>
      <w:ins w:id="721" w:author="CCCCC" w:date="2017-06-18T01:57:00Z">
        <w:r>
          <w:t xml:space="preserve">Lodash est une </w:t>
        </w:r>
      </w:ins>
      <w:ins w:id="722" w:author="CCCCC" w:date="2017-06-18T01:58:00Z">
        <w:r>
          <w:t xml:space="preserve">bibliothèque d’utilitaire </w:t>
        </w:r>
      </w:ins>
      <w:ins w:id="723" w:author="CCCCC" w:date="2017-06-18T01:59:00Z">
        <w:r>
          <w:t>J</w:t>
        </w:r>
      </w:ins>
      <w:ins w:id="724" w:author="CCCCC" w:date="2017-06-18T01:58:00Z">
        <w:r>
          <w:t>avasc</w:t>
        </w:r>
      </w:ins>
      <w:ins w:id="725" w:author="CCCCC" w:date="2017-06-18T01:59:00Z">
        <w:r>
          <w:t>script</w:t>
        </w:r>
      </w:ins>
      <w:ins w:id="726" w:author="CCCCC" w:date="2017-06-18T02:06:00Z">
        <w:r w:rsidR="00C31344">
          <w:t xml:space="preserve"> que j’ai eu l’occasion d’utiliser très fréquemment</w:t>
        </w:r>
      </w:ins>
      <w:ins w:id="727" w:author="CCCCC" w:date="2017-06-18T01:59:00Z">
        <w:r>
          <w:t>.</w:t>
        </w:r>
      </w:ins>
      <w:ins w:id="728" w:author="CCCCC" w:date="2017-06-18T02:02:00Z">
        <w:r>
          <w:t xml:space="preserve"> Elle contient des fonctions de calculs mathématiques</w:t>
        </w:r>
      </w:ins>
      <w:ins w:id="729" w:author="CCCCC" w:date="2017-06-18T02:04:00Z">
        <w:r>
          <w:t xml:space="preserve"> et</w:t>
        </w:r>
      </w:ins>
      <w:ins w:id="730" w:author="CCCCC" w:date="2017-06-18T02:02:00Z">
        <w:r>
          <w:t xml:space="preserve"> de traitement de collections ou </w:t>
        </w:r>
      </w:ins>
      <w:ins w:id="731" w:author="CCCCC" w:date="2017-06-18T02:04:00Z">
        <w:r>
          <w:t>de fonctions</w:t>
        </w:r>
      </w:ins>
      <w:ins w:id="732" w:author="CCCCC" w:date="2017-06-18T02:06:00Z">
        <w:r w:rsidR="00C31344">
          <w:t>.</w:t>
        </w:r>
      </w:ins>
    </w:p>
    <w:p w14:paraId="70CADD55" w14:textId="77777777" w:rsidR="00D501A2" w:rsidDel="00C31344" w:rsidRDefault="00D501A2" w:rsidP="00672DF6">
      <w:pPr>
        <w:pStyle w:val="ListParagraph"/>
        <w:rPr>
          <w:del w:id="733" w:author="CCCCC" w:date="2017-06-18T02:07:00Z"/>
        </w:rPr>
      </w:pPr>
      <w:del w:id="734" w:author="CCCCC" w:date="2017-06-18T02:07:00Z">
        <w:r w:rsidDel="00C31344">
          <w:delText>react</w:delText>
        </w:r>
      </w:del>
    </w:p>
    <w:p w14:paraId="3199F4D9" w14:textId="77777777" w:rsidR="00D501A2" w:rsidDel="00EC5E05" w:rsidRDefault="00D501A2" w:rsidP="00672DF6">
      <w:pPr>
        <w:pStyle w:val="ListParagraph"/>
        <w:rPr>
          <w:del w:id="735" w:author="CCCCC" w:date="2017-06-21T21:39:00Z"/>
        </w:rPr>
      </w:pPr>
      <w:del w:id="736" w:author="CCCCC" w:date="2017-06-21T21:39:00Z">
        <w:r w:rsidDel="00EC5E05">
          <w:delText>github</w:delText>
        </w:r>
      </w:del>
    </w:p>
    <w:p w14:paraId="7A53031E" w14:textId="77777777" w:rsidR="00FC4687" w:rsidDel="00EC5E05" w:rsidRDefault="00FC4687" w:rsidP="00672DF6">
      <w:pPr>
        <w:pStyle w:val="ListParagraph"/>
        <w:rPr>
          <w:del w:id="737" w:author="CCCCC" w:date="2017-06-21T21:39:00Z"/>
        </w:rPr>
      </w:pPr>
      <w:del w:id="738" w:author="CCCCC" w:date="2017-06-21T21:39:00Z">
        <w:r w:rsidDel="00EC5E05">
          <w:delText>react router</w:delText>
        </w:r>
      </w:del>
    </w:p>
    <w:p w14:paraId="5DAB9161" w14:textId="77777777" w:rsidR="002652F6" w:rsidDel="00EC5E05" w:rsidRDefault="002652F6" w:rsidP="00672DF6">
      <w:pPr>
        <w:pStyle w:val="ListParagraph"/>
        <w:rPr>
          <w:del w:id="739" w:author="CCCCC" w:date="2017-06-21T21:39:00Z"/>
        </w:rPr>
      </w:pPr>
      <w:del w:id="740" w:author="CCCCC" w:date="2017-06-21T21:39:00Z">
        <w:r w:rsidDel="00EC5E05">
          <w:delText>tests</w:delText>
        </w:r>
      </w:del>
    </w:p>
    <w:p w14:paraId="19F51D44" w14:textId="77777777" w:rsidR="008B687D" w:rsidRDefault="000D7996">
      <w:pPr>
        <w:pStyle w:val="Heading2"/>
        <w:pPrChange w:id="741" w:author="CCCCC" w:date="2017-06-11T20:52:00Z">
          <w:pPr>
            <w:pStyle w:val="Heading3"/>
          </w:pPr>
        </w:pPrChange>
      </w:pPr>
      <w:bookmarkStart w:id="742" w:name="_Toc485978063"/>
      <w:r>
        <w:t>Développement du module withState</w:t>
      </w:r>
      <w:bookmarkEnd w:id="742"/>
    </w:p>
    <w:p w14:paraId="6B708A2C" w14:textId="77777777" w:rsidR="008B687D" w:rsidRDefault="00FC4687">
      <w:pPr>
        <w:pStyle w:val="Heading3"/>
        <w:pPrChange w:id="743" w:author="CCCCC" w:date="2017-06-11T20:52:00Z">
          <w:pPr>
            <w:pStyle w:val="Heading4"/>
          </w:pPr>
        </w:pPrChange>
      </w:pPr>
      <w:bookmarkStart w:id="744" w:name="_Toc485978064"/>
      <w:r>
        <w:t>Objectif</w:t>
      </w:r>
      <w:r w:rsidR="003B4AC3">
        <w:t>s</w:t>
      </w:r>
      <w:bookmarkEnd w:id="744"/>
    </w:p>
    <w:p w14:paraId="5771BD55" w14:textId="06076005" w:rsidR="00FC4687" w:rsidRPr="001F2447" w:rsidRDefault="001F2447" w:rsidP="001F2447">
      <w:r>
        <w:t xml:space="preserve">Le module </w:t>
      </w:r>
      <w:r w:rsidR="00FC4687">
        <w:t>withState</w:t>
      </w:r>
      <w:ins w:id="745" w:author="Cédric" w:date="2017-06-22T10:23:00Z">
        <w:r w:rsidR="00BE18B4">
          <w:rPr>
            <w:rStyle w:val="FootnoteReference"/>
          </w:rPr>
          <w:footnoteReference w:id="3"/>
        </w:r>
      </w:ins>
      <w:r w:rsidR="00FC4687">
        <w:t xml:space="preserve"> est un décorateur de composant. Son but est d’abstraire la gestion du state propre au composant qu’il décore. Dans un premier temps, l’objectif était de manager un state à un seul niveau</w:t>
      </w:r>
      <w:r w:rsidR="00A62916">
        <w:rPr>
          <w:rStyle w:val="FootnoteReference"/>
        </w:rPr>
        <w:footnoteReference w:id="4"/>
      </w:r>
      <w:ins w:id="751" w:author="Cédric" w:date="2017-06-23T10:03:00Z">
        <w:r w:rsidR="001A2F5E">
          <w:t>,</w:t>
        </w:r>
      </w:ins>
      <w:r w:rsidR="00667DE3">
        <w:t xml:space="preserve"> </w:t>
      </w:r>
      <w:del w:id="752" w:author="Cédric" w:date="2017-06-23T10:03:00Z">
        <w:r w:rsidR="00667DE3" w:rsidDel="001A2F5E">
          <w:delText xml:space="preserve">mais </w:delText>
        </w:r>
      </w:del>
      <w:r w:rsidR="00667DE3">
        <w:t>pouvant posséder plusieurs sous-states</w:t>
      </w:r>
      <w:del w:id="753" w:author="CCCCC" w:date="2017-06-25T13:14:00Z">
        <w:r w:rsidR="00667DE3" w:rsidDel="00997880">
          <w:rPr>
            <w:rStyle w:val="FootnoteReference"/>
          </w:rPr>
          <w:footnoteReference w:id="5"/>
        </w:r>
      </w:del>
      <w:r w:rsidR="00FC4687">
        <w:t xml:space="preserve">. Ensuite s’est posé la question de générer automatiquement une fonction de remise à </w:t>
      </w:r>
      <w:r w:rsidR="003B4AC3">
        <w:t>la</w:t>
      </w:r>
      <w:r w:rsidR="00FC4687">
        <w:t xml:space="preserve"> valeur initiale po</w:t>
      </w:r>
      <w:r w:rsidR="004F4E97">
        <w:t>ur chacun des champs de l’objet, ainsi que la gestion d’</w:t>
      </w:r>
      <w:r w:rsidR="00FC4687">
        <w:t>un state avec un nombre de niveau</w:t>
      </w:r>
      <w:r w:rsidR="00A62916">
        <w:t xml:space="preserve"> non défini</w:t>
      </w:r>
      <w:del w:id="756" w:author="CCCCC" w:date="2017-06-25T13:14:00Z">
        <w:r w:rsidR="00A62916" w:rsidDel="00997880">
          <w:delText>t</w:delText>
        </w:r>
      </w:del>
      <w:r w:rsidR="00A62916">
        <w:t>.</w:t>
      </w:r>
    </w:p>
    <w:p w14:paraId="41794FC1" w14:textId="77777777" w:rsidR="008B687D" w:rsidRDefault="001F2447">
      <w:pPr>
        <w:pStyle w:val="Heading3"/>
        <w:pPrChange w:id="757" w:author="CCCCC" w:date="2017-06-11T20:52:00Z">
          <w:pPr>
            <w:pStyle w:val="Heading4"/>
          </w:pPr>
        </w:pPrChange>
      </w:pPr>
      <w:bookmarkStart w:id="758" w:name="_Toc485978065"/>
      <w:r>
        <w:t>Réalisation</w:t>
      </w:r>
      <w:bookmarkEnd w:id="758"/>
      <w:ins w:id="759" w:author="Cédric" w:date="2017-06-23T10:12:00Z">
        <w:r w:rsidR="00363884" w:rsidRPr="00363884">
          <w:rPr>
            <w:b w:val="0"/>
            <w:bCs w:val="0"/>
          </w:rPr>
          <w:t xml:space="preserve"> </w:t>
        </w:r>
      </w:ins>
    </w:p>
    <w:p w14:paraId="65F56BD6" w14:textId="00518AF0" w:rsidR="00B37D3A" w:rsidDel="0035538D" w:rsidRDefault="007A1EA5" w:rsidP="00C865C2">
      <w:pPr>
        <w:rPr>
          <w:del w:id="760" w:author="CCCCC" w:date="2017-06-07T21:03:00Z"/>
          <w:noProof/>
          <w:lang w:eastAsia="fr-FR" w:bidi="ar-SA"/>
        </w:rPr>
      </w:pPr>
      <w:ins w:id="761" w:author="Cédric" w:date="2017-06-23T10:13:00Z">
        <w:r>
          <w:rPr>
            <w:noProof/>
            <w:lang w:eastAsia="fr-FR" w:bidi="ar-SA"/>
            <w:rPrChange w:id="762" w:author="Unknown">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63360" behindDoc="0" locked="0" layoutInCell="1" allowOverlap="1" wp14:anchorId="20C4F2B4" wp14:editId="720B7E5C">
              <wp:simplePos x="0" y="0"/>
              <wp:positionH relativeFrom="column">
                <wp:posOffset>-160020</wp:posOffset>
              </wp:positionH>
              <wp:positionV relativeFrom="paragraph">
                <wp:posOffset>65405</wp:posOffset>
              </wp:positionV>
              <wp:extent cx="3030855" cy="2530475"/>
              <wp:effectExtent l="19050" t="0" r="0" b="0"/>
              <wp:wrapSquare wrapText="bothSides"/>
              <wp:docPr id="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3030855" cy="2530475"/>
                      </a:xfrm>
                      <a:prstGeom prst="rect">
                        <a:avLst/>
                      </a:prstGeom>
                      <a:noFill/>
                      <a:ln w="9525">
                        <a:noFill/>
                        <a:miter lim="800000"/>
                        <a:headEnd/>
                        <a:tailEnd/>
                      </a:ln>
                    </pic:spPr>
                  </pic:pic>
                </a:graphicData>
              </a:graphic>
            </wp:anchor>
          </w:drawing>
        </w:r>
      </w:ins>
      <w:ins w:id="763" w:author="CCCCC" w:date="2017-06-08T19:08:00Z">
        <w:del w:id="764" w:author="Cédric" w:date="2017-06-23T10:12:00Z">
          <w:r>
            <w:rPr>
              <w:noProof/>
              <w:lang w:eastAsia="fr-FR" w:bidi="ar-SA"/>
              <w:rPrChange w:id="765" w:author="Unknown">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66944" behindDoc="1" locked="0" layoutInCell="1" allowOverlap="1" wp14:anchorId="3C9657FC" wp14:editId="3DFB90F9">
                <wp:simplePos x="0" y="0"/>
                <wp:positionH relativeFrom="margin">
                  <wp:align>left</wp:align>
                </wp:positionH>
                <wp:positionV relativeFrom="paragraph">
                  <wp:posOffset>157121</wp:posOffset>
                </wp:positionV>
                <wp:extent cx="3101140" cy="2401294"/>
                <wp:effectExtent l="19050" t="0" r="4010" b="0"/>
                <wp:wrapTight wrapText="bothSides">
                  <wp:wrapPolygon edited="0">
                    <wp:start x="-133" y="0"/>
                    <wp:lineTo x="-133" y="21420"/>
                    <wp:lineTo x="21628" y="21420"/>
                    <wp:lineTo x="21628" y="0"/>
                    <wp:lineTo x="-133"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b="7476"/>
                        <a:stretch/>
                      </pic:blipFill>
                      <pic:spPr bwMode="auto">
                        <a:xfrm>
                          <a:off x="0" y="0"/>
                          <a:ext cx="3101140" cy="2401294"/>
                        </a:xfrm>
                        <a:prstGeom prst="rect">
                          <a:avLst/>
                        </a:prstGeom>
                        <a:ln>
                          <a:noFill/>
                        </a:ln>
                        <a:extLst>
                          <a:ext uri="{53640926-AAD7-44D8-BBD7-CCE9431645EC}">
                            <a14:shadowObscured xmlns:a14="http://schemas.microsoft.com/office/drawing/2010/main"/>
                          </a:ext>
                        </a:extLst>
                      </pic:spPr>
                    </pic:pic>
                  </a:graphicData>
                </a:graphic>
              </wp:anchor>
            </w:drawing>
          </w:r>
        </w:del>
      </w:ins>
      <w:r w:rsidR="00B37D3A">
        <w:rPr>
          <w:noProof/>
          <w:lang w:eastAsia="fr-FR" w:bidi="ar-SA"/>
        </w:rPr>
        <w:t>Voici à quoi devrait ressembler la déclaration d’un composant utilisant withState</w:t>
      </w:r>
    </w:p>
    <w:p w14:paraId="1336F0F3" w14:textId="77777777" w:rsidR="004F6BC9" w:rsidDel="0035538D" w:rsidRDefault="004F6BC9" w:rsidP="00B60E60">
      <w:pPr>
        <w:rPr>
          <w:del w:id="766" w:author="CCCCC" w:date="2017-06-07T21:03:00Z"/>
          <w:noProof/>
          <w:lang w:eastAsia="fr-FR" w:bidi="ar-SA"/>
        </w:rPr>
      </w:pPr>
    </w:p>
    <w:p w14:paraId="3DC64596" w14:textId="77777777" w:rsidR="00667DE3" w:rsidRDefault="00667DE3" w:rsidP="00B60E60">
      <w:pPr>
        <w:rPr>
          <w:noProof/>
          <w:lang w:eastAsia="fr-FR" w:bidi="ar-SA"/>
        </w:rPr>
      </w:pPr>
    </w:p>
    <w:p w14:paraId="7A6864E1" w14:textId="77777777" w:rsidR="00977CE4" w:rsidRDefault="00FD18DA" w:rsidP="00B60E60">
      <w:pPr>
        <w:rPr>
          <w:noProof/>
          <w:lang w:eastAsia="fr-FR" w:bidi="ar-SA"/>
        </w:rPr>
      </w:pPr>
      <w:del w:id="767" w:author="CCCCC" w:date="2017-06-08T19:07:00Z">
        <w:r>
          <w:rPr>
            <w:noProof/>
            <w:lang w:eastAsia="fr-FR" w:bidi="ar-SA"/>
          </w:rPr>
          <w:pict w14:anchorId="7AD26B75">
            <v:shape id="_x0000_s1028" type="#_x0000_t202" style="position:absolute;left:0;text-align:left;margin-left:.25pt;margin-top:219.1pt;width:286.45pt;height:20.35pt;z-index:251667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" stroked="f">
              <v:textbox style="mso-fit-shape-to-text:t" inset="0,0,0,0">
                <w:txbxContent>
                  <w:p w14:paraId="65A72FC2" w14:textId="77777777" w:rsidR="00A247D5" w:rsidRPr="006C2E75" w:rsidRDefault="00A247D5">
                    <w:pPr>
                      <w:pStyle w:val="Caption"/>
                      <w:rPr>
                        <w:rFonts w:cs="Lohit Devanagari"/>
                        <w:noProof/>
                        <w:sz w:val="24"/>
                        <w:szCs w:val="24"/>
                      </w:rPr>
                    </w:pPr>
                    <w:r>
                      <w:t xml:space="preserve">****Figure </w:t>
                    </w:r>
                    <w:r w:rsidR="00FD18DA">
                      <w:fldChar w:fldCharType="begin"/>
                    </w:r>
                    <w:r w:rsidR="00FD18DA">
                      <w:instrText xml:space="preserve"> SEQ Figure \* ARABIC </w:instrText>
                    </w:r>
                    <w:r w:rsidR="00FD18DA">
                      <w:fldChar w:fldCharType="separate"/>
                    </w:r>
                    <w:ins w:id="768" w:author="Cédric" w:date="2017-06-22T16:58:00Z">
                      <w:r>
                        <w:rPr>
                          <w:noProof/>
                        </w:rPr>
                        <w:t>3</w:t>
                      </w:r>
                    </w:ins>
                    <w:del w:id="769" w:author="Cédric" w:date="2017-06-22T11:22:00Z">
                      <w:r w:rsidDel="00D520DB">
                        <w:rPr>
                          <w:noProof/>
                        </w:rPr>
                        <w:delText>1</w:delText>
                      </w:r>
                    </w:del>
                    <w:r w:rsidR="00FD18DA">
                      <w:rPr>
                        <w:noProof/>
                      </w:rPr>
                      <w:fldChar w:fldCharType="end"/>
                    </w:r>
                    <w:r>
                      <w:t>Insérer init</w:t>
                    </w:r>
                    <w:del w:id="770" w:author="CCCCC" w:date="2017-06-08T19:07:00Z">
                      <w:r w:rsidDel="000A0FA8">
                        <w:delText xml:space="preserve"> </w:delText>
                      </w:r>
                    </w:del>
                    <w:r>
                      <w:t>fonction*****</w:t>
                    </w:r>
                  </w:p>
                </w:txbxContent>
              </v:textbox>
              <w10:wrap type="square"/>
            </v:shape>
          </w:pict>
        </w:r>
        <w:r w:rsidR="007A1EA5">
          <w:rPr>
            <w:noProof/>
            <w:lang w:eastAsia="fr-FR" w:bidi="ar-SA"/>
            <w:rPrChange w:id="771" w:author="Unknown">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58752" behindDoc="0" locked="0" layoutInCell="1" allowOverlap="1" wp14:anchorId="757170B2" wp14:editId="76F57C8A">
              <wp:simplePos x="0" y="0"/>
              <wp:positionH relativeFrom="column">
                <wp:posOffset>3175</wp:posOffset>
              </wp:positionH>
              <wp:positionV relativeFrom="paragraph">
                <wp:posOffset>3175</wp:posOffset>
              </wp:positionV>
              <wp:extent cx="3637915" cy="2722245"/>
              <wp:effectExtent l="0" t="0" r="0" b="0"/>
              <wp:wrapSquare wrapText="bothSides"/>
              <wp:docPr id="18" name="Picture 18" descr="C:\Users\CCCCC\Downloads\Capture du 2017-06-05 23_13_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CCCC\Downloads\Capture du 2017-06-05 23_13_38.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7858" t="31549" r="37837" b="9506"/>
                      <a:stretch/>
                    </pic:blipFill>
                    <pic:spPr bwMode="auto">
                      <a:xfrm>
                        <a:off x="0" y="0"/>
                        <a:ext cx="3637915" cy="2722245"/>
                      </a:xfrm>
                      <a:prstGeom prst="rect">
                        <a:avLst/>
                      </a:prstGeom>
                      <a:noFill/>
                      <a:ln>
                        <a:noFill/>
                      </a:ln>
                      <a:extLst>
                        <a:ext uri="{53640926-AAD7-44D8-BBD7-CCE9431645EC}">
                          <a14:shadowObscured xmlns:a14="http://schemas.microsoft.com/office/drawing/2010/main"/>
                        </a:ext>
                      </a:extLst>
                    </pic:spPr>
                  </pic:pic>
                </a:graphicData>
              </a:graphic>
            </wp:anchor>
          </w:drawing>
        </w:r>
      </w:del>
      <w:r w:rsidR="00B37D3A">
        <w:rPr>
          <w:noProof/>
          <w:lang w:eastAsia="fr-FR" w:bidi="ar-SA"/>
        </w:rPr>
        <w:t xml:space="preserve">Dans cet exemple, </w:t>
      </w:r>
      <w:r w:rsidR="00062CED">
        <w:rPr>
          <w:noProof/>
          <w:lang w:eastAsia="fr-FR" w:bidi="ar-SA"/>
        </w:rPr>
        <w:t>le premier argument est défini</w:t>
      </w:r>
      <w:del w:id="772" w:author="CCCCC" w:date="2017-06-21T13:05:00Z">
        <w:r w:rsidR="00062CED" w:rsidDel="00A930A0">
          <w:rPr>
            <w:noProof/>
            <w:lang w:eastAsia="fr-FR" w:bidi="ar-SA"/>
          </w:rPr>
          <w:delText>t</w:delText>
        </w:r>
      </w:del>
      <w:r w:rsidR="00062CED">
        <w:rPr>
          <w:noProof/>
          <w:lang w:eastAsia="fr-FR" w:bidi="ar-SA"/>
        </w:rPr>
        <w:t xml:space="preserve"> par un objet comprenant des fonctions permettant de modifier les valeurs qui seront dans le champs « credentials » du state du composant </w:t>
      </w:r>
      <w:del w:id="773" w:author="Cédric" w:date="2017-06-23T10:14:00Z">
        <w:r w:rsidR="00062CED" w:rsidDel="009E4953">
          <w:rPr>
            <w:noProof/>
            <w:lang w:eastAsia="fr-FR" w:bidi="ar-SA"/>
          </w:rPr>
          <w:delText>final</w:delText>
        </w:r>
      </w:del>
      <w:ins w:id="774" w:author="Cédric" w:date="2017-06-23T10:14:00Z">
        <w:r w:rsidR="009E4953">
          <w:rPr>
            <w:noProof/>
            <w:lang w:eastAsia="fr-FR" w:bidi="ar-SA"/>
          </w:rPr>
          <w:t>généré</w:t>
        </w:r>
      </w:ins>
      <w:r w:rsidR="00062CED">
        <w:rPr>
          <w:noProof/>
          <w:lang w:eastAsia="fr-FR" w:bidi="ar-SA"/>
        </w:rPr>
        <w:t>.</w:t>
      </w:r>
      <w:r w:rsidR="00977CE4">
        <w:rPr>
          <w:noProof/>
          <w:lang w:eastAsia="fr-FR" w:bidi="ar-SA"/>
        </w:rPr>
        <w:t xml:space="preserve"> Chacune de ces fonctions prend trois arguments, dans l’ordre : le state associé à la fonction (ici, state.credentials)</w:t>
      </w:r>
      <w:r w:rsidR="004F6BC9">
        <w:rPr>
          <w:noProof/>
          <w:lang w:eastAsia="fr-FR" w:bidi="ar-SA"/>
        </w:rPr>
        <w:t>, la variable props du composant</w:t>
      </w:r>
      <w:del w:id="775" w:author="CCCCC" w:date="2017-06-21T13:05:00Z">
        <w:r w:rsidR="004F6BC9" w:rsidDel="00A930A0">
          <w:rPr>
            <w:noProof/>
            <w:lang w:eastAsia="fr-FR" w:bidi="ar-SA"/>
          </w:rPr>
          <w:delText xml:space="preserve"> (injecté ici grâce au décorateur connect)</w:delText>
        </w:r>
      </w:del>
      <w:r w:rsidR="004F6BC9">
        <w:rPr>
          <w:noProof/>
          <w:lang w:eastAsia="fr-FR" w:bidi="ar-SA"/>
        </w:rPr>
        <w:t>, ainsi qu’un argument passé lors de l’appel de la fonction.</w:t>
      </w:r>
    </w:p>
    <w:p w14:paraId="11F30054" w14:textId="77777777" w:rsidR="004F6BC9" w:rsidRDefault="00977CE4" w:rsidP="00B60E60">
      <w:pPr>
        <w:rPr>
          <w:noProof/>
          <w:lang w:eastAsia="fr-FR" w:bidi="ar-SA"/>
        </w:rPr>
      </w:pPr>
      <w:r>
        <w:rPr>
          <w:noProof/>
          <w:lang w:eastAsia="fr-FR" w:bidi="ar-SA"/>
        </w:rPr>
        <w:t xml:space="preserve">Le second argument </w:t>
      </w:r>
      <w:r w:rsidR="004F6BC9">
        <w:rPr>
          <w:noProof/>
          <w:lang w:eastAsia="fr-FR" w:bidi="ar-SA"/>
        </w:rPr>
        <w:t xml:space="preserve">de withState </w:t>
      </w:r>
      <w:r>
        <w:rPr>
          <w:noProof/>
          <w:lang w:eastAsia="fr-FR" w:bidi="ar-SA"/>
        </w:rPr>
        <w:t xml:space="preserve">représente la </w:t>
      </w:r>
      <w:del w:id="776" w:author="Cédric" w:date="2017-06-23T10:15:00Z">
        <w:r w:rsidDel="009E4953">
          <w:rPr>
            <w:noProof/>
            <w:lang w:eastAsia="fr-FR" w:bidi="ar-SA"/>
          </w:rPr>
          <w:delText xml:space="preserve">valeur </w:delText>
        </w:r>
      </w:del>
      <w:ins w:id="777" w:author="Cédric" w:date="2017-06-23T10:15:00Z">
        <w:r w:rsidR="009E4953">
          <w:rPr>
            <w:noProof/>
            <w:lang w:eastAsia="fr-FR" w:bidi="ar-SA"/>
          </w:rPr>
          <w:t xml:space="preserve">structure </w:t>
        </w:r>
      </w:ins>
      <w:r>
        <w:rPr>
          <w:noProof/>
          <w:lang w:eastAsia="fr-FR" w:bidi="ar-SA"/>
        </w:rPr>
        <w:t xml:space="preserve">initiale qu’aura le state. </w:t>
      </w:r>
    </w:p>
    <w:p w14:paraId="32606245" w14:textId="1A5F166F" w:rsidR="00062CED" w:rsidRDefault="00ED6B52" w:rsidP="00B60E60">
      <w:pPr>
        <w:rPr>
          <w:noProof/>
          <w:lang w:eastAsia="fr-FR" w:bidi="ar-SA"/>
        </w:rPr>
      </w:pPr>
      <w:ins w:id="778" w:author="Cédric" w:date="2017-06-22T11:35:00Z">
        <w:r>
          <w:rPr>
            <w:noProof/>
            <w:lang w:eastAsia="fr-FR" w:bidi="ar-SA"/>
            <w:rPrChange w:id="779" w:author="Unknown">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59776" behindDoc="0" locked="0" layoutInCell="1" allowOverlap="1" wp14:anchorId="5F7F1DD0" wp14:editId="42B7C367">
              <wp:simplePos x="0" y="0"/>
              <wp:positionH relativeFrom="column">
                <wp:posOffset>808990</wp:posOffset>
              </wp:positionH>
              <wp:positionV relativeFrom="paragraph">
                <wp:posOffset>762000</wp:posOffset>
              </wp:positionV>
              <wp:extent cx="2794635" cy="1828800"/>
              <wp:effectExtent l="0" t="0" r="0" b="0"/>
              <wp:wrapSquare wrapText="bothSides"/>
              <wp:docPr id="21" name="Picture 21" descr="C:\Users\CCCCC\Downloads\Capture du 2017-06-05 23_30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CCCC\Downloads\Capture du 2017-06-05 23_30_34.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8754" t="21826" r="49667" b="41260"/>
                      <a:stretch/>
                    </pic:blipFill>
                    <pic:spPr bwMode="auto">
                      <a:xfrm>
                        <a:off x="0" y="0"/>
                        <a:ext cx="2794635" cy="1828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780" w:author="Cédric" w:date="2017-06-22T11:33:00Z">
        <w:r w:rsidR="00FD18DA">
          <w:rPr>
            <w:noProof/>
          </w:rPr>
          <w:pict w14:anchorId="0E6B11CB">
            <v:shape id="_x0000_s1042" type="#_x0000_t202" style="position:absolute;left:0;text-align:left;margin-left:-247.55pt;margin-top:2.55pt;width:234.65pt;height:20.35pt;z-index:251681792;mso-position-horizontal-relative:text;mso-position-vertical-relative:text" wrapcoords="-66 0 -66 20965 21600 20965 21600 0 -66 0" stroked="f">
              <v:textbox style="mso-fit-shape-to-text:t" inset="0,0,0,0">
                <w:txbxContent>
                  <w:p w14:paraId="535484D3" w14:textId="77777777" w:rsidR="00A247D5" w:rsidRDefault="00A247D5">
                    <w:pPr>
                      <w:pStyle w:val="Caption"/>
                      <w:rPr>
                        <w:noProof/>
                      </w:rPr>
                      <w:pPrChange w:id="781" w:author="Cédric" w:date="2017-06-22T11:33:00Z">
                        <w:pPr/>
                      </w:pPrChange>
                    </w:pPr>
                    <w:ins w:id="782" w:author="Cédric" w:date="2017-06-22T11:33:00Z">
                      <w:r>
                        <w:t xml:space="preserve">Figure </w:t>
                      </w:r>
                    </w:ins>
                    <w:ins w:id="783" w:author="Cédric" w:date="2017-06-22T11:34:00Z">
                      <w:r>
                        <w:t>12</w:t>
                      </w:r>
                    </w:ins>
                    <w:ins w:id="784" w:author="Cédric" w:date="2017-06-22T11:33:00Z">
                      <w:r>
                        <w:t>: Utilisation de la première version de withState</w:t>
                      </w:r>
                    </w:ins>
                  </w:p>
                </w:txbxContent>
              </v:textbox>
              <w10:wrap type="tight"/>
            </v:shape>
          </w:pict>
        </w:r>
      </w:ins>
      <w:r w:rsidR="00977CE4">
        <w:rPr>
          <w:noProof/>
          <w:lang w:eastAsia="fr-FR" w:bidi="ar-SA"/>
        </w:rPr>
        <w:t>Ici</w:t>
      </w:r>
      <w:r w:rsidR="004F6BC9">
        <w:rPr>
          <w:noProof/>
          <w:lang w:eastAsia="fr-FR" w:bidi="ar-SA"/>
        </w:rPr>
        <w:t xml:space="preserve"> </w:t>
      </w:r>
      <w:r w:rsidR="00B37D3A">
        <w:rPr>
          <w:noProof/>
          <w:lang w:eastAsia="fr-FR" w:bidi="ar-SA"/>
        </w:rPr>
        <w:t>le composant résultant du traitement de withState contiendra un state avec un sous-state nommé « credentials »</w:t>
      </w:r>
      <w:r w:rsidR="00B60E60">
        <w:rPr>
          <w:noProof/>
          <w:lang w:eastAsia="fr-FR" w:bidi="ar-SA"/>
        </w:rPr>
        <w:t xml:space="preserve"> comprenant des</w:t>
      </w:r>
      <w:r w:rsidR="00B37D3A">
        <w:rPr>
          <w:noProof/>
          <w:lang w:eastAsia="fr-FR" w:bidi="ar-SA"/>
        </w:rPr>
        <w:t xml:space="preserve"> champs </w:t>
      </w:r>
      <w:r w:rsidR="00B60E60">
        <w:rPr>
          <w:noProof/>
          <w:lang w:eastAsia="fr-FR" w:bidi="ar-SA"/>
        </w:rPr>
        <w:t>« </w:t>
      </w:r>
      <w:del w:id="785" w:author="CCCCC" w:date="2017-06-21T13:05:00Z">
        <w:r w:rsidR="00B37D3A" w:rsidDel="00A930A0">
          <w:rPr>
            <w:noProof/>
            <w:lang w:eastAsia="fr-FR" w:bidi="ar-SA"/>
          </w:rPr>
          <w:delText>username</w:delText>
        </w:r>
        <w:r w:rsidR="00B60E60" w:rsidDel="00A930A0">
          <w:rPr>
            <w:noProof/>
            <w:lang w:eastAsia="fr-FR" w:bidi="ar-SA"/>
          </w:rPr>
          <w:delText> </w:delText>
        </w:r>
      </w:del>
      <w:ins w:id="786" w:author="CCCCC" w:date="2017-06-21T13:05:00Z">
        <w:r w:rsidR="00A930A0">
          <w:rPr>
            <w:noProof/>
            <w:lang w:eastAsia="fr-FR" w:bidi="ar-SA"/>
          </w:rPr>
          <w:t>loginField </w:t>
        </w:r>
      </w:ins>
      <w:r w:rsidR="00B60E60">
        <w:rPr>
          <w:noProof/>
          <w:lang w:eastAsia="fr-FR" w:bidi="ar-SA"/>
        </w:rPr>
        <w:t>» et « password »</w:t>
      </w:r>
      <w:r w:rsidR="009075B3">
        <w:rPr>
          <w:noProof/>
          <w:lang w:eastAsia="fr-FR" w:bidi="ar-SA"/>
        </w:rPr>
        <w:t xml:space="preserve">. De plus la variable props du composant contiendra </w:t>
      </w:r>
      <w:del w:id="787" w:author="Cédric" w:date="2017-06-23T10:15:00Z">
        <w:r w:rsidR="00B60E60" w:rsidDel="009E4953">
          <w:rPr>
            <w:noProof/>
            <w:lang w:eastAsia="fr-FR" w:bidi="ar-SA"/>
          </w:rPr>
          <w:delText xml:space="preserve">une </w:delText>
        </w:r>
      </w:del>
      <w:ins w:id="788" w:author="Cédric" w:date="2017-06-23T10:15:00Z">
        <w:r w:rsidR="009E4953">
          <w:rPr>
            <w:noProof/>
            <w:lang w:eastAsia="fr-FR" w:bidi="ar-SA"/>
          </w:rPr>
          <w:t xml:space="preserve">des </w:t>
        </w:r>
      </w:ins>
      <w:r w:rsidR="00B60E60">
        <w:rPr>
          <w:noProof/>
          <w:lang w:eastAsia="fr-FR" w:bidi="ar-SA"/>
        </w:rPr>
        <w:t>fonction</w:t>
      </w:r>
      <w:ins w:id="789" w:author="Cédric" w:date="2017-06-23T10:15:00Z">
        <w:r w:rsidR="009E4953">
          <w:rPr>
            <w:noProof/>
            <w:lang w:eastAsia="fr-FR" w:bidi="ar-SA"/>
          </w:rPr>
          <w:t>s</w:t>
        </w:r>
      </w:ins>
      <w:r w:rsidR="00B60E60">
        <w:rPr>
          <w:noProof/>
          <w:lang w:eastAsia="fr-FR" w:bidi="ar-SA"/>
        </w:rPr>
        <w:t xml:space="preserve"> </w:t>
      </w:r>
      <w:ins w:id="790" w:author="Cédric" w:date="2017-06-23T10:16:00Z">
        <w:r w:rsidR="009E4953">
          <w:rPr>
            <w:noProof/>
            <w:lang w:eastAsia="fr-FR" w:bidi="ar-SA"/>
          </w:rPr>
          <w:t>« onLoginChange » et</w:t>
        </w:r>
        <w:r w:rsidR="009E4953">
          <w:t xml:space="preserve"> </w:t>
        </w:r>
        <w:r w:rsidR="009E4953">
          <w:rPr>
            <w:noProof/>
            <w:lang w:eastAsia="fr-FR" w:bidi="ar-SA"/>
          </w:rPr>
          <w:t xml:space="preserve">« onPasswordChange » </w:t>
        </w:r>
      </w:ins>
      <w:r w:rsidR="0094291B">
        <w:rPr>
          <w:noProof/>
          <w:lang w:eastAsia="fr-FR" w:bidi="ar-SA"/>
        </w:rPr>
        <w:t xml:space="preserve">renvoyant </w:t>
      </w:r>
      <w:ins w:id="791" w:author="Cédric" w:date="2017-06-23T10:16:00Z">
        <w:r w:rsidR="009E4953">
          <w:rPr>
            <w:noProof/>
            <w:lang w:eastAsia="fr-FR" w:bidi="ar-SA"/>
          </w:rPr>
          <w:t>une</w:t>
        </w:r>
      </w:ins>
      <w:del w:id="792" w:author="Cédric" w:date="2017-06-23T10:16:00Z">
        <w:r w:rsidR="0094291B" w:rsidDel="009E4953">
          <w:rPr>
            <w:noProof/>
            <w:lang w:eastAsia="fr-FR" w:bidi="ar-SA"/>
          </w:rPr>
          <w:delText>la</w:delText>
        </w:r>
      </w:del>
      <w:r w:rsidR="0094291B">
        <w:rPr>
          <w:noProof/>
          <w:lang w:eastAsia="fr-FR" w:bidi="ar-SA"/>
        </w:rPr>
        <w:t xml:space="preserve"> nouvelle valeur du champ concerné pour chacun d’eux</w:t>
      </w:r>
      <w:r w:rsidR="00B60E60">
        <w:rPr>
          <w:noProof/>
          <w:lang w:eastAsia="fr-FR" w:bidi="ar-SA"/>
        </w:rPr>
        <w:t>, respectivement</w:t>
      </w:r>
      <w:ins w:id="793" w:author="Cédric" w:date="2017-06-23T10:16:00Z">
        <w:r w:rsidR="009E4953">
          <w:rPr>
            <w:noProof/>
            <w:lang w:eastAsia="fr-FR" w:bidi="ar-SA"/>
          </w:rPr>
          <w:t xml:space="preserve"> « loginField » et « password »,</w:t>
        </w:r>
      </w:ins>
      <w:r w:rsidR="00B60E60">
        <w:rPr>
          <w:noProof/>
          <w:lang w:eastAsia="fr-FR" w:bidi="ar-SA"/>
        </w:rPr>
        <w:t xml:space="preserve"> </w:t>
      </w:r>
      <w:del w:id="794" w:author="Cédric" w:date="2017-06-23T10:16:00Z">
        <w:r w:rsidR="00B60E60" w:rsidDel="009E4953">
          <w:rPr>
            <w:noProof/>
            <w:lang w:eastAsia="fr-FR" w:bidi="ar-SA"/>
          </w:rPr>
          <w:delText>« on</w:delText>
        </w:r>
        <w:r w:rsidR="0094291B" w:rsidDel="009E4953">
          <w:rPr>
            <w:noProof/>
            <w:lang w:eastAsia="fr-FR" w:bidi="ar-SA"/>
          </w:rPr>
          <w:delText>Login</w:delText>
        </w:r>
        <w:r w:rsidR="00B60E60" w:rsidDel="009E4953">
          <w:rPr>
            <w:noProof/>
            <w:lang w:eastAsia="fr-FR" w:bidi="ar-SA"/>
          </w:rPr>
          <w:delText>Change »</w:delText>
        </w:r>
        <w:r w:rsidR="0094291B" w:rsidDel="009E4953">
          <w:rPr>
            <w:noProof/>
            <w:lang w:eastAsia="fr-FR" w:bidi="ar-SA"/>
          </w:rPr>
          <w:delText xml:space="preserve"> et</w:delText>
        </w:r>
        <w:r w:rsidR="00B60E60" w:rsidDel="009E4953">
          <w:delText xml:space="preserve"> </w:delText>
        </w:r>
        <w:r w:rsidR="00B60E60" w:rsidDel="009E4953">
          <w:rPr>
            <w:noProof/>
            <w:lang w:eastAsia="fr-FR" w:bidi="ar-SA"/>
          </w:rPr>
          <w:delText>« onPasswordChange »</w:delText>
        </w:r>
        <w:r w:rsidR="009075B3" w:rsidDel="009E4953">
          <w:rPr>
            <w:noProof/>
            <w:lang w:eastAsia="fr-FR" w:bidi="ar-SA"/>
          </w:rPr>
          <w:delText xml:space="preserve"> </w:delText>
        </w:r>
      </w:del>
      <w:r w:rsidR="009075B3">
        <w:rPr>
          <w:noProof/>
          <w:lang w:eastAsia="fr-FR" w:bidi="ar-SA"/>
        </w:rPr>
        <w:t xml:space="preserve">et une fonction </w:t>
      </w:r>
      <w:r w:rsidR="00100D00">
        <w:rPr>
          <w:noProof/>
          <w:lang w:eastAsia="fr-FR" w:bidi="ar-SA"/>
        </w:rPr>
        <w:t>« </w:t>
      </w:r>
      <w:r w:rsidR="009075B3">
        <w:rPr>
          <w:noProof/>
          <w:lang w:eastAsia="fr-FR" w:bidi="ar-SA"/>
        </w:rPr>
        <w:t>onSubmit</w:t>
      </w:r>
      <w:r w:rsidR="00100D00">
        <w:rPr>
          <w:noProof/>
          <w:lang w:eastAsia="fr-FR" w:bidi="ar-SA"/>
        </w:rPr>
        <w:t> »</w:t>
      </w:r>
      <w:ins w:id="795" w:author="CCCCC" w:date="2017-06-21T13:06:00Z">
        <w:r w:rsidR="00A930A0">
          <w:rPr>
            <w:noProof/>
            <w:lang w:eastAsia="fr-FR" w:bidi="ar-SA"/>
          </w:rPr>
          <w:t xml:space="preserve"> qui traite ces deux champs</w:t>
        </w:r>
      </w:ins>
      <w:r w:rsidR="009075B3">
        <w:rPr>
          <w:noProof/>
          <w:lang w:eastAsia="fr-FR" w:bidi="ar-SA"/>
        </w:rPr>
        <w:t>.</w:t>
      </w:r>
    </w:p>
    <w:p w14:paraId="36A6BD0B" w14:textId="77777777" w:rsidR="009075B3" w:rsidRDefault="00EC2BDB" w:rsidP="00B60E60">
      <w:pPr>
        <w:rPr>
          <w:noProof/>
          <w:lang w:eastAsia="fr-FR" w:bidi="ar-SA"/>
        </w:rPr>
      </w:pPr>
      <w:ins w:id="796" w:author="CCCCC" w:date="2017-06-21T13:06:00Z">
        <w:r w:rsidRPr="00EC2BDB">
          <w:rPr>
            <w:lang w:eastAsia="fr-FR" w:bidi="ar-SA"/>
            <w:rPrChange w:id="797" w:author="CCCCC" w:date="2017-06-21T13:06:00Z">
              <w:rPr>
                <w:rFonts w:asciiTheme="majorHAnsi" w:eastAsiaTheme="majorEastAsia" w:hAnsiTheme="majorHAnsi" w:cs="Mangal"/>
                <w:b/>
                <w:bCs/>
                <w:color w:val="FF0000"/>
                <w:sz w:val="26"/>
                <w:szCs w:val="23"/>
                <w:lang w:eastAsia="fr-FR" w:bidi="ar-SA"/>
              </w:rPr>
            </w:rPrChange>
          </w:rPr>
          <w:t>Comme expliqué précédemment, withState est un décorateur. Il renvoie donc une fonction qui en renvoie une autre. Cette dernière</w:t>
        </w:r>
      </w:ins>
      <w:del w:id="798" w:author="CCCCC" w:date="2017-06-21T13:06:00Z">
        <w:r w:rsidR="0000491D" w:rsidDel="00A930A0">
          <w:rPr>
            <w:noProof/>
            <w:lang w:eastAsia="fr-FR" w:bidi="ar-SA"/>
          </w:rPr>
          <w:delText>Comme on peut le voir ci-dessus, withState est une fonction qui en renvoit une autre</w:delText>
        </w:r>
        <w:r w:rsidR="009075B3" w:rsidDel="00A930A0">
          <w:rPr>
            <w:noProof/>
            <w:lang w:eastAsia="fr-FR" w:bidi="ar-SA"/>
          </w:rPr>
          <w:delText xml:space="preserve"> qu</w:delText>
        </w:r>
      </w:del>
      <w:del w:id="799" w:author="CCCCC" w:date="2017-06-21T13:07:00Z">
        <w:r w:rsidR="009075B3" w:rsidDel="00A930A0">
          <w:rPr>
            <w:noProof/>
            <w:lang w:eastAsia="fr-FR" w:bidi="ar-SA"/>
          </w:rPr>
          <w:delText>i</w:delText>
        </w:r>
      </w:del>
      <w:r w:rsidR="009075B3">
        <w:rPr>
          <w:noProof/>
          <w:lang w:eastAsia="fr-FR" w:bidi="ar-SA"/>
        </w:rPr>
        <w:t xml:space="preserve"> prend en argument un composant react.</w:t>
      </w:r>
    </w:p>
    <w:p w14:paraId="35AF2FE1" w14:textId="77777777" w:rsidR="00AC41E9" w:rsidRDefault="00FD18DA" w:rsidP="00B60E60">
      <w:pPr>
        <w:rPr>
          <w:ins w:id="800" w:author="Cédric" w:date="2017-06-22T11:35:00Z"/>
          <w:noProof/>
          <w:lang w:eastAsia="fr-FR" w:bidi="ar-SA"/>
        </w:rPr>
      </w:pPr>
      <w:ins w:id="801" w:author="Cédric" w:date="2017-06-22T11:35:00Z">
        <w:r>
          <w:rPr>
            <w:noProof/>
          </w:rPr>
          <w:pict w14:anchorId="78BB7AD6">
            <v:shape id="_x0000_s1043" type="#_x0000_t202" style="position:absolute;left:0;text-align:left;margin-left:288.95pt;margin-top:36.15pt;width:213.8pt;height:20.35pt;z-index:251682816" stroked="f">
              <v:textbox style="mso-fit-shape-to-text:t" inset="0,0,0,0">
                <w:txbxContent>
                  <w:p w14:paraId="052F6B9D" w14:textId="77777777" w:rsidR="00A247D5" w:rsidRDefault="00A247D5">
                    <w:pPr>
                      <w:pStyle w:val="Caption"/>
                      <w:rPr>
                        <w:noProof/>
                      </w:rPr>
                      <w:pPrChange w:id="802" w:author="Cédric" w:date="2017-06-22T11:35:00Z">
                        <w:pPr/>
                      </w:pPrChange>
                    </w:pPr>
                    <w:ins w:id="803" w:author="Cédric" w:date="2017-06-22T11:35:00Z">
                      <w:r>
                        <w:t>Figure 13: Structure du décorateur withState</w:t>
                      </w:r>
                    </w:ins>
                  </w:p>
                </w:txbxContent>
              </v:textbox>
              <w10:wrap type="square"/>
            </v:shape>
          </w:pict>
        </w:r>
      </w:ins>
      <w:r w:rsidR="009075B3">
        <w:rPr>
          <w:noProof/>
          <w:lang w:eastAsia="fr-FR" w:bidi="ar-SA"/>
        </w:rPr>
        <w:t xml:space="preserve">Il est d’abord nécessaire de penser à la structure de notre module. </w:t>
      </w:r>
      <w:ins w:id="804" w:author="CCCCC" w:date="2017-06-21T13:07:00Z">
        <w:r w:rsidR="00EC2BDB" w:rsidRPr="00EC2BDB">
          <w:rPr>
            <w:lang w:eastAsia="fr-FR" w:bidi="ar-SA"/>
            <w:rPrChange w:id="805" w:author="CCCCC" w:date="2017-06-21T13:07:00Z">
              <w:rPr>
                <w:rFonts w:asciiTheme="majorHAnsi" w:eastAsiaTheme="majorEastAsia" w:hAnsiTheme="majorHAnsi" w:cs="Mangal"/>
                <w:b/>
                <w:bCs/>
                <w:color w:val="FF0000"/>
                <w:sz w:val="26"/>
                <w:szCs w:val="23"/>
                <w:lang w:eastAsia="fr-FR" w:bidi="ar-SA"/>
              </w:rPr>
            </w:rPrChange>
          </w:rPr>
          <w:t xml:space="preserve">Elle </w:t>
        </w:r>
        <w:del w:id="806" w:author="Cédric" w:date="2017-06-22T11:34:00Z">
          <w:r w:rsidR="00EC2BDB" w:rsidRPr="00EC2BDB">
            <w:rPr>
              <w:lang w:eastAsia="fr-FR" w:bidi="ar-SA"/>
              <w:rPrChange w:id="807" w:author="CCCCC" w:date="2017-06-21T13:07:00Z">
                <w:rPr>
                  <w:rFonts w:asciiTheme="majorHAnsi" w:eastAsiaTheme="majorEastAsia" w:hAnsiTheme="majorHAnsi" w:cs="Mangal"/>
                  <w:b/>
                  <w:bCs/>
                  <w:color w:val="FF0000"/>
                  <w:sz w:val="26"/>
                  <w:szCs w:val="23"/>
                  <w:lang w:eastAsia="fr-FR" w:bidi="ar-SA"/>
                </w:rPr>
              </w:rPrChange>
            </w:rPr>
            <w:delText>est donc la suivante </w:delText>
          </w:r>
          <w:r w:rsidR="00A930A0" w:rsidDel="00AC41E9">
            <w:rPr>
              <w:lang w:eastAsia="fr-FR" w:bidi="ar-SA"/>
            </w:rPr>
            <w:delText>:</w:delText>
          </w:r>
        </w:del>
      </w:ins>
      <w:ins w:id="808" w:author="Cédric" w:date="2017-06-22T11:34:00Z">
        <w:r w:rsidR="00AC41E9">
          <w:rPr>
            <w:lang w:eastAsia="fr-FR" w:bidi="ar-SA"/>
          </w:rPr>
          <w:t>présente ci-contre.</w:t>
        </w:r>
      </w:ins>
      <w:ins w:id="809" w:author="CCCCC" w:date="2017-06-21T13:07:00Z">
        <w:r w:rsidR="00A930A0" w:rsidDel="00A930A0">
          <w:rPr>
            <w:noProof/>
            <w:lang w:eastAsia="fr-FR" w:bidi="ar-SA"/>
          </w:rPr>
          <w:t xml:space="preserve"> </w:t>
        </w:r>
      </w:ins>
    </w:p>
    <w:p w14:paraId="1CCC9F43" w14:textId="77777777" w:rsidR="00A930A0" w:rsidDel="00AC41E9" w:rsidRDefault="007A1EA5" w:rsidP="00B60E60">
      <w:pPr>
        <w:rPr>
          <w:ins w:id="810" w:author="CCCCC" w:date="2017-06-21T13:07:00Z"/>
          <w:del w:id="811" w:author="Cédric" w:date="2017-06-22T11:36:00Z"/>
          <w:noProof/>
          <w:lang w:eastAsia="fr-FR" w:bidi="ar-SA"/>
        </w:rPr>
      </w:pPr>
      <w:ins w:id="812" w:author="Cédric" w:date="2017-06-22T11:37:00Z">
        <w:r>
          <w:rPr>
            <w:noProof/>
            <w:lang w:eastAsia="fr-FR" w:bidi="ar-SA"/>
            <w:rPrChange w:id="813" w:author="Unknown">
              <w:rPr>
                <w:rFonts w:asciiTheme="majorHAnsi" w:eastAsiaTheme="majorEastAsia" w:hAnsiTheme="majorHAnsi" w:cs="Mangal"/>
                <w:b/>
                <w:bCs/>
                <w:noProof/>
                <w:color w:val="4F81BD" w:themeColor="accent1"/>
                <w:sz w:val="26"/>
                <w:szCs w:val="23"/>
                <w:lang w:eastAsia="fr-FR" w:bidi="ar-SA"/>
              </w:rPr>
            </w:rPrChange>
          </w:rPr>
          <w:lastRenderedPageBreak/>
          <w:drawing>
            <wp:anchor distT="0" distB="0" distL="114300" distR="114300" simplePos="0" relativeHeight="251650048" behindDoc="0" locked="0" layoutInCell="1" allowOverlap="1" wp14:anchorId="4B6467EA" wp14:editId="1ED01745">
              <wp:simplePos x="0" y="0"/>
              <wp:positionH relativeFrom="column">
                <wp:posOffset>972185</wp:posOffset>
              </wp:positionH>
              <wp:positionV relativeFrom="paragraph">
                <wp:posOffset>1416989</wp:posOffset>
              </wp:positionV>
              <wp:extent cx="4466590" cy="1414145"/>
              <wp:effectExtent l="19050" t="0" r="0" b="0"/>
              <wp:wrapTopAndBottom/>
              <wp:docPr id="77" name="Picture 77" descr="Capture du 2017-06-06 00_04_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pture du 2017-06-06 00_04_30"/>
                      <pic:cNvPicPr>
                        <a:picLocks noChangeAspect="1" noChangeArrowheads="1"/>
                      </pic:cNvPicPr>
                    </pic:nvPicPr>
                    <pic:blipFill>
                      <a:blip r:embed="rId26" cstate="print">
                        <a:extLst>
                          <a:ext uri="{28A0092B-C50C-407E-A947-70E740481C1C}">
                            <a14:useLocalDpi xmlns:a14="http://schemas.microsoft.com/office/drawing/2010/main" val="0"/>
                          </a:ext>
                        </a:extLst>
                      </a:blip>
                      <a:srcRect l="21010" t="52354" r="38602" b="24881"/>
                      <a:stretch>
                        <a:fillRect/>
                      </a:stretch>
                    </pic:blipFill>
                    <pic:spPr bwMode="auto">
                      <a:xfrm>
                        <a:off x="0" y="0"/>
                        <a:ext cx="4466590" cy="1414145"/>
                      </a:xfrm>
                      <a:prstGeom prst="rect">
                        <a:avLst/>
                      </a:prstGeom>
                      <a:noFill/>
                    </pic:spPr>
                  </pic:pic>
                </a:graphicData>
              </a:graphic>
            </wp:anchor>
          </w:drawing>
        </w:r>
      </w:ins>
    </w:p>
    <w:p w14:paraId="71067C9E" w14:textId="77777777" w:rsidR="00977CE4" w:rsidDel="00A930A0" w:rsidRDefault="0000491D" w:rsidP="00B60E60">
      <w:pPr>
        <w:rPr>
          <w:del w:id="814" w:author="CCCCC" w:date="2017-06-21T13:07:00Z"/>
          <w:noProof/>
          <w:lang w:eastAsia="fr-FR" w:bidi="ar-SA"/>
        </w:rPr>
      </w:pPr>
      <w:del w:id="815" w:author="CCCCC" w:date="2017-06-21T13:07:00Z">
        <w:r w:rsidDel="00A930A0">
          <w:rPr>
            <w:noProof/>
            <w:lang w:eastAsia="fr-FR" w:bidi="ar-SA"/>
          </w:rPr>
          <w:delText>Le module a donc la structure suivante :</w:delText>
        </w:r>
      </w:del>
    </w:p>
    <w:p w14:paraId="20E7AAD8" w14:textId="5D120DC4" w:rsidR="0000491D" w:rsidRDefault="009075B3" w:rsidP="00B60E60">
      <w:pPr>
        <w:rPr>
          <w:noProof/>
          <w:lang w:eastAsia="fr-FR" w:bidi="ar-SA"/>
        </w:rPr>
      </w:pPr>
      <w:r>
        <w:rPr>
          <w:noProof/>
          <w:lang w:eastAsia="fr-FR" w:bidi="ar-SA"/>
        </w:rPr>
        <w:t>L’objet contenant les actions et l</w:t>
      </w:r>
      <w:r w:rsidR="00B236D0">
        <w:rPr>
          <w:noProof/>
          <w:lang w:eastAsia="fr-FR" w:bidi="ar-SA"/>
        </w:rPr>
        <w:t>a structure du</w:t>
      </w:r>
      <w:r>
        <w:rPr>
          <w:noProof/>
          <w:lang w:eastAsia="fr-FR" w:bidi="ar-SA"/>
        </w:rPr>
        <w:t xml:space="preserve"> state sont </w:t>
      </w:r>
      <w:r w:rsidR="00B236D0">
        <w:rPr>
          <w:noProof/>
          <w:lang w:eastAsia="fr-FR" w:bidi="ar-SA"/>
        </w:rPr>
        <w:t>reçu</w:t>
      </w:r>
      <w:r>
        <w:rPr>
          <w:noProof/>
          <w:lang w:eastAsia="fr-FR" w:bidi="ar-SA"/>
        </w:rPr>
        <w:t>s</w:t>
      </w:r>
      <w:ins w:id="816" w:author="CCCCC" w:date="2017-06-22T19:20:00Z">
        <w:r w:rsidR="00E54A28">
          <w:rPr>
            <w:noProof/>
            <w:lang w:eastAsia="fr-FR" w:bidi="ar-SA"/>
          </w:rPr>
          <w:t>, respectivement,</w:t>
        </w:r>
      </w:ins>
      <w:r w:rsidR="00B236D0">
        <w:rPr>
          <w:noProof/>
          <w:lang w:eastAsia="fr-FR" w:bidi="ar-SA"/>
        </w:rPr>
        <w:t xml:space="preserve"> dans l</w:t>
      </w:r>
      <w:r>
        <w:rPr>
          <w:noProof/>
          <w:lang w:eastAsia="fr-FR" w:bidi="ar-SA"/>
        </w:rPr>
        <w:t xml:space="preserve">es </w:t>
      </w:r>
      <w:r w:rsidR="00B236D0">
        <w:rPr>
          <w:noProof/>
          <w:lang w:eastAsia="fr-FR" w:bidi="ar-SA"/>
        </w:rPr>
        <w:t>argument</w:t>
      </w:r>
      <w:r>
        <w:rPr>
          <w:noProof/>
          <w:lang w:eastAsia="fr-FR" w:bidi="ar-SA"/>
        </w:rPr>
        <w:t>s</w:t>
      </w:r>
      <w:r w:rsidR="00B236D0">
        <w:rPr>
          <w:noProof/>
          <w:lang w:eastAsia="fr-FR" w:bidi="ar-SA"/>
        </w:rPr>
        <w:t xml:space="preserve"> </w:t>
      </w:r>
      <w:r>
        <w:rPr>
          <w:noProof/>
          <w:lang w:eastAsia="fr-FR" w:bidi="ar-SA"/>
        </w:rPr>
        <w:t>« actions » et « initValue »</w:t>
      </w:r>
      <w:r w:rsidR="00B236D0">
        <w:rPr>
          <w:noProof/>
          <w:lang w:eastAsia="fr-FR" w:bidi="ar-SA"/>
        </w:rPr>
        <w:t xml:space="preserve">, et le composant </w:t>
      </w:r>
      <w:ins w:id="817" w:author="CCCCC" w:date="2017-06-21T13:08:00Z">
        <w:r w:rsidR="00EC2BDB" w:rsidRPr="00EC2BDB">
          <w:rPr>
            <w:lang w:eastAsia="fr-FR" w:bidi="ar-SA"/>
            <w:rPrChange w:id="818" w:author="CCCCC" w:date="2017-06-21T13:08:00Z">
              <w:rPr>
                <w:rFonts w:asciiTheme="majorHAnsi" w:eastAsiaTheme="majorEastAsia" w:hAnsiTheme="majorHAnsi" w:cs="Mangal"/>
                <w:b/>
                <w:bCs/>
                <w:color w:val="FF0000"/>
                <w:sz w:val="26"/>
                <w:szCs w:val="23"/>
                <w:lang w:eastAsia="fr-FR" w:bidi="ar-SA"/>
              </w:rPr>
            </w:rPrChange>
          </w:rPr>
          <w:t xml:space="preserve">qui sera décoré, </w:t>
        </w:r>
      </w:ins>
      <w:r w:rsidR="00B236D0">
        <w:rPr>
          <w:noProof/>
          <w:lang w:eastAsia="fr-FR" w:bidi="ar-SA"/>
        </w:rPr>
        <w:t xml:space="preserve">dans la variable Component. </w:t>
      </w:r>
      <w:r>
        <w:rPr>
          <w:noProof/>
          <w:lang w:eastAsia="fr-FR" w:bidi="ar-SA"/>
        </w:rPr>
        <w:t>La</w:t>
      </w:r>
      <w:r w:rsidR="00B236D0">
        <w:rPr>
          <w:noProof/>
          <w:lang w:eastAsia="fr-FR" w:bidi="ar-SA"/>
        </w:rPr>
        <w:t xml:space="preserve"> fonction déclare et retourne un composant qui </w:t>
      </w:r>
      <w:ins w:id="819" w:author="CCCCC" w:date="2017-06-21T13:08:00Z">
        <w:r w:rsidR="00EC2BDB" w:rsidRPr="00EC2BDB">
          <w:rPr>
            <w:lang w:eastAsia="fr-FR" w:bidi="ar-SA"/>
            <w:rPrChange w:id="820" w:author="CCCCC" w:date="2017-06-21T13:08:00Z">
              <w:rPr>
                <w:rFonts w:asciiTheme="majorHAnsi" w:eastAsiaTheme="majorEastAsia" w:hAnsiTheme="majorHAnsi" w:cs="Mangal"/>
                <w:b/>
                <w:bCs/>
                <w:color w:val="FF0000"/>
                <w:sz w:val="26"/>
                <w:szCs w:val="23"/>
                <w:lang w:eastAsia="fr-FR" w:bidi="ar-SA"/>
              </w:rPr>
            </w:rPrChange>
          </w:rPr>
          <w:t xml:space="preserve">aura été </w:t>
        </w:r>
      </w:ins>
      <w:del w:id="821" w:author="CCCCC" w:date="2017-06-21T13:08:00Z">
        <w:r w:rsidR="00B236D0" w:rsidDel="00A930A0">
          <w:rPr>
            <w:noProof/>
            <w:lang w:eastAsia="fr-FR" w:bidi="ar-SA"/>
          </w:rPr>
          <w:delText xml:space="preserve">sera </w:delText>
        </w:r>
      </w:del>
      <w:r w:rsidR="00B236D0">
        <w:rPr>
          <w:noProof/>
          <w:lang w:eastAsia="fr-FR" w:bidi="ar-SA"/>
        </w:rPr>
        <w:t xml:space="preserve">décoré. Il possède un constructeur dans lequel les traitements </w:t>
      </w:r>
      <w:del w:id="822" w:author="CCCCC" w:date="2017-06-21T13:10:00Z">
        <w:r w:rsidR="00B236D0" w:rsidDel="002D2B03">
          <w:rPr>
            <w:noProof/>
            <w:lang w:eastAsia="fr-FR" w:bidi="ar-SA"/>
          </w:rPr>
          <w:delText xml:space="preserve">permettant </w:delText>
        </w:r>
      </w:del>
      <w:ins w:id="823" w:author="CCCCC" w:date="2017-06-21T13:10:00Z">
        <w:r w:rsidR="002D2B03">
          <w:rPr>
            <w:noProof/>
            <w:lang w:eastAsia="fr-FR" w:bidi="ar-SA"/>
          </w:rPr>
          <w:t xml:space="preserve">permettront </w:t>
        </w:r>
      </w:ins>
      <w:r w:rsidR="00B236D0">
        <w:rPr>
          <w:noProof/>
          <w:lang w:eastAsia="fr-FR" w:bidi="ar-SA"/>
        </w:rPr>
        <w:t>de construire le state</w:t>
      </w:r>
      <w:r w:rsidR="00C51DA3">
        <w:rPr>
          <w:noProof/>
          <w:lang w:eastAsia="fr-FR" w:bidi="ar-SA"/>
        </w:rPr>
        <w:t xml:space="preserve"> final</w:t>
      </w:r>
      <w:ins w:id="824" w:author="CCCCC" w:date="2017-06-21T13:10:00Z">
        <w:r w:rsidR="00EC2BDB" w:rsidRPr="00EC2BDB">
          <w:rPr>
            <w:lang w:eastAsia="fr-FR" w:bidi="ar-SA"/>
            <w:rPrChange w:id="825" w:author="CCCCC" w:date="2017-06-21T13:10:00Z">
              <w:rPr>
                <w:rFonts w:asciiTheme="majorHAnsi" w:eastAsiaTheme="majorEastAsia" w:hAnsiTheme="majorHAnsi" w:cs="Mangal"/>
                <w:b/>
                <w:bCs/>
                <w:color w:val="4F81BD" w:themeColor="accent1"/>
                <w:sz w:val="26"/>
                <w:szCs w:val="23"/>
                <w:lang w:eastAsia="fr-FR" w:bidi="ar-SA"/>
              </w:rPr>
            </w:rPrChange>
          </w:rPr>
          <w:t>, ainsi que la liste de fonction</w:t>
        </w:r>
      </w:ins>
      <w:ins w:id="826" w:author="CCCCC" w:date="2017-06-22T19:21:00Z">
        <w:r w:rsidR="00E54A28">
          <w:rPr>
            <w:lang w:eastAsia="fr-FR" w:bidi="ar-SA"/>
          </w:rPr>
          <w:t>s</w:t>
        </w:r>
      </w:ins>
      <w:ins w:id="827" w:author="CCCCC" w:date="2017-06-21T13:10:00Z">
        <w:r w:rsidR="00EC2BDB" w:rsidRPr="00EC2BDB">
          <w:rPr>
            <w:lang w:eastAsia="fr-FR" w:bidi="ar-SA"/>
            <w:rPrChange w:id="828" w:author="CCCCC" w:date="2017-06-21T13:10:00Z">
              <w:rPr>
                <w:rFonts w:asciiTheme="majorHAnsi" w:eastAsiaTheme="majorEastAsia" w:hAnsiTheme="majorHAnsi" w:cs="Mangal"/>
                <w:b/>
                <w:bCs/>
                <w:color w:val="4F81BD" w:themeColor="accent1"/>
                <w:sz w:val="26"/>
                <w:szCs w:val="23"/>
                <w:lang w:eastAsia="fr-FR" w:bidi="ar-SA"/>
              </w:rPr>
            </w:rPrChange>
          </w:rPr>
          <w:t xml:space="preserve"> autorisant sa gestion</w:t>
        </w:r>
        <w:r w:rsidR="002D2B03">
          <w:rPr>
            <w:lang w:eastAsia="fr-FR" w:bidi="ar-SA"/>
          </w:rPr>
          <w:t>.</w:t>
        </w:r>
      </w:ins>
      <w:del w:id="829" w:author="CCCCC" w:date="2017-06-21T13:10:00Z">
        <w:r w:rsidR="00C51DA3" w:rsidDel="002D2B03">
          <w:rPr>
            <w:noProof/>
            <w:lang w:eastAsia="fr-FR" w:bidi="ar-SA"/>
          </w:rPr>
          <w:delText>.</w:delText>
        </w:r>
      </w:del>
      <w:del w:id="830" w:author="CCCCC" w:date="2017-06-22T19:21:00Z">
        <w:r w:rsidR="00C51DA3" w:rsidDel="00E54A28">
          <w:rPr>
            <w:noProof/>
            <w:lang w:eastAsia="fr-FR" w:bidi="ar-SA"/>
          </w:rPr>
          <w:delText xml:space="preserve"> </w:delText>
        </w:r>
      </w:del>
      <w:del w:id="831" w:author="CCCCC" w:date="2017-06-21T13:11:00Z">
        <w:r w:rsidR="00C51DA3" w:rsidDel="002D2B03">
          <w:rPr>
            <w:noProof/>
            <w:lang w:eastAsia="fr-FR" w:bidi="ar-SA"/>
          </w:rPr>
          <w:delText>L</w:delText>
        </w:r>
      </w:del>
      <w:ins w:id="832" w:author="CCCCC" w:date="2017-06-21T13:12:00Z">
        <w:r w:rsidR="002D2B03" w:rsidRPr="002D2B03">
          <w:rPr>
            <w:color w:val="FF0000"/>
            <w:lang w:eastAsia="fr-FR" w:bidi="ar-SA"/>
          </w:rPr>
          <w:t xml:space="preserve"> </w:t>
        </w:r>
        <w:r w:rsidR="00EC2BDB" w:rsidRPr="00EC2BDB">
          <w:rPr>
            <w:lang w:eastAsia="fr-FR" w:bidi="ar-SA"/>
            <w:rPrChange w:id="833" w:author="CCCCC" w:date="2017-06-21T13:12:00Z">
              <w:rPr>
                <w:rFonts w:asciiTheme="majorHAnsi" w:eastAsiaTheme="majorEastAsia" w:hAnsiTheme="majorHAnsi" w:cs="Mangal"/>
                <w:b/>
                <w:bCs/>
                <w:color w:val="FF0000"/>
                <w:sz w:val="26"/>
                <w:szCs w:val="23"/>
                <w:lang w:eastAsia="fr-FR" w:bidi="ar-SA"/>
              </w:rPr>
            </w:rPrChange>
          </w:rPr>
          <w:t xml:space="preserve">Ces </w:t>
        </w:r>
        <w:r w:rsidR="002D2B03">
          <w:rPr>
            <w:lang w:eastAsia="fr-FR" w:bidi="ar-SA"/>
          </w:rPr>
          <w:t xml:space="preserve">fonctions seront stockées dans une variable </w:t>
        </w:r>
        <w:r w:rsidR="00EC2BDB" w:rsidRPr="00EC2BDB">
          <w:rPr>
            <w:lang w:eastAsia="fr-FR" w:bidi="ar-SA"/>
            <w:rPrChange w:id="834" w:author="CCCCC" w:date="2017-06-21T13:12:00Z">
              <w:rPr>
                <w:rFonts w:asciiTheme="majorHAnsi" w:eastAsiaTheme="majorEastAsia" w:hAnsiTheme="majorHAnsi" w:cs="Mangal"/>
                <w:b/>
                <w:bCs/>
                <w:strike/>
                <w:color w:val="4F81BD" w:themeColor="accent1"/>
                <w:sz w:val="26"/>
                <w:szCs w:val="23"/>
                <w:lang w:eastAsia="fr-FR" w:bidi="ar-SA"/>
              </w:rPr>
            </w:rPrChange>
          </w:rPr>
          <w:t>« </w:t>
        </w:r>
        <w:r w:rsidR="002D2B03">
          <w:rPr>
            <w:lang w:eastAsia="fr-FR" w:bidi="ar-SA"/>
          </w:rPr>
          <w:t xml:space="preserve">_actions ». </w:t>
        </w:r>
      </w:ins>
      <w:del w:id="835" w:author="CCCCC" w:date="2017-06-21T13:12:00Z">
        <w:r w:rsidR="00C51DA3" w:rsidDel="002D2B03">
          <w:rPr>
            <w:noProof/>
            <w:lang w:eastAsia="fr-FR" w:bidi="ar-SA"/>
          </w:rPr>
          <w:delText>es fonctions passées dans la variable « actions » seront stockées dans la variable this._actions</w:delText>
        </w:r>
      </w:del>
      <w:del w:id="836" w:author="Cédric" w:date="2017-06-23T10:19:00Z">
        <w:r w:rsidR="00C51DA3" w:rsidDel="0059168B">
          <w:rPr>
            <w:noProof/>
            <w:lang w:eastAsia="fr-FR" w:bidi="ar-SA"/>
          </w:rPr>
          <w:delText xml:space="preserve">. </w:delText>
        </w:r>
      </w:del>
      <w:r w:rsidR="00C51DA3">
        <w:rPr>
          <w:noProof/>
          <w:lang w:eastAsia="fr-FR" w:bidi="ar-SA"/>
        </w:rPr>
        <w:t xml:space="preserve">Le composant que l’on décore est </w:t>
      </w:r>
      <w:r w:rsidR="00DB787C">
        <w:rPr>
          <w:noProof/>
          <w:lang w:eastAsia="fr-FR" w:bidi="ar-SA"/>
        </w:rPr>
        <w:t>ensuite instancié</w:t>
      </w:r>
      <w:r w:rsidR="00C51DA3">
        <w:rPr>
          <w:noProof/>
          <w:lang w:eastAsia="fr-FR" w:bidi="ar-SA"/>
        </w:rPr>
        <w:t xml:space="preserve"> en lui transmettant </w:t>
      </w:r>
      <w:r w:rsidR="00DB787C">
        <w:rPr>
          <w:noProof/>
          <w:lang w:eastAsia="fr-FR" w:bidi="ar-SA"/>
        </w:rPr>
        <w:t>les variables</w:t>
      </w:r>
      <w:del w:id="837" w:author="CCCCC" w:date="2017-06-21T13:12:00Z">
        <w:r w:rsidR="00DB787C" w:rsidDel="002D2B03">
          <w:rPr>
            <w:noProof/>
            <w:lang w:eastAsia="fr-FR" w:bidi="ar-SA"/>
          </w:rPr>
          <w:delText xml:space="preserve"> </w:delText>
        </w:r>
      </w:del>
      <w:r w:rsidR="00DB787C">
        <w:rPr>
          <w:noProof/>
          <w:lang w:eastAsia="fr-FR" w:bidi="ar-SA"/>
        </w:rPr>
        <w:t xml:space="preserve"> </w:t>
      </w:r>
      <w:ins w:id="838" w:author="CCCCC" w:date="2017-06-25T13:19:00Z">
        <w:r w:rsidR="00ED6B52">
          <w:rPr>
            <w:noProof/>
            <w:lang w:eastAsia="fr-FR" w:bidi="ar-SA"/>
          </w:rPr>
          <w:t>« </w:t>
        </w:r>
      </w:ins>
      <w:r w:rsidR="00DB787C">
        <w:rPr>
          <w:noProof/>
          <w:lang w:eastAsia="fr-FR" w:bidi="ar-SA"/>
        </w:rPr>
        <w:t>props</w:t>
      </w:r>
      <w:ins w:id="839" w:author="CCCCC" w:date="2017-06-25T13:19:00Z">
        <w:r w:rsidR="00ED6B52">
          <w:rPr>
            <w:noProof/>
            <w:lang w:eastAsia="fr-FR" w:bidi="ar-SA"/>
          </w:rPr>
          <w:t> »</w:t>
        </w:r>
      </w:ins>
      <w:r w:rsidR="00DB787C">
        <w:rPr>
          <w:noProof/>
          <w:lang w:eastAsia="fr-FR" w:bidi="ar-SA"/>
        </w:rPr>
        <w:t xml:space="preserve">, </w:t>
      </w:r>
      <w:ins w:id="840" w:author="CCCCC" w:date="2017-06-25T13:19:00Z">
        <w:r w:rsidR="00ED6B52">
          <w:rPr>
            <w:noProof/>
            <w:lang w:eastAsia="fr-FR" w:bidi="ar-SA"/>
          </w:rPr>
          <w:t>« </w:t>
        </w:r>
      </w:ins>
      <w:r w:rsidR="00DB787C">
        <w:rPr>
          <w:noProof/>
          <w:lang w:eastAsia="fr-FR" w:bidi="ar-SA"/>
        </w:rPr>
        <w:t>_actions</w:t>
      </w:r>
      <w:ins w:id="841" w:author="CCCCC" w:date="2017-06-25T13:19:00Z">
        <w:r w:rsidR="00ED6B52">
          <w:rPr>
            <w:noProof/>
            <w:lang w:eastAsia="fr-FR" w:bidi="ar-SA"/>
          </w:rPr>
          <w:t> »</w:t>
        </w:r>
      </w:ins>
      <w:r w:rsidR="00DB787C">
        <w:rPr>
          <w:noProof/>
          <w:lang w:eastAsia="fr-FR" w:bidi="ar-SA"/>
        </w:rPr>
        <w:t xml:space="preserve"> et </w:t>
      </w:r>
      <w:ins w:id="842" w:author="CCCCC" w:date="2017-06-25T13:19:00Z">
        <w:r w:rsidR="00ED6B52">
          <w:rPr>
            <w:noProof/>
            <w:lang w:eastAsia="fr-FR" w:bidi="ar-SA"/>
          </w:rPr>
          <w:t>« </w:t>
        </w:r>
      </w:ins>
      <w:r w:rsidR="00DB787C">
        <w:rPr>
          <w:noProof/>
          <w:lang w:eastAsia="fr-FR" w:bidi="ar-SA"/>
        </w:rPr>
        <w:t>state</w:t>
      </w:r>
      <w:ins w:id="843" w:author="CCCCC" w:date="2017-06-25T13:19:00Z">
        <w:r w:rsidR="00ED6B52">
          <w:rPr>
            <w:noProof/>
            <w:lang w:eastAsia="fr-FR" w:bidi="ar-SA"/>
          </w:rPr>
          <w:t> »</w:t>
        </w:r>
      </w:ins>
      <w:del w:id="844" w:author="Cédric" w:date="2017-06-23T10:19:00Z">
        <w:r w:rsidR="00DB787C" w:rsidDel="0059168B">
          <w:rPr>
            <w:noProof/>
            <w:lang w:eastAsia="fr-FR" w:bidi="ar-SA"/>
          </w:rPr>
          <w:delText xml:space="preserve">, </w:delText>
        </w:r>
      </w:del>
      <w:ins w:id="845" w:author="Cédric" w:date="2017-06-23T10:19:00Z">
        <w:r w:rsidR="0059168B">
          <w:rPr>
            <w:noProof/>
            <w:lang w:eastAsia="fr-FR" w:bidi="ar-SA"/>
          </w:rPr>
          <w:t xml:space="preserve">. Elles seront reçues </w:t>
        </w:r>
      </w:ins>
      <w:r w:rsidR="00DB787C">
        <w:rPr>
          <w:noProof/>
          <w:lang w:eastAsia="fr-FR" w:bidi="ar-SA"/>
        </w:rPr>
        <w:t xml:space="preserve">dans </w:t>
      </w:r>
      <w:ins w:id="846" w:author="Cédric" w:date="2017-06-23T10:20:00Z">
        <w:r w:rsidR="0059168B">
          <w:rPr>
            <w:noProof/>
            <w:lang w:eastAsia="fr-FR" w:bidi="ar-SA"/>
          </w:rPr>
          <w:t>la variable « props » de Component</w:t>
        </w:r>
      </w:ins>
      <w:del w:id="847" w:author="Cédric" w:date="2017-06-23T10:20:00Z">
        <w:r w:rsidR="00DB787C" w:rsidDel="0059168B">
          <w:rPr>
            <w:noProof/>
            <w:lang w:eastAsia="fr-FR" w:bidi="ar-SA"/>
          </w:rPr>
          <w:delText xml:space="preserve">son </w:delText>
        </w:r>
      </w:del>
      <w:del w:id="848" w:author="Cédric" w:date="2017-06-23T10:19:00Z">
        <w:r w:rsidR="00DB787C" w:rsidDel="0059168B">
          <w:rPr>
            <w:noProof/>
            <w:lang w:eastAsia="fr-FR" w:bidi="ar-SA"/>
          </w:rPr>
          <w:delText>champs props</w:delText>
        </w:r>
      </w:del>
      <w:r w:rsidR="00DB787C">
        <w:rPr>
          <w:noProof/>
          <w:lang w:eastAsia="fr-FR" w:bidi="ar-SA"/>
        </w:rPr>
        <w:t>.</w:t>
      </w:r>
    </w:p>
    <w:p w14:paraId="7291D43E" w14:textId="6B80C1C9" w:rsidR="005F2017" w:rsidRDefault="00FD18DA" w:rsidP="00B60E60">
      <w:pPr>
        <w:rPr>
          <w:noProof/>
          <w:lang w:eastAsia="fr-FR" w:bidi="ar-SA"/>
        </w:rPr>
      </w:pPr>
      <w:ins w:id="849" w:author="Cédric" w:date="2017-06-22T11:38:00Z">
        <w:r>
          <w:rPr>
            <w:noProof/>
          </w:rPr>
          <w:pict w14:anchorId="45929C16">
            <v:shape id="_x0000_s1044" type="#_x0000_t202" style="position:absolute;left:0;text-align:left;margin-left:76.55pt;margin-top:123.6pt;width:351.7pt;height:20.35pt;z-index:251683840" stroked="f">
              <v:textbox style="mso-next-textbox:#_x0000_s1044;mso-fit-shape-to-text:t" inset="0,0,0,0">
                <w:txbxContent>
                  <w:p w14:paraId="415345EF" w14:textId="77777777" w:rsidR="00A247D5" w:rsidRDefault="00A247D5">
                    <w:pPr>
                      <w:pStyle w:val="Caption"/>
                      <w:rPr>
                        <w:noProof/>
                      </w:rPr>
                      <w:pPrChange w:id="850" w:author="Cédric" w:date="2017-06-22T11:38:00Z">
                        <w:pPr/>
                      </w:pPrChange>
                    </w:pPr>
                    <w:ins w:id="851" w:author="Cédric" w:date="2017-06-22T11:38:00Z">
                      <w:r>
                        <w:t>Figure 1</w:t>
                      </w:r>
                      <w:r>
                        <w:fldChar w:fldCharType="begin"/>
                      </w:r>
                      <w:r>
                        <w:instrText xml:space="preserve"> SEQ Figure \* ARABIC </w:instrText>
                      </w:r>
                    </w:ins>
                    <w:r>
                      <w:fldChar w:fldCharType="separate"/>
                    </w:r>
                    <w:ins w:id="852" w:author="Cédric" w:date="2017-06-22T16:58:00Z">
                      <w:r>
                        <w:rPr>
                          <w:noProof/>
                        </w:rPr>
                        <w:t>4</w:t>
                      </w:r>
                    </w:ins>
                    <w:ins w:id="853" w:author="Cédric" w:date="2017-06-22T11:38:00Z">
                      <w:r>
                        <w:fldChar w:fldCharType="end"/>
                      </w:r>
                      <w:r>
                        <w:t xml:space="preserve"> Construction</w:t>
                      </w:r>
                      <w:r>
                        <w:rPr>
                          <w:noProof/>
                        </w:rPr>
                        <w:t xml:space="preserve"> de la liste d'actions dans la première implémentation de withState</w:t>
                      </w:r>
                    </w:ins>
                  </w:p>
                </w:txbxContent>
              </v:textbox>
              <w10:wrap type="topAndBottom"/>
            </v:shape>
          </w:pict>
        </w:r>
      </w:ins>
      <w:r w:rsidR="00DB787C">
        <w:rPr>
          <w:noProof/>
          <w:lang w:eastAsia="fr-FR" w:bidi="ar-SA"/>
        </w:rPr>
        <w:t>Il est ensuite nécessaire de construire</w:t>
      </w:r>
      <w:r w:rsidR="0016322B">
        <w:rPr>
          <w:noProof/>
          <w:lang w:eastAsia="fr-FR" w:bidi="ar-SA"/>
        </w:rPr>
        <w:t xml:space="preserve"> le state contenu dans </w:t>
      </w:r>
      <w:ins w:id="854" w:author="CCCCC" w:date="2017-06-22T19:24:00Z">
        <w:r w:rsidR="00E54A28">
          <w:rPr>
            <w:noProof/>
            <w:lang w:eastAsia="fr-FR" w:bidi="ar-SA"/>
          </w:rPr>
          <w:t>« </w:t>
        </w:r>
      </w:ins>
      <w:r w:rsidR="0016322B">
        <w:rPr>
          <w:noProof/>
          <w:lang w:eastAsia="fr-FR" w:bidi="ar-SA"/>
        </w:rPr>
        <w:t>initValue</w:t>
      </w:r>
      <w:ins w:id="855" w:author="CCCCC" w:date="2017-06-22T19:24:00Z">
        <w:r w:rsidR="00E54A28">
          <w:rPr>
            <w:noProof/>
            <w:lang w:eastAsia="fr-FR" w:bidi="ar-SA"/>
          </w:rPr>
          <w:t> »</w:t>
        </w:r>
      </w:ins>
      <w:r w:rsidR="0016322B">
        <w:rPr>
          <w:noProof/>
          <w:lang w:eastAsia="fr-FR" w:bidi="ar-SA"/>
        </w:rPr>
        <w:t xml:space="preserve">. </w:t>
      </w:r>
      <w:ins w:id="856" w:author="CCCCC" w:date="2017-06-22T19:22:00Z">
        <w:r w:rsidR="00E54A28">
          <w:rPr>
            <w:noProof/>
            <w:lang w:eastAsia="fr-FR" w:bidi="ar-SA"/>
          </w:rPr>
          <w:t>Celui-ci pourrait-</w:t>
        </w:r>
      </w:ins>
      <w:ins w:id="857" w:author="CCCCC" w:date="2017-06-22T19:23:00Z">
        <w:r w:rsidR="00E54A28">
          <w:rPr>
            <w:noProof/>
            <w:lang w:eastAsia="fr-FR" w:bidi="ar-SA"/>
          </w:rPr>
          <w:t xml:space="preserve">être directement assigné au state, </w:t>
        </w:r>
      </w:ins>
      <w:del w:id="858" w:author="CCCCC" w:date="2017-06-22T19:23:00Z">
        <w:r w:rsidR="0016322B" w:rsidDel="00E54A28">
          <w:rPr>
            <w:noProof/>
            <w:lang w:eastAsia="fr-FR" w:bidi="ar-SA"/>
          </w:rPr>
          <w:delText>En effet,</w:delText>
        </w:r>
      </w:del>
      <w:ins w:id="859" w:author="CCCCC" w:date="2017-06-22T19:23:00Z">
        <w:r w:rsidR="00E54A28">
          <w:rPr>
            <w:noProof/>
            <w:lang w:eastAsia="fr-FR" w:bidi="ar-SA"/>
          </w:rPr>
          <w:t>mais</w:t>
        </w:r>
      </w:ins>
      <w:r w:rsidR="0016322B">
        <w:rPr>
          <w:noProof/>
          <w:lang w:eastAsia="fr-FR" w:bidi="ar-SA"/>
        </w:rPr>
        <w:t xml:space="preserve"> nous autorisons qu’une valeur </w:t>
      </w:r>
      <w:ins w:id="860" w:author="CCCCC" w:date="2017-06-22T19:23:00Z">
        <w:r w:rsidR="00E54A28">
          <w:rPr>
            <w:noProof/>
            <w:lang w:eastAsia="fr-FR" w:bidi="ar-SA"/>
          </w:rPr>
          <w:t xml:space="preserve">provenant de </w:t>
        </w:r>
      </w:ins>
      <w:ins w:id="861" w:author="CCCCC" w:date="2017-06-22T19:24:00Z">
        <w:r w:rsidR="00E54A28">
          <w:rPr>
            <w:noProof/>
            <w:lang w:eastAsia="fr-FR" w:bidi="ar-SA"/>
          </w:rPr>
          <w:t>« </w:t>
        </w:r>
      </w:ins>
      <w:ins w:id="862" w:author="CCCCC" w:date="2017-06-22T19:23:00Z">
        <w:r w:rsidR="00E54A28">
          <w:rPr>
            <w:noProof/>
            <w:lang w:eastAsia="fr-FR" w:bidi="ar-SA"/>
          </w:rPr>
          <w:t>initValue</w:t>
        </w:r>
      </w:ins>
      <w:ins w:id="863" w:author="CCCCC" w:date="2017-06-22T19:24:00Z">
        <w:r w:rsidR="00E54A28">
          <w:rPr>
            <w:noProof/>
            <w:lang w:eastAsia="fr-FR" w:bidi="ar-SA"/>
          </w:rPr>
          <w:t> »</w:t>
        </w:r>
      </w:ins>
      <w:ins w:id="864" w:author="CCCCC" w:date="2017-06-22T19:22:00Z">
        <w:r w:rsidR="00E54A28">
          <w:rPr>
            <w:noProof/>
            <w:lang w:eastAsia="fr-FR" w:bidi="ar-SA"/>
          </w:rPr>
          <w:t xml:space="preserve"> </w:t>
        </w:r>
      </w:ins>
      <w:r w:rsidR="0016322B">
        <w:rPr>
          <w:noProof/>
          <w:lang w:eastAsia="fr-FR" w:bidi="ar-SA"/>
        </w:rPr>
        <w:t xml:space="preserve">puisse être une fonction qui initialise </w:t>
      </w:r>
      <w:ins w:id="865" w:author="CCCCC" w:date="2017-06-22T19:24:00Z">
        <w:r w:rsidR="00E54A28">
          <w:rPr>
            <w:noProof/>
            <w:lang w:eastAsia="fr-FR" w:bidi="ar-SA"/>
          </w:rPr>
          <w:t>une</w:t>
        </w:r>
      </w:ins>
      <w:del w:id="866" w:author="CCCCC" w:date="2017-06-22T19:24:00Z">
        <w:r w:rsidR="0016322B" w:rsidDel="00E54A28">
          <w:rPr>
            <w:noProof/>
            <w:lang w:eastAsia="fr-FR" w:bidi="ar-SA"/>
          </w:rPr>
          <w:delText>la</w:delText>
        </w:r>
      </w:del>
      <w:r w:rsidR="0016322B">
        <w:rPr>
          <w:noProof/>
          <w:lang w:eastAsia="fr-FR" w:bidi="ar-SA"/>
        </w:rPr>
        <w:t xml:space="preserve"> valeur </w:t>
      </w:r>
      <w:ins w:id="867" w:author="CCCCC" w:date="2017-06-22T19:23:00Z">
        <w:r w:rsidR="00E54A28">
          <w:rPr>
            <w:noProof/>
            <w:lang w:eastAsia="fr-FR" w:bidi="ar-SA"/>
          </w:rPr>
          <w:t xml:space="preserve">du futur state </w:t>
        </w:r>
      </w:ins>
      <w:r w:rsidR="0016322B">
        <w:rPr>
          <w:noProof/>
          <w:lang w:eastAsia="fr-FR" w:bidi="ar-SA"/>
        </w:rPr>
        <w:t>via les propriétés passées au composant.</w:t>
      </w:r>
      <w:r w:rsidR="00667DE3">
        <w:rPr>
          <w:noProof/>
          <w:lang w:eastAsia="fr-FR" w:bidi="ar-SA"/>
        </w:rPr>
        <w:t xml:space="preserve"> Pour ce faire, il est nécessaire de parcourir les sous-states de l’objet « initValue</w:t>
      </w:r>
      <w:ins w:id="868" w:author="CCCCC" w:date="2017-06-21T13:13:00Z">
        <w:r w:rsidR="00ED6B52">
          <w:rPr>
            <w:noProof/>
            <w:lang w:eastAsia="fr-FR" w:bidi="ar-SA"/>
          </w:rPr>
          <w:t> ».</w:t>
        </w:r>
        <w:r w:rsidR="002D2B03">
          <w:rPr>
            <w:noProof/>
            <w:lang w:eastAsia="fr-FR" w:bidi="ar-SA"/>
          </w:rPr>
          <w:t xml:space="preserve"> </w:t>
        </w:r>
      </w:ins>
      <w:del w:id="869" w:author="CCCCC" w:date="2017-06-21T13:13:00Z">
        <w:r w:rsidR="00667DE3" w:rsidDel="002D2B03">
          <w:rPr>
            <w:noProof/>
            <w:lang w:eastAsia="fr-FR" w:bidi="ar-SA"/>
          </w:rPr>
          <w:delText xml:space="preserve"> », puis de parcourir les différents champs de celui-ci. Dans chacun de ces champs, </w:delText>
        </w:r>
      </w:del>
      <w:ins w:id="870" w:author="CCCCC" w:date="2017-06-25T13:20:00Z">
        <w:r w:rsidR="00ED6B52">
          <w:rPr>
            <w:noProof/>
            <w:lang w:eastAsia="fr-FR" w:bidi="ar-SA"/>
          </w:rPr>
          <w:t>O</w:t>
        </w:r>
      </w:ins>
      <w:del w:id="871" w:author="CCCCC" w:date="2017-06-25T13:20:00Z">
        <w:r w:rsidR="00667DE3" w:rsidDel="00ED6B52">
          <w:rPr>
            <w:noProof/>
            <w:lang w:eastAsia="fr-FR" w:bidi="ar-SA"/>
          </w:rPr>
          <w:delText>o</w:delText>
        </w:r>
      </w:del>
      <w:r w:rsidR="00667DE3">
        <w:rPr>
          <w:noProof/>
          <w:lang w:eastAsia="fr-FR" w:bidi="ar-SA"/>
        </w:rPr>
        <w:t>n initialise la valeur du nouveau state via la fonction si s’en est une, sinon avec le champs directement.</w:t>
      </w:r>
    </w:p>
    <w:p w14:paraId="5F883C11" w14:textId="77777777" w:rsidR="002D2B03" w:rsidRDefault="007A1EA5" w:rsidP="00B60E60">
      <w:pPr>
        <w:rPr>
          <w:ins w:id="872" w:author="CCCCC" w:date="2017-06-21T13:14:00Z"/>
          <w:noProof/>
          <w:lang w:eastAsia="fr-FR" w:bidi="ar-SA"/>
        </w:rPr>
      </w:pPr>
      <w:ins w:id="873" w:author="Cédric" w:date="2017-06-22T11:40:00Z">
        <w:r>
          <w:rPr>
            <w:noProof/>
            <w:lang w:eastAsia="fr-FR" w:bidi="ar-SA"/>
            <w:rPrChange w:id="874" w:author="Unknown">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597824" behindDoc="0" locked="0" layoutInCell="1" allowOverlap="1" wp14:anchorId="247ADA13" wp14:editId="3019652B">
              <wp:simplePos x="0" y="0"/>
              <wp:positionH relativeFrom="column">
                <wp:posOffset>2249170</wp:posOffset>
              </wp:positionH>
              <wp:positionV relativeFrom="paragraph">
                <wp:posOffset>577850</wp:posOffset>
              </wp:positionV>
              <wp:extent cx="3888105" cy="974725"/>
              <wp:effectExtent l="19050" t="0" r="0" b="0"/>
              <wp:wrapSquare wrapText="bothSides"/>
              <wp:docPr id="22" name="Picture 22" descr="C:\Users\CCCCC\Downloads\Capture du 2017-06-06 00_04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CCCC\Downloads\Capture du 2017-06-06 00_04_30.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1458" t="32297" r="38154" b="49739"/>
                      <a:stretch/>
                    </pic:blipFill>
                    <pic:spPr bwMode="auto">
                      <a:xfrm>
                        <a:off x="0" y="0"/>
                        <a:ext cx="3888105" cy="974725"/>
                      </a:xfrm>
                      <a:prstGeom prst="rect">
                        <a:avLst/>
                      </a:prstGeom>
                      <a:noFill/>
                      <a:ln>
                        <a:noFill/>
                      </a:ln>
                      <a:extLst>
                        <a:ext uri="{53640926-AAD7-44D8-BBD7-CCE9431645EC}">
                          <a14:shadowObscured xmlns:a14="http://schemas.microsoft.com/office/drawing/2010/main"/>
                        </a:ext>
                      </a:extLst>
                    </pic:spPr>
                  </pic:pic>
                </a:graphicData>
              </a:graphic>
            </wp:anchor>
          </w:drawing>
        </w:r>
      </w:ins>
      <w:r w:rsidR="000C1A41">
        <w:rPr>
          <w:noProof/>
          <w:lang w:eastAsia="fr-FR" w:bidi="ar-SA"/>
        </w:rPr>
        <w:t>La construction de l’objet contenant les actions se fait en parcourant l’objet « actions »</w:t>
      </w:r>
      <w:del w:id="875" w:author="CCCCC" w:date="2017-06-21T13:14:00Z">
        <w:r w:rsidR="000C1A41" w:rsidDel="002D2B03">
          <w:rPr>
            <w:noProof/>
            <w:lang w:eastAsia="fr-FR" w:bidi="ar-SA"/>
          </w:rPr>
          <w:delText xml:space="preserve"> de la même manière que précédement</w:delText>
        </w:r>
      </w:del>
      <w:r w:rsidR="000C1A41">
        <w:rPr>
          <w:noProof/>
          <w:lang w:eastAsia="fr-FR" w:bidi="ar-SA"/>
        </w:rPr>
        <w:t xml:space="preserve">. </w:t>
      </w:r>
      <w:ins w:id="876" w:author="CCCCC" w:date="2017-06-21T13:14:00Z">
        <w:r w:rsidR="00EC2BDB" w:rsidRPr="00EC2BDB">
          <w:rPr>
            <w:lang w:eastAsia="fr-FR" w:bidi="ar-SA"/>
            <w:rPrChange w:id="877" w:author="CCCCC" w:date="2017-06-21T13:14:00Z">
              <w:rPr>
                <w:rFonts w:asciiTheme="majorHAnsi" w:eastAsiaTheme="majorEastAsia" w:hAnsiTheme="majorHAnsi" w:cs="Mangal"/>
                <w:b/>
                <w:bCs/>
                <w:color w:val="FF0000"/>
                <w:sz w:val="26"/>
                <w:szCs w:val="23"/>
                <w:lang w:eastAsia="fr-FR" w:bidi="ar-SA"/>
              </w:rPr>
            </w:rPrChange>
          </w:rPr>
          <w:t xml:space="preserve">Pour chacune des fonctions qui seront enregistrées dans « _actions » (ici, « onLoginChange », « onPasswordChange » ou « onSubmit »), lorsqu’elle seront </w:t>
        </w:r>
        <w:del w:id="878" w:author="Cédric" w:date="2017-06-23T10:22:00Z">
          <w:r w:rsidR="00EC2BDB" w:rsidRPr="00EC2BDB">
            <w:rPr>
              <w:lang w:eastAsia="fr-FR" w:bidi="ar-SA"/>
              <w:rPrChange w:id="879" w:author="CCCCC" w:date="2017-06-21T13:14:00Z">
                <w:rPr>
                  <w:rFonts w:asciiTheme="majorHAnsi" w:eastAsiaTheme="majorEastAsia" w:hAnsiTheme="majorHAnsi" w:cs="Mangal"/>
                  <w:b/>
                  <w:bCs/>
                  <w:color w:val="FF0000"/>
                  <w:sz w:val="26"/>
                  <w:szCs w:val="23"/>
                  <w:lang w:eastAsia="fr-FR" w:bidi="ar-SA"/>
                </w:rPr>
              </w:rPrChange>
            </w:rPr>
            <w:delText>éxecutées</w:delText>
          </w:r>
        </w:del>
      </w:ins>
      <w:ins w:id="880" w:author="Cédric" w:date="2017-06-23T10:22:00Z">
        <w:r w:rsidR="00EC2BDB" w:rsidRPr="00EC2BDB">
          <w:rPr>
            <w:lang w:eastAsia="fr-FR" w:bidi="ar-SA"/>
            <w:rPrChange w:id="881" w:author="CCCCC" w:date="2017-06-21T13:14:00Z">
              <w:rPr>
                <w:rFonts w:asciiTheme="majorHAnsi" w:eastAsiaTheme="majorEastAsia" w:hAnsiTheme="majorHAnsi" w:cs="Mangal"/>
                <w:b/>
                <w:bCs/>
                <w:color w:val="4F81BD" w:themeColor="accent1"/>
                <w:sz w:val="26"/>
                <w:szCs w:val="23"/>
                <w:lang w:eastAsia="fr-FR" w:bidi="ar-SA"/>
              </w:rPr>
            </w:rPrChange>
          </w:rPr>
          <w:t>exécutées</w:t>
        </w:r>
      </w:ins>
      <w:ins w:id="882" w:author="CCCCC" w:date="2017-06-21T13:14:00Z">
        <w:r w:rsidR="00EC2BDB" w:rsidRPr="00EC2BDB">
          <w:rPr>
            <w:lang w:eastAsia="fr-FR" w:bidi="ar-SA"/>
            <w:rPrChange w:id="883" w:author="CCCCC" w:date="2017-06-21T13:14:00Z">
              <w:rPr>
                <w:rFonts w:asciiTheme="majorHAnsi" w:eastAsiaTheme="majorEastAsia" w:hAnsiTheme="majorHAnsi" w:cs="Mangal"/>
                <w:b/>
                <w:bCs/>
                <w:color w:val="FF0000"/>
                <w:sz w:val="26"/>
                <w:szCs w:val="23"/>
                <w:lang w:eastAsia="fr-FR" w:bidi="ar-SA"/>
              </w:rPr>
            </w:rPrChange>
          </w:rPr>
          <w:t xml:space="preserve">, </w:t>
        </w:r>
      </w:ins>
      <w:ins w:id="884" w:author="CCCCC" w:date="2017-06-22T19:25:00Z">
        <w:r w:rsidR="00E54A28">
          <w:rPr>
            <w:lang w:eastAsia="fr-FR" w:bidi="ar-SA"/>
          </w:rPr>
          <w:t xml:space="preserve">elles </w:t>
        </w:r>
      </w:ins>
      <w:ins w:id="885" w:author="CCCCC" w:date="2017-06-21T13:14:00Z">
        <w:r w:rsidR="00EC2BDB" w:rsidRPr="00EC2BDB">
          <w:rPr>
            <w:lang w:eastAsia="fr-FR" w:bidi="ar-SA"/>
            <w:rPrChange w:id="886" w:author="CCCCC" w:date="2017-06-21T13:14:00Z">
              <w:rPr>
                <w:rFonts w:asciiTheme="majorHAnsi" w:eastAsiaTheme="majorEastAsia" w:hAnsiTheme="majorHAnsi" w:cs="Mangal"/>
                <w:b/>
                <w:bCs/>
                <w:color w:val="FF0000"/>
                <w:sz w:val="26"/>
                <w:szCs w:val="23"/>
                <w:lang w:eastAsia="fr-FR" w:bidi="ar-SA"/>
              </w:rPr>
            </w:rPrChange>
          </w:rPr>
          <w:t xml:space="preserve">renverront une valeur  et </w:t>
        </w:r>
        <w:del w:id="887" w:author="Cédric" w:date="2017-06-23T10:22:00Z">
          <w:r w:rsidR="00EC2BDB" w:rsidRPr="00EC2BDB">
            <w:rPr>
              <w:lang w:eastAsia="fr-FR" w:bidi="ar-SA"/>
              <w:rPrChange w:id="888" w:author="CCCCC" w:date="2017-06-21T13:14:00Z">
                <w:rPr>
                  <w:rFonts w:asciiTheme="majorHAnsi" w:eastAsiaTheme="majorEastAsia" w:hAnsiTheme="majorHAnsi" w:cs="Mangal"/>
                  <w:b/>
                  <w:bCs/>
                  <w:color w:val="4F81BD" w:themeColor="accent1"/>
                  <w:sz w:val="26"/>
                  <w:szCs w:val="23"/>
                  <w:lang w:eastAsia="fr-FR" w:bidi="ar-SA"/>
                </w:rPr>
              </w:rPrChange>
            </w:rPr>
            <w:delText>mettront à jour</w:delText>
          </w:r>
        </w:del>
      </w:ins>
      <w:ins w:id="889" w:author="Cédric" w:date="2017-06-23T10:23:00Z">
        <w:r w:rsidR="00F71E81" w:rsidRPr="00F71E81">
          <w:rPr>
            <w:lang w:eastAsia="fr-FR" w:bidi="ar-SA"/>
          </w:rPr>
          <w:t xml:space="preserve"> </w:t>
        </w:r>
        <w:r w:rsidR="00F71E81" w:rsidRPr="001B6925">
          <w:rPr>
            <w:lang w:eastAsia="fr-FR" w:bidi="ar-SA"/>
          </w:rPr>
          <w:t>le state</w:t>
        </w:r>
        <w:r w:rsidR="00F71E81">
          <w:rPr>
            <w:lang w:eastAsia="fr-FR" w:bidi="ar-SA"/>
          </w:rPr>
          <w:t xml:space="preserve"> sera mis à jour</w:t>
        </w:r>
      </w:ins>
      <w:ins w:id="890" w:author="CCCCC" w:date="2017-06-21T13:14:00Z">
        <w:r w:rsidR="00EC2BDB" w:rsidRPr="00EC2BDB">
          <w:rPr>
            <w:lang w:eastAsia="fr-FR" w:bidi="ar-SA"/>
            <w:rPrChange w:id="891" w:author="CCCCC" w:date="2017-06-21T13:14:00Z">
              <w:rPr>
                <w:rFonts w:asciiTheme="majorHAnsi" w:eastAsiaTheme="majorEastAsia" w:hAnsiTheme="majorHAnsi" w:cs="Mangal"/>
                <w:b/>
                <w:bCs/>
                <w:color w:val="FF0000"/>
                <w:sz w:val="26"/>
                <w:szCs w:val="23"/>
                <w:lang w:eastAsia="fr-FR" w:bidi="ar-SA"/>
              </w:rPr>
            </w:rPrChange>
          </w:rPr>
          <w:t xml:space="preserve"> </w:t>
        </w:r>
        <w:del w:id="892" w:author="Cédric" w:date="2017-06-23T10:22:00Z">
          <w:r w:rsidR="00EC2BDB" w:rsidRPr="00EC2BDB">
            <w:rPr>
              <w:lang w:eastAsia="fr-FR" w:bidi="ar-SA"/>
              <w:rPrChange w:id="893" w:author="CCCCC" w:date="2017-06-21T13:14:00Z">
                <w:rPr>
                  <w:rFonts w:asciiTheme="majorHAnsi" w:eastAsiaTheme="majorEastAsia" w:hAnsiTheme="majorHAnsi" w:cs="Mangal"/>
                  <w:b/>
                  <w:bCs/>
                  <w:color w:val="FF0000"/>
                  <w:sz w:val="26"/>
                  <w:szCs w:val="23"/>
                  <w:lang w:eastAsia="fr-FR" w:bidi="ar-SA"/>
                </w:rPr>
              </w:rPrChange>
            </w:rPr>
            <w:delText xml:space="preserve">le state </w:delText>
          </w:r>
        </w:del>
        <w:r w:rsidR="00EC2BDB" w:rsidRPr="00EC2BDB">
          <w:rPr>
            <w:lang w:eastAsia="fr-FR" w:bidi="ar-SA"/>
            <w:rPrChange w:id="894" w:author="CCCCC" w:date="2017-06-21T13:14:00Z">
              <w:rPr>
                <w:rFonts w:asciiTheme="majorHAnsi" w:eastAsiaTheme="majorEastAsia" w:hAnsiTheme="majorHAnsi" w:cs="Mangal"/>
                <w:b/>
                <w:bCs/>
                <w:color w:val="FF0000"/>
                <w:sz w:val="26"/>
                <w:szCs w:val="23"/>
                <w:lang w:eastAsia="fr-FR" w:bidi="ar-SA"/>
              </w:rPr>
            </w:rPrChange>
          </w:rPr>
          <w:t>si la valeur de retour est définie, car, par exemple, ici onSubmit n’a pas de valeur de retour et renvoie donc « undefined ».</w:t>
        </w:r>
        <w:r w:rsidR="00EC2BDB" w:rsidRPr="00EC2BDB">
          <w:rPr>
            <w:noProof/>
            <w:lang w:eastAsia="fr-FR" w:bidi="ar-SA"/>
            <w:rPrChange w:id="895" w:author="CCCCC" w:date="2017-06-21T13:14:00Z">
              <w:rPr>
                <w:rFonts w:asciiTheme="majorHAnsi" w:eastAsiaTheme="majorEastAsia" w:hAnsiTheme="majorHAnsi" w:cs="Mangal"/>
                <w:b/>
                <w:bCs/>
                <w:noProof/>
                <w:color w:val="4F81BD" w:themeColor="accent1"/>
                <w:sz w:val="26"/>
                <w:szCs w:val="23"/>
                <w:lang w:eastAsia="fr-FR" w:bidi="ar-SA"/>
              </w:rPr>
            </w:rPrChange>
          </w:rPr>
          <w:t xml:space="preserve"> </w:t>
        </w:r>
      </w:ins>
    </w:p>
    <w:p w14:paraId="08754799" w14:textId="77777777" w:rsidR="000C1A41" w:rsidDel="002D2B03" w:rsidRDefault="00FD18DA" w:rsidP="00B60E60">
      <w:pPr>
        <w:rPr>
          <w:del w:id="896" w:author="CCCCC" w:date="2017-06-21T13:14:00Z"/>
          <w:noProof/>
          <w:lang w:eastAsia="fr-FR" w:bidi="ar-SA"/>
        </w:rPr>
      </w:pPr>
      <w:ins w:id="897" w:author="Cédric" w:date="2017-06-22T11:40:00Z">
        <w:r>
          <w:rPr>
            <w:noProof/>
          </w:rPr>
          <w:pict w14:anchorId="405A0E16">
            <v:shape id="_x0000_s1045" type="#_x0000_t202" style="position:absolute;left:0;text-align:left;margin-left:177.1pt;margin-top:7pt;width:306.15pt;height:20.35pt;z-index:251684864" stroked="f">
              <v:textbox style="mso-fit-shape-to-text:t" inset="0,0,0,0">
                <w:txbxContent>
                  <w:p w14:paraId="74B2B6CE" w14:textId="77777777" w:rsidR="00A247D5" w:rsidRDefault="00A247D5">
                    <w:pPr>
                      <w:pStyle w:val="Caption"/>
                      <w:rPr>
                        <w:noProof/>
                      </w:rPr>
                      <w:pPrChange w:id="898" w:author="Cédric" w:date="2017-06-22T11:40:00Z">
                        <w:pPr/>
                      </w:pPrChange>
                    </w:pPr>
                    <w:ins w:id="899" w:author="Cédric" w:date="2017-06-22T11:40:00Z">
                      <w:r>
                        <w:t>Figure 1</w:t>
                      </w:r>
                      <w:r>
                        <w:fldChar w:fldCharType="begin"/>
                      </w:r>
                      <w:r>
                        <w:instrText xml:space="preserve"> SEQ Figure \* ARABIC </w:instrText>
                      </w:r>
                    </w:ins>
                    <w:r>
                      <w:fldChar w:fldCharType="separate"/>
                    </w:r>
                    <w:ins w:id="900" w:author="Cédric" w:date="2017-06-22T16:58:00Z">
                      <w:r>
                        <w:rPr>
                          <w:noProof/>
                        </w:rPr>
                        <w:t>5</w:t>
                      </w:r>
                    </w:ins>
                    <w:ins w:id="901" w:author="Cédric" w:date="2017-06-22T11:40:00Z">
                      <w:r>
                        <w:fldChar w:fldCharType="end"/>
                      </w:r>
                      <w:r>
                        <w:t>: Construc</w:t>
                      </w:r>
                    </w:ins>
                    <w:ins w:id="902" w:author="Cédric" w:date="2017-06-22T11:41:00Z">
                      <w:r>
                        <w:t>t</w:t>
                      </w:r>
                    </w:ins>
                    <w:ins w:id="903" w:author="Cédric" w:date="2017-06-22T11:40:00Z">
                      <w:r>
                        <w:t>ion du state du composant décoré</w:t>
                      </w:r>
                    </w:ins>
                  </w:p>
                </w:txbxContent>
              </v:textbox>
              <w10:wrap type="square"/>
            </v:shape>
          </w:pict>
        </w:r>
      </w:ins>
      <w:del w:id="904" w:author="CCCCC" w:date="2017-06-21T13:14:00Z">
        <w:r w:rsidR="000C1A41" w:rsidDel="002D2B03">
          <w:rPr>
            <w:noProof/>
            <w:lang w:eastAsia="fr-FR" w:bidi="ar-SA"/>
          </w:rPr>
          <w:delText xml:space="preserve">Chacune des fonctions qui sont enregistrées dans </w:delText>
        </w:r>
        <w:r w:rsidR="00100D00" w:rsidDel="002D2B03">
          <w:rPr>
            <w:noProof/>
            <w:lang w:eastAsia="fr-FR" w:bidi="ar-SA"/>
          </w:rPr>
          <w:delText xml:space="preserve">« this._actions », lorsqu’elle sont éxecutées, récupère la valeur de retour d’une fonction passée dans l’objet « action » </w:delText>
        </w:r>
        <w:r w:rsidR="007A1EA5">
          <w:rPr>
            <w:noProof/>
            <w:lang w:eastAsia="fr-FR" w:bidi="ar-SA"/>
            <w:rPrChange w:id="905" w:author="Unknown">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598848" behindDoc="0" locked="0" layoutInCell="1" allowOverlap="1" wp14:anchorId="59DB3310" wp14:editId="594AF7D0">
              <wp:simplePos x="0" y="0"/>
              <wp:positionH relativeFrom="column">
                <wp:posOffset>-137389</wp:posOffset>
              </wp:positionH>
              <wp:positionV relativeFrom="paragraph">
                <wp:posOffset>-1905</wp:posOffset>
              </wp:positionV>
              <wp:extent cx="4467843" cy="1414732"/>
              <wp:effectExtent l="0" t="0" r="0" b="0"/>
              <wp:wrapSquare wrapText="bothSides"/>
              <wp:docPr id="23" name="Picture 23" descr="C:\Users\CCCCC\Downloads\Capture du 2017-06-06 00_04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CCCC\Downloads\Capture du 2017-06-06 00_04_30.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1010" t="52355" r="38602" b="24881"/>
                      <a:stretch/>
                    </pic:blipFill>
                    <pic:spPr bwMode="auto">
                      <a:xfrm>
                        <a:off x="0" y="0"/>
                        <a:ext cx="4467843" cy="1414732"/>
                      </a:xfrm>
                      <a:prstGeom prst="rect">
                        <a:avLst/>
                      </a:prstGeom>
                      <a:noFill/>
                      <a:ln>
                        <a:noFill/>
                      </a:ln>
                      <a:extLst>
                        <a:ext uri="{53640926-AAD7-44D8-BBD7-CCE9431645EC}">
                          <a14:shadowObscured xmlns:a14="http://schemas.microsoft.com/office/drawing/2010/main"/>
                        </a:ext>
                      </a:extLst>
                    </pic:spPr>
                  </pic:pic>
                </a:graphicData>
              </a:graphic>
            </wp:anchor>
          </w:drawing>
        </w:r>
        <w:r w:rsidR="00100D00" w:rsidDel="002D2B03">
          <w:rPr>
            <w:noProof/>
            <w:lang w:eastAsia="fr-FR" w:bidi="ar-SA"/>
          </w:rPr>
          <w:delText>(ici, « onLoginChange », « onPasswordChange » ou « onSubmit ») et met à jour la variable state si la valeur de retour est définie, car, par exemple, ici onSubmit n’a pas de valeur de retour et renvoie donc « undefined ».</w:delText>
        </w:r>
      </w:del>
    </w:p>
    <w:p w14:paraId="16486FE2" w14:textId="77777777" w:rsidR="00100D00" w:rsidRDefault="00100D00" w:rsidP="00B60E60">
      <w:pPr>
        <w:rPr>
          <w:noProof/>
          <w:lang w:eastAsia="fr-FR" w:bidi="ar-SA"/>
        </w:rPr>
      </w:pPr>
      <w:r>
        <w:rPr>
          <w:noProof/>
          <w:lang w:eastAsia="fr-FR" w:bidi="ar-SA"/>
        </w:rPr>
        <w:t>De cette manière, le composant withState effectue les fonctionnalités voulue à l’origine, mais il prend en paramètres deux objets, ce qui implique de devoir les parcourir tous les deux.</w:t>
      </w:r>
      <w:r w:rsidR="00211A67">
        <w:rPr>
          <w:noProof/>
          <w:lang w:eastAsia="fr-FR" w:bidi="ar-SA"/>
        </w:rPr>
        <w:t xml:space="preserve"> Le module pourrait donc être plus efficace en lui passant un seul </w:t>
      </w:r>
      <w:del w:id="906" w:author="CCCCC" w:date="2017-06-21T13:14:00Z">
        <w:r w:rsidR="00211A67" w:rsidDel="002D2B03">
          <w:rPr>
            <w:noProof/>
            <w:lang w:eastAsia="fr-FR" w:bidi="ar-SA"/>
          </w:rPr>
          <w:delText>paramètre</w:delText>
        </w:r>
      </w:del>
      <w:ins w:id="907" w:author="CCCCC" w:date="2017-06-21T13:14:00Z">
        <w:r w:rsidR="002D2B03">
          <w:rPr>
            <w:noProof/>
            <w:lang w:eastAsia="fr-FR" w:bidi="ar-SA"/>
          </w:rPr>
          <w:t>objet</w:t>
        </w:r>
      </w:ins>
      <w:r w:rsidR="00211A67">
        <w:rPr>
          <w:noProof/>
          <w:lang w:eastAsia="fr-FR" w:bidi="ar-SA"/>
        </w:rPr>
        <w:t>.</w:t>
      </w:r>
      <w:r w:rsidR="00821BCE">
        <w:rPr>
          <w:noProof/>
          <w:lang w:eastAsia="fr-FR" w:bidi="ar-SA"/>
        </w:rPr>
        <w:t xml:space="preserve"> De plus, </w:t>
      </w:r>
      <w:r w:rsidR="007478AE">
        <w:rPr>
          <w:noProof/>
          <w:lang w:eastAsia="fr-FR" w:bidi="ar-SA"/>
        </w:rPr>
        <w:t xml:space="preserve">d’autres fonctionnalités comme la possibilité de remettre un champs à sa valeur initiale, ou alors de pouvoir générer un state à plusieurs niveau, ce qui rendrait possible </w:t>
      </w:r>
      <w:del w:id="908" w:author="CCCCC" w:date="2017-06-22T19:27:00Z">
        <w:r w:rsidR="007478AE" w:rsidDel="00E54A28">
          <w:rPr>
            <w:noProof/>
            <w:lang w:eastAsia="fr-FR" w:bidi="ar-SA"/>
          </w:rPr>
          <w:delText xml:space="preserve">de </w:delText>
        </w:r>
      </w:del>
      <w:r w:rsidR="007478AE">
        <w:rPr>
          <w:noProof/>
          <w:lang w:eastAsia="fr-FR" w:bidi="ar-SA"/>
        </w:rPr>
        <w:t xml:space="preserve">d’intégrer un sous-state dans un autre sous-state, </w:t>
      </w:r>
      <w:del w:id="909" w:author="CCCCC" w:date="2017-06-21T13:14:00Z">
        <w:r w:rsidR="007478AE" w:rsidDel="002D2B03">
          <w:rPr>
            <w:noProof/>
            <w:lang w:eastAsia="fr-FR" w:bidi="ar-SA"/>
          </w:rPr>
          <w:delText xml:space="preserve">serait </w:delText>
        </w:r>
      </w:del>
      <w:ins w:id="910" w:author="CCCCC" w:date="2017-06-21T13:14:00Z">
        <w:r w:rsidR="002D2B03">
          <w:rPr>
            <w:noProof/>
            <w:lang w:eastAsia="fr-FR" w:bidi="ar-SA"/>
          </w:rPr>
          <w:t xml:space="preserve">seraient </w:t>
        </w:r>
      </w:ins>
      <w:r w:rsidR="007478AE">
        <w:rPr>
          <w:noProof/>
          <w:lang w:eastAsia="fr-FR" w:bidi="ar-SA"/>
        </w:rPr>
        <w:t>intéressante</w:t>
      </w:r>
      <w:ins w:id="911" w:author="CCCCC" w:date="2017-06-21T13:15:00Z">
        <w:r w:rsidR="002D2B03">
          <w:rPr>
            <w:noProof/>
            <w:lang w:eastAsia="fr-FR" w:bidi="ar-SA"/>
          </w:rPr>
          <w:t>s</w:t>
        </w:r>
      </w:ins>
      <w:r w:rsidR="007478AE">
        <w:rPr>
          <w:noProof/>
          <w:lang w:eastAsia="fr-FR" w:bidi="ar-SA"/>
        </w:rPr>
        <w:t xml:space="preserve"> à ajouter à withState. Pour pouvoir se rendre compte des </w:t>
      </w:r>
      <w:r w:rsidR="00BE7142">
        <w:rPr>
          <w:noProof/>
          <w:lang w:eastAsia="fr-FR" w:bidi="ar-SA"/>
        </w:rPr>
        <w:t xml:space="preserve">différentes </w:t>
      </w:r>
      <w:r w:rsidR="007478AE">
        <w:rPr>
          <w:noProof/>
          <w:lang w:eastAsia="fr-FR" w:bidi="ar-SA"/>
        </w:rPr>
        <w:t>fonctionnalités nécessaires à notre module, une liste de choses à faire est implémentée</w:t>
      </w:r>
      <w:r w:rsidR="00BE7142">
        <w:rPr>
          <w:noProof/>
          <w:lang w:eastAsia="fr-FR" w:bidi="ar-SA"/>
        </w:rPr>
        <w:t>, car ce genre de petite application permet de se rendre compte des différentes fonctions et données nécessaires à son fonctionnement.</w:t>
      </w:r>
    </w:p>
    <w:p w14:paraId="73F8E686" w14:textId="77777777" w:rsidR="00526457" w:rsidRDefault="00526457" w:rsidP="00B60E60">
      <w:pPr>
        <w:rPr>
          <w:noProof/>
          <w:lang w:eastAsia="fr-FR" w:bidi="ar-SA"/>
        </w:rPr>
      </w:pPr>
      <w:r>
        <w:rPr>
          <w:noProof/>
          <w:lang w:eastAsia="fr-FR" w:bidi="ar-SA"/>
        </w:rPr>
        <w:t>De l’implémentation du composant TodoList resulte l’utilisation du withState présenté en annexe</w:t>
      </w:r>
      <w:del w:id="912" w:author="Cédric" w:date="2017-06-22T14:45:00Z">
        <w:r w:rsidDel="004C31CA">
          <w:rPr>
            <w:noProof/>
            <w:lang w:eastAsia="fr-FR" w:bidi="ar-SA"/>
          </w:rPr>
          <w:delText xml:space="preserve"> </w:delText>
        </w:r>
      </w:del>
      <w:ins w:id="913" w:author="Cédric" w:date="2017-06-22T14:45:00Z">
        <w:r w:rsidR="004C31CA">
          <w:rPr>
            <w:noProof/>
            <w:lang w:eastAsia="fr-FR" w:bidi="ar-SA"/>
          </w:rPr>
          <w:t xml:space="preserve"> III</w:t>
        </w:r>
      </w:ins>
      <w:del w:id="914" w:author="Cédric" w:date="2017-06-22T14:45:00Z">
        <w:r w:rsidDel="004C31CA">
          <w:rPr>
            <w:noProof/>
            <w:color w:val="FF0000"/>
            <w:lang w:eastAsia="fr-FR" w:bidi="ar-SA"/>
          </w:rPr>
          <w:delText>X</w:delText>
        </w:r>
      </w:del>
      <w:r>
        <w:rPr>
          <w:noProof/>
          <w:lang w:eastAsia="fr-FR" w:bidi="ar-SA"/>
        </w:rPr>
        <w:t>.</w:t>
      </w:r>
      <w:r w:rsidR="00D33EEB">
        <w:rPr>
          <w:noProof/>
          <w:lang w:eastAsia="fr-FR" w:bidi="ar-SA"/>
        </w:rPr>
        <w:t xml:space="preserve"> Il prend encore deux arguments : </w:t>
      </w:r>
    </w:p>
    <w:p w14:paraId="2EB09014" w14:textId="28E32CFC" w:rsidR="00643EEF" w:rsidRDefault="00D33EEB" w:rsidP="00346255">
      <w:pPr>
        <w:pStyle w:val="ListParagraph"/>
        <w:numPr>
          <w:ilvl w:val="0"/>
          <w:numId w:val="11"/>
        </w:numPr>
        <w:rPr>
          <w:ins w:id="915" w:author="CCCCC" w:date="2017-06-22T19:30:00Z"/>
          <w:noProof/>
          <w:lang w:eastAsia="fr-FR" w:bidi="ar-SA"/>
        </w:rPr>
      </w:pPr>
      <w:r>
        <w:rPr>
          <w:noProof/>
          <w:lang w:eastAsia="fr-FR" w:bidi="ar-SA"/>
        </w:rPr>
        <w:t>Le premier est un objet</w:t>
      </w:r>
      <w:del w:id="916" w:author="CCCCC" w:date="2017-06-21T13:15:00Z">
        <w:r w:rsidDel="002D2B03">
          <w:rPr>
            <w:noProof/>
            <w:lang w:eastAsia="fr-FR" w:bidi="ar-SA"/>
          </w:rPr>
          <w:delText xml:space="preserve"> </w:delText>
        </w:r>
      </w:del>
      <w:r>
        <w:rPr>
          <w:noProof/>
          <w:lang w:eastAsia="fr-FR" w:bidi="ar-SA"/>
        </w:rPr>
        <w:t xml:space="preserve"> ayant la structure du future state à gérer. Dans cet objet, chaque champ est composé soit d’un sous-state, soit d’un ensemble de valeurs dont l’une d’elles est une valeur init qui permet d’initialiser la valeur du sous-state, les autres sont des fonctions permettant de </w:t>
      </w:r>
      <w:r w:rsidR="0076147E">
        <w:rPr>
          <w:noProof/>
          <w:lang w:eastAsia="fr-FR" w:bidi="ar-SA"/>
        </w:rPr>
        <w:t>mettre à jour</w:t>
      </w:r>
      <w:r>
        <w:rPr>
          <w:noProof/>
          <w:lang w:eastAsia="fr-FR" w:bidi="ar-SA"/>
        </w:rPr>
        <w:t xml:space="preserve"> cette valeur. </w:t>
      </w:r>
      <w:ins w:id="917" w:author="CCCCC" w:date="2017-06-21T13:15:00Z">
        <w:r w:rsidR="00EC2BDB" w:rsidRPr="00EC2BDB">
          <w:rPr>
            <w:lang w:eastAsia="fr-FR" w:bidi="ar-SA"/>
            <w:rPrChange w:id="918" w:author="CCCCC" w:date="2017-06-21T13:15:00Z">
              <w:rPr>
                <w:rFonts w:asciiTheme="majorHAnsi" w:eastAsiaTheme="majorEastAsia" w:hAnsiTheme="majorHAnsi"/>
                <w:b/>
                <w:bCs/>
                <w:color w:val="FF0000"/>
                <w:sz w:val="26"/>
                <w:szCs w:val="23"/>
                <w:lang w:eastAsia="fr-FR" w:bidi="ar-SA"/>
              </w:rPr>
            </w:rPrChange>
          </w:rPr>
          <w:t>On définit donc qu’un sous-state qui contient une valeur “init” ou des fonctions, ne peut définir un autre sous-state</w:t>
        </w:r>
        <w:r w:rsidR="002D2B03">
          <w:rPr>
            <w:noProof/>
            <w:lang w:eastAsia="fr-FR" w:bidi="ar-SA"/>
          </w:rPr>
          <w:t>.</w:t>
        </w:r>
      </w:ins>
      <w:ins w:id="919" w:author="CCCCC" w:date="2017-06-22T19:30:00Z">
        <w:r w:rsidR="00643EEF">
          <w:rPr>
            <w:noProof/>
            <w:lang w:eastAsia="fr-FR" w:bidi="ar-SA"/>
          </w:rPr>
          <w:t xml:space="preserve"> </w:t>
        </w:r>
      </w:ins>
      <w:r w:rsidR="00BB4AAD">
        <w:rPr>
          <w:noProof/>
          <w:lang w:eastAsia="fr-FR" w:bidi="ar-SA"/>
        </w:rPr>
        <w:t>Ces fonctions ont la signature suivante :</w:t>
      </w:r>
    </w:p>
    <w:p w14:paraId="46940A3C" w14:textId="4F9EADC2" w:rsidR="008B687D" w:rsidRDefault="00FD18DA">
      <w:pPr>
        <w:pStyle w:val="ListParagraph"/>
        <w:rPr>
          <w:noProof/>
          <w:lang w:eastAsia="fr-FR" w:bidi="ar-SA"/>
        </w:rPr>
        <w:pPrChange w:id="920" w:author="CCCCC" w:date="2017-06-22T19:31:00Z">
          <w:pPr>
            <w:pStyle w:val="ListParagraph"/>
            <w:numPr>
              <w:numId w:val="11"/>
            </w:numPr>
            <w:ind w:hanging="360"/>
          </w:pPr>
        </w:pPrChange>
      </w:pPr>
      <w:ins w:id="921" w:author="Cédric" w:date="2017-06-22T11:42:00Z">
        <w:r>
          <w:rPr>
            <w:noProof/>
          </w:rPr>
          <w:lastRenderedPageBreak/>
          <w:pict w14:anchorId="24DF62E8">
            <v:shape id="_x0000_s1046" type="#_x0000_t202" style="position:absolute;left:0;text-align:left;margin-left:116.7pt;margin-top:-.25pt;width:247.8pt;height:20.35pt;z-index:251685888" stroked="f">
              <v:textbox style="mso-next-textbox:#_x0000_s1046;mso-fit-shape-to-text:t" inset="0,0,0,0">
                <w:txbxContent>
                  <w:p w14:paraId="57AA7BAC" w14:textId="77777777" w:rsidR="00A247D5" w:rsidRDefault="00A247D5">
                    <w:pPr>
                      <w:pStyle w:val="Caption"/>
                      <w:rPr>
                        <w:noProof/>
                      </w:rPr>
                      <w:pPrChange w:id="922" w:author="Cédric" w:date="2017-06-22T11:42:00Z">
                        <w:pPr>
                          <w:pStyle w:val="ListParagraph"/>
                          <w:numPr>
                            <w:numId w:val="11"/>
                          </w:numPr>
                          <w:ind w:hanging="360"/>
                        </w:pPr>
                      </w:pPrChange>
                    </w:pPr>
                    <w:ins w:id="923" w:author="Cédric" w:date="2017-06-22T11:42:00Z">
                      <w:r>
                        <w:t xml:space="preserve">Figure </w:t>
                      </w:r>
                    </w:ins>
                    <w:ins w:id="924" w:author="Cédric" w:date="2017-06-22T13:01:00Z">
                      <w:r>
                        <w:t>1</w:t>
                      </w:r>
                    </w:ins>
                    <w:ins w:id="925" w:author="Cédric" w:date="2017-06-22T11:42:00Z">
                      <w:r>
                        <w:fldChar w:fldCharType="begin"/>
                      </w:r>
                      <w:r>
                        <w:instrText xml:space="preserve"> SEQ Figure \* ARABIC </w:instrText>
                      </w:r>
                    </w:ins>
                    <w:r>
                      <w:fldChar w:fldCharType="separate"/>
                    </w:r>
                    <w:ins w:id="926" w:author="Cédric" w:date="2017-06-22T16:58:00Z">
                      <w:r>
                        <w:rPr>
                          <w:noProof/>
                        </w:rPr>
                        <w:t>6</w:t>
                      </w:r>
                    </w:ins>
                    <w:ins w:id="927" w:author="Cédric" w:date="2017-06-22T11:42:00Z">
                      <w:r>
                        <w:fldChar w:fldCharType="end"/>
                      </w:r>
                      <w:r>
                        <w:t xml:space="preserve"> : </w:t>
                      </w:r>
                      <w:r>
                        <w:rPr>
                          <w:noProof/>
                        </w:rPr>
                        <w:t>Signature d'une action traitée par withState</w:t>
                      </w:r>
                    </w:ins>
                  </w:p>
                </w:txbxContent>
              </v:textbox>
              <w10:wrap type="topAndBottom"/>
            </v:shape>
          </w:pict>
        </w:r>
      </w:ins>
      <w:r w:rsidR="00ED6B52">
        <w:rPr>
          <w:noProof/>
          <w:lang w:eastAsia="fr-FR" w:bidi="ar-SA"/>
        </w:rPr>
        <w:drawing>
          <wp:anchor distT="0" distB="0" distL="114300" distR="114300" simplePos="0" relativeHeight="251665920" behindDoc="0" locked="0" layoutInCell="1" allowOverlap="1" wp14:anchorId="28E2270A" wp14:editId="2C11D48F">
            <wp:simplePos x="0" y="0"/>
            <wp:positionH relativeFrom="column">
              <wp:posOffset>1482090</wp:posOffset>
            </wp:positionH>
            <wp:positionV relativeFrom="paragraph">
              <wp:posOffset>-167640</wp:posOffset>
            </wp:positionV>
            <wp:extent cx="3147060" cy="16446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47060" cy="164465"/>
                    </a:xfrm>
                    <a:prstGeom prst="rect">
                      <a:avLst/>
                    </a:prstGeom>
                  </pic:spPr>
                </pic:pic>
              </a:graphicData>
            </a:graphic>
          </wp:anchor>
        </w:drawing>
      </w:r>
      <w:del w:id="928" w:author="CCCCC" w:date="2017-06-22T19:30:00Z">
        <w:r w:rsidR="00BB4AAD" w:rsidRPr="00BB4AAD" w:rsidDel="00643EEF">
          <w:rPr>
            <w:noProof/>
            <w:lang w:eastAsia="fr-FR" w:bidi="ar-SA"/>
          </w:rPr>
          <w:delText xml:space="preserve"> </w:delText>
        </w:r>
        <w:r w:rsidR="00F920F1" w:rsidDel="00643EEF">
          <w:rPr>
            <w:noProof/>
            <w:lang w:eastAsia="fr-FR" w:bidi="ar-SA"/>
          </w:rPr>
          <w:br/>
        </w:r>
      </w:del>
      <w:r w:rsidR="00346255">
        <w:rPr>
          <w:noProof/>
          <w:lang w:eastAsia="fr-FR" w:bidi="ar-SA"/>
        </w:rPr>
        <w:t>Elles prennent en argument le sous state dans lequel elle est déclaré</w:t>
      </w:r>
      <w:ins w:id="929" w:author="CCCCC" w:date="2017-06-25T13:25:00Z">
        <w:r w:rsidR="00ED6B52">
          <w:rPr>
            <w:noProof/>
            <w:lang w:eastAsia="fr-FR" w:bidi="ar-SA"/>
          </w:rPr>
          <w:t>e</w:t>
        </w:r>
      </w:ins>
      <w:r w:rsidR="00346255">
        <w:rPr>
          <w:noProof/>
          <w:lang w:eastAsia="fr-FR" w:bidi="ar-SA"/>
        </w:rPr>
        <w:t>, les props passées lors de l’instanciation du composant retourné par withState, la liste complète des fonctions déclaré</w:t>
      </w:r>
      <w:ins w:id="930" w:author="CCCCC" w:date="2017-06-21T13:53:00Z">
        <w:r w:rsidR="00DC1B3D">
          <w:rPr>
            <w:noProof/>
            <w:lang w:eastAsia="fr-FR" w:bidi="ar-SA"/>
          </w:rPr>
          <w:t>es</w:t>
        </w:r>
      </w:ins>
      <w:r w:rsidR="00346255">
        <w:rPr>
          <w:noProof/>
          <w:lang w:eastAsia="fr-FR" w:bidi="ar-SA"/>
        </w:rPr>
        <w:t xml:space="preserve"> dans la structure, ainsi qu’une fonction « init » qui renvoie </w:t>
      </w:r>
      <w:ins w:id="931" w:author="Cédric" w:date="2017-06-23T10:25:00Z">
        <w:r w:rsidR="00F71E81">
          <w:rPr>
            <w:noProof/>
            <w:lang w:eastAsia="fr-FR" w:bidi="ar-SA"/>
          </w:rPr>
          <w:t>la</w:t>
        </w:r>
      </w:ins>
      <w:del w:id="932" w:author="Cédric" w:date="2017-06-23T10:25:00Z">
        <w:r w:rsidR="00346255" w:rsidDel="00F71E81">
          <w:rPr>
            <w:noProof/>
            <w:lang w:eastAsia="fr-FR" w:bidi="ar-SA"/>
          </w:rPr>
          <w:delText>sa</w:delText>
        </w:r>
      </w:del>
      <w:r w:rsidR="00346255">
        <w:rPr>
          <w:noProof/>
          <w:lang w:eastAsia="fr-FR" w:bidi="ar-SA"/>
        </w:rPr>
        <w:t xml:space="preserve"> valeur initiale</w:t>
      </w:r>
      <w:ins w:id="933" w:author="Cédric" w:date="2017-06-23T10:25:00Z">
        <w:r w:rsidR="00F71E81">
          <w:rPr>
            <w:noProof/>
            <w:lang w:eastAsia="fr-FR" w:bidi="ar-SA"/>
          </w:rPr>
          <w:t xml:space="preserve"> du sous-state</w:t>
        </w:r>
      </w:ins>
      <w:r w:rsidR="00346255">
        <w:rPr>
          <w:noProof/>
          <w:lang w:eastAsia="fr-FR" w:bidi="ar-SA"/>
        </w:rPr>
        <w:t xml:space="preserve">. Cette fonction en renvoie une autre qui prend en argument la liste des arguments passés lors de </w:t>
      </w:r>
      <w:del w:id="934" w:author="CCCCC" w:date="2017-06-21T13:53:00Z">
        <w:r w:rsidR="00346255" w:rsidDel="00DC1B3D">
          <w:rPr>
            <w:noProof/>
            <w:lang w:eastAsia="fr-FR" w:bidi="ar-SA"/>
          </w:rPr>
          <w:delText xml:space="preserve">l’exécution </w:delText>
        </w:r>
      </w:del>
      <w:ins w:id="935" w:author="CCCCC" w:date="2017-06-21T13:53:00Z">
        <w:r w:rsidR="00DC1B3D">
          <w:rPr>
            <w:noProof/>
            <w:lang w:eastAsia="fr-FR" w:bidi="ar-SA"/>
          </w:rPr>
          <w:t xml:space="preserve">l’appelle </w:t>
        </w:r>
      </w:ins>
      <w:r w:rsidR="00346255">
        <w:rPr>
          <w:noProof/>
          <w:lang w:eastAsia="fr-FR" w:bidi="ar-SA"/>
        </w:rPr>
        <w:t>de la fonction.</w:t>
      </w:r>
      <w:r w:rsidR="00346255">
        <w:rPr>
          <w:noProof/>
          <w:lang w:eastAsia="fr-FR" w:bidi="ar-SA"/>
        </w:rPr>
        <w:br/>
      </w:r>
      <w:r w:rsidR="00D33EEB">
        <w:rPr>
          <w:noProof/>
          <w:lang w:eastAsia="fr-FR" w:bidi="ar-SA"/>
        </w:rPr>
        <w:t xml:space="preserve">Le state qui sera construit aura la forme </w:t>
      </w:r>
      <w:r w:rsidR="007625BB">
        <w:rPr>
          <w:noProof/>
          <w:lang w:eastAsia="fr-FR" w:bidi="ar-SA"/>
        </w:rPr>
        <w:t>ci-contre.</w:t>
      </w:r>
      <w:r w:rsidR="00DC7F29">
        <w:rPr>
          <w:noProof/>
          <w:lang w:eastAsia="fr-FR" w:bidi="ar-SA"/>
        </w:rPr>
        <w:br/>
      </w:r>
      <w:r w:rsidR="00202FDA">
        <w:rPr>
          <w:noProof/>
          <w:lang w:eastAsia="fr-FR" w:bidi="ar-SA"/>
        </w:rPr>
        <w:t xml:space="preserve">Le champs « list » </w:t>
      </w:r>
      <w:ins w:id="936" w:author="CCCCC" w:date="2017-06-22T19:32:00Z">
        <w:r w:rsidR="00643EEF">
          <w:rPr>
            <w:noProof/>
            <w:lang w:eastAsia="fr-FR" w:bidi="ar-SA"/>
          </w:rPr>
          <w:t xml:space="preserve">contiendra </w:t>
        </w:r>
      </w:ins>
      <w:r w:rsidR="00202FDA">
        <w:rPr>
          <w:noProof/>
          <w:lang w:eastAsia="fr-FR" w:bidi="ar-SA"/>
        </w:rPr>
        <w:t>la liste de choses à faire, filteringPredicate, un filtre permettant</w:t>
      </w:r>
      <w:del w:id="937" w:author="CCCCC" w:date="2017-06-22T19:33:00Z">
        <w:r w:rsidR="00202FDA" w:rsidDel="00643EEF">
          <w:rPr>
            <w:noProof/>
            <w:lang w:eastAsia="fr-FR" w:bidi="ar-SA"/>
          </w:rPr>
          <w:delText xml:space="preserve"> </w:delText>
        </w:r>
      </w:del>
      <w:ins w:id="938" w:author="CCCCC" w:date="2017-06-22T19:33:00Z">
        <w:r w:rsidR="00643EEF">
          <w:rPr>
            <w:noProof/>
            <w:lang w:eastAsia="fr-FR" w:bidi="ar-SA"/>
          </w:rPr>
          <w:t xml:space="preserve"> de filtrer la liste</w:t>
        </w:r>
      </w:ins>
      <w:del w:id="939" w:author="CCCCC" w:date="2017-06-22T19:33:00Z">
        <w:r w:rsidR="00202FDA" w:rsidDel="00643EEF">
          <w:rPr>
            <w:noProof/>
            <w:lang w:eastAsia="fr-FR" w:bidi="ar-SA"/>
          </w:rPr>
          <w:delText>d’afficher toutes les choses, celles qui restent à faire ou celles faites</w:delText>
        </w:r>
      </w:del>
      <w:r w:rsidR="00202FDA">
        <w:rPr>
          <w:noProof/>
          <w:lang w:eastAsia="fr-FR" w:bidi="ar-SA"/>
        </w:rPr>
        <w:t>, et « title », le titre d’une chose à faire.</w:t>
      </w:r>
    </w:p>
    <w:p w14:paraId="385977C3" w14:textId="77777777" w:rsidR="0076147E" w:rsidRDefault="00FD18DA" w:rsidP="00E30E3B">
      <w:pPr>
        <w:pStyle w:val="ListParagraph"/>
        <w:numPr>
          <w:ilvl w:val="0"/>
          <w:numId w:val="11"/>
        </w:numPr>
        <w:rPr>
          <w:noProof/>
          <w:lang w:eastAsia="fr-FR" w:bidi="ar-SA"/>
        </w:rPr>
      </w:pPr>
      <w:ins w:id="940" w:author="Cédric" w:date="2017-06-22T11:44:00Z">
        <w:r>
          <w:rPr>
            <w:noProof/>
          </w:rPr>
          <w:pict w14:anchorId="364C3125">
            <v:shape id="_x0000_s1047" type="#_x0000_t202" style="position:absolute;left:0;text-align:left;margin-left:300.7pt;margin-top:34.25pt;width:179.1pt;height:.05pt;z-index:251686912" stroked="f">
              <v:textbox style="mso-next-textbox:#_x0000_s1047;mso-fit-shape-to-text:t" inset="0,0,0,0">
                <w:txbxContent>
                  <w:p w14:paraId="2BF244A9" w14:textId="77777777" w:rsidR="00A247D5" w:rsidRDefault="00A247D5">
                    <w:pPr>
                      <w:pStyle w:val="Caption"/>
                      <w:rPr>
                        <w:noProof/>
                      </w:rPr>
                      <w:pPrChange w:id="941" w:author="Cédric" w:date="2017-06-22T11:44:00Z">
                        <w:pPr>
                          <w:pStyle w:val="ListParagraph"/>
                          <w:numPr>
                            <w:numId w:val="11"/>
                          </w:numPr>
                          <w:ind w:hanging="360"/>
                        </w:pPr>
                      </w:pPrChange>
                    </w:pPr>
                    <w:ins w:id="942" w:author="Cédric" w:date="2017-06-22T11:44:00Z">
                      <w:r>
                        <w:t>Figure 1</w:t>
                      </w:r>
                      <w:r>
                        <w:fldChar w:fldCharType="begin"/>
                      </w:r>
                      <w:r>
                        <w:instrText xml:space="preserve"> SEQ Figure \* ARABIC </w:instrText>
                      </w:r>
                    </w:ins>
                    <w:r>
                      <w:fldChar w:fldCharType="separate"/>
                    </w:r>
                    <w:ins w:id="943" w:author="Cédric" w:date="2017-06-22T16:58:00Z">
                      <w:r>
                        <w:rPr>
                          <w:noProof/>
                        </w:rPr>
                        <w:t>7</w:t>
                      </w:r>
                    </w:ins>
                    <w:ins w:id="944" w:author="Cédric" w:date="2017-06-22T11:44:00Z">
                      <w:r>
                        <w:fldChar w:fldCharType="end"/>
                      </w:r>
                      <w:r>
                        <w:t>: Structure du state généré par withState</w:t>
                      </w:r>
                    </w:ins>
                  </w:p>
                </w:txbxContent>
              </v:textbox>
              <w10:wrap type="square"/>
            </v:shape>
          </w:pict>
        </w:r>
      </w:ins>
      <w:ins w:id="945" w:author="Cédric" w:date="2017-06-22T11:42:00Z">
        <w:r w:rsidR="007A1EA5">
          <w:rPr>
            <w:noProof/>
            <w:lang w:eastAsia="fr-FR" w:bidi="ar-SA"/>
            <w:rPrChange w:id="946" w:author="Unknown">
              <w:rPr>
                <w:rFonts w:asciiTheme="majorHAnsi" w:eastAsiaTheme="majorEastAsia" w:hAnsiTheme="majorHAnsi"/>
                <w:b/>
                <w:bCs/>
                <w:noProof/>
                <w:color w:val="4F81BD" w:themeColor="accent1"/>
                <w:sz w:val="26"/>
                <w:szCs w:val="23"/>
                <w:lang w:eastAsia="fr-FR" w:bidi="ar-SA"/>
              </w:rPr>
            </w:rPrChange>
          </w:rPr>
          <w:drawing>
            <wp:anchor distT="0" distB="0" distL="114300" distR="114300" simplePos="0" relativeHeight="251593728" behindDoc="0" locked="0" layoutInCell="1" allowOverlap="1" wp14:anchorId="24061DFA" wp14:editId="43143E4D">
              <wp:simplePos x="0" y="0"/>
              <wp:positionH relativeFrom="column">
                <wp:posOffset>3818890</wp:posOffset>
              </wp:positionH>
              <wp:positionV relativeFrom="paragraph">
                <wp:posOffset>-1054100</wp:posOffset>
              </wp:positionV>
              <wp:extent cx="2274570" cy="1431925"/>
              <wp:effectExtent l="1905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27136" t="7444" r="55058" b="72779"/>
                      <a:stretch/>
                    </pic:blipFill>
                    <pic:spPr bwMode="auto">
                      <a:xfrm>
                        <a:off x="0" y="0"/>
                        <a:ext cx="2274570" cy="1431925"/>
                      </a:xfrm>
                      <a:prstGeom prst="rect">
                        <a:avLst/>
                      </a:prstGeom>
                      <a:ln>
                        <a:noFill/>
                      </a:ln>
                      <a:extLst>
                        <a:ext uri="{53640926-AAD7-44D8-BBD7-CCE9431645EC}">
                          <a14:shadowObscured xmlns:a14="http://schemas.microsoft.com/office/drawing/2010/main"/>
                        </a:ext>
                      </a:extLst>
                    </pic:spPr>
                  </pic:pic>
                </a:graphicData>
              </a:graphic>
            </wp:anchor>
          </w:drawing>
        </w:r>
      </w:ins>
      <w:r w:rsidR="0076147E">
        <w:rPr>
          <w:noProof/>
          <w:lang w:eastAsia="fr-FR" w:bidi="ar-SA"/>
        </w:rPr>
        <w:t>Durant l’implémentation du composant, on s’aperçoit que l’on a besoin d</w:t>
      </w:r>
      <w:del w:id="947" w:author="Cédric" w:date="2017-06-23T10:26:00Z">
        <w:r w:rsidR="0076147E" w:rsidDel="00F71E81">
          <w:rPr>
            <w:noProof/>
            <w:lang w:eastAsia="fr-FR" w:bidi="ar-SA"/>
          </w:rPr>
          <w:delText>e</w:delText>
        </w:r>
      </w:del>
      <w:r w:rsidR="0076147E">
        <w:rPr>
          <w:noProof/>
          <w:lang w:eastAsia="fr-FR" w:bidi="ar-SA"/>
        </w:rPr>
        <w:t xml:space="preserve">’une fonction qui applique le filtre sur la liste et renvoie la nouvelle liste, ainsi que d’une fonction qui donne le nombre de choses qui restent à faire. Nous ne voulons pas stocker les valeurs renvoyées par ces fonctions car elles résultent d’un calcul effectué sur des valeurs du state. De plus on ne peut pas stocker </w:t>
      </w:r>
      <w:ins w:id="948" w:author="Cédric" w:date="2017-06-23T10:26:00Z">
        <w:r w:rsidR="00F71E81">
          <w:rPr>
            <w:noProof/>
            <w:lang w:eastAsia="fr-FR" w:bidi="ar-SA"/>
          </w:rPr>
          <w:t>ces</w:t>
        </w:r>
      </w:ins>
      <w:del w:id="949" w:author="Cédric" w:date="2017-06-23T10:26:00Z">
        <w:r w:rsidR="0076147E" w:rsidDel="00F71E81">
          <w:rPr>
            <w:noProof/>
            <w:lang w:eastAsia="fr-FR" w:bidi="ar-SA"/>
          </w:rPr>
          <w:delText>la</w:delText>
        </w:r>
      </w:del>
      <w:r w:rsidR="0076147E">
        <w:rPr>
          <w:noProof/>
          <w:lang w:eastAsia="fr-FR" w:bidi="ar-SA"/>
        </w:rPr>
        <w:t xml:space="preserve"> fonction</w:t>
      </w:r>
      <w:ins w:id="950" w:author="Cédric" w:date="2017-06-23T10:27:00Z">
        <w:r w:rsidR="00F71E81">
          <w:rPr>
            <w:noProof/>
            <w:lang w:eastAsia="fr-FR" w:bidi="ar-SA"/>
          </w:rPr>
          <w:t>s</w:t>
        </w:r>
      </w:ins>
      <w:r w:rsidR="0076147E">
        <w:rPr>
          <w:noProof/>
          <w:lang w:eastAsia="fr-FR" w:bidi="ar-SA"/>
        </w:rPr>
        <w:t xml:space="preserve"> dans le premier argument car le résultat des fonctions qui y sont présentes sont directement injectés dans le state</w:t>
      </w:r>
      <w:ins w:id="951" w:author="CCCCC" w:date="2017-06-21T13:55:00Z">
        <w:r w:rsidR="00DC1B3D">
          <w:rPr>
            <w:noProof/>
            <w:lang w:eastAsia="fr-FR" w:bidi="ar-SA"/>
          </w:rPr>
          <w:t xml:space="preserve"> </w:t>
        </w:r>
        <w:r w:rsidR="00EC2BDB" w:rsidRPr="00EC2BDB">
          <w:rPr>
            <w:lang w:eastAsia="fr-FR" w:bidi="ar-SA"/>
            <w:rPrChange w:id="952" w:author="Cédric" w:date="2017-06-21T14:28:00Z">
              <w:rPr>
                <w:rFonts w:asciiTheme="majorHAnsi" w:eastAsiaTheme="majorEastAsia" w:hAnsiTheme="majorHAnsi"/>
                <w:b/>
                <w:bCs/>
                <w:color w:val="FF0000"/>
                <w:sz w:val="26"/>
                <w:szCs w:val="23"/>
                <w:lang w:eastAsia="fr-FR" w:bidi="ar-SA"/>
              </w:rPr>
            </w:rPrChange>
          </w:rPr>
          <w:t>du composant qui sera généré</w:t>
        </w:r>
        <w:del w:id="953" w:author="Cédric" w:date="2017-06-21T14:28:00Z">
          <w:r w:rsidR="00DC1B3D" w:rsidDel="00D572C5">
            <w:rPr>
              <w:color w:val="FF0000"/>
              <w:lang w:eastAsia="fr-FR" w:bidi="ar-SA"/>
            </w:rPr>
            <w:delText>.</w:delText>
          </w:r>
        </w:del>
      </w:ins>
      <w:del w:id="954" w:author="CCCCC" w:date="2017-06-21T13:55:00Z">
        <w:r w:rsidR="0076147E" w:rsidDel="00DC1B3D">
          <w:rPr>
            <w:noProof/>
            <w:lang w:eastAsia="fr-FR" w:bidi="ar-SA"/>
          </w:rPr>
          <w:delText>, i</w:delText>
        </w:r>
      </w:del>
      <w:ins w:id="955" w:author="CCCCC" w:date="2017-06-21T13:55:00Z">
        <w:r w:rsidR="00DC1B3D">
          <w:rPr>
            <w:noProof/>
            <w:lang w:eastAsia="fr-FR" w:bidi="ar-SA"/>
          </w:rPr>
          <w:t>. I</w:t>
        </w:r>
      </w:ins>
      <w:r w:rsidR="0076147E">
        <w:rPr>
          <w:noProof/>
          <w:lang w:eastAsia="fr-FR" w:bidi="ar-SA"/>
        </w:rPr>
        <w:t>l n’est donc pas possible de recueillir leur valeur de retour.</w:t>
      </w:r>
      <w:r w:rsidR="00BB4AAD">
        <w:rPr>
          <w:noProof/>
          <w:lang w:eastAsia="fr-FR" w:bidi="ar-SA"/>
        </w:rPr>
        <w:t xml:space="preserve"> On choisit donc de passer un second argument qui contient </w:t>
      </w:r>
      <w:ins w:id="956" w:author="CCCCC" w:date="2017-06-21T13:55:00Z">
        <w:r w:rsidR="00DC1B3D">
          <w:rPr>
            <w:noProof/>
            <w:lang w:eastAsia="fr-FR" w:bidi="ar-SA"/>
          </w:rPr>
          <w:t>d</w:t>
        </w:r>
      </w:ins>
      <w:del w:id="957" w:author="CCCCC" w:date="2017-06-21T13:55:00Z">
        <w:r w:rsidR="00BB4AAD" w:rsidDel="00DC1B3D">
          <w:rPr>
            <w:noProof/>
            <w:lang w:eastAsia="fr-FR" w:bidi="ar-SA"/>
          </w:rPr>
          <w:delText>l</w:delText>
        </w:r>
      </w:del>
      <w:r w:rsidR="00BB4AAD">
        <w:rPr>
          <w:noProof/>
          <w:lang w:eastAsia="fr-FR" w:bidi="ar-SA"/>
        </w:rPr>
        <w:t>es sél</w:t>
      </w:r>
      <w:del w:id="958" w:author="Cédric" w:date="2017-06-23T10:28:00Z">
        <w:r w:rsidR="00BB4AAD" w:rsidDel="00F71E81">
          <w:rPr>
            <w:noProof/>
            <w:lang w:eastAsia="fr-FR" w:bidi="ar-SA"/>
          </w:rPr>
          <w:delText>é</w:delText>
        </w:r>
      </w:del>
      <w:ins w:id="959" w:author="Cédric" w:date="2017-06-23T10:28:00Z">
        <w:r w:rsidR="00F71E81">
          <w:rPr>
            <w:noProof/>
            <w:lang w:eastAsia="fr-FR" w:bidi="ar-SA"/>
          </w:rPr>
          <w:t>e</w:t>
        </w:r>
      </w:ins>
      <w:r w:rsidR="00BB4AAD">
        <w:rPr>
          <w:noProof/>
          <w:lang w:eastAsia="fr-FR" w:bidi="ar-SA"/>
        </w:rPr>
        <w:t>cteurs</w:t>
      </w:r>
      <w:del w:id="960" w:author="CCCCC" w:date="2017-06-21T13:55:00Z">
        <w:r w:rsidR="00BB4AAD" w:rsidDel="00DC1B3D">
          <w:rPr>
            <w:noProof/>
            <w:lang w:eastAsia="fr-FR" w:bidi="ar-SA"/>
          </w:rPr>
          <w:delText xml:space="preserve"> décris précédement</w:delText>
        </w:r>
      </w:del>
      <w:r w:rsidR="00BB4AAD">
        <w:rPr>
          <w:noProof/>
          <w:lang w:eastAsia="fr-FR" w:bidi="ar-SA"/>
        </w:rPr>
        <w:t>.</w:t>
      </w:r>
      <w:r w:rsidR="0060717E">
        <w:rPr>
          <w:noProof/>
          <w:lang w:eastAsia="fr-FR" w:bidi="ar-SA"/>
        </w:rPr>
        <w:t xml:space="preserve"> Un sél</w:t>
      </w:r>
      <w:del w:id="961" w:author="Cédric" w:date="2017-06-23T10:28:00Z">
        <w:r w:rsidR="0060717E" w:rsidDel="00F71E81">
          <w:rPr>
            <w:noProof/>
            <w:lang w:eastAsia="fr-FR" w:bidi="ar-SA"/>
          </w:rPr>
          <w:delText>é</w:delText>
        </w:r>
      </w:del>
      <w:ins w:id="962" w:author="Cédric" w:date="2017-06-23T10:28:00Z">
        <w:r w:rsidR="00F71E81">
          <w:rPr>
            <w:noProof/>
            <w:lang w:eastAsia="fr-FR" w:bidi="ar-SA"/>
          </w:rPr>
          <w:t>e</w:t>
        </w:r>
      </w:ins>
      <w:r w:rsidR="0060717E">
        <w:rPr>
          <w:noProof/>
          <w:lang w:eastAsia="fr-FR" w:bidi="ar-SA"/>
        </w:rPr>
        <w:t>cteur prend</w:t>
      </w:r>
      <w:ins w:id="963" w:author="CCCCC" w:date="2017-06-07T21:03:00Z">
        <w:r w:rsidR="0035538D">
          <w:rPr>
            <w:noProof/>
            <w:lang w:eastAsia="fr-FR" w:bidi="ar-SA"/>
          </w:rPr>
          <w:t xml:space="preserve">ra </w:t>
        </w:r>
      </w:ins>
      <w:del w:id="964" w:author="CCCCC" w:date="2017-06-07T21:03:00Z">
        <w:r w:rsidR="0060717E" w:rsidDel="0035538D">
          <w:rPr>
            <w:noProof/>
            <w:lang w:eastAsia="fr-FR" w:bidi="ar-SA"/>
          </w:rPr>
          <w:delText xml:space="preserve"> </w:delText>
        </w:r>
      </w:del>
      <w:r w:rsidR="0060717E">
        <w:rPr>
          <w:noProof/>
          <w:lang w:eastAsia="fr-FR" w:bidi="ar-SA"/>
        </w:rPr>
        <w:t xml:space="preserve">en paramètre le </w:t>
      </w:r>
      <w:del w:id="965" w:author="CCCCC" w:date="2017-06-21T13:56:00Z">
        <w:r w:rsidR="0060717E" w:rsidDel="00DC1B3D">
          <w:rPr>
            <w:noProof/>
            <w:lang w:eastAsia="fr-FR" w:bidi="ar-SA"/>
          </w:rPr>
          <w:delText xml:space="preserve">futur </w:delText>
        </w:r>
      </w:del>
      <w:r w:rsidR="0060717E">
        <w:rPr>
          <w:noProof/>
          <w:lang w:eastAsia="fr-FR" w:bidi="ar-SA"/>
        </w:rPr>
        <w:t>state</w:t>
      </w:r>
      <w:ins w:id="966" w:author="CCCCC" w:date="2017-06-21T13:56:00Z">
        <w:r w:rsidR="00DC1B3D">
          <w:rPr>
            <w:noProof/>
            <w:lang w:eastAsia="fr-FR" w:bidi="ar-SA"/>
          </w:rPr>
          <w:t xml:space="preserve"> du futur composant</w:t>
        </w:r>
      </w:ins>
      <w:r w:rsidR="0060717E">
        <w:rPr>
          <w:noProof/>
          <w:lang w:eastAsia="fr-FR" w:bidi="ar-SA"/>
        </w:rPr>
        <w:t>, et les props passées au composant pour pouvoir renvoyer la valeur souhaitée.</w:t>
      </w:r>
    </w:p>
    <w:p w14:paraId="5B54571E" w14:textId="77777777" w:rsidR="007625BB" w:rsidRDefault="007625BB" w:rsidP="007625BB">
      <w:pPr>
        <w:rPr>
          <w:lang w:eastAsia="fr-FR" w:bidi="ar-SA"/>
        </w:rPr>
      </w:pPr>
      <w:r>
        <w:rPr>
          <w:noProof/>
          <w:lang w:eastAsia="fr-FR" w:bidi="ar-SA"/>
        </w:rPr>
        <w:t>La nouvelle structure du module withState</w:t>
      </w:r>
      <w:r w:rsidR="005E061D">
        <w:rPr>
          <w:noProof/>
          <w:lang w:eastAsia="fr-FR" w:bidi="ar-SA"/>
        </w:rPr>
        <w:t xml:space="preserve"> est la même</w:t>
      </w:r>
      <w:r>
        <w:rPr>
          <w:noProof/>
          <w:lang w:eastAsia="fr-FR" w:bidi="ar-SA"/>
        </w:rPr>
        <w:t xml:space="preserve"> que précédement mis à part que les deux arguments qui lui sont passés s’appellent maintenant « states » et « selectors ».</w:t>
      </w:r>
    </w:p>
    <w:p w14:paraId="4D9F0D96" w14:textId="77777777" w:rsidR="003B64B0" w:rsidRDefault="007A1EA5" w:rsidP="007625BB">
      <w:pPr>
        <w:rPr>
          <w:noProof/>
          <w:lang w:eastAsia="fr-FR" w:bidi="ar-SA"/>
        </w:rPr>
      </w:pPr>
      <w:ins w:id="967" w:author="Cédric" w:date="2017-06-22T11:47:00Z">
        <w:r>
          <w:rPr>
            <w:noProof/>
            <w:lang w:eastAsia="fr-FR" w:bidi="ar-SA"/>
            <w:rPrChange w:id="968" w:author="Unknown">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00896" behindDoc="0" locked="0" layoutInCell="1" allowOverlap="1" wp14:anchorId="60FF1709" wp14:editId="7AA6ED54">
              <wp:simplePos x="0" y="0"/>
              <wp:positionH relativeFrom="column">
                <wp:posOffset>-62865</wp:posOffset>
              </wp:positionH>
              <wp:positionV relativeFrom="paragraph">
                <wp:posOffset>607695</wp:posOffset>
              </wp:positionV>
              <wp:extent cx="6391275" cy="2019300"/>
              <wp:effectExtent l="19050" t="0" r="952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391275" cy="2019300"/>
                      </a:xfrm>
                      <a:prstGeom prst="rect">
                        <a:avLst/>
                      </a:prstGeom>
                    </pic:spPr>
                  </pic:pic>
                </a:graphicData>
              </a:graphic>
            </wp:anchor>
          </w:drawing>
        </w:r>
      </w:ins>
      <w:ins w:id="969" w:author="Cédric" w:date="2017-06-22T11:46:00Z">
        <w:r w:rsidR="00FD18DA">
          <w:rPr>
            <w:noProof/>
          </w:rPr>
          <w:pict w14:anchorId="305A567C">
            <v:shape id="_x0000_s1048" type="#_x0000_t202" style="position:absolute;left:0;text-align:left;margin-left:-34.65pt;margin-top:215.85pt;width:551.55pt;height:20.35pt;z-index:251687936;mso-position-horizontal-relative:text;mso-position-vertical-relative:text" stroked="f">
              <v:textbox style="mso-fit-shape-to-text:t" inset="0,0,0,0">
                <w:txbxContent>
                  <w:p w14:paraId="3986C991" w14:textId="77777777" w:rsidR="00A247D5" w:rsidRDefault="00A247D5">
                    <w:pPr>
                      <w:pStyle w:val="Caption"/>
                      <w:rPr>
                        <w:noProof/>
                      </w:rPr>
                      <w:pPrChange w:id="970" w:author="Cédric" w:date="2017-06-22T11:46:00Z">
                        <w:pPr/>
                      </w:pPrChange>
                    </w:pPr>
                    <w:ins w:id="971" w:author="Cédric" w:date="2017-06-22T11:46:00Z">
                      <w:r>
                        <w:t>Figure 1</w:t>
                      </w:r>
                      <w:r>
                        <w:fldChar w:fldCharType="begin"/>
                      </w:r>
                      <w:r>
                        <w:instrText xml:space="preserve"> SEQ Figure \* ARABIC </w:instrText>
                      </w:r>
                    </w:ins>
                    <w:r>
                      <w:fldChar w:fldCharType="separate"/>
                    </w:r>
                    <w:ins w:id="972" w:author="Cédric" w:date="2017-06-22T16:58:00Z">
                      <w:r>
                        <w:rPr>
                          <w:noProof/>
                        </w:rPr>
                        <w:t>8</w:t>
                      </w:r>
                    </w:ins>
                    <w:ins w:id="973" w:author="Cédric" w:date="2017-06-22T11:46:00Z">
                      <w:r>
                        <w:fldChar w:fldCharType="end"/>
                      </w:r>
                      <w:r>
                        <w:t xml:space="preserve"> : Implémentation de la fonction setAction</w:t>
                      </w:r>
                    </w:ins>
                  </w:p>
                </w:txbxContent>
              </v:textbox>
              <w10:wrap type="topAndBottom"/>
            </v:shape>
          </w:pict>
        </w:r>
      </w:ins>
      <w:r w:rsidR="006C7277">
        <w:rPr>
          <w:noProof/>
          <w:lang w:eastAsia="fr-FR" w:bidi="ar-SA"/>
        </w:rPr>
        <w:t>Dans le constructeur du composant génér</w:t>
      </w:r>
      <w:ins w:id="974" w:author="CCCCC" w:date="2017-06-21T13:56:00Z">
        <w:r w:rsidR="00DC1B3D">
          <w:rPr>
            <w:noProof/>
            <w:lang w:eastAsia="fr-FR" w:bidi="ar-SA"/>
          </w:rPr>
          <w:t>é</w:t>
        </w:r>
      </w:ins>
      <w:del w:id="975" w:author="CCCCC" w:date="2017-06-21T13:56:00Z">
        <w:r w:rsidR="006C7277" w:rsidDel="00DC1B3D">
          <w:rPr>
            <w:noProof/>
            <w:lang w:eastAsia="fr-FR" w:bidi="ar-SA"/>
          </w:rPr>
          <w:delText>er</w:delText>
        </w:r>
      </w:del>
      <w:r w:rsidR="006C7277">
        <w:rPr>
          <w:noProof/>
          <w:lang w:eastAsia="fr-FR" w:bidi="ar-SA"/>
        </w:rPr>
        <w:t xml:space="preserve"> par withState, il est d’abord nécessaire de déclarer une fonction « setAction » qui va permettre de déclarer une action de mise à jour du state. Cette fonction est la suivante :</w:t>
      </w:r>
      <w:r w:rsidR="00CD495B" w:rsidRPr="00CD495B">
        <w:rPr>
          <w:noProof/>
          <w:lang w:eastAsia="fr-FR" w:bidi="ar-SA"/>
        </w:rPr>
        <w:t xml:space="preserve"> </w:t>
      </w:r>
    </w:p>
    <w:p w14:paraId="69D91EB6" w14:textId="77777777" w:rsidR="00687032" w:rsidRDefault="00687032" w:rsidP="00DC7F29">
      <w:pPr>
        <w:rPr>
          <w:noProof/>
          <w:lang w:eastAsia="fr-FR" w:bidi="ar-SA"/>
        </w:rPr>
      </w:pPr>
      <w:r>
        <w:rPr>
          <w:noProof/>
          <w:lang w:eastAsia="fr-FR" w:bidi="ar-SA"/>
        </w:rPr>
        <w:lastRenderedPageBreak/>
        <w:t>Elle prend en argument :</w:t>
      </w:r>
    </w:p>
    <w:p w14:paraId="497C298C" w14:textId="77777777" w:rsidR="00DC7F29" w:rsidRDefault="00687032" w:rsidP="00687032">
      <w:pPr>
        <w:pStyle w:val="ListParagraph"/>
        <w:numPr>
          <w:ilvl w:val="0"/>
          <w:numId w:val="12"/>
        </w:numPr>
        <w:rPr>
          <w:noProof/>
          <w:lang w:eastAsia="fr-FR" w:bidi="ar-SA"/>
        </w:rPr>
      </w:pPr>
      <w:r>
        <w:rPr>
          <w:noProof/>
          <w:lang w:eastAsia="fr-FR" w:bidi="ar-SA"/>
        </w:rPr>
        <w:t>L’index de la fonction, qui est aussi son nom. C’est donc une chaine de caractères.</w:t>
      </w:r>
    </w:p>
    <w:p w14:paraId="3B52BC3F" w14:textId="77777777" w:rsidR="00687032" w:rsidRDefault="00687032" w:rsidP="00687032">
      <w:pPr>
        <w:pStyle w:val="ListParagraph"/>
        <w:numPr>
          <w:ilvl w:val="0"/>
          <w:numId w:val="12"/>
        </w:numPr>
        <w:rPr>
          <w:noProof/>
          <w:lang w:eastAsia="fr-FR" w:bidi="ar-SA"/>
        </w:rPr>
      </w:pPr>
      <w:r>
        <w:rPr>
          <w:noProof/>
          <w:lang w:eastAsia="fr-FR" w:bidi="ar-SA"/>
        </w:rPr>
        <w:t>Le sous state dans lequel dans lequel elle est déclarée</w:t>
      </w:r>
    </w:p>
    <w:p w14:paraId="700C954D" w14:textId="77777777" w:rsidR="00687032" w:rsidRDefault="00687032" w:rsidP="00687032">
      <w:pPr>
        <w:pStyle w:val="ListParagraph"/>
        <w:numPr>
          <w:ilvl w:val="0"/>
          <w:numId w:val="12"/>
        </w:numPr>
        <w:rPr>
          <w:noProof/>
          <w:lang w:eastAsia="fr-FR" w:bidi="ar-SA"/>
        </w:rPr>
      </w:pPr>
      <w:r>
        <w:rPr>
          <w:noProof/>
          <w:lang w:eastAsia="fr-FR" w:bidi="ar-SA"/>
        </w:rPr>
        <w:t>Le chemin permettant d’atteindre ce sous-state, sous forme d’un tableau. Ainsi, si la fonction qui est traitées est « </w:t>
      </w:r>
      <w:r w:rsidRPr="00687032">
        <w:rPr>
          <w:noProof/>
          <w:lang w:eastAsia="fr-FR" w:bidi="ar-SA"/>
        </w:rPr>
        <w:t>create</w:t>
      </w:r>
      <w:r>
        <w:rPr>
          <w:noProof/>
          <w:lang w:eastAsia="fr-FR" w:bidi="ar-SA"/>
        </w:rPr>
        <w:t> », ce tableau contiendra [‘</w:t>
      </w:r>
      <w:r w:rsidRPr="00687032">
        <w:rPr>
          <w:noProof/>
          <w:lang w:eastAsia="fr-FR" w:bidi="ar-SA"/>
        </w:rPr>
        <w:t>todos</w:t>
      </w:r>
      <w:r>
        <w:rPr>
          <w:noProof/>
          <w:lang w:eastAsia="fr-FR" w:bidi="ar-SA"/>
        </w:rPr>
        <w:t>’, ‘list’]</w:t>
      </w:r>
    </w:p>
    <w:p w14:paraId="2DC891B3" w14:textId="77777777" w:rsidR="00687032" w:rsidRDefault="00687032" w:rsidP="00687032">
      <w:pPr>
        <w:pStyle w:val="ListParagraph"/>
        <w:numPr>
          <w:ilvl w:val="0"/>
          <w:numId w:val="12"/>
        </w:numPr>
        <w:rPr>
          <w:noProof/>
          <w:lang w:eastAsia="fr-FR" w:bidi="ar-SA"/>
        </w:rPr>
      </w:pPr>
      <w:r>
        <w:rPr>
          <w:noProof/>
          <w:lang w:eastAsia="fr-FR" w:bidi="ar-SA"/>
        </w:rPr>
        <w:t>La fonction qui est traitée</w:t>
      </w:r>
    </w:p>
    <w:p w14:paraId="028A5B12" w14:textId="1A8C57E0" w:rsidR="00687032" w:rsidRDefault="00FD18DA" w:rsidP="00DC1B3D">
      <w:pPr>
        <w:rPr>
          <w:lang w:eastAsia="fr-FR" w:bidi="ar-SA"/>
        </w:rPr>
      </w:pPr>
      <w:ins w:id="976" w:author="Cédric" w:date="2017-06-22T11:48:00Z">
        <w:r>
          <w:rPr>
            <w:noProof/>
          </w:rPr>
          <w:pict w14:anchorId="6E5E7726">
            <v:shape id="_x0000_s1049" type="#_x0000_t202" style="position:absolute;left:0;text-align:left;margin-left:104.85pt;margin-top:393.4pt;width:271.95pt;height:20.35pt;z-index:251688960" stroked="f">
              <v:textbox style="mso-next-textbox:#_x0000_s1049;mso-fit-shape-to-text:t" inset="0,0,0,0">
                <w:txbxContent>
                  <w:p w14:paraId="3DCA0426" w14:textId="77777777" w:rsidR="00A247D5" w:rsidRDefault="00A247D5">
                    <w:pPr>
                      <w:pStyle w:val="Caption"/>
                      <w:rPr>
                        <w:noProof/>
                      </w:rPr>
                      <w:pPrChange w:id="977" w:author="Cédric" w:date="2017-06-22T11:48:00Z">
                        <w:pPr/>
                      </w:pPrChange>
                    </w:pPr>
                    <w:ins w:id="978" w:author="Cédric" w:date="2017-06-22T11:48:00Z">
                      <w:r>
                        <w:t>Figure 1</w:t>
                      </w:r>
                      <w:r>
                        <w:fldChar w:fldCharType="begin"/>
                      </w:r>
                      <w:r>
                        <w:instrText xml:space="preserve"> SEQ Figure \* ARABIC </w:instrText>
                      </w:r>
                    </w:ins>
                    <w:r>
                      <w:fldChar w:fldCharType="separate"/>
                    </w:r>
                    <w:ins w:id="979" w:author="Cédric" w:date="2017-06-22T16:58:00Z">
                      <w:r>
                        <w:rPr>
                          <w:noProof/>
                        </w:rPr>
                        <w:t>9</w:t>
                      </w:r>
                    </w:ins>
                    <w:ins w:id="980" w:author="Cédric" w:date="2017-06-22T11:48:00Z">
                      <w:r>
                        <w:fldChar w:fldCharType="end"/>
                      </w:r>
                      <w:r>
                        <w:t>: Implémentation de la fonction constructState</w:t>
                      </w:r>
                    </w:ins>
                  </w:p>
                </w:txbxContent>
              </v:textbox>
              <w10:wrap type="topAndBottom"/>
            </v:shape>
          </w:pict>
        </w:r>
      </w:ins>
      <w:ins w:id="981" w:author="Cédric" w:date="2017-06-23T10:29:00Z">
        <w:r w:rsidR="00E404FE">
          <w:rPr>
            <w:noProof/>
            <w:lang w:eastAsia="fr-FR" w:bidi="ar-SA"/>
            <w:rPrChange w:id="982" w:author="Unknown">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62848" behindDoc="0" locked="0" layoutInCell="1" allowOverlap="1" wp14:anchorId="14B48E05" wp14:editId="70EBBC27">
              <wp:simplePos x="0" y="0"/>
              <wp:positionH relativeFrom="column">
                <wp:posOffset>299085</wp:posOffset>
              </wp:positionH>
              <wp:positionV relativeFrom="paragraph">
                <wp:posOffset>1304925</wp:posOffset>
              </wp:positionV>
              <wp:extent cx="5558790" cy="3691890"/>
              <wp:effectExtent l="1905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58790" cy="3691890"/>
                      </a:xfrm>
                      <a:prstGeom prst="rect">
                        <a:avLst/>
                      </a:prstGeom>
                    </pic:spPr>
                  </pic:pic>
                </a:graphicData>
              </a:graphic>
            </wp:anchor>
          </w:drawing>
        </w:r>
      </w:ins>
      <w:r w:rsidR="00CD495B">
        <w:rPr>
          <w:noProof/>
          <w:lang w:eastAsia="fr-FR" w:bidi="ar-SA"/>
        </w:rPr>
        <w:t>D’abord il est testé si une action portant ce nom existe déjà, si c’est le cas, une erreur est générée.</w:t>
      </w:r>
      <w:r w:rsidR="00CD495B">
        <w:rPr>
          <w:noProof/>
          <w:lang w:eastAsia="fr-FR" w:bidi="ar-SA"/>
        </w:rPr>
        <w:br/>
        <w:t>Ensuite, si le sous-state est un objet, une copie est créée qui sera nécessaire pour réinitialiser la valeur du sous-state</w:t>
      </w:r>
      <w:r w:rsidR="00CB74D7">
        <w:rPr>
          <w:noProof/>
          <w:lang w:eastAsia="fr-FR" w:bidi="ar-SA"/>
        </w:rPr>
        <w:t xml:space="preserve"> si besoin est.</w:t>
      </w:r>
      <w:r w:rsidR="00CB74D7">
        <w:rPr>
          <w:noProof/>
          <w:lang w:eastAsia="fr-FR" w:bidi="ar-SA"/>
        </w:rPr>
        <w:br/>
        <w:t xml:space="preserve">Une action est alors définie dans l’objet </w:t>
      </w:r>
      <w:ins w:id="983" w:author="CCCCC" w:date="2017-06-21T13:57:00Z">
        <w:r w:rsidR="00DC1B3D">
          <w:rPr>
            <w:noProof/>
            <w:lang w:eastAsia="fr-FR" w:bidi="ar-SA"/>
          </w:rPr>
          <w:t>« </w:t>
        </w:r>
      </w:ins>
      <w:r w:rsidR="00CB74D7">
        <w:rPr>
          <w:noProof/>
          <w:lang w:eastAsia="fr-FR" w:bidi="ar-SA"/>
        </w:rPr>
        <w:t>this.actions</w:t>
      </w:r>
      <w:ins w:id="984" w:author="CCCCC" w:date="2017-06-21T13:57:00Z">
        <w:r w:rsidR="00DC1B3D">
          <w:rPr>
            <w:noProof/>
            <w:lang w:eastAsia="fr-FR" w:bidi="ar-SA"/>
          </w:rPr>
          <w:t> »</w:t>
        </w:r>
      </w:ins>
      <w:r w:rsidR="00CB74D7">
        <w:rPr>
          <w:noProof/>
          <w:lang w:eastAsia="fr-FR" w:bidi="ar-SA"/>
        </w:rPr>
        <w:t xml:space="preserve"> à l’indice portant son nom. Cette action peut être exécuté avec </w:t>
      </w:r>
      <w:ins w:id="985" w:author="CCCCC" w:date="2017-06-22T19:38:00Z">
        <w:r w:rsidR="00643EEF">
          <w:rPr>
            <w:noProof/>
            <w:lang w:eastAsia="fr-FR" w:bidi="ar-SA"/>
          </w:rPr>
          <w:t xml:space="preserve">une </w:t>
        </w:r>
      </w:ins>
      <w:r w:rsidR="00CB74D7">
        <w:rPr>
          <w:noProof/>
          <w:lang w:eastAsia="fr-FR" w:bidi="ar-SA"/>
        </w:rPr>
        <w:t>liste de paramètres qui lui est passée en arguments</w:t>
      </w:r>
      <w:ins w:id="986" w:author="CCCCC" w:date="2017-06-22T19:38:00Z">
        <w:r w:rsidR="00643EEF">
          <w:rPr>
            <w:noProof/>
            <w:lang w:eastAsia="fr-FR" w:bidi="ar-SA"/>
          </w:rPr>
          <w:t xml:space="preserve"> lors de son appelle</w:t>
        </w:r>
      </w:ins>
      <w:r w:rsidR="00EC2BDB" w:rsidRPr="00EC2BDB">
        <w:rPr>
          <w:noProof/>
          <w:lang w:eastAsia="fr-FR" w:bidi="ar-SA"/>
          <w:rPrChange w:id="987" w:author="CCCCC" w:date="2017-06-21T13:57:00Z">
            <w:rPr>
              <w:rFonts w:asciiTheme="majorHAnsi" w:eastAsiaTheme="majorEastAsia" w:hAnsiTheme="majorHAnsi" w:cs="Mangal"/>
              <w:b/>
              <w:bCs/>
              <w:noProof/>
              <w:color w:val="4F81BD" w:themeColor="accent1"/>
              <w:sz w:val="26"/>
              <w:szCs w:val="23"/>
              <w:lang w:eastAsia="fr-FR" w:bidi="ar-SA"/>
            </w:rPr>
          </w:rPrChange>
        </w:rPr>
        <w:t xml:space="preserve">. </w:t>
      </w:r>
      <w:ins w:id="988" w:author="CCCCC" w:date="2017-06-21T13:57:00Z">
        <w:r w:rsidR="00EC2BDB" w:rsidRPr="00EC2BDB">
          <w:rPr>
            <w:lang w:eastAsia="fr-FR" w:bidi="ar-SA"/>
            <w:rPrChange w:id="989" w:author="CCCCC" w:date="2017-06-21T13:57:00Z">
              <w:rPr>
                <w:rFonts w:asciiTheme="majorHAnsi" w:eastAsiaTheme="majorEastAsia" w:hAnsiTheme="majorHAnsi" w:cs="Mangal"/>
                <w:b/>
                <w:bCs/>
                <w:color w:val="FF0000"/>
                <w:sz w:val="26"/>
                <w:szCs w:val="23"/>
                <w:lang w:eastAsia="fr-FR" w:bidi="ar-SA"/>
              </w:rPr>
            </w:rPrChange>
          </w:rPr>
          <w:t xml:space="preserve">Lorsqu’une action sera </w:t>
        </w:r>
        <w:del w:id="990" w:author="Cédric" w:date="2017-06-21T14:29:00Z">
          <w:r w:rsidR="00EC2BDB" w:rsidRPr="00EC2BDB">
            <w:rPr>
              <w:lang w:eastAsia="fr-FR" w:bidi="ar-SA"/>
              <w:rPrChange w:id="991" w:author="CCCCC" w:date="2017-06-21T13:57:00Z">
                <w:rPr>
                  <w:rFonts w:asciiTheme="majorHAnsi" w:eastAsiaTheme="majorEastAsia" w:hAnsiTheme="majorHAnsi" w:cs="Mangal"/>
                  <w:b/>
                  <w:bCs/>
                  <w:color w:val="FF0000"/>
                  <w:sz w:val="26"/>
                  <w:szCs w:val="23"/>
                  <w:lang w:eastAsia="fr-FR" w:bidi="ar-SA"/>
                </w:rPr>
              </w:rPrChange>
            </w:rPr>
            <w:delText>éxecutée</w:delText>
          </w:r>
        </w:del>
      </w:ins>
      <w:ins w:id="992" w:author="Cédric" w:date="2017-06-21T14:29:00Z">
        <w:r w:rsidR="00D572C5" w:rsidRPr="008C5E05">
          <w:rPr>
            <w:lang w:eastAsia="fr-FR" w:bidi="ar-SA"/>
          </w:rPr>
          <w:t>exécutée</w:t>
        </w:r>
      </w:ins>
      <w:ins w:id="993" w:author="CCCCC" w:date="2017-06-21T13:57:00Z">
        <w:r w:rsidR="00EC2BDB" w:rsidRPr="00EC2BDB">
          <w:rPr>
            <w:lang w:eastAsia="fr-FR" w:bidi="ar-SA"/>
            <w:rPrChange w:id="994" w:author="CCCCC" w:date="2017-06-21T13:57:00Z">
              <w:rPr>
                <w:rFonts w:asciiTheme="majorHAnsi" w:eastAsiaTheme="majorEastAsia" w:hAnsiTheme="majorHAnsi" w:cs="Mangal"/>
                <w:b/>
                <w:bCs/>
                <w:color w:val="FF0000"/>
                <w:sz w:val="26"/>
                <w:szCs w:val="23"/>
                <w:lang w:eastAsia="fr-FR" w:bidi="ar-SA"/>
              </w:rPr>
            </w:rPrChange>
          </w:rPr>
          <w:t>, sa valeur de retour sera ensuite utilisée pour mettre le sous-state à jour (si elle est définie).</w:t>
        </w:r>
      </w:ins>
      <w:del w:id="995" w:author="CCCCC" w:date="2017-06-21T13:57:00Z">
        <w:r w:rsidR="001574DF" w:rsidDel="00DC1B3D">
          <w:rPr>
            <w:noProof/>
            <w:lang w:eastAsia="fr-FR" w:bidi="ar-SA"/>
          </w:rPr>
          <w:delText>L’action sera éxecutée, elle va ensuite éxecuter en prenant les paramètres décris précédemment, la fonction qui lui est passée en argument. Sa valeur de retour sera ensuite utilisée pour mettre le sous-state à jour.</w:delText>
        </w:r>
      </w:del>
    </w:p>
    <w:p w14:paraId="10D46941" w14:textId="67CF6616" w:rsidR="00617AAB" w:rsidRDefault="00586EFC" w:rsidP="00DC7F29">
      <w:pPr>
        <w:rPr>
          <w:noProof/>
          <w:lang w:eastAsia="fr-FR" w:bidi="ar-SA"/>
        </w:rPr>
      </w:pPr>
      <w:r>
        <w:rPr>
          <w:noProof/>
          <w:lang w:eastAsia="fr-FR" w:bidi="ar-SA"/>
        </w:rPr>
        <w:t>Il est ensuite nécessaire de construire le state. Celui-ci comprenant un nombre de niveaux non défini</w:t>
      </w:r>
      <w:del w:id="996" w:author="CCCCC" w:date="2017-06-22T19:40:00Z">
        <w:r w:rsidDel="0064240A">
          <w:rPr>
            <w:noProof/>
            <w:lang w:eastAsia="fr-FR" w:bidi="ar-SA"/>
          </w:rPr>
          <w:delText>t</w:delText>
        </w:r>
      </w:del>
      <w:r>
        <w:rPr>
          <w:noProof/>
          <w:lang w:eastAsia="fr-FR" w:bidi="ar-SA"/>
        </w:rPr>
        <w:t xml:space="preserve">, le state va être construit de manière récursive. La fonction </w:t>
      </w:r>
      <w:ins w:id="997" w:author="Cédric" w:date="2017-06-23T10:30:00Z">
        <w:r w:rsidR="00F71E81">
          <w:rPr>
            <w:noProof/>
            <w:lang w:eastAsia="fr-FR" w:bidi="ar-SA"/>
          </w:rPr>
          <w:t>« </w:t>
        </w:r>
      </w:ins>
      <w:r>
        <w:rPr>
          <w:noProof/>
          <w:lang w:eastAsia="fr-FR" w:bidi="ar-SA"/>
        </w:rPr>
        <w:t>constructState</w:t>
      </w:r>
      <w:ins w:id="998" w:author="Cédric" w:date="2017-06-23T10:30:00Z">
        <w:r w:rsidR="00F71E81">
          <w:rPr>
            <w:noProof/>
            <w:lang w:eastAsia="fr-FR" w:bidi="ar-SA"/>
          </w:rPr>
          <w:t> »</w:t>
        </w:r>
      </w:ins>
      <w:r>
        <w:rPr>
          <w:noProof/>
          <w:lang w:eastAsia="fr-FR" w:bidi="ar-SA"/>
        </w:rPr>
        <w:t xml:space="preserve"> </w:t>
      </w:r>
      <w:del w:id="999" w:author="CCCCC" w:date="2017-06-22T19:40:00Z">
        <w:r w:rsidDel="0064240A">
          <w:rPr>
            <w:noProof/>
            <w:lang w:eastAsia="fr-FR" w:bidi="ar-SA"/>
          </w:rPr>
          <w:delText xml:space="preserve">qui </w:delText>
        </w:r>
      </w:del>
      <w:r>
        <w:rPr>
          <w:noProof/>
          <w:lang w:eastAsia="fr-FR" w:bidi="ar-SA"/>
        </w:rPr>
        <w:t>prend en paramètre</w:t>
      </w:r>
      <w:ins w:id="1000" w:author="CCCCC" w:date="2017-06-22T19:41:00Z">
        <w:r w:rsidR="0064240A">
          <w:rPr>
            <w:noProof/>
            <w:lang w:eastAsia="fr-FR" w:bidi="ar-SA"/>
          </w:rPr>
          <w:t>s</w:t>
        </w:r>
      </w:ins>
      <w:r>
        <w:rPr>
          <w:noProof/>
          <w:lang w:eastAsia="fr-FR" w:bidi="ar-SA"/>
        </w:rPr>
        <w:t xml:space="preserve"> un objet « obj » représentant le sous-state, ainsi que le chemin pour atteindre celui-ci. Cette fonction commence par déclarer une variable « substate » qui contiendra la valeur de retour</w:t>
      </w:r>
      <w:ins w:id="1001" w:author="CCCCC" w:date="2017-06-22T19:42:00Z">
        <w:r w:rsidR="0064240A">
          <w:rPr>
            <w:noProof/>
            <w:lang w:eastAsia="fr-FR" w:bidi="ar-SA"/>
          </w:rPr>
          <w:t>,</w:t>
        </w:r>
      </w:ins>
      <w:r>
        <w:rPr>
          <w:noProof/>
          <w:lang w:eastAsia="fr-FR" w:bidi="ar-SA"/>
        </w:rPr>
        <w:t xml:space="preserve"> et une variable « pathCopy » qui permettra de stocker </w:t>
      </w:r>
      <w:ins w:id="1002" w:author="Cédric" w:date="2017-06-21T14:30:00Z">
        <w:r w:rsidR="00D572C5">
          <w:rPr>
            <w:noProof/>
            <w:lang w:eastAsia="fr-FR" w:bidi="ar-SA"/>
          </w:rPr>
          <w:t xml:space="preserve">une </w:t>
        </w:r>
      </w:ins>
      <w:del w:id="1003" w:author="CCCCC" w:date="2017-06-21T13:58:00Z">
        <w:r w:rsidDel="00DC1B3D">
          <w:rPr>
            <w:noProof/>
            <w:lang w:eastAsia="fr-FR" w:bidi="ar-SA"/>
          </w:rPr>
          <w:delText>une valeur modifié</w:delText>
        </w:r>
      </w:del>
      <w:ins w:id="1004" w:author="CCCCC" w:date="2017-06-21T13:58:00Z">
        <w:r w:rsidR="00DC1B3D">
          <w:rPr>
            <w:noProof/>
            <w:lang w:eastAsia="fr-FR" w:bidi="ar-SA"/>
          </w:rPr>
          <w:t>copie</w:t>
        </w:r>
      </w:ins>
      <w:r>
        <w:rPr>
          <w:noProof/>
          <w:lang w:eastAsia="fr-FR" w:bidi="ar-SA"/>
        </w:rPr>
        <w:t xml:space="preserve"> de l’argument « path ».</w:t>
      </w:r>
      <w:r w:rsidR="00A038BB">
        <w:rPr>
          <w:noProof/>
          <w:lang w:eastAsia="fr-FR" w:bidi="ar-SA"/>
        </w:rPr>
        <w:t xml:space="preserve"> On regarde ensuite si l’objet contient un champs « init », si c’est le cas, on initialise sa valeur, sinon on va parcourir</w:t>
      </w:r>
      <w:r w:rsidR="008F14E3">
        <w:rPr>
          <w:noProof/>
          <w:lang w:eastAsia="fr-FR" w:bidi="ar-SA"/>
        </w:rPr>
        <w:t xml:space="preserve"> ses champs</w:t>
      </w:r>
      <w:r w:rsidR="00A038BB">
        <w:rPr>
          <w:noProof/>
          <w:lang w:eastAsia="fr-FR" w:bidi="ar-SA"/>
        </w:rPr>
        <w:t>.</w:t>
      </w:r>
      <w:r w:rsidR="008F14E3">
        <w:rPr>
          <w:noProof/>
          <w:lang w:eastAsia="fr-FR" w:bidi="ar-SA"/>
        </w:rPr>
        <w:t xml:space="preserve"> On va d’abord enlever toutes les fonctions de l’objet pour qu’il ne reste plus </w:t>
      </w:r>
      <w:r w:rsidR="00617AAB">
        <w:rPr>
          <w:noProof/>
          <w:lang w:eastAsia="fr-FR" w:bidi="ar-SA"/>
        </w:rPr>
        <w:t>que les trois types de valeur suivant :</w:t>
      </w:r>
    </w:p>
    <w:p w14:paraId="3FD6A06F" w14:textId="77777777" w:rsidR="00617AAB" w:rsidRDefault="00617AAB" w:rsidP="00617AAB">
      <w:pPr>
        <w:pStyle w:val="ListParagraph"/>
        <w:numPr>
          <w:ilvl w:val="0"/>
          <w:numId w:val="14"/>
        </w:numPr>
        <w:rPr>
          <w:noProof/>
          <w:lang w:eastAsia="fr-FR" w:bidi="ar-SA"/>
        </w:rPr>
      </w:pPr>
      <w:r>
        <w:rPr>
          <w:noProof/>
          <w:lang w:eastAsia="fr-FR" w:bidi="ar-SA"/>
        </w:rPr>
        <w:t xml:space="preserve">Une </w:t>
      </w:r>
      <w:r w:rsidR="008F14E3">
        <w:rPr>
          <w:noProof/>
          <w:lang w:eastAsia="fr-FR" w:bidi="ar-SA"/>
        </w:rPr>
        <w:t>valeurs d’</w:t>
      </w:r>
      <w:r>
        <w:rPr>
          <w:noProof/>
          <w:lang w:eastAsia="fr-FR" w:bidi="ar-SA"/>
        </w:rPr>
        <w:t>initialisation. La valeur d’initialisation étant déjà traité</w:t>
      </w:r>
      <w:ins w:id="1005" w:author="CCCCC" w:date="2017-06-22T19:44:00Z">
        <w:r w:rsidR="0064240A">
          <w:rPr>
            <w:noProof/>
            <w:lang w:eastAsia="fr-FR" w:bidi="ar-SA"/>
          </w:rPr>
          <w:t>e</w:t>
        </w:r>
      </w:ins>
      <w:r>
        <w:rPr>
          <w:noProof/>
          <w:lang w:eastAsia="fr-FR" w:bidi="ar-SA"/>
        </w:rPr>
        <w:t>, elle sera ignorée si la valeur courante est de ce type.</w:t>
      </w:r>
    </w:p>
    <w:p w14:paraId="27D5872F" w14:textId="77777777" w:rsidR="00617AAB" w:rsidRDefault="00617AAB" w:rsidP="00617AAB">
      <w:pPr>
        <w:pStyle w:val="ListParagraph"/>
        <w:numPr>
          <w:ilvl w:val="0"/>
          <w:numId w:val="14"/>
        </w:numPr>
        <w:rPr>
          <w:noProof/>
          <w:lang w:eastAsia="fr-FR" w:bidi="ar-SA"/>
        </w:rPr>
      </w:pPr>
      <w:r>
        <w:rPr>
          <w:noProof/>
          <w:lang w:eastAsia="fr-FR" w:bidi="ar-SA"/>
        </w:rPr>
        <w:t>U</w:t>
      </w:r>
      <w:r w:rsidR="008F14E3">
        <w:rPr>
          <w:noProof/>
          <w:lang w:eastAsia="fr-FR" w:bidi="ar-SA"/>
        </w:rPr>
        <w:t>n éventuel sous-state</w:t>
      </w:r>
      <w:r>
        <w:rPr>
          <w:noProof/>
          <w:lang w:eastAsia="fr-FR" w:bidi="ar-SA"/>
        </w:rPr>
        <w:t>, dans ce cas, le sous-state est construit en rappelent la fonction « constructState » dessus.</w:t>
      </w:r>
    </w:p>
    <w:p w14:paraId="45AFED24" w14:textId="3703C64E" w:rsidR="00DC7F29" w:rsidRDefault="0064240A" w:rsidP="00DC7F29">
      <w:pPr>
        <w:pStyle w:val="ListParagraph"/>
        <w:numPr>
          <w:ilvl w:val="0"/>
          <w:numId w:val="14"/>
        </w:numPr>
        <w:rPr>
          <w:noProof/>
          <w:lang w:eastAsia="fr-FR" w:bidi="ar-SA"/>
        </w:rPr>
      </w:pPr>
      <w:ins w:id="1006" w:author="CCCCC" w:date="2017-06-22T19:45:00Z">
        <w:r>
          <w:rPr>
            <w:noProof/>
            <w:lang w:eastAsia="fr-FR" w:bidi="ar-SA"/>
          </w:rPr>
          <w:t>U</w:t>
        </w:r>
      </w:ins>
      <w:del w:id="1007" w:author="CCCCC" w:date="2017-06-22T19:45:00Z">
        <w:r w:rsidR="008F14E3" w:rsidDel="0064240A">
          <w:rPr>
            <w:noProof/>
            <w:lang w:eastAsia="fr-FR" w:bidi="ar-SA"/>
          </w:rPr>
          <w:delText>u</w:delText>
        </w:r>
      </w:del>
      <w:r w:rsidR="008F14E3">
        <w:rPr>
          <w:noProof/>
          <w:lang w:eastAsia="fr-FR" w:bidi="ar-SA"/>
        </w:rPr>
        <w:t>n champ contenant une chaine de caractères</w:t>
      </w:r>
      <w:r w:rsidR="00617AAB">
        <w:rPr>
          <w:noProof/>
          <w:lang w:eastAsia="fr-FR" w:bidi="ar-SA"/>
        </w:rPr>
        <w:t xml:space="preserve"> comme le champs « title » dans la todoList. Ce type de champs sert à reduire la déclaration d’une chaine de caractère</w:t>
      </w:r>
      <w:ins w:id="1008" w:author="CCCCC" w:date="2017-06-22T19:45:00Z">
        <w:r>
          <w:rPr>
            <w:noProof/>
            <w:lang w:eastAsia="fr-FR" w:bidi="ar-SA"/>
          </w:rPr>
          <w:t>s</w:t>
        </w:r>
      </w:ins>
      <w:r w:rsidR="00617AAB">
        <w:rPr>
          <w:noProof/>
          <w:lang w:eastAsia="fr-FR" w:bidi="ar-SA"/>
        </w:rPr>
        <w:t xml:space="preserve"> ayant une chaine </w:t>
      </w:r>
      <w:r w:rsidR="00617AAB">
        <w:rPr>
          <w:noProof/>
          <w:lang w:eastAsia="fr-FR" w:bidi="ar-SA"/>
        </w:rPr>
        <w:lastRenderedPageBreak/>
        <w:t xml:space="preserve">vide comme valeur initiale. Un sous </w:t>
      </w:r>
      <w:del w:id="1009" w:author="CCCCC" w:date="2017-06-25T13:33:00Z">
        <w:r w:rsidR="00617AAB" w:rsidDel="004D78C6">
          <w:rPr>
            <w:noProof/>
            <w:lang w:eastAsia="fr-FR" w:bidi="ar-SA"/>
          </w:rPr>
          <w:delText xml:space="preserve">état </w:delText>
        </w:r>
      </w:del>
      <w:ins w:id="1010" w:author="CCCCC" w:date="2017-06-25T13:33:00Z">
        <w:r w:rsidR="004D78C6">
          <w:rPr>
            <w:noProof/>
            <w:lang w:eastAsia="fr-FR" w:bidi="ar-SA"/>
          </w:rPr>
          <w:t xml:space="preserve">state </w:t>
        </w:r>
      </w:ins>
      <w:del w:id="1011" w:author="Cédric" w:date="2017-06-21T14:30:00Z">
        <w:r w:rsidR="00617AAB" w:rsidDel="00D572C5">
          <w:rPr>
            <w:noProof/>
            <w:lang w:eastAsia="fr-FR" w:bidi="ar-SA"/>
          </w:rPr>
          <w:delText xml:space="preserve">est </w:delText>
        </w:r>
      </w:del>
      <w:ins w:id="1012" w:author="Cédric" w:date="2017-06-21T14:30:00Z">
        <w:r w:rsidR="00D572C5">
          <w:rPr>
            <w:noProof/>
            <w:lang w:eastAsia="fr-FR" w:bidi="ar-SA"/>
          </w:rPr>
          <w:t xml:space="preserve">sera </w:t>
        </w:r>
      </w:ins>
      <w:r w:rsidR="00617AAB">
        <w:rPr>
          <w:noProof/>
          <w:lang w:eastAsia="fr-FR" w:bidi="ar-SA"/>
        </w:rPr>
        <w:t xml:space="preserve">donc créé portant le nom du champ courant et ayant pour valeur une chaine vide, ainsi qu’une action </w:t>
      </w:r>
      <w:r w:rsidR="001A3614">
        <w:rPr>
          <w:noProof/>
          <w:lang w:eastAsia="fr-FR" w:bidi="ar-SA"/>
        </w:rPr>
        <w:t xml:space="preserve">ayant pour nom le contenu de la chaine </w:t>
      </w:r>
      <w:del w:id="1013" w:author="CCCCC" w:date="2017-06-25T13:34:00Z">
        <w:r w:rsidR="001A3614" w:rsidDel="004D78C6">
          <w:rPr>
            <w:noProof/>
            <w:lang w:eastAsia="fr-FR" w:bidi="ar-SA"/>
          </w:rPr>
          <w:delText xml:space="preserve">contenu dans le champs </w:delText>
        </w:r>
      </w:del>
      <w:r w:rsidR="001A3614">
        <w:rPr>
          <w:noProof/>
          <w:lang w:eastAsia="fr-FR" w:bidi="ar-SA"/>
        </w:rPr>
        <w:t>(ici « updateTitle ») permettant de modifier le substate à l’aide d’un évènement.</w:t>
      </w:r>
    </w:p>
    <w:p w14:paraId="09295A78" w14:textId="77777777" w:rsidR="001A3614" w:rsidRDefault="001A3614" w:rsidP="001A3614">
      <w:pPr>
        <w:rPr>
          <w:noProof/>
          <w:lang w:eastAsia="fr-FR" w:bidi="ar-SA"/>
        </w:rPr>
      </w:pPr>
      <w:r>
        <w:rPr>
          <w:noProof/>
          <w:lang w:eastAsia="fr-FR" w:bidi="ar-SA"/>
        </w:rPr>
        <w:t>Nous allons devoir créer la liste des actions grâce la fonction « setAction » décrite plus haut. Pour ce faire, on parcourt l’objet dans lequel on a gardé uniquement les fonctions.</w:t>
      </w:r>
    </w:p>
    <w:p w14:paraId="12805FA6" w14:textId="77777777" w:rsidR="001A3614" w:rsidRDefault="001A3614" w:rsidP="001A3614">
      <w:pPr>
        <w:rPr>
          <w:lang w:eastAsia="fr-FR" w:bidi="ar-SA"/>
        </w:rPr>
      </w:pPr>
      <w:r>
        <w:rPr>
          <w:noProof/>
          <w:lang w:eastAsia="fr-FR" w:bidi="ar-SA"/>
        </w:rPr>
        <w:t xml:space="preserve">Il est essentiel de faire ces deux parcours dans cet ordre car le premier parcours permet de construire le state qui peut ensuite être passé comme valeur </w:t>
      </w:r>
      <w:del w:id="1014" w:author="Cédric" w:date="2017-06-23T10:31:00Z">
        <w:r w:rsidDel="00F71E81">
          <w:rPr>
            <w:noProof/>
            <w:lang w:eastAsia="fr-FR" w:bidi="ar-SA"/>
          </w:rPr>
          <w:delText xml:space="preserve">initiale </w:delText>
        </w:r>
      </w:del>
      <w:ins w:id="1015" w:author="Cédric" w:date="2017-06-23T10:31:00Z">
        <w:r w:rsidR="00F71E81">
          <w:rPr>
            <w:noProof/>
            <w:lang w:eastAsia="fr-FR" w:bidi="ar-SA"/>
          </w:rPr>
          <w:t xml:space="preserve">de réinitialisaton </w:t>
        </w:r>
      </w:ins>
      <w:r>
        <w:rPr>
          <w:noProof/>
          <w:lang w:eastAsia="fr-FR" w:bidi="ar-SA"/>
        </w:rPr>
        <w:t>aux différentes fonctions.</w:t>
      </w:r>
      <w:r w:rsidR="00BB5970">
        <w:rPr>
          <w:noProof/>
          <w:lang w:eastAsia="fr-FR" w:bidi="ar-SA"/>
        </w:rPr>
        <w:t xml:space="preserve"> Des actions sont défini</w:t>
      </w:r>
      <w:ins w:id="1016" w:author="CCCCC" w:date="2017-06-22T20:04:00Z">
        <w:r w:rsidR="001C36BC">
          <w:rPr>
            <w:noProof/>
            <w:lang w:eastAsia="fr-FR" w:bidi="ar-SA"/>
          </w:rPr>
          <w:t>e</w:t>
        </w:r>
      </w:ins>
      <w:del w:id="1017" w:author="CCCCC" w:date="2017-06-22T20:04:00Z">
        <w:r w:rsidR="00BB5970" w:rsidDel="001A2404">
          <w:rPr>
            <w:noProof/>
            <w:lang w:eastAsia="fr-FR" w:bidi="ar-SA"/>
          </w:rPr>
          <w:delText>t</w:delText>
        </w:r>
      </w:del>
      <w:r w:rsidR="00BB5970">
        <w:rPr>
          <w:noProof/>
          <w:lang w:eastAsia="fr-FR" w:bidi="ar-SA"/>
        </w:rPr>
        <w:t>s lors du premier parcours mais celles-ci ne nécessitent pas d’avoir accès à la valeur initiale</w:t>
      </w:r>
    </w:p>
    <w:p w14:paraId="61E223AB" w14:textId="77777777" w:rsidR="0035538D" w:rsidRDefault="00FD18DA" w:rsidP="001A3614">
      <w:pPr>
        <w:rPr>
          <w:ins w:id="1018" w:author="CCCCC" w:date="2017-06-07T22:11:00Z"/>
          <w:noProof/>
          <w:lang w:eastAsia="fr-FR" w:bidi="ar-SA"/>
        </w:rPr>
      </w:pPr>
      <w:ins w:id="1019" w:author="Cédric" w:date="2017-06-22T11:49:00Z">
        <w:r>
          <w:rPr>
            <w:noProof/>
          </w:rPr>
          <w:pict w14:anchorId="390DE092">
            <v:shape id="_x0000_s1050" type="#_x0000_t202" style="position:absolute;left:0;text-align:left;margin-left:-.3pt;margin-top:36.55pt;width:481.9pt;height:.05pt;z-index:251689984" stroked="f">
              <v:textbox style="mso-fit-shape-to-text:t" inset="0,0,0,0">
                <w:txbxContent>
                  <w:p w14:paraId="57BBD29B" w14:textId="77777777" w:rsidR="00A247D5" w:rsidRDefault="00A247D5">
                    <w:pPr>
                      <w:pStyle w:val="Caption"/>
                      <w:rPr>
                        <w:noProof/>
                      </w:rPr>
                      <w:pPrChange w:id="1020" w:author="Cédric" w:date="2017-06-22T11:49:00Z">
                        <w:pPr/>
                      </w:pPrChange>
                    </w:pPr>
                    <w:ins w:id="1021" w:author="Cédric" w:date="2017-06-22T11:49:00Z">
                      <w:r>
                        <w:t>Figure 2</w:t>
                      </w:r>
                    </w:ins>
                    <w:ins w:id="1022" w:author="Cédric" w:date="2017-06-22T11:50:00Z">
                      <w:r>
                        <w:t>0</w:t>
                      </w:r>
                    </w:ins>
                    <w:ins w:id="1023" w:author="Cédric" w:date="2017-06-22T11:49:00Z">
                      <w:r>
                        <w:t xml:space="preserve"> : Implémentation de la fonction setSelectors</w:t>
                      </w:r>
                    </w:ins>
                  </w:p>
                </w:txbxContent>
              </v:textbox>
              <w10:wrap type="square"/>
            </v:shape>
          </w:pict>
        </w:r>
      </w:ins>
      <w:r w:rsidR="0060717E">
        <w:rPr>
          <w:noProof/>
          <w:lang w:eastAsia="fr-FR" w:bidi="ar-SA"/>
        </w:rPr>
        <w:drawing>
          <wp:anchor distT="0" distB="0" distL="114300" distR="114300" simplePos="0" relativeHeight="251596800" behindDoc="0" locked="0" layoutInCell="1" allowOverlap="1" wp14:anchorId="646D0CF1" wp14:editId="1E9E2220">
            <wp:simplePos x="0" y="0"/>
            <wp:positionH relativeFrom="column">
              <wp:posOffset>-3810</wp:posOffset>
            </wp:positionH>
            <wp:positionV relativeFrom="paragraph">
              <wp:posOffset>203835</wp:posOffset>
            </wp:positionV>
            <wp:extent cx="6120130" cy="2032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203200"/>
                    </a:xfrm>
                    <a:prstGeom prst="rect">
                      <a:avLst/>
                    </a:prstGeom>
                  </pic:spPr>
                </pic:pic>
              </a:graphicData>
            </a:graphic>
          </wp:anchor>
        </w:drawing>
      </w:r>
      <w:r w:rsidR="00FD4174">
        <w:rPr>
          <w:noProof/>
          <w:lang w:eastAsia="fr-FR" w:bidi="ar-SA"/>
        </w:rPr>
        <w:t>Par la suite, les s</w:t>
      </w:r>
      <w:del w:id="1024" w:author="Cédric" w:date="2017-06-23T10:32:00Z">
        <w:r w:rsidR="00FD4174" w:rsidDel="00277691">
          <w:rPr>
            <w:noProof/>
            <w:lang w:eastAsia="fr-FR" w:bidi="ar-SA"/>
          </w:rPr>
          <w:delText>e</w:delText>
        </w:r>
      </w:del>
      <w:ins w:id="1025" w:author="Cédric" w:date="2017-06-23T10:32:00Z">
        <w:r w:rsidR="00277691">
          <w:rPr>
            <w:noProof/>
            <w:lang w:eastAsia="fr-FR" w:bidi="ar-SA"/>
          </w:rPr>
          <w:t>é</w:t>
        </w:r>
      </w:ins>
      <w:r w:rsidR="00FD4174">
        <w:rPr>
          <w:noProof/>
          <w:lang w:eastAsia="fr-FR" w:bidi="ar-SA"/>
        </w:rPr>
        <w:t xml:space="preserve">lecteurs sont parcourus </w:t>
      </w:r>
      <w:r w:rsidR="0060717E">
        <w:rPr>
          <w:noProof/>
          <w:lang w:eastAsia="fr-FR" w:bidi="ar-SA"/>
        </w:rPr>
        <w:t>grâce à la fonction « setSelectors »</w:t>
      </w:r>
      <w:r w:rsidR="00FD4174">
        <w:rPr>
          <w:noProof/>
          <w:lang w:eastAsia="fr-FR" w:bidi="ar-SA"/>
        </w:rPr>
        <w:t xml:space="preserve"> suivante :</w:t>
      </w:r>
      <w:r w:rsidR="0060717E">
        <w:rPr>
          <w:noProof/>
          <w:lang w:eastAsia="fr-FR" w:bidi="ar-SA"/>
        </w:rPr>
        <w:br/>
        <w:t>La fonction mapValues</w:t>
      </w:r>
      <w:ins w:id="1026" w:author="CCCCC" w:date="2017-06-21T13:58:00Z">
        <w:r w:rsidR="00DC1B3D">
          <w:rPr>
            <w:noProof/>
            <w:lang w:eastAsia="fr-FR" w:bidi="ar-SA"/>
          </w:rPr>
          <w:t xml:space="preserve"> est issue de Lodash. Elle</w:t>
        </w:r>
      </w:ins>
      <w:r w:rsidR="0060717E">
        <w:rPr>
          <w:noProof/>
          <w:lang w:eastAsia="fr-FR" w:bidi="ar-SA"/>
        </w:rPr>
        <w:t xml:space="preserve"> permet de </w:t>
      </w:r>
      <w:ins w:id="1027" w:author="CCCCC" w:date="2017-06-07T21:01:00Z">
        <w:r w:rsidR="0060717E">
          <w:rPr>
            <w:noProof/>
            <w:lang w:eastAsia="fr-FR" w:bidi="ar-SA"/>
          </w:rPr>
          <w:t>parcourir un objet</w:t>
        </w:r>
      </w:ins>
      <w:ins w:id="1028" w:author="CCCCC" w:date="2017-06-07T21:02:00Z">
        <w:r w:rsidR="0035538D">
          <w:rPr>
            <w:noProof/>
            <w:lang w:eastAsia="fr-FR" w:bidi="ar-SA"/>
          </w:rPr>
          <w:t xml:space="preserve"> en modifiant ses champs.</w:t>
        </w:r>
      </w:ins>
      <w:ins w:id="1029" w:author="CCCCC" w:date="2017-06-07T21:03:00Z">
        <w:r w:rsidR="0035538D">
          <w:rPr>
            <w:noProof/>
            <w:lang w:eastAsia="fr-FR" w:bidi="ar-SA"/>
          </w:rPr>
          <w:t xml:space="preserve"> Ainsi</w:t>
        </w:r>
      </w:ins>
      <w:ins w:id="1030" w:author="CCCCC" w:date="2017-06-07T21:06:00Z">
        <w:r w:rsidR="0035538D">
          <w:rPr>
            <w:noProof/>
            <w:lang w:eastAsia="fr-FR" w:bidi="ar-SA"/>
          </w:rPr>
          <w:t xml:space="preserve">, un </w:t>
        </w:r>
      </w:ins>
      <w:ins w:id="1031" w:author="CCCCC" w:date="2017-06-07T21:04:00Z">
        <w:r w:rsidR="0035538D">
          <w:rPr>
            <w:noProof/>
            <w:lang w:eastAsia="fr-FR" w:bidi="ar-SA"/>
          </w:rPr>
          <w:t xml:space="preserve">selecteurs </w:t>
        </w:r>
      </w:ins>
      <w:ins w:id="1032" w:author="CCCCC" w:date="2017-06-07T21:06:00Z">
        <w:r w:rsidR="0035538D">
          <w:rPr>
            <w:noProof/>
            <w:lang w:eastAsia="fr-FR" w:bidi="ar-SA"/>
          </w:rPr>
          <w:t xml:space="preserve">sera </w:t>
        </w:r>
      </w:ins>
      <w:ins w:id="1033" w:author="CCCCC" w:date="2017-06-07T21:04:00Z">
        <w:r w:rsidR="0035538D">
          <w:rPr>
            <w:noProof/>
            <w:lang w:eastAsia="fr-FR" w:bidi="ar-SA"/>
          </w:rPr>
          <w:t>une fonction qui éxecute le sél</w:t>
        </w:r>
      </w:ins>
      <w:ins w:id="1034" w:author="Cédric" w:date="2017-06-21T14:31:00Z">
        <w:r w:rsidR="00D572C5">
          <w:rPr>
            <w:noProof/>
            <w:lang w:eastAsia="fr-FR" w:bidi="ar-SA"/>
          </w:rPr>
          <w:t>e</w:t>
        </w:r>
      </w:ins>
      <w:ins w:id="1035" w:author="CCCCC" w:date="2017-06-07T21:04:00Z">
        <w:del w:id="1036" w:author="Cédric" w:date="2017-06-21T14:31:00Z">
          <w:r w:rsidR="0035538D" w:rsidDel="00D572C5">
            <w:rPr>
              <w:noProof/>
              <w:lang w:eastAsia="fr-FR" w:bidi="ar-SA"/>
            </w:rPr>
            <w:delText>é</w:delText>
          </w:r>
        </w:del>
        <w:r w:rsidR="0035538D">
          <w:rPr>
            <w:noProof/>
            <w:lang w:eastAsia="fr-FR" w:bidi="ar-SA"/>
          </w:rPr>
          <w:t xml:space="preserve">cteur </w:t>
        </w:r>
      </w:ins>
      <w:ins w:id="1037" w:author="CCCCC" w:date="2017-06-07T21:06:00Z">
        <w:r w:rsidR="0035538D">
          <w:rPr>
            <w:noProof/>
            <w:lang w:eastAsia="fr-FR" w:bidi="ar-SA"/>
          </w:rPr>
          <w:t>déclaré dans l’argument</w:t>
        </w:r>
      </w:ins>
      <w:ins w:id="1038" w:author="CCCCC" w:date="2017-06-21T13:59:00Z">
        <w:r w:rsidR="00DC1B3D">
          <w:rPr>
            <w:noProof/>
            <w:lang w:eastAsia="fr-FR" w:bidi="ar-SA"/>
          </w:rPr>
          <w:t xml:space="preserve"> « selectors » de</w:t>
        </w:r>
      </w:ins>
      <w:ins w:id="1039" w:author="CCCCC" w:date="2017-06-07T21:06:00Z">
        <w:r w:rsidR="0035538D">
          <w:rPr>
            <w:noProof/>
            <w:lang w:eastAsia="fr-FR" w:bidi="ar-SA"/>
          </w:rPr>
          <w:t xml:space="preserve"> withState</w:t>
        </w:r>
        <w:del w:id="1040" w:author="Cédric" w:date="2017-06-23T10:32:00Z">
          <w:r w:rsidR="0035538D" w:rsidDel="00277691">
            <w:rPr>
              <w:noProof/>
              <w:lang w:eastAsia="fr-FR" w:bidi="ar-SA"/>
            </w:rPr>
            <w:delText xml:space="preserve">, </w:delText>
          </w:r>
        </w:del>
      </w:ins>
      <w:ins w:id="1041" w:author="CCCCC" w:date="2017-06-07T21:04:00Z">
        <w:del w:id="1042" w:author="Cédric" w:date="2017-06-23T10:32:00Z">
          <w:r w:rsidR="0035538D" w:rsidDel="00277691">
            <w:rPr>
              <w:noProof/>
              <w:lang w:eastAsia="fr-FR" w:bidi="ar-SA"/>
            </w:rPr>
            <w:delText>en lui passant les paramètres nécessaires</w:delText>
          </w:r>
        </w:del>
      </w:ins>
      <w:ins w:id="1043" w:author="CCCCC" w:date="2017-06-07T21:06:00Z">
        <w:r w:rsidR="0035538D">
          <w:rPr>
            <w:noProof/>
            <w:lang w:eastAsia="fr-FR" w:bidi="ar-SA"/>
          </w:rPr>
          <w:t>.</w:t>
        </w:r>
      </w:ins>
    </w:p>
    <w:p w14:paraId="3B7F3216" w14:textId="77777777" w:rsidR="0009519E" w:rsidRPr="00F31021" w:rsidDel="0009519E" w:rsidRDefault="0009519E" w:rsidP="0009519E">
      <w:pPr>
        <w:rPr>
          <w:del w:id="1044" w:author="CCCCC" w:date="2017-06-07T22:11:00Z"/>
        </w:rPr>
      </w:pPr>
      <w:moveToRangeStart w:id="1045" w:author="CCCCC" w:date="2017-06-07T22:11:00Z" w:name="move484636844"/>
      <w:moveTo w:id="1046" w:author="CCCCC" w:date="2017-06-07T22:11:00Z">
        <w:r>
          <w:t>Pour valider le bon fonctionnement du module, il a été nécessaire d’écrire des tests unitaires.</w:t>
        </w:r>
      </w:moveTo>
    </w:p>
    <w:moveToRangeEnd w:id="1045"/>
    <w:p w14:paraId="19B13D1A" w14:textId="77777777" w:rsidR="0009519E" w:rsidRDefault="0009519E" w:rsidP="001A3614">
      <w:pPr>
        <w:rPr>
          <w:noProof/>
          <w:lang w:eastAsia="fr-FR" w:bidi="ar-SA"/>
        </w:rPr>
      </w:pPr>
    </w:p>
    <w:p w14:paraId="3F81D062" w14:textId="77777777" w:rsidR="008B687D" w:rsidRDefault="00FC4687">
      <w:pPr>
        <w:pStyle w:val="Heading3"/>
        <w:rPr>
          <w:ins w:id="1047" w:author="CCCCC" w:date="2017-06-07T22:12:00Z"/>
        </w:rPr>
        <w:pPrChange w:id="1048" w:author="CCCCC" w:date="2017-06-11T20:52:00Z">
          <w:pPr>
            <w:pStyle w:val="Heading4"/>
            <w:ind w:left="0"/>
          </w:pPr>
        </w:pPrChange>
      </w:pPr>
      <w:bookmarkStart w:id="1049" w:name="_Toc485978066"/>
      <w:r>
        <w:t>Tests</w:t>
      </w:r>
      <w:bookmarkEnd w:id="1049"/>
    </w:p>
    <w:p w14:paraId="72241372" w14:textId="77777777" w:rsidR="008B687D" w:rsidRDefault="0009519E">
      <w:pPr>
        <w:rPr>
          <w:ins w:id="1050" w:author="CCCCC" w:date="2017-06-07T22:13:00Z"/>
        </w:rPr>
        <w:pPrChange w:id="1051" w:author="CCCCC" w:date="2017-06-07T22:12:00Z">
          <w:pPr>
            <w:pStyle w:val="Heading4"/>
            <w:ind w:left="0"/>
          </w:pPr>
        </w:pPrChange>
      </w:pPr>
      <w:ins w:id="1052" w:author="CCCCC" w:date="2017-06-07T22:12:00Z">
        <w:r>
          <w:t>withState doit pouvoir supporter les fonctionnalités suivante</w:t>
        </w:r>
      </w:ins>
      <w:ins w:id="1053" w:author="CCCCC" w:date="2017-06-07T22:13:00Z">
        <w:r>
          <w:t> </w:t>
        </w:r>
      </w:ins>
      <w:ins w:id="1054" w:author="CCCCC" w:date="2017-06-07T22:12:00Z">
        <w:r>
          <w:t>:</w:t>
        </w:r>
      </w:ins>
    </w:p>
    <w:p w14:paraId="6D0AE011" w14:textId="5D1FA99A" w:rsidR="0009519E" w:rsidDel="0009519E" w:rsidRDefault="0009519E" w:rsidP="0009519E">
      <w:pPr>
        <w:pStyle w:val="ListParagraph"/>
        <w:numPr>
          <w:ilvl w:val="0"/>
          <w:numId w:val="15"/>
        </w:numPr>
        <w:rPr>
          <w:del w:id="1055" w:author="CCCCC" w:date="2017-06-07T22:14:00Z"/>
        </w:rPr>
      </w:pPr>
      <w:ins w:id="1056" w:author="CCCCC" w:date="2017-06-07T22:16:00Z">
        <w:r>
          <w:t>D</w:t>
        </w:r>
      </w:ins>
      <w:ins w:id="1057" w:author="CCCCC" w:date="2017-06-07T22:15:00Z">
        <w:r>
          <w:t xml:space="preserve">écorer </w:t>
        </w:r>
      </w:ins>
      <w:ins w:id="1058" w:author="CCCCC" w:date="2017-06-07T22:13:00Z">
        <w:r w:rsidR="004D78C6">
          <w:t>un composant stateful</w:t>
        </w:r>
        <w:r>
          <w:t>.</w:t>
        </w:r>
      </w:ins>
    </w:p>
    <w:p w14:paraId="5542DC7E" w14:textId="77777777" w:rsidR="008B687D" w:rsidRDefault="008B687D">
      <w:pPr>
        <w:pStyle w:val="ListParagraph"/>
        <w:numPr>
          <w:ilvl w:val="0"/>
          <w:numId w:val="15"/>
        </w:numPr>
        <w:rPr>
          <w:ins w:id="1059" w:author="CCCCC" w:date="2017-06-07T22:14:00Z"/>
        </w:rPr>
        <w:pPrChange w:id="1060" w:author="CCCCC" w:date="2017-06-07T22:13:00Z">
          <w:pPr>
            <w:pStyle w:val="Heading4"/>
            <w:ind w:left="0"/>
          </w:pPr>
        </w:pPrChange>
      </w:pPr>
    </w:p>
    <w:p w14:paraId="0111B268" w14:textId="77777777" w:rsidR="00001904" w:rsidDel="0009519E" w:rsidRDefault="00001904" w:rsidP="00E30E3B">
      <w:pPr>
        <w:pStyle w:val="Heading3"/>
        <w:rPr>
          <w:del w:id="1061" w:author="CCCCC" w:date="2017-06-07T22:09:00Z"/>
          <w:noProof/>
          <w:lang w:eastAsia="fr-FR" w:bidi="ar-SA"/>
        </w:rPr>
      </w:pPr>
    </w:p>
    <w:p w14:paraId="1EF5F116" w14:textId="6C00C124" w:rsidR="0009519E" w:rsidRDefault="0009519E" w:rsidP="0009519E">
      <w:pPr>
        <w:pStyle w:val="ListParagraph"/>
        <w:numPr>
          <w:ilvl w:val="0"/>
          <w:numId w:val="15"/>
        </w:numPr>
        <w:rPr>
          <w:ins w:id="1062" w:author="CCCCC" w:date="2017-06-07T22:13:00Z"/>
        </w:rPr>
      </w:pPr>
      <w:ins w:id="1063" w:author="CCCCC" w:date="2017-06-07T22:16:00Z">
        <w:r>
          <w:t xml:space="preserve">Décorer un </w:t>
        </w:r>
      </w:ins>
      <w:ins w:id="1064" w:author="CCCCC" w:date="2017-06-07T22:13:00Z">
        <w:r>
          <w:t>composant stateless.</w:t>
        </w:r>
      </w:ins>
    </w:p>
    <w:p w14:paraId="5C2EA066" w14:textId="77777777" w:rsidR="0009519E" w:rsidRDefault="0009519E" w:rsidP="0009519E">
      <w:pPr>
        <w:pStyle w:val="ListParagraph"/>
        <w:numPr>
          <w:ilvl w:val="0"/>
          <w:numId w:val="15"/>
        </w:numPr>
        <w:rPr>
          <w:ins w:id="1065" w:author="CCCCC" w:date="2017-06-07T22:15:00Z"/>
        </w:rPr>
      </w:pPr>
      <w:ins w:id="1066" w:author="CCCCC" w:date="2017-06-07T22:14:00Z">
        <w:r>
          <w:t>Utiliser une fonction pour initialiser la valeur d</w:t>
        </w:r>
      </w:ins>
      <w:ins w:id="1067" w:author="CCCCC" w:date="2017-06-07T22:15:00Z">
        <w:r>
          <w:t>’un sous-state</w:t>
        </w:r>
      </w:ins>
    </w:p>
    <w:p w14:paraId="03CC525F" w14:textId="77777777" w:rsidR="0009519E" w:rsidRDefault="0009519E" w:rsidP="0009519E">
      <w:pPr>
        <w:pStyle w:val="ListParagraph"/>
        <w:numPr>
          <w:ilvl w:val="0"/>
          <w:numId w:val="15"/>
        </w:numPr>
        <w:rPr>
          <w:ins w:id="1068" w:author="CCCCC" w:date="2017-06-07T22:18:00Z"/>
        </w:rPr>
      </w:pPr>
      <w:ins w:id="1069" w:author="CCCCC" w:date="2017-06-07T22:17:00Z">
        <w:r>
          <w:t xml:space="preserve">Remettre la valeur </w:t>
        </w:r>
        <w:r w:rsidR="007D5D0D">
          <w:t xml:space="preserve">d’un sous-state </w:t>
        </w:r>
      </w:ins>
      <w:ins w:id="1070" w:author="CCCCC" w:date="2017-06-07T22:18:00Z">
        <w:r w:rsidR="007D5D0D">
          <w:t>à sa valeur initiale</w:t>
        </w:r>
      </w:ins>
    </w:p>
    <w:p w14:paraId="5080B21F" w14:textId="77777777" w:rsidR="007D5D0D" w:rsidRDefault="007D5D0D" w:rsidP="0009519E">
      <w:pPr>
        <w:pStyle w:val="ListParagraph"/>
        <w:numPr>
          <w:ilvl w:val="0"/>
          <w:numId w:val="15"/>
        </w:numPr>
        <w:rPr>
          <w:ins w:id="1071" w:author="CCCCC" w:date="2017-06-07T22:19:00Z"/>
        </w:rPr>
      </w:pPr>
      <w:ins w:id="1072" w:author="CCCCC" w:date="2017-06-07T22:18:00Z">
        <w:r>
          <w:t>Un</w:t>
        </w:r>
      </w:ins>
      <w:ins w:id="1073" w:author="CCCCC" w:date="2017-06-07T22:19:00Z">
        <w:r>
          <w:t>e</w:t>
        </w:r>
      </w:ins>
      <w:ins w:id="1074" w:author="CCCCC" w:date="2017-06-07T22:18:00Z">
        <w:r>
          <w:t xml:space="preserve"> action peut ne rien retourner</w:t>
        </w:r>
      </w:ins>
    </w:p>
    <w:p w14:paraId="743E1E29" w14:textId="77777777" w:rsidR="007D5D0D" w:rsidRDefault="007D5D0D">
      <w:pPr>
        <w:pStyle w:val="ListParagraph"/>
        <w:numPr>
          <w:ilvl w:val="0"/>
          <w:numId w:val="15"/>
        </w:numPr>
        <w:rPr>
          <w:ins w:id="1075" w:author="CCCCC" w:date="2017-06-07T22:20:00Z"/>
        </w:rPr>
      </w:pPr>
      <w:ins w:id="1076" w:author="CCCCC" w:date="2017-06-07T22:19:00Z">
        <w:r>
          <w:t xml:space="preserve">L’initialisation d’une chaine de caractères vide doit pouvoir se faire </w:t>
        </w:r>
      </w:ins>
      <w:ins w:id="1077" w:author="CCCCC" w:date="2017-06-07T22:20:00Z">
        <w:r>
          <w:t>en lui donnant pour valeur le nom de la fonction qui pourra la modifier grâce à un évènement</w:t>
        </w:r>
      </w:ins>
    </w:p>
    <w:p w14:paraId="0E17EF01" w14:textId="77777777" w:rsidR="007D5D0D" w:rsidRPr="00E56644" w:rsidRDefault="007D5D0D">
      <w:pPr>
        <w:pStyle w:val="ListParagraph"/>
        <w:numPr>
          <w:ilvl w:val="0"/>
          <w:numId w:val="15"/>
        </w:numPr>
        <w:rPr>
          <w:ins w:id="1078" w:author="CCCCC" w:date="2017-06-07T22:13:00Z"/>
        </w:rPr>
      </w:pPr>
      <w:ins w:id="1079" w:author="CCCCC" w:date="2017-06-07T22:21:00Z">
        <w:r>
          <w:t>Déclencher une erreur si plus d</w:t>
        </w:r>
      </w:ins>
      <w:ins w:id="1080" w:author="CCCCC" w:date="2017-06-07T22:22:00Z">
        <w:r>
          <w:t>’une valeur sont déclarées dans un sous-state</w:t>
        </w:r>
      </w:ins>
    </w:p>
    <w:p w14:paraId="4738A040" w14:textId="77777777" w:rsidR="00857FE5" w:rsidRDefault="007D5D0D">
      <w:pPr>
        <w:rPr>
          <w:ins w:id="1081" w:author="CCCCC" w:date="2017-06-07T22:33:00Z"/>
          <w:lang w:eastAsia="fr-FR" w:bidi="ar-SA"/>
        </w:rPr>
      </w:pPr>
      <w:ins w:id="1082" w:author="CCCCC" w:date="2017-06-07T22:23:00Z">
        <w:r>
          <w:rPr>
            <w:lang w:eastAsia="fr-FR" w:bidi="ar-SA"/>
          </w:rPr>
          <w:t xml:space="preserve">Un test est écrit pour chacune de ces fonctionnalités. Les tests sont </w:t>
        </w:r>
      </w:ins>
      <w:ins w:id="1083" w:author="CCCCC" w:date="2017-06-07T22:28:00Z">
        <w:r>
          <w:rPr>
            <w:lang w:eastAsia="fr-FR" w:bidi="ar-SA"/>
          </w:rPr>
          <w:t>écrits</w:t>
        </w:r>
      </w:ins>
      <w:ins w:id="1084" w:author="CCCCC" w:date="2017-06-07T22:23:00Z">
        <w:r>
          <w:rPr>
            <w:lang w:eastAsia="fr-FR" w:bidi="ar-SA"/>
          </w:rPr>
          <w:t xml:space="preserve"> avec la librairie Jest</w:t>
        </w:r>
      </w:ins>
      <w:ins w:id="1085" w:author="CCCCC" w:date="2017-06-07T22:28:00Z">
        <w:r w:rsidR="00857FE5">
          <w:rPr>
            <w:lang w:eastAsia="fr-FR" w:bidi="ar-SA"/>
          </w:rPr>
          <w:t>. Les fonctions fournis par Jest que nous utilisons sont les suivantes :</w:t>
        </w:r>
      </w:ins>
    </w:p>
    <w:p w14:paraId="62689B81" w14:textId="77777777" w:rsidR="008B687D" w:rsidRDefault="00857FE5">
      <w:pPr>
        <w:pStyle w:val="ListParagraph"/>
        <w:numPr>
          <w:ilvl w:val="0"/>
          <w:numId w:val="16"/>
        </w:numPr>
        <w:rPr>
          <w:ins w:id="1086" w:author="CCCCC" w:date="2017-06-07T22:34:00Z"/>
          <w:lang w:eastAsia="fr-FR" w:bidi="ar-SA"/>
        </w:rPr>
        <w:pPrChange w:id="1087" w:author="CCCCC" w:date="2017-06-07T22:29:00Z">
          <w:pPr/>
        </w:pPrChange>
      </w:pPr>
      <w:ins w:id="1088" w:author="CCCCC" w:date="2017-06-07T22:33:00Z">
        <w:r>
          <w:rPr>
            <w:lang w:eastAsia="fr-FR" w:bidi="ar-SA"/>
          </w:rPr>
          <w:t>« toEqual » qui permet de tester l’égalité de deux objets</w:t>
        </w:r>
      </w:ins>
      <w:ins w:id="1089" w:author="CCCCC" w:date="2017-06-07T22:35:00Z">
        <w:r>
          <w:rPr>
            <w:lang w:eastAsia="fr-FR" w:bidi="ar-SA"/>
          </w:rPr>
          <w:t xml:space="preserve"> en profondeur</w:t>
        </w:r>
      </w:ins>
      <w:ins w:id="1090" w:author="CCCCC" w:date="2017-06-07T22:34:00Z">
        <w:r>
          <w:rPr>
            <w:lang w:eastAsia="fr-FR" w:bidi="ar-SA"/>
          </w:rPr>
          <w:t>.</w:t>
        </w:r>
      </w:ins>
    </w:p>
    <w:p w14:paraId="62227F0D" w14:textId="77777777" w:rsidR="008B687D" w:rsidRDefault="00857FE5">
      <w:pPr>
        <w:pStyle w:val="ListParagraph"/>
        <w:numPr>
          <w:ilvl w:val="0"/>
          <w:numId w:val="16"/>
        </w:numPr>
        <w:rPr>
          <w:ins w:id="1091" w:author="CCCCC" w:date="2017-06-07T22:35:00Z"/>
          <w:lang w:eastAsia="fr-FR" w:bidi="ar-SA"/>
        </w:rPr>
        <w:pPrChange w:id="1092" w:author="CCCCC" w:date="2017-06-07T22:29:00Z">
          <w:pPr/>
        </w:pPrChange>
      </w:pPr>
      <w:ins w:id="1093" w:author="CCCCC" w:date="2017-06-07T22:34:00Z">
        <w:r>
          <w:rPr>
            <w:lang w:eastAsia="fr-FR" w:bidi="ar-SA"/>
          </w:rPr>
          <w:t>« toBe » qui permet de tester l’égalité entre deux valeurs.</w:t>
        </w:r>
      </w:ins>
    </w:p>
    <w:p w14:paraId="6070F1BC" w14:textId="77777777" w:rsidR="008B687D" w:rsidRDefault="00857FE5">
      <w:pPr>
        <w:pStyle w:val="ListParagraph"/>
        <w:numPr>
          <w:ilvl w:val="0"/>
          <w:numId w:val="16"/>
        </w:numPr>
        <w:rPr>
          <w:ins w:id="1094" w:author="CCCCC" w:date="2017-06-07T22:37:00Z"/>
          <w:lang w:eastAsia="fr-FR" w:bidi="ar-SA"/>
        </w:rPr>
        <w:pPrChange w:id="1095" w:author="CCCCC" w:date="2017-06-07T22:29:00Z">
          <w:pPr/>
        </w:pPrChange>
      </w:pPr>
      <w:ins w:id="1096" w:author="CCCCC" w:date="2017-06-07T22:35:00Z">
        <w:r>
          <w:rPr>
            <w:lang w:eastAsia="fr-FR" w:bidi="ar-SA"/>
          </w:rPr>
          <w:t>« fn » qui permet de mettre un espion sur une fonction. Nous l’utilisons pour vérifier les paramètres passés aux fonctions testées.</w:t>
        </w:r>
      </w:ins>
    </w:p>
    <w:p w14:paraId="67F6953B" w14:textId="77777777" w:rsidR="00E56737" w:rsidRDefault="00F11CC9">
      <w:pPr>
        <w:rPr>
          <w:ins w:id="1097" w:author="CCCCC" w:date="2017-06-11T16:23:00Z"/>
          <w:lang w:eastAsia="fr-FR" w:bidi="ar-SA"/>
        </w:rPr>
      </w:pPr>
      <w:ins w:id="1098" w:author="CCCCC" w:date="2017-06-07T22:37:00Z">
        <w:r>
          <w:rPr>
            <w:lang w:eastAsia="fr-FR" w:bidi="ar-SA"/>
          </w:rPr>
          <w:t xml:space="preserve">Tous les tests sont visibles en annexe </w:t>
        </w:r>
      </w:ins>
      <w:ins w:id="1099" w:author="Cédric" w:date="2017-06-22T11:17:00Z">
        <w:r w:rsidR="00EC2BDB" w:rsidRPr="00EC2BDB">
          <w:rPr>
            <w:lang w:eastAsia="fr-FR" w:bidi="ar-SA"/>
            <w:rPrChange w:id="1100" w:author="Cédric" w:date="2017-06-22T11:17:00Z">
              <w:rPr>
                <w:rFonts w:asciiTheme="majorHAnsi" w:eastAsiaTheme="majorEastAsia" w:hAnsiTheme="majorHAnsi" w:cs="Mangal"/>
                <w:b/>
                <w:bCs/>
                <w:color w:val="FF0000"/>
                <w:sz w:val="26"/>
                <w:szCs w:val="23"/>
                <w:lang w:eastAsia="fr-FR" w:bidi="ar-SA"/>
              </w:rPr>
            </w:rPrChange>
          </w:rPr>
          <w:t>V</w:t>
        </w:r>
      </w:ins>
      <w:ins w:id="1101" w:author="CCCCC" w:date="2017-06-07T22:38:00Z">
        <w:del w:id="1102" w:author="Cédric" w:date="2017-06-22T11:17:00Z">
          <w:r w:rsidDel="00C251A8">
            <w:rPr>
              <w:color w:val="FF0000"/>
              <w:lang w:eastAsia="fr-FR" w:bidi="ar-SA"/>
            </w:rPr>
            <w:delText>X</w:delText>
          </w:r>
        </w:del>
      </w:ins>
      <w:ins w:id="1103" w:author="CCCCC" w:date="2017-06-07T22:47:00Z">
        <w:r w:rsidR="00165C10">
          <w:rPr>
            <w:lang w:eastAsia="fr-FR" w:bidi="ar-SA"/>
          </w:rPr>
          <w:t xml:space="preserve">. Ceux-ci étant validés, le module </w:t>
        </w:r>
      </w:ins>
      <w:ins w:id="1104" w:author="CCCCC" w:date="2017-06-07T22:48:00Z">
        <w:r w:rsidR="00165C10">
          <w:rPr>
            <w:lang w:eastAsia="fr-FR" w:bidi="ar-SA"/>
          </w:rPr>
          <w:t>« </w:t>
        </w:r>
      </w:ins>
      <w:ins w:id="1105" w:author="CCCCC" w:date="2017-06-07T22:47:00Z">
        <w:r w:rsidR="00165C10">
          <w:rPr>
            <w:lang w:eastAsia="fr-FR" w:bidi="ar-SA"/>
          </w:rPr>
          <w:t>withState</w:t>
        </w:r>
      </w:ins>
      <w:ins w:id="1106" w:author="CCCCC" w:date="2017-06-07T22:48:00Z">
        <w:r w:rsidR="00165C10">
          <w:rPr>
            <w:lang w:eastAsia="fr-FR" w:bidi="ar-SA"/>
          </w:rPr>
          <w:t> »</w:t>
        </w:r>
      </w:ins>
      <w:ins w:id="1107" w:author="CCCCC" w:date="2017-06-07T22:47:00Z">
        <w:r w:rsidR="00165C10">
          <w:rPr>
            <w:lang w:eastAsia="fr-FR" w:bidi="ar-SA"/>
          </w:rPr>
          <w:t xml:space="preserve"> remplie ses </w:t>
        </w:r>
      </w:ins>
      <w:ins w:id="1108" w:author="CCCCC" w:date="2017-06-07T22:48:00Z">
        <w:r w:rsidR="00165C10">
          <w:rPr>
            <w:lang w:eastAsia="fr-FR" w:bidi="ar-SA"/>
          </w:rPr>
          <w:t>fonctions. Cependant, il reste toutefois couteux. En effet, puisqu</w:t>
        </w:r>
      </w:ins>
      <w:ins w:id="1109" w:author="CCCCC" w:date="2017-06-07T22:49:00Z">
        <w:r w:rsidR="00165C10">
          <w:rPr>
            <w:lang w:eastAsia="fr-FR" w:bidi="ar-SA"/>
          </w:rPr>
          <w:t>’il parcourt quatre fois l’objet « states » passé en paramètre du module (pour retirer les fonctions, traiter le l’objet sans fonction, supprimer les champs qui ne sont pas des fonctions, traiter l</w:t>
        </w:r>
      </w:ins>
      <w:ins w:id="1110" w:author="CCCCC" w:date="2017-06-07T22:50:00Z">
        <w:r w:rsidR="00165C10">
          <w:rPr>
            <w:lang w:eastAsia="fr-FR" w:bidi="ar-SA"/>
          </w:rPr>
          <w:t>’objet contenant uniquement des fonctions</w:t>
        </w:r>
      </w:ins>
      <w:ins w:id="1111" w:author="CCCCC" w:date="2017-06-07T22:51:00Z">
        <w:r w:rsidR="00F242B6">
          <w:rPr>
            <w:lang w:eastAsia="fr-FR" w:bidi="ar-SA"/>
          </w:rPr>
          <w:t>)</w:t>
        </w:r>
      </w:ins>
      <w:ins w:id="1112" w:author="CCCCC" w:date="2017-06-07T22:50:00Z">
        <w:r w:rsidR="00165C10">
          <w:rPr>
            <w:lang w:eastAsia="fr-FR" w:bidi="ar-SA"/>
          </w:rPr>
          <w:t>.</w:t>
        </w:r>
      </w:ins>
      <w:ins w:id="1113" w:author="CCCCC" w:date="2017-06-07T22:51:00Z">
        <w:r w:rsidR="00F242B6">
          <w:rPr>
            <w:lang w:eastAsia="fr-FR" w:bidi="ar-SA"/>
          </w:rPr>
          <w:t xml:space="preserve"> L</w:t>
        </w:r>
      </w:ins>
      <w:ins w:id="1114" w:author="CCCCC" w:date="2017-06-07T22:52:00Z">
        <w:r w:rsidR="00F242B6">
          <w:rPr>
            <w:lang w:eastAsia="fr-FR" w:bidi="ar-SA"/>
          </w:rPr>
          <w:t xml:space="preserve">’avantage de ce </w:t>
        </w:r>
      </w:ins>
      <w:ins w:id="1115" w:author="CCCCC" w:date="2017-06-07T22:53:00Z">
        <w:r w:rsidR="00F242B6">
          <w:rPr>
            <w:lang w:eastAsia="fr-FR" w:bidi="ar-SA"/>
          </w:rPr>
          <w:t xml:space="preserve">décorateur </w:t>
        </w:r>
      </w:ins>
      <w:ins w:id="1116" w:author="CCCCC" w:date="2017-06-07T22:52:00Z">
        <w:r w:rsidR="00F242B6">
          <w:rPr>
            <w:lang w:eastAsia="fr-FR" w:bidi="ar-SA"/>
          </w:rPr>
          <w:t xml:space="preserve">est qu’il permet de déclarer les fonctions et données nécessaire au fonctionnement d’un composant de manière organisée et, je pense, </w:t>
        </w:r>
      </w:ins>
      <w:ins w:id="1117" w:author="CCCCC" w:date="2017-06-07T22:54:00Z">
        <w:r w:rsidR="00F242B6">
          <w:rPr>
            <w:lang w:eastAsia="fr-FR" w:bidi="ar-SA"/>
          </w:rPr>
          <w:t xml:space="preserve">de manière </w:t>
        </w:r>
        <w:del w:id="1118" w:author="Cédric" w:date="2017-06-23T10:33:00Z">
          <w:r w:rsidR="00F242B6" w:rsidDel="00277691">
            <w:rPr>
              <w:lang w:eastAsia="fr-FR" w:bidi="ar-SA"/>
            </w:rPr>
            <w:delText xml:space="preserve">plus </w:delText>
          </w:r>
        </w:del>
      </w:ins>
      <w:ins w:id="1119" w:author="CCCCC" w:date="2017-06-07T22:52:00Z">
        <w:r w:rsidR="00F242B6">
          <w:rPr>
            <w:lang w:eastAsia="fr-FR" w:bidi="ar-SA"/>
          </w:rPr>
          <w:t xml:space="preserve">facilement </w:t>
        </w:r>
      </w:ins>
      <w:ins w:id="1120" w:author="CCCCC" w:date="2017-06-07T22:53:00Z">
        <w:r w:rsidR="00F242B6">
          <w:rPr>
            <w:lang w:eastAsia="fr-FR" w:bidi="ar-SA"/>
          </w:rPr>
          <w:t>lisible.</w:t>
        </w:r>
      </w:ins>
    </w:p>
    <w:p w14:paraId="79C7F3C3" w14:textId="77777777" w:rsidR="00E56737" w:rsidRDefault="00E56737">
      <w:pPr>
        <w:spacing w:before="0" w:after="0"/>
        <w:rPr>
          <w:ins w:id="1121" w:author="CCCCC" w:date="2017-06-11T16:23:00Z"/>
          <w:lang w:eastAsia="fr-FR" w:bidi="ar-SA"/>
        </w:rPr>
      </w:pPr>
      <w:ins w:id="1122" w:author="CCCCC" w:date="2017-06-11T16:23:00Z">
        <w:r>
          <w:rPr>
            <w:lang w:eastAsia="fr-FR" w:bidi="ar-SA"/>
          </w:rPr>
          <w:br w:type="page"/>
        </w:r>
      </w:ins>
    </w:p>
    <w:p w14:paraId="06DF7F4C" w14:textId="77777777" w:rsidR="008B687D" w:rsidRDefault="00F31021">
      <w:pPr>
        <w:pStyle w:val="Heading2"/>
        <w:rPr>
          <w:del w:id="1123" w:author="Cédric" w:date="2017-06-23T10:33:00Z"/>
        </w:rPr>
        <w:pPrChange w:id="1124" w:author="Cédric" w:date="2017-06-23T10:33:00Z">
          <w:pPr/>
        </w:pPrChange>
      </w:pPr>
      <w:moveFromRangeStart w:id="1125" w:author="CCCCC" w:date="2017-06-07T22:11:00Z" w:name="move484636844"/>
      <w:moveFrom w:id="1126" w:author="CCCCC" w:date="2017-06-07T22:11:00Z">
        <w:r w:rsidDel="0009519E">
          <w:lastRenderedPageBreak/>
          <w:t>Pour valider le bon fonctionnement du module, il a été nécessaire d’écrire des tests unitaires.</w:t>
        </w:r>
      </w:moveFrom>
    </w:p>
    <w:p w14:paraId="47233909" w14:textId="77777777" w:rsidR="008B687D" w:rsidRDefault="000D7996">
      <w:pPr>
        <w:pStyle w:val="Heading2"/>
        <w:pPrChange w:id="1127" w:author="Cédric" w:date="2017-06-23T10:33:00Z">
          <w:pPr>
            <w:pStyle w:val="Heading3"/>
          </w:pPr>
        </w:pPrChange>
      </w:pPr>
      <w:bookmarkStart w:id="1128" w:name="_Toc485978067"/>
      <w:moveFromRangeEnd w:id="1125"/>
      <w:r>
        <w:t>Développement de Xen Orchestra</w:t>
      </w:r>
      <w:bookmarkEnd w:id="1128"/>
    </w:p>
    <w:p w14:paraId="2D4FF17A" w14:textId="77777777" w:rsidR="008B687D" w:rsidRDefault="000D7996">
      <w:pPr>
        <w:pStyle w:val="Heading3"/>
        <w:pPrChange w:id="1129" w:author="CCCCC" w:date="2017-06-11T20:52:00Z">
          <w:pPr>
            <w:pStyle w:val="Heading4"/>
          </w:pPr>
        </w:pPrChange>
      </w:pPr>
      <w:bookmarkStart w:id="1130" w:name="_Toc485978068"/>
      <w:r>
        <w:t>Présentation de Xen Orchestra</w:t>
      </w:r>
      <w:bookmarkEnd w:id="1130"/>
    </w:p>
    <w:p w14:paraId="6EEF9BAD" w14:textId="13CD747E" w:rsidR="00A50DFC" w:rsidRDefault="00D12E2E" w:rsidP="00672DF6">
      <w:r>
        <w:t>Xen Orchestra</w:t>
      </w:r>
      <w:ins w:id="1131" w:author="Cédric" w:date="2017-06-22T10:26:00Z">
        <w:r w:rsidR="00875CC0">
          <w:rPr>
            <w:rStyle w:val="FootnoteReference"/>
          </w:rPr>
          <w:footnoteReference w:id="6"/>
        </w:r>
      </w:ins>
      <w:r>
        <w:t xml:space="preserve"> est un gestionnaire de machines virtuelles.</w:t>
      </w:r>
      <w:r w:rsidR="00A50DFC">
        <w:t xml:space="preserve"> Il permet d'administrer des serveurs tournant sous XenServer. XenServer est un logiciel </w:t>
      </w:r>
      <w:ins w:id="1139" w:author="Cédric" w:date="2017-06-22T15:28:00Z">
        <w:r w:rsidR="00F53E82">
          <w:t xml:space="preserve">développé par Citrix, </w:t>
        </w:r>
      </w:ins>
      <w:del w:id="1140" w:author="CCCCC" w:date="2017-06-19T19:46:00Z">
        <w:r w:rsidR="00A50DFC" w:rsidDel="00A92189">
          <w:delText xml:space="preserve">basé </w:delText>
        </w:r>
      </w:del>
      <w:ins w:id="1141" w:author="CCCCC" w:date="2017-06-19T19:46:00Z">
        <w:r w:rsidR="00A92189">
          <w:t>qui utilise</w:t>
        </w:r>
      </w:ins>
      <w:del w:id="1142" w:author="CCCCC" w:date="2017-06-19T19:46:00Z">
        <w:r w:rsidR="00A50DFC" w:rsidDel="00A92189">
          <w:delText>sur</w:delText>
        </w:r>
      </w:del>
      <w:r w:rsidR="00A50DFC">
        <w:t xml:space="preserve"> Xen qui est un hyperviseur de machines virtuelles. XenServer</w:t>
      </w:r>
      <w:ins w:id="1143" w:author="CCCCC" w:date="2017-06-25T14:12:00Z">
        <w:r w:rsidR="00250388">
          <w:t xml:space="preserve"> permet</w:t>
        </w:r>
      </w:ins>
      <w:r w:rsidR="008C2B2B">
        <w:t xml:space="preserve"> </w:t>
      </w:r>
      <w:del w:id="1144" w:author="CCCCC" w:date="2017-06-22T20:07:00Z">
        <w:r w:rsidR="008C2B2B" w:rsidDel="001C36BC">
          <w:delText xml:space="preserve">permet </w:delText>
        </w:r>
      </w:del>
      <w:ins w:id="1145" w:author="CCCCC" w:date="2017-06-22T20:07:00Z">
        <w:r w:rsidR="001C36BC">
          <w:t>l’exécution</w:t>
        </w:r>
      </w:ins>
      <w:del w:id="1146" w:author="CCCCC" w:date="2017-06-22T20:07:00Z">
        <w:r w:rsidR="008C2B2B" w:rsidDel="001C36BC">
          <w:delText>la gestion</w:delText>
        </w:r>
      </w:del>
      <w:r w:rsidR="008C2B2B">
        <w:t xml:space="preserve"> de machines virtuelles</w:t>
      </w:r>
      <w:ins w:id="1147" w:author="CCCCC" w:date="2017-06-22T20:07:00Z">
        <w:r w:rsidR="001C36BC">
          <w:t xml:space="preserve">. </w:t>
        </w:r>
      </w:ins>
      <w:del w:id="1148" w:author="CCCCC" w:date="2017-06-22T20:07:00Z">
        <w:r w:rsidR="008C2B2B" w:rsidDel="001C36BC">
          <w:delText xml:space="preserve"> hébergée</w:delText>
        </w:r>
      </w:del>
      <w:ins w:id="1149" w:author="Cédric" w:date="2017-06-22T10:26:00Z">
        <w:del w:id="1150" w:author="CCCCC" w:date="2017-06-22T20:07:00Z">
          <w:r w:rsidR="00744367" w:rsidDel="001C36BC">
            <w:delText>s</w:delText>
          </w:r>
        </w:del>
      </w:ins>
      <w:del w:id="1151" w:author="CCCCC" w:date="2017-06-22T20:07:00Z">
        <w:r w:rsidR="008C2B2B" w:rsidDel="001C36BC">
          <w:delText xml:space="preserve"> sur des serveurs.</w:delText>
        </w:r>
      </w:del>
      <w:ins w:id="1152" w:author="Cédric" w:date="2017-06-22T11:52:00Z">
        <w:del w:id="1153" w:author="CCCCC" w:date="2017-06-22T20:07:00Z">
          <w:r w:rsidR="00F63535" w:rsidDel="001C36BC">
            <w:delText xml:space="preserve"> </w:delText>
          </w:r>
        </w:del>
      </w:ins>
      <w:ins w:id="1154" w:author="Cédric" w:date="2017-06-22T15:16:00Z">
        <w:r w:rsidR="00900DBF">
          <w:t xml:space="preserve">Pour pouvoir interroger un XenServer, </w:t>
        </w:r>
      </w:ins>
      <w:ins w:id="1155" w:author="CCCCC" w:date="2017-06-25T14:12:00Z">
        <w:r w:rsidR="00250388">
          <w:t xml:space="preserve">Xen Orchestra utilise </w:t>
        </w:r>
      </w:ins>
      <w:ins w:id="1156" w:author="Cédric" w:date="2017-06-22T15:16:00Z">
        <w:r w:rsidR="00900DBF">
          <w:t xml:space="preserve">une API </w:t>
        </w:r>
      </w:ins>
      <w:ins w:id="1157" w:author="Cédric" w:date="2017-06-22T15:18:00Z">
        <w:r w:rsidR="00900DBF">
          <w:rPr>
            <w:rStyle w:val="FootnoteReference"/>
          </w:rPr>
          <w:footnoteReference w:id="7"/>
        </w:r>
      </w:ins>
      <w:ins w:id="1162" w:author="Cédric" w:date="2017-06-22T15:16:00Z">
        <w:r w:rsidR="00900DBF">
          <w:t>du nom de Xapi</w:t>
        </w:r>
        <w:del w:id="1163" w:author="CCCCC" w:date="2017-06-25T14:13:00Z">
          <w:r w:rsidR="00900DBF" w:rsidDel="00250388">
            <w:delText xml:space="preserve"> est utilisée</w:delText>
          </w:r>
        </w:del>
      </w:ins>
      <w:ins w:id="1164" w:author="Cédric" w:date="2017-06-22T15:17:00Z">
        <w:del w:id="1165" w:author="CCCCC" w:date="2017-06-25T14:13:00Z">
          <w:r w:rsidR="00900DBF" w:rsidDel="00250388">
            <w:delText xml:space="preserve"> par</w:delText>
          </w:r>
        </w:del>
        <w:del w:id="1166" w:author="CCCCC" w:date="2017-06-25T14:12:00Z">
          <w:r w:rsidR="00900DBF" w:rsidDel="00250388">
            <w:delText xml:space="preserve"> Xen Orchestra</w:delText>
          </w:r>
        </w:del>
        <w:r w:rsidR="00900DBF">
          <w:t>.</w:t>
        </w:r>
      </w:ins>
    </w:p>
    <w:p w14:paraId="79342B30" w14:textId="77777777" w:rsidR="00D12E2E" w:rsidRDefault="00D12E2E" w:rsidP="00672DF6">
      <w:r>
        <w:t xml:space="preserve"> Il est composé de trois </w:t>
      </w:r>
      <w:del w:id="1167" w:author="Cédric" w:date="2017-06-22T10:26:00Z">
        <w:r w:rsidDel="00BE18B4">
          <w:delText>grand</w:delText>
        </w:r>
      </w:del>
      <w:ins w:id="1168" w:author="Cédric" w:date="2017-06-22T10:26:00Z">
        <w:r w:rsidR="00BE18B4">
          <w:t>grands</w:t>
        </w:r>
      </w:ins>
      <w:r>
        <w:t xml:space="preserve"> modules :</w:t>
      </w:r>
    </w:p>
    <w:p w14:paraId="6169CDA4" w14:textId="77777777" w:rsidR="00D12E2E" w:rsidRDefault="00D12E2E" w:rsidP="00833F3F">
      <w:pPr>
        <w:pStyle w:val="ListParagraph"/>
        <w:numPr>
          <w:ilvl w:val="0"/>
          <w:numId w:val="9"/>
        </w:numPr>
      </w:pPr>
      <w:r>
        <w:t xml:space="preserve">xo-server qui représente le </w:t>
      </w:r>
      <w:r w:rsidR="00EF66FC">
        <w:t>cœur</w:t>
      </w:r>
      <w:r>
        <w:t xml:space="preserve"> de l'application.</w:t>
      </w:r>
    </w:p>
    <w:p w14:paraId="3302FA80" w14:textId="77777777" w:rsidR="00A862B3" w:rsidRDefault="00A862B3" w:rsidP="00833F3F">
      <w:pPr>
        <w:pStyle w:val="ListParagraph"/>
        <w:numPr>
          <w:ilvl w:val="0"/>
          <w:numId w:val="9"/>
        </w:numPr>
      </w:pPr>
      <w:r>
        <w:t>xo-CLI qui est un client de xo-server en ligne de commandes</w:t>
      </w:r>
    </w:p>
    <w:p w14:paraId="1450C5E3" w14:textId="77777777" w:rsidR="008B687D" w:rsidRDefault="00A862B3">
      <w:pPr>
        <w:pStyle w:val="ListParagraph"/>
        <w:numPr>
          <w:ilvl w:val="0"/>
          <w:numId w:val="9"/>
        </w:numPr>
        <w:rPr>
          <w:del w:id="1169" w:author="CCCCC" w:date="2017-06-21T21:05:00Z"/>
        </w:rPr>
        <w:pPrChange w:id="1170" w:author="CCCCC" w:date="2017-06-21T21:05:00Z">
          <w:pPr/>
        </w:pPrChange>
      </w:pPr>
      <w:r>
        <w:t>xo-web qui est également un client de xo-server, cette fois grâce à une interface web</w:t>
      </w:r>
    </w:p>
    <w:p w14:paraId="79C45094" w14:textId="77777777" w:rsidR="00C15560" w:rsidRDefault="00C15560" w:rsidP="00833F3F">
      <w:pPr>
        <w:pStyle w:val="ListParagraph"/>
        <w:numPr>
          <w:ilvl w:val="0"/>
          <w:numId w:val="9"/>
        </w:numPr>
        <w:rPr>
          <w:ins w:id="1171" w:author="CCCCC" w:date="2017-06-21T21:09:00Z"/>
        </w:rPr>
      </w:pPr>
    </w:p>
    <w:p w14:paraId="7B544A07" w14:textId="77777777" w:rsidR="008B687D" w:rsidRDefault="00FD18DA">
      <w:pPr>
        <w:rPr>
          <w:ins w:id="1172" w:author="CCCCC" w:date="2017-06-21T21:09:00Z"/>
        </w:rPr>
        <w:pPrChange w:id="1173" w:author="CCCCC" w:date="2017-06-21T21:09:00Z">
          <w:pPr>
            <w:pStyle w:val="ListParagraph"/>
            <w:numPr>
              <w:numId w:val="9"/>
            </w:numPr>
            <w:ind w:left="1440" w:hanging="360"/>
          </w:pPr>
        </w:pPrChange>
      </w:pPr>
      <w:ins w:id="1174" w:author="Cédric" w:date="2017-06-22T11:51:00Z">
        <w:r>
          <w:rPr>
            <w:noProof/>
          </w:rPr>
          <w:pict w14:anchorId="100CD4E0">
            <v:shape id="_x0000_s1051" type="#_x0000_t202" style="position:absolute;left:0;text-align:left;margin-left:-.35pt;margin-top:328.95pt;width:84.9pt;height:.05pt;z-index:251691008" stroked="f">
              <v:textbox style="mso-fit-shape-to-text:t" inset="0,0,0,0">
                <w:txbxContent>
                  <w:p w14:paraId="0C6E2C11" w14:textId="77777777" w:rsidR="00A247D5" w:rsidRDefault="00A247D5">
                    <w:pPr>
                      <w:pStyle w:val="Caption"/>
                      <w:rPr>
                        <w:noProof/>
                      </w:rPr>
                      <w:pPrChange w:id="1175" w:author="Cédric" w:date="2017-06-22T11:51:00Z">
                        <w:pPr/>
                      </w:pPrChange>
                    </w:pPr>
                    <w:ins w:id="1176" w:author="Cédric" w:date="2017-06-22T11:51:00Z">
                      <w:r>
                        <w:t>Figure 21 : Architecture de xo-web</w:t>
                      </w:r>
                    </w:ins>
                  </w:p>
                </w:txbxContent>
              </v:textbox>
              <w10:wrap type="square"/>
            </v:shape>
          </w:pict>
        </w:r>
      </w:ins>
      <w:ins w:id="1177" w:author="CCCCC" w:date="2017-06-16T21:15:00Z">
        <w:r w:rsidR="007A1EA5">
          <w:rPr>
            <w:noProof/>
            <w:lang w:eastAsia="fr-FR" w:bidi="ar-SA"/>
            <w:rPrChange w:id="1178" w:author="Unknown">
              <w:rPr>
                <w:rFonts w:asciiTheme="majorHAnsi" w:eastAsiaTheme="majorEastAsia" w:hAnsiTheme="majorHAnsi"/>
                <w:b/>
                <w:bCs/>
                <w:noProof/>
                <w:color w:val="4F81BD" w:themeColor="accent1"/>
                <w:sz w:val="26"/>
                <w:szCs w:val="23"/>
                <w:lang w:eastAsia="fr-FR" w:bidi="ar-SA"/>
              </w:rPr>
            </w:rPrChange>
          </w:rPr>
          <w:drawing>
            <wp:anchor distT="0" distB="0" distL="114300" distR="114300" simplePos="0" relativeHeight="251624448" behindDoc="0" locked="0" layoutInCell="1" allowOverlap="1" wp14:anchorId="574F4447" wp14:editId="338FE624">
              <wp:simplePos x="0" y="0"/>
              <wp:positionH relativeFrom="margin">
                <wp:posOffset>-4445</wp:posOffset>
              </wp:positionH>
              <wp:positionV relativeFrom="paragraph">
                <wp:posOffset>18415</wp:posOffset>
              </wp:positionV>
              <wp:extent cx="1078230" cy="4102100"/>
              <wp:effectExtent l="0" t="0" r="762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078230" cy="4102100"/>
                      </a:xfrm>
                      <a:prstGeom prst="rect">
                        <a:avLst/>
                      </a:prstGeom>
                    </pic:spPr>
                  </pic:pic>
                </a:graphicData>
              </a:graphic>
            </wp:anchor>
          </w:drawing>
        </w:r>
      </w:ins>
      <w:ins w:id="1179" w:author="Cédric" w:date="2017-06-22T11:51:00Z">
        <w:r>
          <w:rPr>
            <w:noProof/>
          </w:rPr>
          <w:pict w14:anchorId="41BC76B5">
            <v:shape id="_x0000_s1052" type="#_x0000_t202" style="position:absolute;left:0;text-align:left;margin-left:366.25pt;margin-top:439.9pt;width:115.3pt;height:.05pt;z-index:251692032;mso-position-horizontal-relative:text;mso-position-vertical-relative:text" stroked="f">
              <v:textbox style="mso-fit-shape-to-text:t" inset="0,0,0,0">
                <w:txbxContent>
                  <w:p w14:paraId="20CF7E4A" w14:textId="77777777" w:rsidR="00A247D5" w:rsidRDefault="00A247D5">
                    <w:pPr>
                      <w:pStyle w:val="Caption"/>
                      <w:rPr>
                        <w:noProof/>
                      </w:rPr>
                      <w:pPrChange w:id="1180" w:author="Cédric" w:date="2017-06-22T11:51:00Z">
                        <w:pPr/>
                      </w:pPrChange>
                    </w:pPr>
                    <w:ins w:id="1181" w:author="Cédric" w:date="2017-06-22T11:51:00Z">
                      <w:r>
                        <w:t xml:space="preserve">Figure </w:t>
                      </w:r>
                      <w:r>
                        <w:fldChar w:fldCharType="begin"/>
                      </w:r>
                      <w:r>
                        <w:instrText xml:space="preserve"> SEQ Figure \* ARABIC </w:instrText>
                      </w:r>
                    </w:ins>
                    <w:r>
                      <w:fldChar w:fldCharType="separate"/>
                    </w:r>
                    <w:ins w:id="1182" w:author="Cédric" w:date="2017-06-22T16:58:00Z">
                      <w:r>
                        <w:rPr>
                          <w:noProof/>
                        </w:rPr>
                        <w:t>10</w:t>
                      </w:r>
                    </w:ins>
                    <w:ins w:id="1183" w:author="Cédric" w:date="2017-06-22T11:51:00Z">
                      <w:r>
                        <w:fldChar w:fldCharType="end"/>
                      </w:r>
                      <w:r>
                        <w:t xml:space="preserve"> : Architecture de xo-server</w:t>
                      </w:r>
                    </w:ins>
                  </w:p>
                </w:txbxContent>
              </v:textbox>
              <w10:wrap type="square"/>
            </v:shape>
          </w:pict>
        </w:r>
      </w:ins>
      <w:ins w:id="1184" w:author="CCCCC" w:date="2017-06-16T22:11:00Z">
        <w:r w:rsidR="007A1EA5">
          <w:rPr>
            <w:noProof/>
            <w:lang w:eastAsia="fr-FR" w:bidi="ar-SA"/>
            <w:rPrChange w:id="1185" w:author="Unknown">
              <w:rPr>
                <w:rFonts w:asciiTheme="majorHAnsi" w:eastAsiaTheme="majorEastAsia" w:hAnsiTheme="majorHAnsi"/>
                <w:b/>
                <w:bCs/>
                <w:noProof/>
                <w:color w:val="4F81BD" w:themeColor="accent1"/>
                <w:sz w:val="26"/>
                <w:szCs w:val="23"/>
                <w:lang w:eastAsia="fr-FR" w:bidi="ar-SA"/>
              </w:rPr>
            </w:rPrChange>
          </w:rPr>
          <w:drawing>
            <wp:anchor distT="0" distB="0" distL="114300" distR="114300" simplePos="0" relativeHeight="251629568" behindDoc="0" locked="0" layoutInCell="1" allowOverlap="1" wp14:anchorId="7622DB7C" wp14:editId="327CB59E">
              <wp:simplePos x="0" y="0"/>
              <wp:positionH relativeFrom="margin">
                <wp:posOffset>4651375</wp:posOffset>
              </wp:positionH>
              <wp:positionV relativeFrom="paragraph">
                <wp:posOffset>16510</wp:posOffset>
              </wp:positionV>
              <wp:extent cx="1464310" cy="5513070"/>
              <wp:effectExtent l="0" t="0" r="0"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r="12815"/>
                      <a:stretch/>
                    </pic:blipFill>
                    <pic:spPr bwMode="auto">
                      <a:xfrm>
                        <a:off x="0" y="0"/>
                        <a:ext cx="1464310" cy="5513070"/>
                      </a:xfrm>
                      <a:prstGeom prst="rect">
                        <a:avLst/>
                      </a:prstGeom>
                      <a:ln>
                        <a:noFill/>
                      </a:ln>
                      <a:extLst>
                        <a:ext uri="{53640926-AAD7-44D8-BBD7-CCE9431645EC}">
                          <a14:shadowObscured xmlns:a14="http://schemas.microsoft.com/office/drawing/2010/main"/>
                        </a:ext>
                      </a:extLst>
                    </pic:spPr>
                  </pic:pic>
                </a:graphicData>
              </a:graphic>
            </wp:anchor>
          </w:drawing>
        </w:r>
      </w:ins>
      <w:ins w:id="1186" w:author="CCCCC" w:date="2017-06-22T01:03:00Z">
        <w:r w:rsidR="005741CB">
          <w:t>X</w:t>
        </w:r>
      </w:ins>
      <w:ins w:id="1187" w:author="CCCCC" w:date="2017-06-21T21:09:00Z">
        <w:r w:rsidR="00C15560">
          <w:t xml:space="preserve">o-web, </w:t>
        </w:r>
      </w:ins>
      <w:ins w:id="1188" w:author="CCCCC" w:date="2017-06-22T01:03:00Z">
        <w:r w:rsidR="00ED67CE">
          <w:t>comporte</w:t>
        </w:r>
      </w:ins>
      <w:ins w:id="1189" w:author="CCCCC" w:date="2017-06-21T21:09:00Z">
        <w:r w:rsidR="00C15560">
          <w:t xml:space="preserve"> un dossier « src </w:t>
        </w:r>
        <w:r w:rsidR="001C36BC">
          <w:t>» contenant les fichiers source</w:t>
        </w:r>
        <w:r w:rsidR="00C15560">
          <w:t xml:space="preserve"> de l’application. Il inclut le dossier « common » dans lequel sont présents une multitude de composants nécessaires au fonctionnement de l’interface graphique, comme des composants graphiques génériques (boutons, liste triées, barre de navigation…), une liste de sélecteurs ou encore une liste de requête pouvant être envoyées à xo-server. Il inclut également le dossier xo-app. Celui-ci comporte les composants permettant de construire l’interface graphique. Par exemple, Sur la vue détaillée d’un hôte présente </w:t>
        </w:r>
      </w:ins>
      <w:ins w:id="1190" w:author="CCCCC" w:date="2017-06-22T20:11:00Z">
        <w:r w:rsidR="001C36BC">
          <w:t>en annexe VII</w:t>
        </w:r>
      </w:ins>
      <w:ins w:id="1191" w:author="CCCCC" w:date="2017-06-21T21:09:00Z">
        <w:r w:rsidR="00C15560">
          <w:t>, le menu à gauche est dé</w:t>
        </w:r>
        <w:r w:rsidR="001C36BC">
          <w:t xml:space="preserve">fini dans </w:t>
        </w:r>
      </w:ins>
      <w:ins w:id="1192" w:author="CCCCC" w:date="2017-06-22T20:15:00Z">
        <w:r w:rsidR="00597B6C">
          <w:t>le</w:t>
        </w:r>
      </w:ins>
      <w:ins w:id="1193" w:author="CCCCC" w:date="2017-06-21T21:09:00Z">
        <w:r w:rsidR="001C36BC">
          <w:t xml:space="preserve"> composant Menu</w:t>
        </w:r>
        <w:r w:rsidR="00C15560">
          <w:t xml:space="preserve"> du </w:t>
        </w:r>
      </w:ins>
      <w:ins w:id="1194" w:author="CCCCC" w:date="2017-06-22T20:15:00Z">
        <w:r w:rsidR="00597B6C">
          <w:t xml:space="preserve">fichier </w:t>
        </w:r>
      </w:ins>
      <w:ins w:id="1195" w:author="CCCCC" w:date="2017-06-21T21:09:00Z">
        <w:r w:rsidR="00C15560">
          <w:t>« menu</w:t>
        </w:r>
      </w:ins>
      <w:ins w:id="1196" w:author="CCCCC" w:date="2017-06-22T20:15:00Z">
        <w:r w:rsidR="00597B6C">
          <w:t>/index.js</w:t>
        </w:r>
      </w:ins>
      <w:ins w:id="1197" w:author="CCCCC" w:date="2017-06-21T21:09:00Z">
        <w:r w:rsidR="00C15560">
          <w:t> », l’e</w:t>
        </w:r>
        <w:r w:rsidR="001C36BC">
          <w:t>n-tête par le composant Host</w:t>
        </w:r>
      </w:ins>
      <w:ins w:id="1198" w:author="CCCCC" w:date="2017-06-22T20:14:00Z">
        <w:r w:rsidR="00597B6C">
          <w:t xml:space="preserve"> du </w:t>
        </w:r>
      </w:ins>
      <w:ins w:id="1199" w:author="CCCCC" w:date="2017-06-22T20:15:00Z">
        <w:r w:rsidR="00597B6C">
          <w:t xml:space="preserve">fichier </w:t>
        </w:r>
      </w:ins>
      <w:ins w:id="1200" w:author="CCCCC" w:date="2017-06-22T20:14:00Z">
        <w:r w:rsidR="00597B6C">
          <w:t>« host</w:t>
        </w:r>
      </w:ins>
      <w:ins w:id="1201" w:author="CCCCC" w:date="2017-06-22T20:16:00Z">
        <w:r w:rsidR="00597B6C">
          <w:t>/index.js</w:t>
        </w:r>
      </w:ins>
      <w:ins w:id="1202" w:author="CCCCC" w:date="2017-06-22T20:14:00Z">
        <w:r w:rsidR="00597B6C">
          <w:t xml:space="preserve"> » </w:t>
        </w:r>
      </w:ins>
      <w:ins w:id="1203" w:author="CCCCC" w:date="2017-06-21T21:09:00Z">
        <w:r w:rsidR="00C15560">
          <w:t>et le centre de la page avec les graphiques</w:t>
        </w:r>
        <w:r w:rsidR="001C36BC">
          <w:t xml:space="preserve"> par un composant TabGeneral</w:t>
        </w:r>
      </w:ins>
      <w:ins w:id="1204" w:author="CCCCC" w:date="2017-06-22T20:14:00Z">
        <w:r w:rsidR="00597B6C">
          <w:t xml:space="preserve"> </w:t>
        </w:r>
      </w:ins>
      <w:ins w:id="1205" w:author="CCCCC" w:date="2017-06-22T20:16:00Z">
        <w:r w:rsidR="00597B6C">
          <w:t>du fichier « host/tab-general.js »</w:t>
        </w:r>
      </w:ins>
      <w:ins w:id="1206" w:author="CCCCC" w:date="2017-06-21T21:09:00Z">
        <w:r w:rsidR="00C15560">
          <w:t>. Chacun de ces composants peut être confectionné grâce à d’autres sous-composants situés dans d’autres sous-dossiers.</w:t>
        </w:r>
      </w:ins>
    </w:p>
    <w:p w14:paraId="6BA8EFF1" w14:textId="38D1C23C" w:rsidR="005A1737" w:rsidRDefault="00C15560">
      <w:ins w:id="1207" w:author="CCCCC" w:date="2017-06-21T21:09:00Z">
        <w:r>
          <w:t xml:space="preserve">Xo-server contient un dossier </w:t>
        </w:r>
      </w:ins>
      <w:ins w:id="1208" w:author="CCCCC" w:date="2017-06-25T14:14:00Z">
        <w:r w:rsidR="00A247D5">
          <w:t>« </w:t>
        </w:r>
      </w:ins>
      <w:ins w:id="1209" w:author="CCCCC" w:date="2017-06-21T21:09:00Z">
        <w:r>
          <w:t>src</w:t>
        </w:r>
      </w:ins>
      <w:ins w:id="1210" w:author="CCCCC" w:date="2017-06-25T14:14:00Z">
        <w:r w:rsidR="00A247D5">
          <w:t> »</w:t>
        </w:r>
      </w:ins>
      <w:ins w:id="1211" w:author="CCCCC" w:date="2017-06-21T21:09:00Z">
        <w:r>
          <w:t xml:space="preserve"> comportant un dossier « api » qui inclut les fichiers définissant les fonctions qui pourront être appelées par </w:t>
        </w:r>
      </w:ins>
      <w:ins w:id="1212" w:author="CCCCC" w:date="2017-06-25T14:14:00Z">
        <w:r w:rsidR="00A247D5">
          <w:t>un client</w:t>
        </w:r>
      </w:ins>
      <w:ins w:id="1213" w:author="CCCCC" w:date="2017-06-21T21:09:00Z">
        <w:r>
          <w:t xml:space="preserve"> et appelleront des fonctions de Xapi., « collection » contient le fichier permettant la gestion de la base de données Redis, ainsi qu’une multitude d’autres dossiers que je n’ai pas eu l’occasion d’explorer.</w:t>
        </w:r>
      </w:ins>
    </w:p>
    <w:p w14:paraId="4B09E510" w14:textId="77777777" w:rsidR="00A862B3" w:rsidRDefault="00F31021" w:rsidP="00672DF6">
      <w:r>
        <w:t xml:space="preserve">Xen Orchestra est composé de </w:t>
      </w:r>
      <w:del w:id="1214" w:author="Cédric" w:date="2017-06-22T10:02:00Z">
        <w:r w:rsidDel="008533F7">
          <w:delText>différentes entité</w:delText>
        </w:r>
      </w:del>
      <w:ins w:id="1215" w:author="Cédric" w:date="2017-06-22T10:02:00Z">
        <w:r w:rsidR="008533F7">
          <w:t>différentes entités</w:t>
        </w:r>
      </w:ins>
      <w:r>
        <w:t xml:space="preserve"> dont les principales sont :</w:t>
      </w:r>
    </w:p>
    <w:p w14:paraId="55A58209" w14:textId="77777777" w:rsidR="00F31021" w:rsidRDefault="00F31021" w:rsidP="00F31021">
      <w:pPr>
        <w:pStyle w:val="ListParagraph"/>
        <w:numPr>
          <w:ilvl w:val="0"/>
          <w:numId w:val="10"/>
        </w:numPr>
      </w:pPr>
      <w:r>
        <w:t>VM :</w:t>
      </w:r>
      <w:ins w:id="1216" w:author="CCCCC" w:date="2017-06-21T20:17:00Z">
        <w:r w:rsidR="006D1F56">
          <w:t xml:space="preserve"> Cet objet représente une machine virtuelle</w:t>
        </w:r>
      </w:ins>
    </w:p>
    <w:p w14:paraId="497A6A56" w14:textId="77777777" w:rsidR="00F31021" w:rsidRDefault="00F31021" w:rsidP="00F31021">
      <w:pPr>
        <w:pStyle w:val="ListParagraph"/>
        <w:numPr>
          <w:ilvl w:val="0"/>
          <w:numId w:val="10"/>
        </w:numPr>
      </w:pPr>
      <w:r>
        <w:t>Host</w:t>
      </w:r>
      <w:ins w:id="1217" w:author="CCCCC" w:date="2017-06-21T20:17:00Z">
        <w:r w:rsidR="006D1F56">
          <w:t> : Un hôte est une machine</w:t>
        </w:r>
      </w:ins>
      <w:ins w:id="1218" w:author="CCCCC" w:date="2017-06-21T20:18:00Z">
        <w:r w:rsidR="006D1F56">
          <w:t xml:space="preserve"> physique sur laquelle est installé XenServer.</w:t>
        </w:r>
      </w:ins>
      <w:ins w:id="1219" w:author="CCCCC" w:date="2017-06-21T20:17:00Z">
        <w:r w:rsidR="006D1F56">
          <w:t xml:space="preserve"> </w:t>
        </w:r>
      </w:ins>
      <w:ins w:id="1220" w:author="CCCCC" w:date="2017-06-21T20:19:00Z">
        <w:r w:rsidR="006D1F56">
          <w:t>Elle</w:t>
        </w:r>
      </w:ins>
      <w:ins w:id="1221" w:author="CCCCC" w:date="2017-06-21T20:18:00Z">
        <w:r w:rsidR="006D1F56">
          <w:t xml:space="preserve"> sert à héberger</w:t>
        </w:r>
      </w:ins>
      <w:ins w:id="1222" w:author="CCCCC" w:date="2017-06-21T20:19:00Z">
        <w:r w:rsidR="006D1F56">
          <w:t xml:space="preserve"> l’exécution d’une VM</w:t>
        </w:r>
      </w:ins>
    </w:p>
    <w:p w14:paraId="784E41A0" w14:textId="131B787C" w:rsidR="00F31021" w:rsidRDefault="00F31021" w:rsidP="00F31021">
      <w:pPr>
        <w:pStyle w:val="ListParagraph"/>
        <w:numPr>
          <w:ilvl w:val="0"/>
          <w:numId w:val="10"/>
        </w:numPr>
        <w:rPr>
          <w:ins w:id="1223" w:author="CCCCC" w:date="2017-06-08T18:40:00Z"/>
        </w:rPr>
      </w:pPr>
      <w:r>
        <w:t>Pool :</w:t>
      </w:r>
      <w:ins w:id="1224" w:author="Cédric" w:date="2017-06-22T11:05:00Z">
        <w:r w:rsidR="00D63E18">
          <w:t xml:space="preserve"> </w:t>
        </w:r>
      </w:ins>
      <w:ins w:id="1225" w:author="Cédric" w:date="2017-06-22T11:15:00Z">
        <w:r w:rsidR="00C251A8">
          <w:t>Un pool</w:t>
        </w:r>
      </w:ins>
      <w:ins w:id="1226" w:author="Cédric" w:date="2017-06-22T11:12:00Z">
        <w:r w:rsidR="00C251A8">
          <w:t xml:space="preserve"> est un ama</w:t>
        </w:r>
      </w:ins>
      <w:ins w:id="1227" w:author="Cédric" w:date="2017-06-22T11:13:00Z">
        <w:r w:rsidR="00C251A8">
          <w:t>s d</w:t>
        </w:r>
      </w:ins>
      <w:ins w:id="1228" w:author="Cédric" w:date="2017-06-22T14:52:00Z">
        <w:r w:rsidR="00DA2A43">
          <w:t>’appareils de stockage</w:t>
        </w:r>
      </w:ins>
      <w:ins w:id="1229" w:author="Cédric" w:date="2017-06-22T11:13:00Z">
        <w:r w:rsidR="00C251A8">
          <w:t xml:space="preserve"> sur les</w:t>
        </w:r>
      </w:ins>
      <w:ins w:id="1230" w:author="Cédric" w:date="2017-06-22T11:14:00Z">
        <w:r w:rsidR="00C251A8">
          <w:t>quels</w:t>
        </w:r>
      </w:ins>
      <w:ins w:id="1231" w:author="Cédric" w:date="2017-06-22T14:53:00Z">
        <w:r w:rsidR="00DA2A43">
          <w:t>,</w:t>
        </w:r>
      </w:ins>
      <w:ins w:id="1232" w:author="Cédric" w:date="2017-06-22T11:15:00Z">
        <w:r w:rsidR="00C251A8">
          <w:t xml:space="preserve"> les données nécessaire</w:t>
        </w:r>
      </w:ins>
      <w:ins w:id="1233" w:author="CCCCC" w:date="2017-06-25T14:15:00Z">
        <w:r w:rsidR="00A247D5">
          <w:t>s</w:t>
        </w:r>
      </w:ins>
      <w:ins w:id="1234" w:author="Cédric" w:date="2017-06-22T11:15:00Z">
        <w:r w:rsidR="00C251A8">
          <w:t xml:space="preserve"> au fonctionnement de Xen Orchestra</w:t>
        </w:r>
      </w:ins>
      <w:ins w:id="1235" w:author="Cédric" w:date="2017-06-22T14:53:00Z">
        <w:r w:rsidR="00836214">
          <w:t xml:space="preserve">, vont </w:t>
        </w:r>
        <w:r w:rsidR="00836214">
          <w:lastRenderedPageBreak/>
          <w:t>être sauvées.</w:t>
        </w:r>
      </w:ins>
    </w:p>
    <w:p w14:paraId="6D3895E7" w14:textId="77777777" w:rsidR="003B4E0D" w:rsidDel="00235BED" w:rsidRDefault="003B4E0D" w:rsidP="00F31021">
      <w:pPr>
        <w:pStyle w:val="ListParagraph"/>
        <w:numPr>
          <w:ilvl w:val="0"/>
          <w:numId w:val="10"/>
        </w:numPr>
        <w:rPr>
          <w:del w:id="1236" w:author="CCCCC" w:date="2017-06-19T20:10:00Z"/>
        </w:rPr>
      </w:pPr>
    </w:p>
    <w:p w14:paraId="2EDBA5A5" w14:textId="77777777" w:rsidR="00F31021" w:rsidDel="00F87647" w:rsidRDefault="00F31021" w:rsidP="00F31021">
      <w:pPr>
        <w:rPr>
          <w:del w:id="1237" w:author="CCCCC" w:date="2017-06-19T19:45:00Z"/>
        </w:rPr>
      </w:pPr>
    </w:p>
    <w:p w14:paraId="3B6E85FB" w14:textId="77777777" w:rsidR="00A862B3" w:rsidRPr="00D12E2E" w:rsidDel="00F87647" w:rsidRDefault="00A862B3" w:rsidP="00672DF6">
      <w:pPr>
        <w:rPr>
          <w:del w:id="1238" w:author="CCCCC" w:date="2017-06-19T19:45:00Z"/>
        </w:rPr>
      </w:pPr>
    </w:p>
    <w:p w14:paraId="1A16BC43" w14:textId="77777777" w:rsidR="00F15C4C" w:rsidDel="002C4B3F" w:rsidRDefault="00F15C4C" w:rsidP="00672DF6">
      <w:pPr>
        <w:pStyle w:val="ListParagraph"/>
        <w:rPr>
          <w:del w:id="1239" w:author="CCCCC" w:date="2017-06-16T20:57:00Z"/>
        </w:rPr>
      </w:pPr>
      <w:del w:id="1240" w:author="CCCCC" w:date="2017-06-16T20:57:00Z">
        <w:r w:rsidDel="002C4B3F">
          <w:delText>Gestionnaire de machines virtuelles</w:delText>
        </w:r>
      </w:del>
    </w:p>
    <w:p w14:paraId="75411427" w14:textId="77777777" w:rsidR="00B045DA" w:rsidDel="002C4B3F" w:rsidRDefault="00EF66FC" w:rsidP="00672DF6">
      <w:pPr>
        <w:pStyle w:val="ListParagraph"/>
        <w:rPr>
          <w:del w:id="1241" w:author="CCCCC" w:date="2017-06-16T20:58:00Z"/>
        </w:rPr>
      </w:pPr>
      <w:del w:id="1242" w:author="CCCCC" w:date="2017-06-19T19:45:00Z">
        <w:r w:rsidDel="00F87647">
          <w:delText>Redis</w:delText>
        </w:r>
      </w:del>
    </w:p>
    <w:p w14:paraId="5CAF16C0" w14:textId="77777777" w:rsidR="00332442" w:rsidDel="008533F7" w:rsidRDefault="00332442" w:rsidP="00672DF6">
      <w:pPr>
        <w:pStyle w:val="ListParagraph"/>
        <w:rPr>
          <w:del w:id="1243" w:author="Cédric" w:date="2017-06-22T10:02:00Z"/>
        </w:rPr>
      </w:pPr>
      <w:del w:id="1244" w:author="Cédric" w:date="2017-06-22T10:02:00Z">
        <w:r w:rsidDel="008533F7">
          <w:delText>prix ???</w:delText>
        </w:r>
      </w:del>
    </w:p>
    <w:p w14:paraId="4408A3E2" w14:textId="77777777" w:rsidR="00F15C4C" w:rsidDel="00F24FB8" w:rsidRDefault="00F15C4C" w:rsidP="00672DF6">
      <w:pPr>
        <w:pStyle w:val="ListParagraph"/>
        <w:rPr>
          <w:del w:id="1245" w:author="CCCCC" w:date="2017-06-22T01:18:00Z"/>
        </w:rPr>
      </w:pPr>
      <w:del w:id="1246" w:author="CCCCC" w:date="2017-06-22T01:18:00Z">
        <w:r w:rsidDel="00F24FB8">
          <w:delText>Xen Server</w:delText>
        </w:r>
      </w:del>
    </w:p>
    <w:p w14:paraId="1A83F0AB" w14:textId="73B942C8" w:rsidR="008B687D" w:rsidRDefault="00F15C4C">
      <w:pPr>
        <w:rPr>
          <w:ins w:id="1247" w:author="CCCCC" w:date="2017-06-15T19:33:00Z"/>
        </w:rPr>
        <w:pPrChange w:id="1248" w:author="CCCCC" w:date="2017-06-21T21:08:00Z">
          <w:pPr>
            <w:pStyle w:val="ListParagraph"/>
          </w:pPr>
        </w:pPrChange>
      </w:pPr>
      <w:del w:id="1249" w:author="CCCCC" w:date="2017-06-22T01:18:00Z">
        <w:r w:rsidDel="00F24FB8">
          <w:delText>Architecture</w:delText>
        </w:r>
      </w:del>
      <w:ins w:id="1250" w:author="CCCCC" w:date="2017-06-15T19:33:00Z">
        <w:r w:rsidR="00184BEA">
          <w:t xml:space="preserve">Dans </w:t>
        </w:r>
      </w:ins>
      <w:ins w:id="1251" w:author="CCCCC" w:date="2017-06-15T19:32:00Z">
        <w:r w:rsidR="00184BEA">
          <w:t>Xen Orchestra</w:t>
        </w:r>
      </w:ins>
      <w:ins w:id="1252" w:author="CCCCC" w:date="2017-06-15T19:33:00Z">
        <w:r w:rsidR="00184BEA">
          <w:t>,</w:t>
        </w:r>
      </w:ins>
      <w:ins w:id="1253" w:author="CCCCC" w:date="2017-06-15T19:32:00Z">
        <w:r w:rsidR="00184BEA">
          <w:t xml:space="preserve"> </w:t>
        </w:r>
      </w:ins>
      <w:ins w:id="1254" w:author="CCCCC" w:date="2017-06-15T19:33:00Z">
        <w:r w:rsidR="00184BEA">
          <w:t>des décorateurs sont utilisés</w:t>
        </w:r>
      </w:ins>
      <w:ins w:id="1255" w:author="CCCCC" w:date="2017-06-15T19:32:00Z">
        <w:r w:rsidR="00A247D5">
          <w:t xml:space="preserve"> sur la plupart </w:t>
        </w:r>
        <w:r w:rsidR="00F24FB8">
          <w:t>d</w:t>
        </w:r>
        <w:r w:rsidR="00184BEA">
          <w:t>es composants</w:t>
        </w:r>
      </w:ins>
      <w:ins w:id="1256" w:author="CCCCC" w:date="2017-06-15T19:33:00Z">
        <w:r w:rsidR="00184BEA">
          <w:t xml:space="preserve">. </w:t>
        </w:r>
      </w:ins>
      <w:ins w:id="1257" w:author="CCCCC" w:date="2017-06-15T19:48:00Z">
        <w:r w:rsidR="001C6FBA">
          <w:t xml:space="preserve">Chacun d’eux s’utilise </w:t>
        </w:r>
      </w:ins>
      <w:ins w:id="1258" w:author="CCCCC" w:date="2017-06-15T22:55:00Z">
        <w:r w:rsidR="004239CA">
          <w:t>soit de</w:t>
        </w:r>
      </w:ins>
      <w:ins w:id="1259" w:author="Cédric" w:date="2017-06-21T14:31:00Z">
        <w:r w:rsidR="001F753E">
          <w:t xml:space="preserve"> </w:t>
        </w:r>
      </w:ins>
      <w:ins w:id="1260" w:author="CCCCC" w:date="2017-06-15T22:55:00Z">
        <w:r w:rsidR="004239CA">
          <w:t>la même manière que withState</w:t>
        </w:r>
        <w:r w:rsidR="004239CA">
          <w:rPr>
            <w:rStyle w:val="FootnoteReference"/>
          </w:rPr>
          <w:footnoteReference w:id="8"/>
        </w:r>
        <w:r w:rsidR="004239CA">
          <w:t xml:space="preserve"> </w:t>
        </w:r>
      </w:ins>
      <w:ins w:id="1263" w:author="CCCCC" w:date="2017-06-25T14:16:00Z">
        <w:r w:rsidR="00A247D5">
          <w:t>soit</w:t>
        </w:r>
      </w:ins>
      <w:ins w:id="1264" w:author="CCCCC" w:date="2017-06-15T22:56:00Z">
        <w:r w:rsidR="004239CA">
          <w:t xml:space="preserve"> </w:t>
        </w:r>
      </w:ins>
      <w:ins w:id="1265" w:author="CCCCC" w:date="2017-06-15T19:48:00Z">
        <w:r w:rsidR="001C6FBA">
          <w:t>en plaçant le caractère « @ » devant</w:t>
        </w:r>
      </w:ins>
      <w:ins w:id="1266" w:author="CCCCC" w:date="2017-06-15T19:49:00Z">
        <w:r w:rsidR="001C6FBA">
          <w:t xml:space="preserve"> et s’applique sur le composant définit sur la ligne suivante. </w:t>
        </w:r>
      </w:ins>
      <w:ins w:id="1267" w:author="CCCCC" w:date="2017-06-15T19:33:00Z">
        <w:r w:rsidR="00184BEA">
          <w:t>Les principaux sont :</w:t>
        </w:r>
      </w:ins>
    </w:p>
    <w:p w14:paraId="52B4823F" w14:textId="77777777" w:rsidR="008B687D" w:rsidRDefault="00184BEA">
      <w:pPr>
        <w:pStyle w:val="ListParagraph"/>
        <w:numPr>
          <w:ilvl w:val="0"/>
          <w:numId w:val="19"/>
        </w:numPr>
        <w:rPr>
          <w:ins w:id="1268" w:author="CCCCC" w:date="2017-06-15T19:34:00Z"/>
        </w:rPr>
        <w:pPrChange w:id="1269" w:author="CCCCC" w:date="2017-06-15T19:33:00Z">
          <w:pPr>
            <w:pStyle w:val="ListParagraph"/>
          </w:pPr>
        </w:pPrChange>
      </w:pPr>
      <w:ins w:id="1270" w:author="CCCCC" w:date="2017-06-15T19:34:00Z">
        <w:r>
          <w:t>connectStore</w:t>
        </w:r>
      </w:ins>
      <w:ins w:id="1271" w:author="CCCCC" w:date="2017-06-15T22:29:00Z">
        <w:r w:rsidR="006A61E6">
          <w:t> : Ce module permet d</w:t>
        </w:r>
      </w:ins>
      <w:ins w:id="1272" w:author="CCCCC" w:date="2017-06-15T22:30:00Z">
        <w:r w:rsidR="006A61E6">
          <w:t xml:space="preserve">’insérer </w:t>
        </w:r>
      </w:ins>
      <w:ins w:id="1273" w:author="CCCCC" w:date="2017-06-15T22:31:00Z">
        <w:r w:rsidR="006A61E6">
          <w:t xml:space="preserve">dans </w:t>
        </w:r>
      </w:ins>
      <w:ins w:id="1274" w:author="CCCCC" w:date="2017-06-15T22:30:00Z">
        <w:r w:rsidR="006A61E6">
          <w:t>les props du composant décoré</w:t>
        </w:r>
      </w:ins>
      <w:ins w:id="1275" w:author="CCCCC" w:date="2017-06-15T22:31:00Z">
        <w:r w:rsidR="006A61E6">
          <w:t>,</w:t>
        </w:r>
      </w:ins>
      <w:ins w:id="1276" w:author="CCCCC" w:date="2017-06-15T22:30:00Z">
        <w:r w:rsidR="006A61E6">
          <w:t xml:space="preserve"> le résultat</w:t>
        </w:r>
      </w:ins>
      <w:ins w:id="1277" w:author="CCCCC" w:date="2017-06-15T22:31:00Z">
        <w:r w:rsidR="006A61E6">
          <w:t xml:space="preserve"> de </w:t>
        </w:r>
      </w:ins>
      <w:ins w:id="1278" w:author="CCCCC" w:date="2017-06-15T22:33:00Z">
        <w:r w:rsidR="006008E5">
          <w:t xml:space="preserve">sélecteurs. Il prend en paramètre une fonction à laquelle seront passés le </w:t>
        </w:r>
      </w:ins>
      <w:ins w:id="1279" w:author="Cédric" w:date="2017-06-22T11:53:00Z">
        <w:r w:rsidR="00FD18DA">
          <w:rPr>
            <w:noProof/>
          </w:rPr>
          <w:pict w14:anchorId="09108DB0">
            <v:shape id="_x0000_s1053" type="#_x0000_t202" style="position:absolute;left:0;text-align:left;margin-left:285.4pt;margin-top:126.8pt;width:196.4pt;height:.05pt;z-index:251693056;mso-position-horizontal-relative:text;mso-position-vertical-relative:text" stroked="f">
              <v:textbox style="mso-fit-shape-to-text:t" inset="0,0,0,0">
                <w:txbxContent>
                  <w:p w14:paraId="725CCC0E" w14:textId="77777777" w:rsidR="00A247D5" w:rsidRDefault="00A247D5">
                    <w:pPr>
                      <w:pStyle w:val="Caption"/>
                      <w:pPrChange w:id="1280" w:author="Cédric" w:date="2017-06-22T11:53:00Z">
                        <w:pPr>
                          <w:pStyle w:val="ListParagraph"/>
                          <w:numPr>
                            <w:numId w:val="19"/>
                          </w:numPr>
                          <w:ind w:left="1440" w:hanging="360"/>
                        </w:pPr>
                      </w:pPrChange>
                    </w:pPr>
                    <w:ins w:id="1281" w:author="Cédric" w:date="2017-06-22T11:53:00Z">
                      <w:r>
                        <w:t>Figure 23 :Utilisation de connectStore</w:t>
                      </w:r>
                    </w:ins>
                  </w:p>
                </w:txbxContent>
              </v:textbox>
              <w10:wrap type="square"/>
            </v:shape>
          </w:pict>
        </w:r>
      </w:ins>
      <w:ins w:id="1282" w:author="CCCCC" w:date="2017-06-15T22:27:00Z">
        <w:r w:rsidR="007A1EA5">
          <w:rPr>
            <w:noProof/>
            <w:lang w:eastAsia="fr-FR" w:bidi="ar-SA"/>
            <w:rPrChange w:id="1283" w:author="Unknown">
              <w:rPr>
                <w:rFonts w:asciiTheme="majorHAnsi" w:eastAsiaTheme="majorEastAsia" w:hAnsiTheme="majorHAnsi"/>
                <w:b/>
                <w:bCs/>
                <w:noProof/>
                <w:color w:val="4F81BD" w:themeColor="accent1"/>
                <w:sz w:val="26"/>
                <w:szCs w:val="23"/>
                <w:lang w:eastAsia="fr-FR" w:bidi="ar-SA"/>
              </w:rPr>
            </w:rPrChange>
          </w:rPr>
          <w:drawing>
            <wp:anchor distT="0" distB="0" distL="114300" distR="114300" simplePos="0" relativeHeight="251635712" behindDoc="0" locked="0" layoutInCell="1" allowOverlap="1" wp14:anchorId="5B183BDA" wp14:editId="75502D43">
              <wp:simplePos x="0" y="0"/>
              <wp:positionH relativeFrom="margin">
                <wp:align>right</wp:align>
              </wp:positionH>
              <wp:positionV relativeFrom="paragraph">
                <wp:posOffset>47767</wp:posOffset>
              </wp:positionV>
              <wp:extent cx="2494280" cy="1505585"/>
              <wp:effectExtent l="0" t="0" r="127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94280" cy="1505585"/>
                      </a:xfrm>
                      <a:prstGeom prst="rect">
                        <a:avLst/>
                      </a:prstGeom>
                    </pic:spPr>
                  </pic:pic>
                </a:graphicData>
              </a:graphic>
            </wp:anchor>
          </w:drawing>
        </w:r>
      </w:ins>
      <w:ins w:id="1284" w:author="CCCCC" w:date="2017-06-15T22:33:00Z">
        <w:r w:rsidR="006008E5">
          <w:t>state et les props de ce même composant et qui seront passé</w:t>
        </w:r>
      </w:ins>
      <w:ins w:id="1285" w:author="CCCCC" w:date="2017-06-22T20:20:00Z">
        <w:r w:rsidR="00597B6C">
          <w:t>e</w:t>
        </w:r>
      </w:ins>
      <w:ins w:id="1286" w:author="CCCCC" w:date="2017-06-15T22:33:00Z">
        <w:r w:rsidR="006008E5">
          <w:t xml:space="preserve">s en argument du </w:t>
        </w:r>
      </w:ins>
      <w:ins w:id="1287" w:author="CCCCC" w:date="2017-06-15T22:42:00Z">
        <w:r w:rsidR="006008E5">
          <w:t>sélecteur</w:t>
        </w:r>
      </w:ins>
      <w:ins w:id="1288" w:author="CCCCC" w:date="2017-06-15T22:33:00Z">
        <w:r w:rsidR="006008E5">
          <w:t xml:space="preserve">. </w:t>
        </w:r>
      </w:ins>
      <w:ins w:id="1289" w:author="CCCCC" w:date="2017-06-15T22:35:00Z">
        <w:r w:rsidR="006008E5">
          <w:t>Dans l</w:t>
        </w:r>
      </w:ins>
      <w:ins w:id="1290" w:author="CCCCC" w:date="2017-06-15T22:36:00Z">
        <w:r w:rsidR="006008E5">
          <w:t>’</w:t>
        </w:r>
      </w:ins>
      <w:ins w:id="1291" w:author="CCCCC" w:date="2017-06-15T22:35:00Z">
        <w:r w:rsidR="006008E5">
          <w:t xml:space="preserve">exemple </w:t>
        </w:r>
      </w:ins>
      <w:ins w:id="1292" w:author="CCCCC" w:date="2017-06-15T22:36:00Z">
        <w:r w:rsidR="006008E5">
          <w:t>suivant, le composant TabLogs du dossier « xo-app/vm »</w:t>
        </w:r>
      </w:ins>
      <w:ins w:id="1293" w:author="CCCCC" w:date="2017-06-15T22:37:00Z">
        <w:r w:rsidR="006008E5">
          <w:t>. Une machine virtuelle est associée à des messages appelés « logs ». Le champ</w:t>
        </w:r>
        <w:del w:id="1294" w:author="Cédric" w:date="2017-06-21T14:32:00Z">
          <w:r w:rsidR="006008E5" w:rsidDel="001F753E">
            <w:delText>s</w:delText>
          </w:r>
        </w:del>
        <w:r w:rsidR="006008E5">
          <w:t xml:space="preserve"> </w:t>
        </w:r>
      </w:ins>
      <w:ins w:id="1295" w:author="CCCCC" w:date="2017-06-15T22:38:00Z">
        <w:r w:rsidR="006008E5">
          <w:t>« log » d’une VM contient donc la liste</w:t>
        </w:r>
        <w:del w:id="1296" w:author="Cédric" w:date="2017-06-21T14:33:00Z">
          <w:r w:rsidR="006008E5" w:rsidDel="007C7913">
            <w:delText>s</w:delText>
          </w:r>
        </w:del>
        <w:r w:rsidR="006008E5">
          <w:t xml:space="preserve"> des identifiant</w:t>
        </w:r>
      </w:ins>
      <w:ins w:id="1297" w:author="Cédric" w:date="2017-06-21T14:33:00Z">
        <w:r w:rsidR="001F753E">
          <w:t>s</w:t>
        </w:r>
      </w:ins>
      <w:ins w:id="1298" w:author="CCCCC" w:date="2017-06-15T22:38:00Z">
        <w:r w:rsidR="006008E5">
          <w:t xml:space="preserve"> des </w:t>
        </w:r>
      </w:ins>
      <w:ins w:id="1299" w:author="CCCCC" w:date="2017-06-15T22:39:00Z">
        <w:r w:rsidR="006008E5">
          <w:t>messages</w:t>
        </w:r>
      </w:ins>
      <w:ins w:id="1300" w:author="CCCCC" w:date="2017-06-15T22:38:00Z">
        <w:r w:rsidR="006008E5">
          <w:t xml:space="preserve"> qui la concerne</w:t>
        </w:r>
      </w:ins>
      <w:ins w:id="1301" w:author="CCCCC" w:date="2017-06-15T22:39:00Z">
        <w:r w:rsidR="006008E5">
          <w:t>. La fonction « </w:t>
        </w:r>
        <w:r w:rsidR="006008E5" w:rsidRPr="006008E5">
          <w:t>createGetObjectMessages</w:t>
        </w:r>
        <w:r w:rsidR="006008E5">
          <w:t xml:space="preserve"> » permet de créer un </w:t>
        </w:r>
      </w:ins>
      <w:ins w:id="1302" w:author="CCCCC" w:date="2017-06-15T22:40:00Z">
        <w:r w:rsidR="006008E5">
          <w:t>sélecteur</w:t>
        </w:r>
      </w:ins>
      <w:ins w:id="1303" w:author="CCCCC" w:date="2017-06-15T22:39:00Z">
        <w:r w:rsidR="006008E5">
          <w:t xml:space="preserve"> renvoyant</w:t>
        </w:r>
      </w:ins>
      <w:ins w:id="1304" w:author="CCCCC" w:date="2017-06-15T22:40:00Z">
        <w:r w:rsidR="006008E5">
          <w:t>, ici</w:t>
        </w:r>
      </w:ins>
      <w:ins w:id="1305" w:author="CCCCC" w:date="2017-06-15T22:42:00Z">
        <w:r w:rsidR="006008E5">
          <w:t>,</w:t>
        </w:r>
      </w:ins>
      <w:ins w:id="1306" w:author="CCCCC" w:date="2017-06-15T22:40:00Z">
        <w:r w:rsidR="006008E5">
          <w:t xml:space="preserve"> les logs associé</w:t>
        </w:r>
      </w:ins>
      <w:ins w:id="1307" w:author="CCCCC" w:date="2017-06-15T22:42:00Z">
        <w:r w:rsidR="006008E5">
          <w:t>s</w:t>
        </w:r>
      </w:ins>
      <w:ins w:id="1308" w:author="CCCCC" w:date="2017-06-15T22:40:00Z">
        <w:r w:rsidR="006008E5">
          <w:t xml:space="preserve"> à la machine virtuelle reçu dans les props.</w:t>
        </w:r>
      </w:ins>
      <w:ins w:id="1309" w:author="CCCCC" w:date="2017-06-15T22:43:00Z">
        <w:r w:rsidR="000A6E6A">
          <w:t xml:space="preserve"> Une fois décoré, le composant possèdera dans ses props un champ</w:t>
        </w:r>
        <w:del w:id="1310" w:author="Cédric" w:date="2017-06-21T14:33:00Z">
          <w:r w:rsidR="000A6E6A" w:rsidDel="005125BA">
            <w:delText>s</w:delText>
          </w:r>
        </w:del>
        <w:r w:rsidR="000A6E6A">
          <w:t xml:space="preserve"> </w:t>
        </w:r>
      </w:ins>
      <w:ins w:id="1311" w:author="CCCCC" w:date="2017-06-15T22:44:00Z">
        <w:r w:rsidR="000A6E6A">
          <w:t xml:space="preserve">« logs » contenant le </w:t>
        </w:r>
      </w:ins>
      <w:ins w:id="1312" w:author="CCCCC" w:date="2017-06-15T22:45:00Z">
        <w:r w:rsidR="000A6E6A">
          <w:t>résultat</w:t>
        </w:r>
      </w:ins>
      <w:ins w:id="1313" w:author="CCCCC" w:date="2017-06-15T22:44:00Z">
        <w:r w:rsidR="000A6E6A">
          <w:t xml:space="preserve"> de l’exécution du sélecteur </w:t>
        </w:r>
      </w:ins>
      <w:ins w:id="1314" w:author="CCCCC" w:date="2017-06-15T22:45:00Z">
        <w:r w:rsidR="000A6E6A">
          <w:t>« logs ».</w:t>
        </w:r>
      </w:ins>
    </w:p>
    <w:p w14:paraId="71F59894" w14:textId="0228E207" w:rsidR="008B687D" w:rsidRDefault="00FD18DA">
      <w:pPr>
        <w:pStyle w:val="ListParagraph"/>
        <w:numPr>
          <w:ilvl w:val="0"/>
          <w:numId w:val="19"/>
        </w:numPr>
        <w:rPr>
          <w:ins w:id="1315" w:author="CCCCC" w:date="2017-06-15T19:34:00Z"/>
        </w:rPr>
        <w:pPrChange w:id="1316" w:author="CCCCC" w:date="2017-06-15T19:56:00Z">
          <w:pPr>
            <w:pStyle w:val="ListParagraph"/>
          </w:pPr>
        </w:pPrChange>
      </w:pPr>
      <w:ins w:id="1317" w:author="Cédric" w:date="2017-06-22T11:54:00Z">
        <w:r>
          <w:rPr>
            <w:noProof/>
          </w:rPr>
          <w:pict w14:anchorId="2E9F6444">
            <v:shape id="_x0000_s1054" type="#_x0000_t202" style="position:absolute;left:0;text-align:left;margin-left:284.25pt;margin-top:80.1pt;width:198pt;height:.05pt;z-index:251694080" stroked="f">
              <v:textbox style="mso-fit-shape-to-text:t" inset="0,0,0,0">
                <w:txbxContent>
                  <w:p w14:paraId="2A331E23" w14:textId="77777777" w:rsidR="00A247D5" w:rsidRDefault="00A247D5">
                    <w:pPr>
                      <w:pStyle w:val="Caption"/>
                      <w:rPr>
                        <w:noProof/>
                      </w:rPr>
                      <w:pPrChange w:id="1318" w:author="Cédric" w:date="2017-06-22T11:54:00Z">
                        <w:pPr>
                          <w:pStyle w:val="ListParagraph"/>
                          <w:numPr>
                            <w:numId w:val="19"/>
                          </w:numPr>
                          <w:ind w:left="1440" w:hanging="360"/>
                        </w:pPr>
                      </w:pPrChange>
                    </w:pPr>
                    <w:ins w:id="1319" w:author="Cédric" w:date="2017-06-22T11:54:00Z">
                      <w:r>
                        <w:t>Figure 24 : Utilsation de addSubscriptions</w:t>
                      </w:r>
                    </w:ins>
                  </w:p>
                </w:txbxContent>
              </v:textbox>
              <w10:wrap type="square"/>
            </v:shape>
          </w:pict>
        </w:r>
      </w:ins>
      <w:ins w:id="1320" w:author="Cédric" w:date="2017-06-21T14:32:00Z">
        <w:r w:rsidR="007A1EA5">
          <w:rPr>
            <w:noProof/>
            <w:lang w:eastAsia="fr-FR" w:bidi="ar-SA"/>
            <w:rPrChange w:id="1321" w:author="Unknown">
              <w:rPr>
                <w:rFonts w:asciiTheme="majorHAnsi" w:eastAsiaTheme="majorEastAsia" w:hAnsiTheme="majorHAnsi"/>
                <w:b/>
                <w:bCs/>
                <w:noProof/>
                <w:color w:val="4F81BD" w:themeColor="accent1"/>
                <w:sz w:val="26"/>
                <w:szCs w:val="23"/>
                <w:lang w:eastAsia="fr-FR" w:bidi="ar-SA"/>
              </w:rPr>
            </w:rPrChange>
          </w:rPr>
          <w:drawing>
            <wp:anchor distT="0" distB="0" distL="114300" distR="114300" simplePos="0" relativeHeight="251632640" behindDoc="0" locked="0" layoutInCell="1" allowOverlap="1" wp14:anchorId="33D64CDC" wp14:editId="1FE54C64">
              <wp:simplePos x="0" y="0"/>
              <wp:positionH relativeFrom="margin">
                <wp:posOffset>3609975</wp:posOffset>
              </wp:positionH>
              <wp:positionV relativeFrom="paragraph">
                <wp:posOffset>399415</wp:posOffset>
              </wp:positionV>
              <wp:extent cx="2514600" cy="560705"/>
              <wp:effectExtent l="1905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14600" cy="560705"/>
                      </a:xfrm>
                      <a:prstGeom prst="rect">
                        <a:avLst/>
                      </a:prstGeom>
                    </pic:spPr>
                  </pic:pic>
                </a:graphicData>
              </a:graphic>
            </wp:anchor>
          </w:drawing>
        </w:r>
      </w:ins>
      <w:ins w:id="1322" w:author="CCCCC" w:date="2017-06-15T19:34:00Z">
        <w:r w:rsidR="00184BEA">
          <w:t>addSubscription</w:t>
        </w:r>
      </w:ins>
      <w:ins w:id="1323" w:author="CCCCC" w:date="2017-06-15T19:47:00Z">
        <w:r w:rsidR="00184BEA">
          <w:t> : Ce décorateur</w:t>
        </w:r>
        <w:r w:rsidR="001C6FBA">
          <w:t xml:space="preserve"> prend en argument un objet</w:t>
        </w:r>
      </w:ins>
      <w:ins w:id="1324" w:author="CCCCC" w:date="2017-06-15T19:50:00Z">
        <w:r w:rsidR="001C6FBA">
          <w:t>. Chacune de ces valeurs est u</w:t>
        </w:r>
      </w:ins>
      <w:ins w:id="1325" w:author="CCCCC" w:date="2017-06-15T19:51:00Z">
        <w:r w:rsidR="001C6FBA">
          <w:t>ne fonction qui exécute une requête sur xo-server</w:t>
        </w:r>
      </w:ins>
      <w:ins w:id="1326" w:author="CCCCC" w:date="2017-06-15T19:52:00Z">
        <w:del w:id="1327" w:author="Cédric" w:date="2017-06-21T14:32:00Z">
          <w:r w:rsidR="001C6FBA" w:rsidDel="001F753E">
            <w:delText>,</w:delText>
          </w:r>
        </w:del>
      </w:ins>
      <w:ins w:id="1328" w:author="CCCCC" w:date="2017-06-15T19:51:00Z">
        <w:del w:id="1329" w:author="Cédric" w:date="2017-06-21T14:32:00Z">
          <w:r w:rsidR="001C6FBA" w:rsidDel="001F753E">
            <w:delText xml:space="preserve"> sur laquelle a été exécuté une fonction</w:delText>
          </w:r>
        </w:del>
      </w:ins>
      <w:ins w:id="1330" w:author="CCCCC" w:date="2017-06-15T19:52:00Z">
        <w:del w:id="1331" w:author="Cédric" w:date="2017-06-21T14:32:00Z">
          <w:r w:rsidR="001C6FBA" w:rsidDel="001F753E">
            <w:delText xml:space="preserve"> « </w:delText>
          </w:r>
          <w:r w:rsidR="001C6FBA" w:rsidRPr="001C6FBA" w:rsidDel="001F753E">
            <w:delText>createSubscription</w:delText>
          </w:r>
          <w:r w:rsidR="001C6FBA" w:rsidDel="001F753E">
            <w:delText> »</w:delText>
          </w:r>
        </w:del>
        <w:r w:rsidR="001C6FBA">
          <w:t>. Il s’utilise</w:t>
        </w:r>
      </w:ins>
      <w:ins w:id="1332" w:author="CCCCC" w:date="2017-06-15T19:53:00Z">
        <w:r w:rsidR="001C6FBA">
          <w:t xml:space="preserve"> donc</w:t>
        </w:r>
      </w:ins>
      <w:ins w:id="1333" w:author="CCCCC" w:date="2017-06-15T19:52:00Z">
        <w:r w:rsidR="001C6FBA">
          <w:t xml:space="preserve"> de </w:t>
        </w:r>
        <w:del w:id="1334" w:author="Cédric" w:date="2017-06-22T15:23:00Z">
          <w:r w:rsidR="001C6FBA" w:rsidDel="00F53E82">
            <w:delText>cette</w:delText>
          </w:r>
        </w:del>
      </w:ins>
      <w:ins w:id="1335" w:author="Cédric" w:date="2017-06-22T15:23:00Z">
        <w:r w:rsidR="00F53E82">
          <w:t>la manière</w:t>
        </w:r>
      </w:ins>
      <w:ins w:id="1336" w:author="CCCCC" w:date="2017-06-15T19:52:00Z">
        <w:r w:rsidR="001C6FBA">
          <w:t xml:space="preserve"> </w:t>
        </w:r>
      </w:ins>
      <w:ins w:id="1337" w:author="CCCCC" w:date="2017-06-25T14:18:00Z">
        <w:r w:rsidR="00A247D5">
          <w:t xml:space="preserve">présentée </w:t>
        </w:r>
      </w:ins>
      <w:ins w:id="1338" w:author="CCCCC" w:date="2017-06-15T19:52:00Z">
        <w:del w:id="1339" w:author="Cédric" w:date="2017-06-22T15:23:00Z">
          <w:r w:rsidR="001C6FBA" w:rsidDel="00F53E82">
            <w:delText>manière </w:delText>
          </w:r>
        </w:del>
      </w:ins>
      <w:ins w:id="1340" w:author="Cédric" w:date="2017-06-22T15:23:00Z">
        <w:r w:rsidR="00F53E82">
          <w:t>ci-contre</w:t>
        </w:r>
      </w:ins>
      <w:ins w:id="1341" w:author="CCCCC" w:date="2017-06-25T14:18:00Z">
        <w:r w:rsidR="00A247D5">
          <w:t>.</w:t>
        </w:r>
      </w:ins>
      <w:ins w:id="1342" w:author="Cédric" w:date="2017-06-22T15:24:00Z">
        <w:r w:rsidR="00F53E82">
          <w:t xml:space="preserve"> </w:t>
        </w:r>
      </w:ins>
      <w:ins w:id="1343" w:author="CCCCC" w:date="2017-06-15T19:52:00Z">
        <w:del w:id="1344" w:author="Cédric" w:date="2017-06-22T15:24:00Z">
          <w:r w:rsidR="001C6FBA" w:rsidDel="00F53E82">
            <w:delText>:</w:delText>
          </w:r>
        </w:del>
        <w:r w:rsidR="001C6FBA">
          <w:br/>
          <w:t>Il va permettre de générer un champ du nom de la clé (ici resourceSets) dans les props du composant génér</w:t>
        </w:r>
      </w:ins>
      <w:ins w:id="1345" w:author="Cédric" w:date="2017-06-21T14:34:00Z">
        <w:r w:rsidR="003369C2">
          <w:t>é</w:t>
        </w:r>
      </w:ins>
      <w:ins w:id="1346" w:author="CCCCC" w:date="2017-06-15T19:52:00Z">
        <w:del w:id="1347" w:author="Cédric" w:date="2017-06-21T14:34:00Z">
          <w:r w:rsidR="001C6FBA" w:rsidDel="003369C2">
            <w:delText>er</w:delText>
          </w:r>
        </w:del>
        <w:r w:rsidR="001C6FBA">
          <w:t xml:space="preserve"> par le décorateur</w:t>
        </w:r>
      </w:ins>
      <w:ins w:id="1348" w:author="CCCCC" w:date="2017-06-15T19:55:00Z">
        <w:r w:rsidR="001C6FBA">
          <w:t xml:space="preserve">, qui sera mis à jour à </w:t>
        </w:r>
      </w:ins>
      <w:ins w:id="1349" w:author="CCCCC" w:date="2017-06-15T19:56:00Z">
        <w:r w:rsidR="001C6FBA">
          <w:t>intervalles</w:t>
        </w:r>
      </w:ins>
      <w:ins w:id="1350" w:author="Cédric" w:date="2017-06-21T14:34:00Z">
        <w:r w:rsidR="0041257D">
          <w:t xml:space="preserve"> de temps</w:t>
        </w:r>
      </w:ins>
      <w:ins w:id="1351" w:author="CCCCC" w:date="2017-06-15T19:55:00Z">
        <w:r w:rsidR="001C6FBA">
          <w:t xml:space="preserve"> régulier</w:t>
        </w:r>
      </w:ins>
      <w:ins w:id="1352" w:author="CCCCC" w:date="2017-06-15T19:56:00Z">
        <w:r w:rsidR="001C6FBA">
          <w:t>s.</w:t>
        </w:r>
      </w:ins>
    </w:p>
    <w:p w14:paraId="75EB62F8" w14:textId="1B3E7145" w:rsidR="008B687D" w:rsidRDefault="00FD18DA">
      <w:pPr>
        <w:pStyle w:val="ListParagraph"/>
        <w:numPr>
          <w:ilvl w:val="0"/>
          <w:numId w:val="19"/>
        </w:numPr>
        <w:rPr>
          <w:ins w:id="1353" w:author="CCCCC" w:date="2017-06-22T01:24:00Z"/>
          <w:del w:id="1354" w:author="Cédric" w:date="2017-06-22T12:04:00Z"/>
        </w:rPr>
        <w:pPrChange w:id="1355" w:author="CCCCC" w:date="2017-06-15T19:33:00Z">
          <w:pPr>
            <w:pStyle w:val="ListParagraph"/>
          </w:pPr>
        </w:pPrChange>
      </w:pPr>
      <w:ins w:id="1356" w:author="Cédric" w:date="2017-06-22T11:56:00Z">
        <w:r>
          <w:rPr>
            <w:noProof/>
          </w:rPr>
          <w:pict w14:anchorId="64BCC8D0">
            <v:shape id="_x0000_s1056" type="#_x0000_t202" style="position:absolute;left:0;text-align:left;margin-left:111.3pt;margin-top:259.25pt;width:258.5pt;height:20.35pt;z-index:251696128" stroked="f">
              <v:textbox style="mso-fit-shape-to-text:t" inset="0,0,0,0">
                <w:txbxContent>
                  <w:p w14:paraId="60512D7B" w14:textId="77777777" w:rsidR="00A247D5" w:rsidRDefault="00A247D5">
                    <w:pPr>
                      <w:pStyle w:val="Caption"/>
                      <w:rPr>
                        <w:noProof/>
                      </w:rPr>
                      <w:pPrChange w:id="1357" w:author="Cédric" w:date="2017-06-22T11:56:00Z">
                        <w:pPr>
                          <w:pStyle w:val="ListParagraph"/>
                          <w:numPr>
                            <w:numId w:val="19"/>
                          </w:numPr>
                          <w:ind w:left="1440" w:hanging="360"/>
                        </w:pPr>
                      </w:pPrChange>
                    </w:pPr>
                    <w:ins w:id="1358" w:author="Cédric" w:date="2017-06-22T11:56:00Z">
                      <w:r>
                        <w:t xml:space="preserve">Figure </w:t>
                      </w:r>
                      <w:r>
                        <w:fldChar w:fldCharType="begin"/>
                      </w:r>
                      <w:r>
                        <w:instrText xml:space="preserve"> SEQ Figure \* ARABIC </w:instrText>
                      </w:r>
                    </w:ins>
                    <w:r>
                      <w:fldChar w:fldCharType="separate"/>
                    </w:r>
                    <w:ins w:id="1359" w:author="Cédric" w:date="2017-06-22T16:58:00Z">
                      <w:r>
                        <w:rPr>
                          <w:noProof/>
                        </w:rPr>
                        <w:t>11</w:t>
                      </w:r>
                    </w:ins>
                    <w:ins w:id="1360" w:author="Cédric" w:date="2017-06-22T11:56:00Z">
                      <w:r>
                        <w:fldChar w:fldCharType="end"/>
                      </w:r>
                      <w:r>
                        <w:t xml:space="preserve"> : Instanciation d'un composant transmis par routes</w:t>
                      </w:r>
                    </w:ins>
                  </w:p>
                </w:txbxContent>
              </v:textbox>
              <w10:wrap type="topAndBottom"/>
            </v:shape>
          </w:pict>
        </w:r>
      </w:ins>
      <w:ins w:id="1361" w:author="Cédric" w:date="2017-06-22T11:55:00Z">
        <w:r w:rsidR="00A247D5">
          <w:rPr>
            <w:noProof/>
            <w:lang w:eastAsia="fr-FR" w:bidi="ar-SA"/>
            <w:rPrChange w:id="1362" w:author="Unknown">
              <w:rPr>
                <w:rFonts w:asciiTheme="majorHAnsi" w:eastAsiaTheme="majorEastAsia" w:hAnsiTheme="majorHAnsi"/>
                <w:b/>
                <w:bCs/>
                <w:noProof/>
                <w:color w:val="4F81BD" w:themeColor="accent1"/>
                <w:sz w:val="26"/>
                <w:szCs w:val="23"/>
                <w:lang w:eastAsia="fr-FR" w:bidi="ar-SA"/>
              </w:rPr>
            </w:rPrChange>
          </w:rPr>
          <w:drawing>
            <wp:anchor distT="0" distB="0" distL="114300" distR="114300" simplePos="0" relativeHeight="251657728" behindDoc="0" locked="0" layoutInCell="1" allowOverlap="1" wp14:anchorId="3970BC76" wp14:editId="3AB06548">
              <wp:simplePos x="0" y="0"/>
              <wp:positionH relativeFrom="margin">
                <wp:posOffset>1149985</wp:posOffset>
              </wp:positionH>
              <wp:positionV relativeFrom="paragraph">
                <wp:posOffset>2419350</wp:posOffset>
              </wp:positionV>
              <wp:extent cx="3819525" cy="866775"/>
              <wp:effectExtent l="19050" t="0" r="9525"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19525" cy="866775"/>
                      </a:xfrm>
                      <a:prstGeom prst="rect">
                        <a:avLst/>
                      </a:prstGeom>
                    </pic:spPr>
                  </pic:pic>
                </a:graphicData>
              </a:graphic>
            </wp:anchor>
          </w:drawing>
        </w:r>
      </w:ins>
      <w:ins w:id="1363" w:author="Cédric" w:date="2017-06-22T11:54:00Z">
        <w:r>
          <w:rPr>
            <w:noProof/>
          </w:rPr>
          <w:pict w14:anchorId="1773E1C5">
            <v:shape id="_x0000_s1055" type="#_x0000_t202" style="position:absolute;left:0;text-align:left;margin-left:354.4pt;margin-top:132.25pt;width:127.25pt;height:.05pt;z-index:251695104;mso-position-horizontal-relative:text;mso-position-vertical-relative:text" stroked="f">
              <v:textbox style="mso-fit-shape-to-text:t" inset="0,0,0,0">
                <w:txbxContent>
                  <w:p w14:paraId="3FC3AE12" w14:textId="77777777" w:rsidR="00A247D5" w:rsidRDefault="00A247D5">
                    <w:pPr>
                      <w:pStyle w:val="Caption"/>
                      <w:rPr>
                        <w:noProof/>
                      </w:rPr>
                      <w:pPrChange w:id="1364" w:author="Cédric" w:date="2017-06-22T11:54:00Z">
                        <w:pPr>
                          <w:pStyle w:val="ListParagraph"/>
                          <w:numPr>
                            <w:numId w:val="19"/>
                          </w:numPr>
                          <w:ind w:left="1440" w:hanging="360"/>
                        </w:pPr>
                      </w:pPrChange>
                    </w:pPr>
                    <w:ins w:id="1365" w:author="Cédric" w:date="2017-06-22T11:54:00Z">
                      <w:r>
                        <w:t xml:space="preserve">Figure </w:t>
                      </w:r>
                      <w:r>
                        <w:fldChar w:fldCharType="begin"/>
                      </w:r>
                      <w:r>
                        <w:instrText xml:space="preserve"> SEQ Figure \* ARABIC </w:instrText>
                      </w:r>
                    </w:ins>
                    <w:r>
                      <w:fldChar w:fldCharType="separate"/>
                    </w:r>
                    <w:ins w:id="1366" w:author="Cédric" w:date="2017-06-22T16:58:00Z">
                      <w:r>
                        <w:rPr>
                          <w:noProof/>
                        </w:rPr>
                        <w:t>12</w:t>
                      </w:r>
                    </w:ins>
                    <w:ins w:id="1367" w:author="Cédric" w:date="2017-06-22T11:54:00Z">
                      <w:r>
                        <w:fldChar w:fldCharType="end"/>
                      </w:r>
                    </w:ins>
                    <w:ins w:id="1368" w:author="Cédric" w:date="2017-06-22T11:57:00Z">
                      <w:r>
                        <w:t>5</w:t>
                      </w:r>
                    </w:ins>
                    <w:ins w:id="1369" w:author="Cédric" w:date="2017-06-22T11:55:00Z">
                      <w:r>
                        <w:t xml:space="preserve"> </w:t>
                      </w:r>
                    </w:ins>
                    <w:ins w:id="1370" w:author="Cédric" w:date="2017-06-22T11:54:00Z">
                      <w:r>
                        <w:t>: Utilisation de routes</w:t>
                      </w:r>
                    </w:ins>
                  </w:p>
                </w:txbxContent>
              </v:textbox>
              <w10:wrap type="square"/>
            </v:shape>
          </w:pict>
        </w:r>
      </w:ins>
      <w:ins w:id="1371" w:author="CCCCC" w:date="2017-06-15T21:03:00Z">
        <w:r w:rsidR="007A1EA5">
          <w:rPr>
            <w:noProof/>
            <w:lang w:eastAsia="fr-FR" w:bidi="ar-SA"/>
            <w:rPrChange w:id="1372" w:author="Unknown">
              <w:rPr>
                <w:rFonts w:asciiTheme="majorHAnsi" w:eastAsiaTheme="majorEastAsia" w:hAnsiTheme="majorHAnsi"/>
                <w:b/>
                <w:bCs/>
                <w:noProof/>
                <w:color w:val="4F81BD" w:themeColor="accent1"/>
                <w:sz w:val="26"/>
                <w:szCs w:val="23"/>
                <w:lang w:eastAsia="fr-FR" w:bidi="ar-SA"/>
              </w:rPr>
            </w:rPrChange>
          </w:rPr>
          <w:drawing>
            <wp:anchor distT="0" distB="0" distL="114300" distR="114300" simplePos="0" relativeHeight="251615232" behindDoc="1" locked="0" layoutInCell="1" allowOverlap="1" wp14:anchorId="53A90F5E" wp14:editId="1C2A438A">
              <wp:simplePos x="0" y="0"/>
              <wp:positionH relativeFrom="margin">
                <wp:align>right</wp:align>
              </wp:positionH>
              <wp:positionV relativeFrom="paragraph">
                <wp:posOffset>246219</wp:posOffset>
              </wp:positionV>
              <wp:extent cx="1616075" cy="1376680"/>
              <wp:effectExtent l="0" t="0" r="3175"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16075" cy="1376680"/>
                      </a:xfrm>
                      <a:prstGeom prst="rect">
                        <a:avLst/>
                      </a:prstGeom>
                    </pic:spPr>
                  </pic:pic>
                </a:graphicData>
              </a:graphic>
            </wp:anchor>
          </w:drawing>
        </w:r>
      </w:ins>
      <w:ins w:id="1373" w:author="CCCCC" w:date="2017-06-15T19:56:00Z">
        <w:r w:rsidR="001C6FBA">
          <w:t>r</w:t>
        </w:r>
      </w:ins>
      <w:ins w:id="1374" w:author="CCCCC" w:date="2017-06-15T19:36:00Z">
        <w:r w:rsidR="00184BEA">
          <w:t>outes</w:t>
        </w:r>
      </w:ins>
      <w:ins w:id="1375" w:author="CCCCC" w:date="2017-06-15T19:56:00Z">
        <w:r w:rsidR="001C6FBA">
          <w:t xml:space="preserve"> : </w:t>
        </w:r>
      </w:ins>
      <w:ins w:id="1376" w:author="CCCCC" w:date="2017-06-15T19:57:00Z">
        <w:r w:rsidR="001C6FBA">
          <w:t>Le décorateur « routes » permet</w:t>
        </w:r>
      </w:ins>
      <w:ins w:id="1377" w:author="CCCCC" w:date="2017-06-15T19:59:00Z">
        <w:r w:rsidR="003D1314">
          <w:t xml:space="preserve"> de déclarer des routes.</w:t>
        </w:r>
      </w:ins>
      <w:ins w:id="1378" w:author="CCCCC" w:date="2017-06-15T20:00:00Z">
        <w:r w:rsidR="003D1314">
          <w:t xml:space="preserve"> Le but d’</w:t>
        </w:r>
      </w:ins>
      <w:ins w:id="1379" w:author="CCCCC" w:date="2017-06-15T20:01:00Z">
        <w:r w:rsidR="003D1314">
          <w:t>u</w:t>
        </w:r>
      </w:ins>
      <w:ins w:id="1380" w:author="CCCCC" w:date="2017-06-15T20:00:00Z">
        <w:r w:rsidR="003D1314">
          <w:t xml:space="preserve">ne route </w:t>
        </w:r>
      </w:ins>
      <w:ins w:id="1381" w:author="CCCCC" w:date="2017-06-15T20:01:00Z">
        <w:r w:rsidR="003D1314">
          <w:t>est d’afficher un contenu différent en fonction de l’URL</w:t>
        </w:r>
      </w:ins>
      <w:ins w:id="1382" w:author="Cédric" w:date="2017-06-21T14:34:00Z">
        <w:r w:rsidR="00950EE2">
          <w:rPr>
            <w:rStyle w:val="FootnoteReference"/>
          </w:rPr>
          <w:footnoteReference w:id="9"/>
        </w:r>
      </w:ins>
      <w:ins w:id="1385" w:author="CCCCC" w:date="2017-06-15T20:01:00Z">
        <w:r w:rsidR="003D1314">
          <w:t>.</w:t>
        </w:r>
      </w:ins>
      <w:ins w:id="1386" w:author="CCCCC" w:date="2017-06-15T21:02:00Z">
        <w:r w:rsidR="007B5D77">
          <w:t xml:space="preserve"> Voic</w:t>
        </w:r>
      </w:ins>
      <w:ins w:id="1387" w:author="CCCCC" w:date="2017-06-15T21:07:00Z">
        <w:r w:rsidR="007B5D77">
          <w:t>i, ci-contre</w:t>
        </w:r>
      </w:ins>
      <w:ins w:id="1388" w:author="CCCCC" w:date="2017-06-15T21:02:00Z">
        <w:r w:rsidR="007B5D77">
          <w:t xml:space="preserve"> l’utilisation de ce décorateur dans</w:t>
        </w:r>
      </w:ins>
      <w:ins w:id="1389" w:author="CCCCC" w:date="2017-06-15T21:03:00Z">
        <w:r w:rsidR="007B5D77">
          <w:t xml:space="preserve"> le fichier « xo-app/</w:t>
        </w:r>
      </w:ins>
      <w:ins w:id="1390" w:author="CCCCC" w:date="2017-06-15T21:05:00Z">
        <w:r w:rsidR="007B5D77">
          <w:t>pool</w:t>
        </w:r>
      </w:ins>
      <w:ins w:id="1391" w:author="CCCCC" w:date="2017-06-15T21:03:00Z">
        <w:r w:rsidR="007B5D77">
          <w:t>/index.js »</w:t>
        </w:r>
      </w:ins>
      <w:ins w:id="1392" w:author="Cédric" w:date="2017-06-21T14:36:00Z">
        <w:r w:rsidR="00D75288">
          <w:t xml:space="preserve"> sur le composant </w:t>
        </w:r>
        <w:del w:id="1393" w:author="CCCCC" w:date="2017-06-25T14:19:00Z">
          <w:r w:rsidR="00D75288" w:rsidDel="00A247D5">
            <w:delText>« </w:delText>
          </w:r>
        </w:del>
        <w:r w:rsidR="00D75288">
          <w:t>Pool</w:t>
        </w:r>
        <w:del w:id="1394" w:author="CCCCC" w:date="2017-06-25T14:19:00Z">
          <w:r w:rsidR="00D75288" w:rsidDel="00A247D5">
            <w:delText> »</w:delText>
          </w:r>
        </w:del>
      </w:ins>
      <w:ins w:id="1395" w:author="CCCCC" w:date="2017-06-15T21:03:00Z">
        <w:r w:rsidR="007B5D77">
          <w:t>.</w:t>
        </w:r>
      </w:ins>
      <w:ins w:id="1396" w:author="CCCCC" w:date="2017-06-15T21:04:00Z">
        <w:r w:rsidR="007B5D77">
          <w:br/>
        </w:r>
      </w:ins>
      <w:ins w:id="1397" w:author="CCCCC" w:date="2017-06-15T21:10:00Z">
        <w:r w:rsidR="007B5D77">
          <w:t xml:space="preserve">Il est </w:t>
        </w:r>
      </w:ins>
      <w:ins w:id="1398" w:author="CCCCC" w:date="2017-06-15T21:11:00Z">
        <w:r w:rsidR="007B5D77">
          <w:t>définit</w:t>
        </w:r>
      </w:ins>
      <w:ins w:id="1399" w:author="CCCCC" w:date="2017-06-15T21:10:00Z">
        <w:r w:rsidR="007B5D77">
          <w:t xml:space="preserve"> dans un autre </w:t>
        </w:r>
      </w:ins>
      <w:ins w:id="1400" w:author="CCCCC" w:date="2017-06-15T21:11:00Z">
        <w:r w:rsidR="007B5D77">
          <w:t>composant, via ce même décorateur, que</w:t>
        </w:r>
      </w:ins>
      <w:ins w:id="1401" w:author="CCCCC" w:date="2017-06-22T20:23:00Z">
        <w:r w:rsidR="00597B6C">
          <w:t>,</w:t>
        </w:r>
      </w:ins>
      <w:ins w:id="1402" w:author="CCCCC" w:date="2017-06-15T21:10:00Z">
        <w:r w:rsidR="007B5D77">
          <w:t xml:space="preserve"> </w:t>
        </w:r>
      </w:ins>
      <w:ins w:id="1403" w:author="CCCCC" w:date="2017-06-15T21:11:00Z">
        <w:r w:rsidR="00597B6C">
          <w:t>c</w:t>
        </w:r>
      </w:ins>
      <w:ins w:id="1404" w:author="CCCCC" w:date="2017-06-15T21:05:00Z">
        <w:r w:rsidR="007B5D77">
          <w:t xml:space="preserve">e composant Pool </w:t>
        </w:r>
      </w:ins>
      <w:ins w:id="1405" w:author="CCCCC" w:date="2017-06-15T21:06:00Z">
        <w:r w:rsidR="007B5D77">
          <w:t xml:space="preserve">est </w:t>
        </w:r>
      </w:ins>
      <w:ins w:id="1406" w:author="CCCCC" w:date="2017-06-15T21:05:00Z">
        <w:r w:rsidR="007B5D77">
          <w:t>affiché lorsque l</w:t>
        </w:r>
      </w:ins>
      <w:ins w:id="1407" w:author="CCCCC" w:date="2017-06-15T21:06:00Z">
        <w:r w:rsidR="007B5D77">
          <w:t>’adresse « /pool/&lt;poolId&gt; » est demandée.</w:t>
        </w:r>
      </w:ins>
      <w:ins w:id="1408" w:author="CCCCC" w:date="2017-06-15T21:07:00Z">
        <w:r w:rsidR="007B5D77">
          <w:t xml:space="preserve"> Ainsi, si l’adresse </w:t>
        </w:r>
      </w:ins>
      <w:ins w:id="1409" w:author="CCCCC" w:date="2017-06-15T21:08:00Z">
        <w:r w:rsidR="007B5D77">
          <w:t>« /pool/&lt;poolId&gt;/logs » est demandé</w:t>
        </w:r>
      </w:ins>
      <w:ins w:id="1410" w:author="CCCCC" w:date="2017-06-15T21:12:00Z">
        <w:r w:rsidR="007B5D77">
          <w:t>e</w:t>
        </w:r>
      </w:ins>
      <w:ins w:id="1411" w:author="CCCCC" w:date="2017-06-15T21:08:00Z">
        <w:r w:rsidR="007B5D77">
          <w:t>, le composant Pool intègrera le composant TabLogs</w:t>
        </w:r>
      </w:ins>
      <w:ins w:id="1412" w:author="CCCCC" w:date="2017-06-15T21:09:00Z">
        <w:r w:rsidR="007B5D77">
          <w:t xml:space="preserve"> dans </w:t>
        </w:r>
      </w:ins>
      <w:ins w:id="1413" w:author="CCCCC" w:date="2017-06-15T21:12:00Z">
        <w:r w:rsidR="00625DCE">
          <w:t>son rendu</w:t>
        </w:r>
      </w:ins>
      <w:ins w:id="1414" w:author="CCCCC" w:date="2017-06-15T21:09:00Z">
        <w:r w:rsidR="007B5D77">
          <w:t>. Le premier argument définit le composant affiché par défaut</w:t>
        </w:r>
      </w:ins>
      <w:ins w:id="1415" w:author="CCCCC" w:date="2017-06-15T21:12:00Z">
        <w:r w:rsidR="00625DCE">
          <w:t xml:space="preserve"> (ici donc sur à l’adresse</w:t>
        </w:r>
      </w:ins>
      <w:ins w:id="1416" w:author="CCCCC" w:date="2017-06-15T21:13:00Z">
        <w:r w:rsidR="00625DCE">
          <w:t xml:space="preserve"> « /pool/&lt;poolId&gt; »)</w:t>
        </w:r>
      </w:ins>
      <w:ins w:id="1417" w:author="CCCCC" w:date="2017-06-15T21:09:00Z">
        <w:r w:rsidR="007B5D77">
          <w:t>.</w:t>
        </w:r>
      </w:ins>
      <w:ins w:id="1418" w:author="CCCCC" w:date="2017-06-15T21:13:00Z">
        <w:r w:rsidR="00625DCE">
          <w:t xml:space="preserve"> </w:t>
        </w:r>
      </w:ins>
      <w:ins w:id="1419" w:author="CCCCC" w:date="2017-06-15T21:14:00Z">
        <w:r w:rsidR="00625DCE">
          <w:t>Ce contenu</w:t>
        </w:r>
      </w:ins>
      <w:ins w:id="1420" w:author="CCCCC" w:date="2017-06-15T21:15:00Z">
        <w:r w:rsidR="00625DCE">
          <w:t xml:space="preserve"> qui diffère selon l’adresse est instancié grâce au composant « Page ».</w:t>
        </w:r>
      </w:ins>
      <w:ins w:id="1421" w:author="CCCCC" w:date="2017-06-15T21:17:00Z">
        <w:del w:id="1422" w:author="Cédric" w:date="2017-06-22T12:04:00Z">
          <w:r w:rsidR="00E5209F" w:rsidRPr="00E5209F" w:rsidDel="00D81019">
            <w:rPr>
              <w:noProof/>
              <w:lang w:eastAsia="fr-FR" w:bidi="ar-SA"/>
            </w:rPr>
            <w:delText xml:space="preserve"> </w:delText>
          </w:r>
        </w:del>
      </w:ins>
    </w:p>
    <w:p w14:paraId="6240B203" w14:textId="77777777" w:rsidR="008B687D" w:rsidRDefault="008B687D">
      <w:pPr>
        <w:pStyle w:val="ListParagraph"/>
        <w:numPr>
          <w:ilvl w:val="0"/>
          <w:numId w:val="19"/>
        </w:numPr>
        <w:rPr>
          <w:ins w:id="1423" w:author="CCCCC" w:date="2017-06-22T01:25:00Z"/>
          <w:del w:id="1424" w:author="Cédric" w:date="2017-06-22T12:04:00Z"/>
        </w:rPr>
        <w:pPrChange w:id="1425" w:author="CCCCC" w:date="2017-06-22T01:24:00Z">
          <w:pPr>
            <w:pStyle w:val="ListParagraph"/>
          </w:pPr>
        </w:pPrChange>
      </w:pPr>
    </w:p>
    <w:p w14:paraId="66FA08E9" w14:textId="77777777" w:rsidR="005A1737" w:rsidDel="00D63E18" w:rsidRDefault="005A1737">
      <w:pPr>
        <w:pStyle w:val="ListParagraph"/>
        <w:rPr>
          <w:ins w:id="1426" w:author="CCCCC" w:date="2017-06-22T01:25:00Z"/>
          <w:del w:id="1427" w:author="Cédric" w:date="2017-06-22T11:05:00Z"/>
        </w:rPr>
      </w:pPr>
    </w:p>
    <w:p w14:paraId="2134BB19" w14:textId="77777777" w:rsidR="005A1737" w:rsidDel="00D63E18" w:rsidRDefault="005A1737">
      <w:pPr>
        <w:pStyle w:val="ListParagraph"/>
        <w:rPr>
          <w:ins w:id="1428" w:author="CCCCC" w:date="2017-06-21T21:12:00Z"/>
          <w:del w:id="1429" w:author="Cédric" w:date="2017-06-22T11:05:00Z"/>
        </w:rPr>
      </w:pPr>
    </w:p>
    <w:p w14:paraId="7EFA697F" w14:textId="77777777" w:rsidR="00302622" w:rsidDel="00D63E18" w:rsidRDefault="00302622">
      <w:pPr>
        <w:pStyle w:val="ListParagraph"/>
        <w:rPr>
          <w:ins w:id="1430" w:author="CCCCC" w:date="2017-06-22T01:24:00Z"/>
          <w:del w:id="1431" w:author="Cédric" w:date="2017-06-22T11:05:00Z"/>
        </w:rPr>
      </w:pPr>
      <w:ins w:id="1432" w:author="CCCCC" w:date="2017-06-22T01:24:00Z">
        <w:del w:id="1433" w:author="Cédric" w:date="2017-06-22T11:05:00Z">
          <w:r w:rsidDel="00D63E18">
            <w:delText>La page d’accueil de Xen Orchestra est la suivante.</w:delText>
          </w:r>
        </w:del>
      </w:ins>
    </w:p>
    <w:p w14:paraId="67AE2EE9" w14:textId="77777777" w:rsidR="008B687D" w:rsidRDefault="00E15E4D">
      <w:pPr>
        <w:pStyle w:val="ListParagraph"/>
        <w:numPr>
          <w:ilvl w:val="0"/>
          <w:numId w:val="19"/>
        </w:numPr>
        <w:rPr>
          <w:ins w:id="1434" w:author="CCCCC" w:date="2017-06-16T21:30:00Z"/>
          <w:del w:id="1435" w:author="Cédric" w:date="2017-06-22T12:04:00Z"/>
        </w:rPr>
        <w:pPrChange w:id="1436" w:author="Cédric" w:date="2017-06-22T12:04:00Z">
          <w:pPr>
            <w:pStyle w:val="ListParagraph"/>
          </w:pPr>
        </w:pPrChange>
      </w:pPr>
      <w:ins w:id="1437" w:author="Cédric" w:date="2017-06-21T14:36:00Z">
        <w:del w:id="1438" w:author="CCCCC" w:date="2017-06-21T21:09:00Z">
          <w:r w:rsidDel="00C15560">
            <w:delText>s</w:delText>
          </w:r>
        </w:del>
      </w:ins>
      <w:ins w:id="1439" w:author="Cédric" w:date="2017-06-21T14:37:00Z">
        <w:del w:id="1440" w:author="CCCCC" w:date="2017-06-21T21:09:00Z">
          <w:r w:rsidR="00A22295" w:rsidDel="00C15560">
            <w:delText>s</w:delText>
          </w:r>
        </w:del>
      </w:ins>
      <w:ins w:id="1441" w:author="Cédric" w:date="2017-06-21T14:38:00Z">
        <w:del w:id="1442" w:author="CCCCC" w:date="2017-06-21T21:09:00Z">
          <w:r w:rsidR="00A22295" w:rsidDel="00C15560">
            <w:delText>s</w:delText>
          </w:r>
        </w:del>
      </w:ins>
      <w:ins w:id="1443" w:author="CCCCC" w:date="2017-06-14T19:52:00Z">
        <w:del w:id="1444" w:author="Cédric" w:date="2017-06-22T12:04:00Z">
          <w:r w:rsidR="007A1EA5">
            <w:rPr>
              <w:noProof/>
              <w:szCs w:val="24"/>
              <w:lang w:eastAsia="fr-FR" w:bidi="ar-SA"/>
              <w:rPrChange w:id="1445" w:author="Unknown">
                <w:rPr>
                  <w:rFonts w:asciiTheme="majorHAnsi" w:eastAsiaTheme="majorEastAsia" w:hAnsiTheme="majorHAnsi"/>
                  <w:b/>
                  <w:bCs/>
                  <w:noProof/>
                  <w:color w:val="4F81BD" w:themeColor="accent1"/>
                  <w:sz w:val="26"/>
                  <w:szCs w:val="23"/>
                  <w:lang w:eastAsia="fr-FR" w:bidi="ar-SA"/>
                </w:rPr>
              </w:rPrChange>
            </w:rPr>
            <w:drawing>
              <wp:anchor distT="0" distB="0" distL="114300" distR="114300" simplePos="0" relativeHeight="251649024" behindDoc="0" locked="0" layoutInCell="1" allowOverlap="1" wp14:anchorId="2550A98F" wp14:editId="1C6DCA72">
                <wp:simplePos x="0" y="0"/>
                <wp:positionH relativeFrom="column">
                  <wp:posOffset>-249366</wp:posOffset>
                </wp:positionH>
                <wp:positionV relativeFrom="paragraph">
                  <wp:posOffset>314795</wp:posOffset>
                </wp:positionV>
                <wp:extent cx="6106715" cy="2511188"/>
                <wp:effectExtent l="19050" t="0" r="8335" b="0"/>
                <wp:wrapSquare wrapText="bothSides"/>
                <wp:docPr id="60" name="Picture 60" descr="C:\Users\CCCCC\Downloads\Capture d'écran de 2017-06-09 17-2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CCCC\Downloads\Capture d'écran de 2017-06-09 17-24-28.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5278" b="11696"/>
                        <a:stretch/>
                      </pic:blipFill>
                      <pic:spPr bwMode="auto">
                        <a:xfrm>
                          <a:off x="0" y="0"/>
                          <a:ext cx="6106715" cy="2511188"/>
                        </a:xfrm>
                        <a:prstGeom prst="rect">
                          <a:avLst/>
                        </a:prstGeom>
                        <a:noFill/>
                        <a:ln>
                          <a:noFill/>
                        </a:ln>
                        <a:extLst>
                          <a:ext uri="{53640926-AAD7-44D8-BBD7-CCE9431645EC}">
                            <a14:shadowObscured xmlns:a14="http://schemas.microsoft.com/office/drawing/2010/main"/>
                          </a:ext>
                        </a:extLst>
                      </pic:spPr>
                    </pic:pic>
                  </a:graphicData>
                </a:graphic>
              </wp:anchor>
            </w:drawing>
          </w:r>
        </w:del>
      </w:ins>
    </w:p>
    <w:p w14:paraId="204A9190" w14:textId="77777777" w:rsidR="008B687D" w:rsidRDefault="008B687D">
      <w:pPr>
        <w:pStyle w:val="ListParagraph"/>
        <w:numPr>
          <w:ilvl w:val="0"/>
          <w:numId w:val="19"/>
        </w:numPr>
        <w:rPr>
          <w:ins w:id="1446" w:author="CCCCC" w:date="2017-06-16T21:15:00Z"/>
          <w:del w:id="1447" w:author="Cédric" w:date="2017-06-22T12:04:00Z"/>
        </w:rPr>
        <w:pPrChange w:id="1448" w:author="CCCCC" w:date="2017-06-16T21:13:00Z">
          <w:pPr>
            <w:pStyle w:val="ListParagraph"/>
          </w:pPr>
        </w:pPrChange>
      </w:pPr>
    </w:p>
    <w:p w14:paraId="67BF10E2" w14:textId="77777777" w:rsidR="008B687D" w:rsidRDefault="008B687D">
      <w:pPr>
        <w:pStyle w:val="ListParagraph"/>
        <w:numPr>
          <w:ilvl w:val="0"/>
          <w:numId w:val="19"/>
        </w:numPr>
        <w:rPr>
          <w:ins w:id="1449" w:author="CCCCC" w:date="2017-06-16T21:15:00Z"/>
          <w:del w:id="1450" w:author="Cédric" w:date="2017-06-22T12:05:00Z"/>
        </w:rPr>
        <w:pPrChange w:id="1451" w:author="Cédric" w:date="2017-06-22T12:04:00Z">
          <w:pPr>
            <w:pStyle w:val="ListParagraph"/>
          </w:pPr>
        </w:pPrChange>
      </w:pPr>
    </w:p>
    <w:p w14:paraId="27F7AA8F" w14:textId="77777777" w:rsidR="008B687D" w:rsidRDefault="007A1EA5">
      <w:pPr>
        <w:pStyle w:val="ListParagraph"/>
        <w:numPr>
          <w:ilvl w:val="0"/>
          <w:numId w:val="19"/>
        </w:numPr>
        <w:rPr>
          <w:ins w:id="1452" w:author="CCCCC" w:date="2017-06-16T21:30:00Z"/>
        </w:rPr>
        <w:pPrChange w:id="1453" w:author="Cédric" w:date="2017-06-22T12:05:00Z">
          <w:pPr>
            <w:spacing w:before="0" w:after="0"/>
          </w:pPr>
        </w:pPrChange>
      </w:pPr>
      <w:ins w:id="1454" w:author="CCCCC" w:date="2017-06-09T19:14:00Z">
        <w:del w:id="1455" w:author="Cédric" w:date="2017-06-22T12:04:00Z">
          <w:r>
            <w:rPr>
              <w:rFonts w:cs="Lohit Devanagari"/>
              <w:noProof/>
              <w:szCs w:val="24"/>
              <w:lang w:eastAsia="fr-FR" w:bidi="ar-SA"/>
              <w:rPrChange w:id="1456" w:author="Unknown">
                <w:rPr>
                  <w:rFonts w:asciiTheme="majorHAnsi" w:eastAsiaTheme="majorEastAsia" w:hAnsiTheme="majorHAnsi"/>
                  <w:b/>
                  <w:bCs/>
                  <w:noProof/>
                  <w:color w:val="4F81BD" w:themeColor="accent1"/>
                  <w:sz w:val="26"/>
                  <w:szCs w:val="23"/>
                  <w:lang w:eastAsia="fr-FR" w:bidi="ar-SA"/>
                </w:rPr>
              </w:rPrChange>
            </w:rPr>
            <w:drawing>
              <wp:anchor distT="0" distB="0" distL="114300" distR="114300" simplePos="0" relativeHeight="251620352" behindDoc="0" locked="0" layoutInCell="1" allowOverlap="1" wp14:anchorId="777FF565" wp14:editId="3AFC2B91">
                <wp:simplePos x="0" y="0"/>
                <wp:positionH relativeFrom="margin">
                  <wp:align>center</wp:align>
                </wp:positionH>
                <wp:positionV relativeFrom="paragraph">
                  <wp:posOffset>770945</wp:posOffset>
                </wp:positionV>
                <wp:extent cx="6764655" cy="2311400"/>
                <wp:effectExtent l="19050" t="0" r="0" b="0"/>
                <wp:wrapSquare wrapText="bothSides"/>
                <wp:docPr id="26" name="Picture 26" descr="C:\Users\CCCCC\Downloads\Capture d'écran de 2017-06-09 17-2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CCCC\Downloads\Capture d'écran de 2017-06-09 17-25-37.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5327" b="23872"/>
                        <a:stretch/>
                      </pic:blipFill>
                      <pic:spPr bwMode="auto">
                        <a:xfrm>
                          <a:off x="0" y="0"/>
                          <a:ext cx="6764655" cy="2311400"/>
                        </a:xfrm>
                        <a:prstGeom prst="rect">
                          <a:avLst/>
                        </a:prstGeom>
                        <a:noFill/>
                        <a:ln>
                          <a:noFill/>
                        </a:ln>
                        <a:extLst>
                          <a:ext uri="{53640926-AAD7-44D8-BBD7-CCE9431645EC}">
                            <a14:shadowObscured xmlns:a14="http://schemas.microsoft.com/office/drawing/2010/main"/>
                          </a:ext>
                        </a:extLst>
                      </pic:spPr>
                    </pic:pic>
                  </a:graphicData>
                </a:graphic>
              </wp:anchor>
            </w:drawing>
          </w:r>
        </w:del>
      </w:ins>
      <w:ins w:id="1457" w:author="CCCCC" w:date="2017-06-16T21:30:00Z">
        <w:r w:rsidR="002333D4">
          <w:br w:type="page"/>
        </w:r>
      </w:ins>
    </w:p>
    <w:p w14:paraId="6356FE79" w14:textId="77777777" w:rsidR="008B687D" w:rsidRDefault="008B687D">
      <w:pPr>
        <w:pStyle w:val="Heading3"/>
        <w:rPr>
          <w:del w:id="1458" w:author="CCCCC" w:date="2017-06-16T21:30:00Z"/>
        </w:rPr>
        <w:pPrChange w:id="1459" w:author="CCCCC" w:date="2017-06-11T20:52:00Z">
          <w:pPr>
            <w:pStyle w:val="ListParagraph"/>
          </w:pPr>
        </w:pPrChange>
      </w:pPr>
    </w:p>
    <w:p w14:paraId="1B6D4F96" w14:textId="77777777" w:rsidR="00F15C4C" w:rsidDel="002333D4" w:rsidRDefault="00F15C4C" w:rsidP="00672DF6">
      <w:pPr>
        <w:pStyle w:val="ListParagraph"/>
        <w:rPr>
          <w:del w:id="1460" w:author="CCCCC" w:date="2017-06-16T21:30:00Z"/>
        </w:rPr>
      </w:pPr>
      <w:del w:id="1461" w:author="CCCCC" w:date="2017-06-16T21:30:00Z">
        <w:r w:rsidDel="002333D4">
          <w:delText>Démo</w:delText>
        </w:r>
      </w:del>
    </w:p>
    <w:p w14:paraId="4B92E8FC" w14:textId="77777777" w:rsidR="007949FD" w:rsidRPr="00D501A2" w:rsidDel="002333D4" w:rsidRDefault="007949FD" w:rsidP="007949FD">
      <w:pPr>
        <w:rPr>
          <w:del w:id="1462" w:author="CCCCC" w:date="2017-06-16T21:30:00Z"/>
        </w:rPr>
      </w:pPr>
      <w:moveToRangeStart w:id="1463" w:author="CCCCC" w:date="2017-06-09T19:11:00Z" w:name="move484798818"/>
      <w:moveTo w:id="1464" w:author="CCCCC" w:date="2017-06-09T19:11:00Z">
        <w:del w:id="1465" w:author="CCCCC" w:date="2017-06-16T21:30:00Z">
          <w:r w:rsidDel="002333D4">
            <w:delText>Découverte de XOWeb</w:delText>
          </w:r>
        </w:del>
      </w:moveTo>
    </w:p>
    <w:moveToRangeEnd w:id="1463"/>
    <w:p w14:paraId="5E00EDED" w14:textId="77777777" w:rsidR="007949FD" w:rsidRPr="00F15C4C" w:rsidDel="002333D4" w:rsidRDefault="007949FD" w:rsidP="00672DF6">
      <w:pPr>
        <w:pStyle w:val="ListParagraph"/>
        <w:rPr>
          <w:del w:id="1466" w:author="CCCCC" w:date="2017-06-16T21:30:00Z"/>
        </w:rPr>
      </w:pPr>
    </w:p>
    <w:p w14:paraId="64B489E4" w14:textId="77777777" w:rsidR="008B687D" w:rsidRDefault="000D7996">
      <w:pPr>
        <w:pStyle w:val="Heading3"/>
        <w:rPr>
          <w:del w:id="1467" w:author="CCCCC" w:date="2017-06-09T19:11:00Z"/>
        </w:rPr>
        <w:pPrChange w:id="1468" w:author="CCCCC" w:date="2017-06-11T20:52:00Z">
          <w:pPr>
            <w:pStyle w:val="Heading4"/>
          </w:pPr>
        </w:pPrChange>
      </w:pPr>
      <w:bookmarkStart w:id="1469" w:name="_Toc485978069"/>
      <w:r w:rsidRPr="000D7996">
        <w:t>Afficher un</w:t>
      </w:r>
      <w:ins w:id="1470" w:author="Cédric" w:date="2017-06-23T15:14:00Z">
        <w:r w:rsidR="007B5FB3">
          <w:t>e</w:t>
        </w:r>
      </w:ins>
      <w:del w:id="1471" w:author="Cédric" w:date="2017-06-23T15:13:00Z">
        <w:r w:rsidRPr="000D7996" w:rsidDel="00262789">
          <w:delText>e</w:delText>
        </w:r>
      </w:del>
      <w:r>
        <w:t xml:space="preserve"> icône orange quand l'hôte est </w:t>
      </w:r>
      <w:ins w:id="1472" w:author="CCCCC" w:date="2017-06-09T19:10:00Z">
        <w:r w:rsidR="007949FD">
          <w:t>in</w:t>
        </w:r>
      </w:ins>
      <w:r>
        <w:t>disponible</w:t>
      </w:r>
      <w:bookmarkEnd w:id="1469"/>
    </w:p>
    <w:p w14:paraId="7D1AE623" w14:textId="77777777" w:rsidR="008B687D" w:rsidRDefault="008B687D">
      <w:pPr>
        <w:pStyle w:val="Heading3"/>
        <w:rPr>
          <w:ins w:id="1473" w:author="CCCCC" w:date="2017-06-09T19:09:00Z"/>
        </w:rPr>
        <w:pPrChange w:id="1474" w:author="CCCCC" w:date="2017-06-11T20:52:00Z">
          <w:pPr>
            <w:pStyle w:val="ListParagraph"/>
          </w:pPr>
        </w:pPrChange>
      </w:pPr>
    </w:p>
    <w:p w14:paraId="0BFBC5A7" w14:textId="77777777" w:rsidR="008B687D" w:rsidRDefault="00FD18DA">
      <w:pPr>
        <w:rPr>
          <w:ins w:id="1475" w:author="CCCCC" w:date="2017-06-09T19:14:00Z"/>
          <w:noProof/>
          <w:lang w:eastAsia="fr-FR" w:bidi="ar-SA"/>
        </w:rPr>
        <w:pPrChange w:id="1476" w:author="CCCCC" w:date="2017-06-09T19:10:00Z">
          <w:pPr>
            <w:pStyle w:val="ListParagraph"/>
          </w:pPr>
        </w:pPrChange>
      </w:pPr>
      <w:ins w:id="1477" w:author="Cédric" w:date="2017-06-22T11:57:00Z">
        <w:r>
          <w:rPr>
            <w:noProof/>
          </w:rPr>
          <w:pict w14:anchorId="3858B387">
            <v:shape id="_x0000_s1057" type="#_x0000_t202" style="position:absolute;left:0;text-align:left;margin-left:-27.55pt;margin-top:128.95pt;width:536.7pt;height:.05pt;z-index:251697152" stroked="f">
              <v:textbox style="mso-fit-shape-to-text:t" inset="0,0,0,0">
                <w:txbxContent>
                  <w:p w14:paraId="171626C3" w14:textId="77777777" w:rsidR="00A247D5" w:rsidRDefault="00A247D5">
                    <w:pPr>
                      <w:pStyle w:val="Caption"/>
                      <w:rPr>
                        <w:noProof/>
                      </w:rPr>
                      <w:pPrChange w:id="1478" w:author="Cédric" w:date="2017-06-22T11:57:00Z">
                        <w:pPr/>
                      </w:pPrChange>
                    </w:pPr>
                    <w:ins w:id="1479" w:author="Cédric" w:date="2017-06-22T11:57:00Z">
                      <w:r>
                        <w:t xml:space="preserve">Figure </w:t>
                      </w:r>
                    </w:ins>
                    <w:ins w:id="1480" w:author="Cédric" w:date="2017-06-22T12:02:00Z">
                      <w:r>
                        <w:t>27</w:t>
                      </w:r>
                    </w:ins>
                    <w:ins w:id="1481" w:author="Cédric" w:date="2017-06-22T11:57:00Z">
                      <w:r>
                        <w:t xml:space="preserve"> : </w:t>
                      </w:r>
                      <w:r>
                        <w:rPr>
                          <w:noProof/>
                        </w:rPr>
                        <w:t>Affichage de la liste des hôtes</w:t>
                      </w:r>
                    </w:ins>
                  </w:p>
                </w:txbxContent>
              </v:textbox>
              <w10:wrap type="topAndBottom"/>
            </v:shape>
          </w:pict>
        </w:r>
      </w:ins>
      <w:ins w:id="1482" w:author="CCCCC" w:date="2017-06-09T19:13:00Z">
        <w:r w:rsidR="007A1EA5">
          <w:rPr>
            <w:noProof/>
            <w:lang w:eastAsia="fr-FR" w:bidi="ar-SA"/>
            <w:rPrChange w:id="1483" w:author="Unknown">
              <w:rPr>
                <w:rFonts w:asciiTheme="majorHAnsi" w:eastAsiaTheme="majorEastAsia" w:hAnsiTheme="majorHAnsi"/>
                <w:b/>
                <w:bCs/>
                <w:noProof/>
                <w:color w:val="4F81BD" w:themeColor="accent1"/>
                <w:sz w:val="26"/>
                <w:szCs w:val="23"/>
                <w:lang w:eastAsia="fr-FR" w:bidi="ar-SA"/>
              </w:rPr>
            </w:rPrChange>
          </w:rPr>
          <w:drawing>
            <wp:anchor distT="0" distB="0" distL="114300" distR="114300" simplePos="0" relativeHeight="251619328" behindDoc="0" locked="0" layoutInCell="1" allowOverlap="1" wp14:anchorId="3DEC1152" wp14:editId="77201D55">
              <wp:simplePos x="0" y="0"/>
              <wp:positionH relativeFrom="margin">
                <wp:align>center</wp:align>
              </wp:positionH>
              <wp:positionV relativeFrom="paragraph">
                <wp:posOffset>502285</wp:posOffset>
              </wp:positionV>
              <wp:extent cx="6816090" cy="1078230"/>
              <wp:effectExtent l="0" t="0" r="3810" b="7620"/>
              <wp:wrapTopAndBottom/>
              <wp:docPr id="17" name="Picture 17" descr="C:\Users\CCCCC\Downloads\Capture d'écran de 2017-06-09 17-2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CCC\Downloads\Capture d'écran de 2017-06-09 17-25-25.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5328" b="56534"/>
                      <a:stretch/>
                    </pic:blipFill>
                    <pic:spPr bwMode="auto">
                      <a:xfrm>
                        <a:off x="0" y="0"/>
                        <a:ext cx="6816090" cy="1078230"/>
                      </a:xfrm>
                      <a:prstGeom prst="rect">
                        <a:avLst/>
                      </a:prstGeom>
                      <a:noFill/>
                      <a:ln>
                        <a:noFill/>
                      </a:ln>
                      <a:extLst>
                        <a:ext uri="{53640926-AAD7-44D8-BBD7-CCE9431645EC}">
                          <a14:shadowObscured xmlns:a14="http://schemas.microsoft.com/office/drawing/2010/main"/>
                        </a:ext>
                      </a:extLst>
                    </pic:spPr>
                  </pic:pic>
                </a:graphicData>
              </a:graphic>
            </wp:anchor>
          </w:drawing>
        </w:r>
      </w:ins>
      <w:ins w:id="1484" w:author="CCCCC" w:date="2017-06-09T19:12:00Z">
        <w:r w:rsidR="007949FD">
          <w:t>Les vues de liste d</w:t>
        </w:r>
      </w:ins>
      <w:ins w:id="1485" w:author="CCCCC" w:date="2017-06-09T19:13:00Z">
        <w:r w:rsidR="007949FD">
          <w:t xml:space="preserve">es hôtes et </w:t>
        </w:r>
        <w:del w:id="1486" w:author="Cédric" w:date="2017-06-21T14:39:00Z">
          <w:r w:rsidR="007949FD" w:rsidDel="00A22295">
            <w:delText>détaillée</w:delText>
          </w:r>
        </w:del>
      </w:ins>
      <w:ins w:id="1487" w:author="Cédric" w:date="2017-06-21T14:39:00Z">
        <w:r w:rsidR="00A22295">
          <w:t>générale</w:t>
        </w:r>
      </w:ins>
      <w:ins w:id="1488" w:author="CCCCC" w:date="2017-06-09T19:13:00Z">
        <w:r w:rsidR="007949FD">
          <w:t xml:space="preserve"> d’un hôte ressemble</w:t>
        </w:r>
      </w:ins>
      <w:ins w:id="1489" w:author="CCCCC" w:date="2017-06-09T19:17:00Z">
        <w:r w:rsidR="007949FD">
          <w:t>nt</w:t>
        </w:r>
      </w:ins>
      <w:ins w:id="1490" w:author="CCCCC" w:date="2017-06-09T19:13:00Z">
        <w:r w:rsidR="007949FD">
          <w:t xml:space="preserve"> à ceci :</w:t>
        </w:r>
      </w:ins>
    </w:p>
    <w:p w14:paraId="54DA51BD" w14:textId="77777777" w:rsidR="008B687D" w:rsidRDefault="007949FD">
      <w:pPr>
        <w:rPr>
          <w:ins w:id="1491" w:author="CCCCC" w:date="2017-06-09T19:48:00Z"/>
        </w:rPr>
        <w:pPrChange w:id="1492" w:author="CCCCC" w:date="2017-06-09T19:10:00Z">
          <w:pPr>
            <w:pStyle w:val="ListParagraph"/>
          </w:pPr>
        </w:pPrChange>
      </w:pPr>
      <w:ins w:id="1493" w:author="CCCCC" w:date="2017-06-09T19:15:00Z">
        <w:r>
          <w:t>Ici, le point situé en début de chaque ligne sur la liste, ainsi que l</w:t>
        </w:r>
      </w:ins>
      <w:ins w:id="1494" w:author="CCCCC" w:date="2017-06-09T19:16:00Z">
        <w:r>
          <w:t xml:space="preserve">’icône représentant un serveur sur la vue </w:t>
        </w:r>
      </w:ins>
      <w:ins w:id="1495" w:author="CCCCC" w:date="2017-06-22T20:24:00Z">
        <w:r w:rsidR="00124B64">
          <w:t>générale</w:t>
        </w:r>
      </w:ins>
      <w:ins w:id="1496" w:author="CCCCC" w:date="2017-06-09T19:16:00Z">
        <w:r>
          <w:t xml:space="preserve"> en haut à gauche</w:t>
        </w:r>
      </w:ins>
      <w:ins w:id="1497" w:author="Cédric" w:date="2017-06-23T15:16:00Z">
        <w:r w:rsidR="007B5FB3">
          <w:t xml:space="preserve"> (Annexe </w:t>
        </w:r>
      </w:ins>
      <w:ins w:id="1498" w:author="Cédric" w:date="2017-06-23T15:17:00Z">
        <w:r w:rsidR="007B5FB3">
          <w:t>VIII)</w:t>
        </w:r>
      </w:ins>
      <w:ins w:id="1499" w:author="CCCCC" w:date="2017-06-09T19:16:00Z">
        <w:r>
          <w:t>, sont vert</w:t>
        </w:r>
      </w:ins>
      <w:ins w:id="1500" w:author="Cédric" w:date="2017-06-23T15:17:00Z">
        <w:r w:rsidR="007B5FB3">
          <w:t>es</w:t>
        </w:r>
      </w:ins>
      <w:ins w:id="1501" w:author="CCCCC" w:date="2017-06-09T19:16:00Z">
        <w:r>
          <w:t xml:space="preserve"> car l’hôte est démarré. </w:t>
        </w:r>
        <w:del w:id="1502" w:author="Cédric" w:date="2017-06-23T15:17:00Z">
          <w:r w:rsidDel="007B5FB3">
            <w:delText>Ils</w:delText>
          </w:r>
        </w:del>
      </w:ins>
      <w:ins w:id="1503" w:author="Cédric" w:date="2017-06-23T15:17:00Z">
        <w:r w:rsidR="007B5FB3">
          <w:t>Elles</w:t>
        </w:r>
      </w:ins>
      <w:ins w:id="1504" w:author="CCCCC" w:date="2017-06-09T19:16:00Z">
        <w:r>
          <w:t xml:space="preserve"> pourraient être également </w:t>
        </w:r>
        <w:del w:id="1505" w:author="Cédric" w:date="2017-06-21T14:41:00Z">
          <w:r w:rsidDel="00A22295">
            <w:delText>rouge</w:delText>
          </w:r>
        </w:del>
      </w:ins>
      <w:ins w:id="1506" w:author="Cédric" w:date="2017-06-21T14:41:00Z">
        <w:r w:rsidR="00A22295">
          <w:t>rouges</w:t>
        </w:r>
      </w:ins>
      <w:ins w:id="1507" w:author="CCCCC" w:date="2017-06-09T19:16:00Z">
        <w:r>
          <w:t xml:space="preserve"> lorsque l</w:t>
        </w:r>
      </w:ins>
      <w:ins w:id="1508" w:author="CCCCC" w:date="2017-06-09T19:17:00Z">
        <w:r>
          <w:t>’hôte est ét</w:t>
        </w:r>
        <w:r w:rsidR="005965EF">
          <w:t>eint</w:t>
        </w:r>
        <w:r>
          <w:t xml:space="preserve">. </w:t>
        </w:r>
      </w:ins>
      <w:ins w:id="1509" w:author="CCCCC" w:date="2017-06-09T19:18:00Z">
        <w:r w:rsidR="005965EF">
          <w:t>L</w:t>
        </w:r>
        <w:del w:id="1510" w:author="Cédric" w:date="2017-06-21T14:39:00Z">
          <w:r w:rsidR="005965EF" w:rsidDel="00A22295">
            <w:delText>e bug</w:delText>
          </w:r>
        </w:del>
      </w:ins>
      <w:ins w:id="1511" w:author="Cédric" w:date="2017-06-21T14:39:00Z">
        <w:r w:rsidR="00A22295">
          <w:t>a tâche</w:t>
        </w:r>
      </w:ins>
      <w:ins w:id="1512" w:author="CCCCC" w:date="2017-06-09T19:18:00Z">
        <w:r w:rsidR="005965EF">
          <w:t xml:space="preserve"> qui m’a été assigné</w:t>
        </w:r>
      </w:ins>
      <w:ins w:id="1513" w:author="Cédric" w:date="2017-06-21T14:39:00Z">
        <w:r w:rsidR="00A22295">
          <w:t>e</w:t>
        </w:r>
      </w:ins>
      <w:ins w:id="1514" w:author="CCCCC" w:date="2017-06-09T19:18:00Z">
        <w:r w:rsidR="005965EF">
          <w:t xml:space="preserve"> consistait à afficher ces </w:t>
        </w:r>
        <w:r w:rsidR="0037711A">
          <w:t>icônes en orange lorsque que l</w:t>
        </w:r>
      </w:ins>
      <w:ins w:id="1515" w:author="CCCCC" w:date="2017-06-09T19:19:00Z">
        <w:r w:rsidR="0037711A">
          <w:t>’hôte est démarré, mais qu’il est indisponible.</w:t>
        </w:r>
      </w:ins>
    </w:p>
    <w:p w14:paraId="567E90BB" w14:textId="77777777" w:rsidR="008B687D" w:rsidRDefault="00FE0A69">
      <w:pPr>
        <w:rPr>
          <w:ins w:id="1516" w:author="CCCCC" w:date="2017-06-09T21:22:00Z"/>
        </w:rPr>
        <w:pPrChange w:id="1517" w:author="CCCCC" w:date="2017-06-09T19:10:00Z">
          <w:pPr>
            <w:pStyle w:val="ListParagraph"/>
          </w:pPr>
        </w:pPrChange>
      </w:pPr>
      <w:ins w:id="1518" w:author="CCCCC" w:date="2017-06-09T19:49:00Z">
        <w:r>
          <w:t xml:space="preserve">Un hôte est </w:t>
        </w:r>
      </w:ins>
      <w:ins w:id="1519" w:author="CCCCC" w:date="2017-06-09T19:50:00Z">
        <w:r>
          <w:t>caractérisé</w:t>
        </w:r>
      </w:ins>
      <w:ins w:id="1520" w:author="CCCCC" w:date="2017-06-09T19:49:00Z">
        <w:r>
          <w:t xml:space="preserve"> par différents attributs dont </w:t>
        </w:r>
      </w:ins>
      <w:ins w:id="1521" w:author="CCCCC" w:date="2017-06-09T19:50:00Z">
        <w:r>
          <w:t xml:space="preserve">« power_state » qui est une chaine de caractères qui représente </w:t>
        </w:r>
      </w:ins>
      <w:ins w:id="1522" w:author="CCCCC" w:date="2017-06-09T19:51:00Z">
        <w:r>
          <w:t xml:space="preserve">son </w:t>
        </w:r>
      </w:ins>
      <w:ins w:id="1523" w:author="CCCCC" w:date="2017-06-09T19:50:00Z">
        <w:r>
          <w:t>état</w:t>
        </w:r>
      </w:ins>
      <w:ins w:id="1524" w:author="CCCCC" w:date="2017-06-09T19:51:00Z">
        <w:r>
          <w:t xml:space="preserve">. </w:t>
        </w:r>
      </w:ins>
      <w:ins w:id="1525" w:author="CCCCC" w:date="2017-06-09T19:56:00Z">
        <w:r w:rsidR="00585D2B">
          <w:t>S</w:t>
        </w:r>
      </w:ins>
      <w:ins w:id="1526" w:author="CCCCC" w:date="2017-06-09T19:51:00Z">
        <w:r>
          <w:t>es valeurs possible</w:t>
        </w:r>
      </w:ins>
      <w:ins w:id="1527" w:author="CCCCC" w:date="2017-06-09T19:56:00Z">
        <w:r w:rsidR="00585D2B">
          <w:t>s</w:t>
        </w:r>
      </w:ins>
      <w:ins w:id="1528" w:author="CCCCC" w:date="2017-06-09T19:51:00Z">
        <w:r>
          <w:t xml:space="preserve"> sont « </w:t>
        </w:r>
        <w:del w:id="1529" w:author="Cédric" w:date="2017-06-21T14:39:00Z">
          <w:r w:rsidDel="00A22295">
            <w:delText>h</w:delText>
          </w:r>
        </w:del>
      </w:ins>
      <w:ins w:id="1530" w:author="Cédric" w:date="2017-06-21T14:39:00Z">
        <w:r w:rsidR="00A22295">
          <w:t>H</w:t>
        </w:r>
      </w:ins>
      <w:ins w:id="1531" w:author="CCCCC" w:date="2017-06-09T19:51:00Z">
        <w:r>
          <w:t>alted » (éteinte) ou</w:t>
        </w:r>
      </w:ins>
      <w:ins w:id="1532" w:author="CCCCC" w:date="2017-06-09T19:53:00Z">
        <w:r>
          <w:t xml:space="preserve"> </w:t>
        </w:r>
      </w:ins>
      <w:ins w:id="1533" w:author="CCCCC" w:date="2017-06-09T19:51:00Z">
        <w:r>
          <w:t xml:space="preserve">« Running » (allumé). </w:t>
        </w:r>
      </w:ins>
      <w:ins w:id="1534" w:author="CCCCC" w:date="2017-06-09T19:53:00Z">
        <w:r>
          <w:t>Un hôte contient aussi un champ</w:t>
        </w:r>
        <w:del w:id="1535" w:author="Cédric" w:date="2017-06-23T11:31:00Z">
          <w:r w:rsidDel="001D7009">
            <w:delText>s</w:delText>
          </w:r>
        </w:del>
        <w:r>
          <w:t xml:space="preserve"> </w:t>
        </w:r>
      </w:ins>
      <w:ins w:id="1536" w:author="CCCCC" w:date="2017-06-09T21:20:00Z">
        <w:r w:rsidR="00386330">
          <w:t>« enable »</w:t>
        </w:r>
      </w:ins>
      <w:ins w:id="1537" w:author="CCCCC" w:date="2017-06-09T21:22:00Z">
        <w:r w:rsidR="00386330">
          <w:t xml:space="preserve"> qui est un booléen</w:t>
        </w:r>
      </w:ins>
      <w:ins w:id="1538" w:author="CCCCC" w:date="2017-06-09T21:20:00Z">
        <w:r w:rsidR="00386330">
          <w:t xml:space="preserve"> qui définit s’il est disponible</w:t>
        </w:r>
      </w:ins>
      <w:ins w:id="1539" w:author="CCCCC" w:date="2017-06-09T21:51:00Z">
        <w:r w:rsidR="00CF2AA4">
          <w:t>, ainsi qu’un champ</w:t>
        </w:r>
        <w:del w:id="1540" w:author="Cédric" w:date="2017-06-21T14:41:00Z">
          <w:r w:rsidR="00CF2AA4" w:rsidDel="00A22295">
            <w:delText>s</w:delText>
          </w:r>
        </w:del>
        <w:r w:rsidR="00CF2AA4">
          <w:t xml:space="preserve"> « current_operations » qui est</w:t>
        </w:r>
      </w:ins>
      <w:ins w:id="1541" w:author="Cédric" w:date="2017-06-21T14:39:00Z">
        <w:r w:rsidR="00A22295">
          <w:t xml:space="preserve"> un</w:t>
        </w:r>
      </w:ins>
      <w:ins w:id="1542" w:author="CCCCC" w:date="2017-06-09T21:51:00Z">
        <w:r w:rsidR="00CF2AA4">
          <w:t xml:space="preserve"> tableau de chaines de caractères représentant des opérations en court d</w:t>
        </w:r>
      </w:ins>
      <w:ins w:id="1543" w:author="CCCCC" w:date="2017-06-09T21:52:00Z">
        <w:r w:rsidR="00CF2AA4">
          <w:t>’exécution</w:t>
        </w:r>
      </w:ins>
      <w:ins w:id="1544" w:author="CCCCC" w:date="2017-06-09T19:54:00Z">
        <w:r>
          <w:t>. On définit qu’un hôte</w:t>
        </w:r>
      </w:ins>
      <w:ins w:id="1545" w:author="CCCCC" w:date="2017-06-09T19:55:00Z">
        <w:r>
          <w:t xml:space="preserve"> est indisponible s’</w:t>
        </w:r>
        <w:r w:rsidR="0088294D">
          <w:t>il est allumé,</w:t>
        </w:r>
        <w:r>
          <w:t xml:space="preserve"> </w:t>
        </w:r>
      </w:ins>
      <w:ins w:id="1546" w:author="CCCCC" w:date="2017-06-09T21:22:00Z">
        <w:r w:rsidR="00386330">
          <w:t xml:space="preserve">que </w:t>
        </w:r>
      </w:ins>
      <w:ins w:id="1547" w:author="CCCCC" w:date="2017-06-09T19:55:00Z">
        <w:r w:rsidR="00386330">
          <w:t xml:space="preserve">son champs </w:t>
        </w:r>
      </w:ins>
      <w:ins w:id="1548" w:author="CCCCC" w:date="2017-06-09T21:22:00Z">
        <w:r w:rsidR="00386330">
          <w:t>« </w:t>
        </w:r>
      </w:ins>
      <w:ins w:id="1549" w:author="CCCCC" w:date="2017-06-09T19:55:00Z">
        <w:r w:rsidR="00386330">
          <w:t>enable</w:t>
        </w:r>
      </w:ins>
      <w:ins w:id="1550" w:author="CCCCC" w:date="2017-06-09T21:22:00Z">
        <w:r w:rsidR="00386330">
          <w:t> »</w:t>
        </w:r>
      </w:ins>
      <w:ins w:id="1551" w:author="CCCCC" w:date="2017-06-09T19:55:00Z">
        <w:r w:rsidR="00386330">
          <w:t xml:space="preserve"> est à </w:t>
        </w:r>
      </w:ins>
      <w:ins w:id="1552" w:author="CCCCC" w:date="2017-06-09T21:22:00Z">
        <w:r w:rsidR="00386330">
          <w:t>« false »</w:t>
        </w:r>
      </w:ins>
      <w:ins w:id="1553" w:author="CCCCC" w:date="2017-06-09T21:50:00Z">
        <w:r w:rsidR="0088294D">
          <w:t xml:space="preserve"> et qu</w:t>
        </w:r>
      </w:ins>
      <w:ins w:id="1554" w:author="CCCCC" w:date="2017-06-09T21:53:00Z">
        <w:r w:rsidR="00CF2AA4">
          <w:t>’auc</w:t>
        </w:r>
      </w:ins>
      <w:ins w:id="1555" w:author="CCCCC" w:date="2017-06-09T21:50:00Z">
        <w:r w:rsidR="0088294D">
          <w:t>une o</w:t>
        </w:r>
      </w:ins>
      <w:ins w:id="1556" w:author="CCCCC" w:date="2017-06-09T21:52:00Z">
        <w:r w:rsidR="00CF2AA4">
          <w:t>p</w:t>
        </w:r>
      </w:ins>
      <w:ins w:id="1557" w:author="CCCCC" w:date="2017-06-09T21:50:00Z">
        <w:r w:rsidR="0088294D">
          <w:t>ération</w:t>
        </w:r>
      </w:ins>
      <w:ins w:id="1558" w:author="CCCCC" w:date="2017-06-09T21:53:00Z">
        <w:r w:rsidR="00CF2AA4">
          <w:t xml:space="preserve"> n’est en court</w:t>
        </w:r>
      </w:ins>
      <w:ins w:id="1559" w:author="CCCCC" w:date="2017-06-09T21:22:00Z">
        <w:r w:rsidR="00386330">
          <w:t>.</w:t>
        </w:r>
      </w:ins>
    </w:p>
    <w:p w14:paraId="5083444D" w14:textId="6F487A7D" w:rsidR="008B687D" w:rsidRDefault="007A1EA5">
      <w:pPr>
        <w:rPr>
          <w:ins w:id="1560" w:author="CCCCC" w:date="2017-06-09T21:54:00Z"/>
          <w:noProof/>
          <w:lang w:eastAsia="fr-FR" w:bidi="ar-SA"/>
        </w:rPr>
        <w:pPrChange w:id="1561" w:author="CCCCC" w:date="2017-06-09T19:10:00Z">
          <w:pPr>
            <w:pStyle w:val="ListParagraph"/>
          </w:pPr>
        </w:pPrChange>
      </w:pPr>
      <w:ins w:id="1562" w:author="Cédric" w:date="2017-06-22T13:07:00Z">
        <w:r>
          <w:rPr>
            <w:noProof/>
            <w:lang w:eastAsia="fr-FR" w:bidi="ar-SA"/>
            <w:rPrChange w:id="1563" w:author="Unknown">
              <w:rPr>
                <w:rFonts w:asciiTheme="majorHAnsi" w:eastAsiaTheme="majorEastAsia" w:hAnsiTheme="majorHAnsi"/>
                <w:b/>
                <w:bCs/>
                <w:noProof/>
                <w:color w:val="4F81BD" w:themeColor="accent1"/>
                <w:sz w:val="26"/>
                <w:szCs w:val="23"/>
                <w:lang w:eastAsia="fr-FR" w:bidi="ar-SA"/>
              </w:rPr>
            </w:rPrChange>
          </w:rPr>
          <w:drawing>
            <wp:anchor distT="0" distB="0" distL="114300" distR="114300" simplePos="0" relativeHeight="251622400" behindDoc="0" locked="0" layoutInCell="1" allowOverlap="1" wp14:anchorId="43147108" wp14:editId="261246E8">
              <wp:simplePos x="0" y="0"/>
              <wp:positionH relativeFrom="margin">
                <wp:posOffset>1270635</wp:posOffset>
              </wp:positionH>
              <wp:positionV relativeFrom="paragraph">
                <wp:posOffset>627380</wp:posOffset>
              </wp:positionV>
              <wp:extent cx="3554730" cy="755015"/>
              <wp:effectExtent l="19050" t="0" r="762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554730" cy="755015"/>
                      </a:xfrm>
                      <a:prstGeom prst="rect">
                        <a:avLst/>
                      </a:prstGeom>
                    </pic:spPr>
                  </pic:pic>
                </a:graphicData>
              </a:graphic>
            </wp:anchor>
          </w:drawing>
        </w:r>
      </w:ins>
      <w:ins w:id="1564" w:author="Cédric" w:date="2017-06-22T12:02:00Z">
        <w:r w:rsidR="00FD18DA">
          <w:rPr>
            <w:noProof/>
          </w:rPr>
          <w:pict w14:anchorId="187C8F6E">
            <v:shape id="_x0000_s1060" type="#_x0000_t202" style="position:absolute;left:0;text-align:left;margin-left:89.45pt;margin-top:117.15pt;width:297.35pt;height:.05pt;z-index:251700224;mso-position-horizontal-relative:text;mso-position-vertical-relative:text" stroked="f">
              <v:textbox style="mso-fit-shape-to-text:t" inset="0,0,0,0">
                <w:txbxContent>
                  <w:p w14:paraId="05B99384" w14:textId="77777777" w:rsidR="00A247D5" w:rsidRDefault="00A247D5">
                    <w:pPr>
                      <w:pStyle w:val="Caption"/>
                      <w:rPr>
                        <w:noProof/>
                      </w:rPr>
                      <w:pPrChange w:id="1565" w:author="Cédric" w:date="2017-06-22T12:02:00Z">
                        <w:pPr/>
                      </w:pPrChange>
                    </w:pPr>
                    <w:ins w:id="1566" w:author="Cédric" w:date="2017-06-22T12:02:00Z">
                      <w:r>
                        <w:t xml:space="preserve">Figure </w:t>
                      </w:r>
                      <w:r>
                        <w:fldChar w:fldCharType="begin"/>
                      </w:r>
                      <w:r>
                        <w:instrText xml:space="preserve"> SEQ Figure \* ARABIC </w:instrText>
                      </w:r>
                    </w:ins>
                    <w:r>
                      <w:fldChar w:fldCharType="separate"/>
                    </w:r>
                    <w:ins w:id="1567" w:author="Cédric" w:date="2017-06-22T16:58:00Z">
                      <w:r>
                        <w:rPr>
                          <w:noProof/>
                        </w:rPr>
                        <w:t>13</w:t>
                      </w:r>
                    </w:ins>
                    <w:ins w:id="1568" w:author="Cédric" w:date="2017-06-22T12:02:00Z">
                      <w:r>
                        <w:fldChar w:fldCharType="end"/>
                      </w:r>
                    </w:ins>
                    <w:ins w:id="1569" w:author="Cédric" w:date="2017-06-22T13:07:00Z">
                      <w:r>
                        <w:t xml:space="preserve"> Condition d'affichage de l’icône représenta</w:t>
                      </w:r>
                    </w:ins>
                    <w:ins w:id="1570" w:author="Cédric" w:date="2017-06-22T13:08:00Z">
                      <w:r>
                        <w:t>nt l’état d’un hôte</w:t>
                      </w:r>
                    </w:ins>
                  </w:p>
                </w:txbxContent>
              </v:textbox>
              <w10:wrap type="topAndBottom"/>
            </v:shape>
          </w:pict>
        </w:r>
      </w:ins>
      <w:ins w:id="1571" w:author="CCCCC" w:date="2017-06-09T21:23:00Z">
        <w:r w:rsidR="00386330">
          <w:t xml:space="preserve">Concernant le point, celui-ci est définit </w:t>
        </w:r>
      </w:ins>
      <w:ins w:id="1572" w:author="CCCCC" w:date="2017-06-09T21:24:00Z">
        <w:r w:rsidR="00386330">
          <w:t xml:space="preserve">par le composant HostItem qui se situe </w:t>
        </w:r>
      </w:ins>
      <w:ins w:id="1573" w:author="CCCCC" w:date="2017-06-09T21:23:00Z">
        <w:r w:rsidR="00386330">
          <w:t xml:space="preserve">dans le fichier </w:t>
        </w:r>
      </w:ins>
      <w:ins w:id="1574" w:author="Cédric" w:date="2017-06-21T14:42:00Z">
        <w:r w:rsidR="00A22295">
          <w:t>« </w:t>
        </w:r>
      </w:ins>
      <w:ins w:id="1575" w:author="CCCCC" w:date="2017-06-09T21:24:00Z">
        <w:r w:rsidR="00386330">
          <w:t>xo-app/home/host-item.js</w:t>
        </w:r>
      </w:ins>
      <w:ins w:id="1576" w:author="Cédric" w:date="2017-06-21T14:42:00Z">
        <w:r w:rsidR="00A22295">
          <w:t> »</w:t>
        </w:r>
      </w:ins>
      <w:ins w:id="1577" w:author="CCCCC" w:date="2017-06-09T21:25:00Z">
        <w:r w:rsidR="00386330">
          <w:t xml:space="preserve">. Il définit une ligne </w:t>
        </w:r>
      </w:ins>
      <w:ins w:id="1578" w:author="CCCCC" w:date="2017-06-09T21:26:00Z">
        <w:r w:rsidR="00386330">
          <w:t xml:space="preserve">représentant un hôte </w:t>
        </w:r>
      </w:ins>
      <w:ins w:id="1579" w:author="CCCCC" w:date="2017-06-09T21:25:00Z">
        <w:r w:rsidR="00386330">
          <w:t>dans le tableau</w:t>
        </w:r>
      </w:ins>
      <w:ins w:id="1580" w:author="CCCCC" w:date="2017-06-09T21:26:00Z">
        <w:r w:rsidR="00386330">
          <w:t xml:space="preserve"> présent sur la capture d’écran ci-dessus.</w:t>
        </w:r>
      </w:ins>
      <w:ins w:id="1581" w:author="CCCCC" w:date="2017-06-09T21:46:00Z">
        <w:r w:rsidR="0088294D" w:rsidRPr="0088294D">
          <w:rPr>
            <w:noProof/>
            <w:lang w:eastAsia="fr-FR" w:bidi="ar-SA"/>
          </w:rPr>
          <w:t xml:space="preserve"> </w:t>
        </w:r>
      </w:ins>
      <w:ins w:id="1582" w:author="CCCCC" w:date="2017-06-09T21:47:00Z">
        <w:r w:rsidR="0088294D">
          <w:rPr>
            <w:noProof/>
            <w:lang w:eastAsia="fr-FR" w:bidi="ar-SA"/>
          </w:rPr>
          <w:t xml:space="preserve">Sa fonction « render » contient </w:t>
        </w:r>
        <w:del w:id="1583" w:author="Cédric" w:date="2017-06-21T14:43:00Z">
          <w:r w:rsidR="0088294D" w:rsidDel="00A22295">
            <w:rPr>
              <w:noProof/>
              <w:lang w:eastAsia="fr-FR" w:bidi="ar-SA"/>
            </w:rPr>
            <w:delText>le contenant à l</w:delText>
          </w:r>
        </w:del>
      </w:ins>
      <w:ins w:id="1584" w:author="CCCCC" w:date="2017-06-09T21:49:00Z">
        <w:del w:id="1585" w:author="Cédric" w:date="2017-06-21T14:43:00Z">
          <w:r w:rsidR="0088294D" w:rsidDel="00A22295">
            <w:rPr>
              <w:noProof/>
              <w:lang w:eastAsia="fr-FR" w:bidi="ar-SA"/>
            </w:rPr>
            <w:delText xml:space="preserve">’origine </w:delText>
          </w:r>
        </w:del>
        <w:r w:rsidR="0088294D">
          <w:rPr>
            <w:noProof/>
            <w:lang w:eastAsia="fr-FR" w:bidi="ar-SA"/>
          </w:rPr>
          <w:t>le code suivant :</w:t>
        </w:r>
      </w:ins>
    </w:p>
    <w:p w14:paraId="56E02D2A" w14:textId="77777777" w:rsidR="008B687D" w:rsidRDefault="00CF2AA4">
      <w:pPr>
        <w:rPr>
          <w:ins w:id="1586" w:author="CCCCC" w:date="2017-06-09T23:35:00Z"/>
          <w:noProof/>
          <w:lang w:eastAsia="fr-FR" w:bidi="ar-SA"/>
        </w:rPr>
        <w:pPrChange w:id="1587" w:author="CCCCC" w:date="2017-06-09T19:10:00Z">
          <w:pPr>
            <w:pStyle w:val="ListParagraph"/>
          </w:pPr>
        </w:pPrChange>
      </w:pPr>
      <w:ins w:id="1588" w:author="CCCCC" w:date="2017-06-09T21:54:00Z">
        <w:r>
          <w:rPr>
            <w:noProof/>
            <w:lang w:eastAsia="fr-FR" w:bidi="ar-SA"/>
          </w:rPr>
          <w:t>Le point est représent</w:t>
        </w:r>
        <w:del w:id="1589" w:author="Cédric" w:date="2017-06-21T14:44:00Z">
          <w:r w:rsidDel="00A22295">
            <w:rPr>
              <w:noProof/>
              <w:lang w:eastAsia="fr-FR" w:bidi="ar-SA"/>
            </w:rPr>
            <w:delText>e</w:delText>
          </w:r>
        </w:del>
      </w:ins>
      <w:ins w:id="1590" w:author="Cédric" w:date="2017-06-21T14:44:00Z">
        <w:r w:rsidR="00A22295">
          <w:rPr>
            <w:noProof/>
            <w:lang w:eastAsia="fr-FR" w:bidi="ar-SA"/>
          </w:rPr>
          <w:t>é</w:t>
        </w:r>
      </w:ins>
      <w:ins w:id="1591" w:author="CCCCC" w:date="2017-06-09T21:54:00Z">
        <w:r>
          <w:rPr>
            <w:noProof/>
            <w:lang w:eastAsia="fr-FR" w:bidi="ar-SA"/>
          </w:rPr>
          <w:t xml:space="preserve"> par le composant </w:t>
        </w:r>
      </w:ins>
      <w:ins w:id="1592" w:author="CCCCC" w:date="2017-06-09T21:55:00Z">
        <w:del w:id="1593" w:author="Cédric" w:date="2017-06-23T15:15:00Z">
          <w:r w:rsidDel="007B5FB3">
            <w:rPr>
              <w:noProof/>
              <w:lang w:eastAsia="fr-FR" w:bidi="ar-SA"/>
            </w:rPr>
            <w:delText>« </w:delText>
          </w:r>
        </w:del>
      </w:ins>
      <w:ins w:id="1594" w:author="CCCCC" w:date="2017-06-09T21:54:00Z">
        <w:r>
          <w:rPr>
            <w:noProof/>
            <w:lang w:eastAsia="fr-FR" w:bidi="ar-SA"/>
          </w:rPr>
          <w:t>Icon</w:t>
        </w:r>
      </w:ins>
      <w:ins w:id="1595" w:author="CCCCC" w:date="2017-06-09T21:55:00Z">
        <w:del w:id="1596" w:author="Cédric" w:date="2017-06-23T15:15:00Z">
          <w:r w:rsidDel="007B5FB3">
            <w:rPr>
              <w:noProof/>
              <w:lang w:eastAsia="fr-FR" w:bidi="ar-SA"/>
            </w:rPr>
            <w:delText> »</w:delText>
          </w:r>
        </w:del>
        <w:r>
          <w:rPr>
            <w:noProof/>
            <w:lang w:eastAsia="fr-FR" w:bidi="ar-SA"/>
          </w:rPr>
          <w:t xml:space="preserve"> qui a une propriété </w:t>
        </w:r>
      </w:ins>
      <w:ins w:id="1597" w:author="Cédric" w:date="2017-06-23T15:15:00Z">
        <w:r w:rsidR="007B5FB3">
          <w:rPr>
            <w:noProof/>
            <w:lang w:eastAsia="fr-FR" w:bidi="ar-SA"/>
          </w:rPr>
          <w:t>« </w:t>
        </w:r>
      </w:ins>
      <w:ins w:id="1598" w:author="CCCCC" w:date="2017-06-09T21:55:00Z">
        <w:r>
          <w:rPr>
            <w:noProof/>
            <w:lang w:eastAsia="fr-FR" w:bidi="ar-SA"/>
          </w:rPr>
          <w:t>icon</w:t>
        </w:r>
      </w:ins>
      <w:ins w:id="1599" w:author="Cédric" w:date="2017-06-23T15:15:00Z">
        <w:r w:rsidR="007B5FB3">
          <w:rPr>
            <w:noProof/>
            <w:lang w:eastAsia="fr-FR" w:bidi="ar-SA"/>
          </w:rPr>
          <w:t> »</w:t>
        </w:r>
      </w:ins>
      <w:ins w:id="1600" w:author="CCCCC" w:date="2017-06-09T21:55:00Z">
        <w:r>
          <w:rPr>
            <w:noProof/>
            <w:lang w:eastAsia="fr-FR" w:bidi="ar-SA"/>
          </w:rPr>
          <w:t xml:space="preserve">. </w:t>
        </w:r>
      </w:ins>
      <w:ins w:id="1601" w:author="CCCCC" w:date="2017-06-09T21:56:00Z">
        <w:r>
          <w:rPr>
            <w:noProof/>
            <w:lang w:eastAsia="fr-FR" w:bidi="ar-SA"/>
          </w:rPr>
          <w:t>On passe à cette propriété l</w:t>
        </w:r>
      </w:ins>
      <w:ins w:id="1602" w:author="CCCCC" w:date="2017-06-09T21:57:00Z">
        <w:r>
          <w:rPr>
            <w:noProof/>
            <w:lang w:eastAsia="fr-FR" w:bidi="ar-SA"/>
          </w:rPr>
          <w:t>’état de l’hôte. En fonction de cette valeur, le composant va choisir un style qui va modifier</w:t>
        </w:r>
      </w:ins>
      <w:ins w:id="1603" w:author="CCCCC" w:date="2017-06-09T21:58:00Z">
        <w:r>
          <w:rPr>
            <w:noProof/>
            <w:lang w:eastAsia="fr-FR" w:bidi="ar-SA"/>
          </w:rPr>
          <w:t xml:space="preserve"> la couleur</w:t>
        </w:r>
      </w:ins>
      <w:ins w:id="1604" w:author="CCCCC" w:date="2017-06-09T21:59:00Z">
        <w:r>
          <w:rPr>
            <w:noProof/>
            <w:lang w:eastAsia="fr-FR" w:bidi="ar-SA"/>
          </w:rPr>
          <w:t xml:space="preserve"> du point.</w:t>
        </w:r>
      </w:ins>
      <w:ins w:id="1605" w:author="CCCCC" w:date="2017-06-09T22:00:00Z">
        <w:r>
          <w:rPr>
            <w:noProof/>
            <w:lang w:eastAsia="fr-FR" w:bidi="ar-SA"/>
          </w:rPr>
          <w:t xml:space="preserve"> On peut voir que lorsqu’une opération est en court, </w:t>
        </w:r>
      </w:ins>
      <w:ins w:id="1606" w:author="CCCCC" w:date="2017-06-09T22:01:00Z">
        <w:r w:rsidR="00091876">
          <w:rPr>
            <w:noProof/>
            <w:lang w:eastAsia="fr-FR" w:bidi="ar-SA"/>
          </w:rPr>
          <w:t>un ic</w:t>
        </w:r>
      </w:ins>
      <w:ins w:id="1607" w:author="CCCCC" w:date="2017-06-09T22:02:00Z">
        <w:r w:rsidR="00091876">
          <w:rPr>
            <w:noProof/>
            <w:lang w:eastAsia="fr-FR" w:bidi="ar-SA"/>
          </w:rPr>
          <w:t>ô</w:t>
        </w:r>
      </w:ins>
      <w:ins w:id="1608" w:author="CCCCC" w:date="2017-06-09T22:01:00Z">
        <w:r w:rsidR="00091876">
          <w:rPr>
            <w:noProof/>
            <w:lang w:eastAsia="fr-FR" w:bidi="ar-SA"/>
          </w:rPr>
          <w:t>n</w:t>
        </w:r>
      </w:ins>
      <w:ins w:id="1609" w:author="CCCCC" w:date="2017-06-09T22:02:00Z">
        <w:r w:rsidR="00091876">
          <w:rPr>
            <w:noProof/>
            <w:lang w:eastAsia="fr-FR" w:bidi="ar-SA"/>
          </w:rPr>
          <w:t>e</w:t>
        </w:r>
      </w:ins>
      <w:ins w:id="1610" w:author="CCCCC" w:date="2017-06-09T22:01:00Z">
        <w:r w:rsidR="00091876">
          <w:rPr>
            <w:noProof/>
            <w:lang w:eastAsia="fr-FR" w:bidi="ar-SA"/>
          </w:rPr>
          <w:t xml:space="preserve"> de type « busy » est affiché. Un tel ic</w:t>
        </w:r>
      </w:ins>
      <w:ins w:id="1611" w:author="CCCCC" w:date="2017-06-09T22:02:00Z">
        <w:r w:rsidR="00091876">
          <w:rPr>
            <w:noProof/>
            <w:lang w:eastAsia="fr-FR" w:bidi="ar-SA"/>
          </w:rPr>
          <w:t xml:space="preserve">ône s’affiche bien en orange, mais son appelation ne correspondant pas à l’état d’un hôte indisponible, nous allons utiliser ce composant </w:t>
        </w:r>
      </w:ins>
      <w:ins w:id="1612" w:author="CCCCC" w:date="2017-06-09T22:03:00Z">
        <w:r w:rsidR="00091876">
          <w:rPr>
            <w:noProof/>
            <w:lang w:eastAsia="fr-FR" w:bidi="ar-SA"/>
          </w:rPr>
          <w:t xml:space="preserve">avec son attribut </w:t>
        </w:r>
      </w:ins>
      <w:ins w:id="1613" w:author="CCCCC" w:date="2017-06-09T22:04:00Z">
        <w:r w:rsidR="00091876">
          <w:rPr>
            <w:noProof/>
            <w:lang w:eastAsia="fr-FR" w:bidi="ar-SA"/>
          </w:rPr>
          <w:t xml:space="preserve">« icon » </w:t>
        </w:r>
      </w:ins>
      <w:ins w:id="1614" w:author="CCCCC" w:date="2017-06-09T22:03:00Z">
        <w:r w:rsidR="00091876">
          <w:rPr>
            <w:noProof/>
            <w:lang w:eastAsia="fr-FR" w:bidi="ar-SA"/>
          </w:rPr>
          <w:t xml:space="preserve">à </w:t>
        </w:r>
      </w:ins>
      <w:ins w:id="1615" w:author="CCCCC" w:date="2017-06-09T22:04:00Z">
        <w:r w:rsidR="00091876">
          <w:rPr>
            <w:noProof/>
            <w:lang w:eastAsia="fr-FR" w:bidi="ar-SA"/>
          </w:rPr>
          <w:t>une valeur « disabled »</w:t>
        </w:r>
      </w:ins>
      <w:ins w:id="1616" w:author="CCCCC" w:date="2017-06-09T23:28:00Z">
        <w:r w:rsidR="00ED464C">
          <w:rPr>
            <w:noProof/>
            <w:lang w:eastAsia="fr-FR" w:bidi="ar-SA"/>
          </w:rPr>
          <w:t>.</w:t>
        </w:r>
      </w:ins>
      <w:ins w:id="1617" w:author="CCCCC" w:date="2017-06-09T23:30:00Z">
        <w:r w:rsidR="00ED464C">
          <w:rPr>
            <w:noProof/>
            <w:lang w:eastAsia="fr-FR" w:bidi="ar-SA"/>
          </w:rPr>
          <w:t xml:space="preserve"> C’est dans le fichier </w:t>
        </w:r>
      </w:ins>
      <w:ins w:id="1618" w:author="Cédric" w:date="2017-06-21T14:54:00Z">
        <w:r w:rsidR="00234BCD">
          <w:rPr>
            <w:noProof/>
            <w:lang w:eastAsia="fr-FR" w:bidi="ar-SA"/>
          </w:rPr>
          <w:t>« </w:t>
        </w:r>
      </w:ins>
      <w:ins w:id="1619" w:author="CCCCC" w:date="2017-06-09T23:30:00Z">
        <w:r w:rsidR="00ED464C">
          <w:rPr>
            <w:noProof/>
            <w:lang w:eastAsia="fr-FR" w:bidi="ar-SA"/>
          </w:rPr>
          <w:t>icons.</w:t>
        </w:r>
      </w:ins>
      <w:ins w:id="1620" w:author="CCCCC" w:date="2017-06-09T23:31:00Z">
        <w:r w:rsidR="00ED464C">
          <w:rPr>
            <w:noProof/>
            <w:lang w:eastAsia="fr-FR" w:bidi="ar-SA"/>
          </w:rPr>
          <w:t>scss</w:t>
        </w:r>
      </w:ins>
      <w:ins w:id="1621" w:author="Cédric" w:date="2017-06-21T14:54:00Z">
        <w:r w:rsidR="00234BCD">
          <w:rPr>
            <w:noProof/>
            <w:lang w:eastAsia="fr-FR" w:bidi="ar-SA"/>
          </w:rPr>
          <w:t> »</w:t>
        </w:r>
      </w:ins>
      <w:ins w:id="1622" w:author="CCCCC" w:date="2017-06-09T23:31:00Z">
        <w:r w:rsidR="003E5D3E">
          <w:rPr>
            <w:noProof/>
            <w:lang w:eastAsia="fr-FR" w:bidi="ar-SA"/>
          </w:rPr>
          <w:t xml:space="preserve"> situé dans le dossier xo-app que sont definis les différents </w:t>
        </w:r>
      </w:ins>
      <w:ins w:id="1623" w:author="CCCCC" w:date="2017-06-09T23:34:00Z">
        <w:r w:rsidR="003E5D3E">
          <w:rPr>
            <w:noProof/>
            <w:lang w:eastAsia="fr-FR" w:bidi="ar-SA"/>
          </w:rPr>
          <w:t>style qu’un</w:t>
        </w:r>
      </w:ins>
      <w:ins w:id="1624" w:author="Cédric" w:date="2017-06-23T15:15:00Z">
        <w:r w:rsidR="007B5FB3">
          <w:rPr>
            <w:noProof/>
            <w:lang w:eastAsia="fr-FR" w:bidi="ar-SA"/>
          </w:rPr>
          <w:t>e</w:t>
        </w:r>
      </w:ins>
      <w:ins w:id="1625" w:author="CCCCC" w:date="2017-06-09T23:34:00Z">
        <w:r w:rsidR="003E5D3E">
          <w:rPr>
            <w:noProof/>
            <w:lang w:eastAsia="fr-FR" w:bidi="ar-SA"/>
          </w:rPr>
          <w:t xml:space="preserve"> ic</w:t>
        </w:r>
      </w:ins>
      <w:ins w:id="1626" w:author="Cédric" w:date="2017-06-23T15:15:00Z">
        <w:r w:rsidR="007B5FB3">
          <w:rPr>
            <w:noProof/>
            <w:lang w:eastAsia="fr-FR" w:bidi="ar-SA"/>
          </w:rPr>
          <w:t>ô</w:t>
        </w:r>
      </w:ins>
      <w:ins w:id="1627" w:author="CCCCC" w:date="2017-06-09T23:34:00Z">
        <w:del w:id="1628" w:author="Cédric" w:date="2017-06-21T14:45:00Z">
          <w:r w:rsidR="003E5D3E" w:rsidDel="00A22295">
            <w:rPr>
              <w:noProof/>
              <w:lang w:eastAsia="fr-FR" w:bidi="ar-SA"/>
            </w:rPr>
            <w:delText>ô</w:delText>
          </w:r>
        </w:del>
        <w:r w:rsidR="003E5D3E">
          <w:rPr>
            <w:noProof/>
            <w:lang w:eastAsia="fr-FR" w:bidi="ar-SA"/>
          </w:rPr>
          <w:t>n</w:t>
        </w:r>
      </w:ins>
      <w:ins w:id="1629" w:author="Cédric" w:date="2017-06-23T15:15:00Z">
        <w:r w:rsidR="007B5FB3">
          <w:rPr>
            <w:noProof/>
            <w:lang w:eastAsia="fr-FR" w:bidi="ar-SA"/>
          </w:rPr>
          <w:t>e</w:t>
        </w:r>
      </w:ins>
      <w:ins w:id="1630" w:author="CCCCC" w:date="2017-06-09T23:34:00Z">
        <w:del w:id="1631" w:author="Cédric" w:date="2017-06-21T14:45:00Z">
          <w:r w:rsidR="003E5D3E" w:rsidDel="00F86C2B">
            <w:rPr>
              <w:noProof/>
              <w:lang w:eastAsia="fr-FR" w:bidi="ar-SA"/>
            </w:rPr>
            <w:delText>e</w:delText>
          </w:r>
        </w:del>
        <w:r w:rsidR="003E5D3E">
          <w:rPr>
            <w:noProof/>
            <w:lang w:eastAsia="fr-FR" w:bidi="ar-SA"/>
          </w:rPr>
          <w:t xml:space="preserve"> peut prendre</w:t>
        </w:r>
      </w:ins>
      <w:ins w:id="1632" w:author="CCCCC" w:date="2017-06-09T23:35:00Z">
        <w:r w:rsidR="003E5D3E">
          <w:rPr>
            <w:noProof/>
            <w:lang w:eastAsia="fr-FR" w:bidi="ar-SA"/>
          </w:rPr>
          <w:t>. On y définit donc un style disabled :</w:t>
        </w:r>
      </w:ins>
    </w:p>
    <w:p w14:paraId="71319360" w14:textId="17E43312" w:rsidR="008B687D" w:rsidRDefault="007A1EA5">
      <w:pPr>
        <w:rPr>
          <w:ins w:id="1633" w:author="CCCCC" w:date="2017-06-09T23:45:00Z"/>
        </w:rPr>
        <w:pPrChange w:id="1634" w:author="CCCCC" w:date="2017-06-09T19:10:00Z">
          <w:pPr>
            <w:pStyle w:val="ListParagraph"/>
          </w:pPr>
        </w:pPrChange>
      </w:pPr>
      <w:ins w:id="1635" w:author="Cédric" w:date="2017-06-22T12:00:00Z">
        <w:r>
          <w:rPr>
            <w:noProof/>
            <w:lang w:eastAsia="fr-FR" w:bidi="ar-SA"/>
            <w:rPrChange w:id="1636" w:author="Unknown">
              <w:rPr>
                <w:rFonts w:asciiTheme="majorHAnsi" w:eastAsiaTheme="majorEastAsia" w:hAnsiTheme="majorHAnsi"/>
                <w:b/>
                <w:bCs/>
                <w:noProof/>
                <w:color w:val="4F81BD" w:themeColor="accent1"/>
                <w:sz w:val="26"/>
                <w:szCs w:val="23"/>
                <w:lang w:eastAsia="fr-FR" w:bidi="ar-SA"/>
              </w:rPr>
            </w:rPrChange>
          </w:rPr>
          <w:drawing>
            <wp:anchor distT="0" distB="0" distL="114300" distR="114300" simplePos="0" relativeHeight="251623424" behindDoc="0" locked="0" layoutInCell="1" allowOverlap="1" wp14:anchorId="7D9729B4" wp14:editId="26370408">
              <wp:simplePos x="0" y="0"/>
              <wp:positionH relativeFrom="margin">
                <wp:align>left</wp:align>
              </wp:positionH>
              <wp:positionV relativeFrom="paragraph">
                <wp:posOffset>33655</wp:posOffset>
              </wp:positionV>
              <wp:extent cx="1876425" cy="1181100"/>
              <wp:effectExtent l="19050" t="0" r="952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76425" cy="1181100"/>
                      </a:xfrm>
                      <a:prstGeom prst="rect">
                        <a:avLst/>
                      </a:prstGeom>
                    </pic:spPr>
                  </pic:pic>
                </a:graphicData>
              </a:graphic>
            </wp:anchor>
          </w:drawing>
        </w:r>
      </w:ins>
      <w:ins w:id="1637" w:author="Cédric" w:date="2017-06-22T11:59:00Z">
        <w:r w:rsidR="00FD18DA">
          <w:rPr>
            <w:noProof/>
          </w:rPr>
          <w:pict w14:anchorId="339BDEA7">
            <v:shape id="_x0000_s1058" type="#_x0000_t202" style="position:absolute;left:0;text-align:left;margin-left:0;margin-top:97.85pt;width:147.75pt;height:.05pt;z-index:251698176;mso-position-horizontal-relative:text;mso-position-vertical-relative:text" stroked="f">
              <v:textbox style="mso-next-textbox:#_x0000_s1058;mso-fit-shape-to-text:t" inset="0,0,0,0">
                <w:txbxContent>
                  <w:p w14:paraId="772213B7" w14:textId="77777777" w:rsidR="00A247D5" w:rsidRDefault="00A247D5">
                    <w:pPr>
                      <w:pStyle w:val="Caption"/>
                      <w:rPr>
                        <w:noProof/>
                      </w:rPr>
                      <w:pPrChange w:id="1638" w:author="Cédric" w:date="2017-06-22T11:59:00Z">
                        <w:pPr/>
                      </w:pPrChange>
                    </w:pPr>
                    <w:ins w:id="1639" w:author="Cédric" w:date="2017-06-22T11:59:00Z">
                      <w:r>
                        <w:t xml:space="preserve">Figure </w:t>
                      </w:r>
                      <w:r>
                        <w:fldChar w:fldCharType="begin"/>
                      </w:r>
                      <w:r>
                        <w:instrText xml:space="preserve"> SEQ Figure \* ARABIC </w:instrText>
                      </w:r>
                    </w:ins>
                    <w:r>
                      <w:fldChar w:fldCharType="separate"/>
                    </w:r>
                    <w:ins w:id="1640" w:author="Cédric" w:date="2017-06-22T16:58:00Z">
                      <w:r>
                        <w:rPr>
                          <w:noProof/>
                        </w:rPr>
                        <w:t>14</w:t>
                      </w:r>
                    </w:ins>
                    <w:ins w:id="1641" w:author="Cédric" w:date="2017-06-22T11:59:00Z">
                      <w:r>
                        <w:fldChar w:fldCharType="end"/>
                      </w:r>
                      <w:r>
                        <w:t xml:space="preserve"> : règles de style</w:t>
                      </w:r>
                      <w:r>
                        <w:rPr>
                          <w:noProof/>
                        </w:rPr>
                        <w:t xml:space="preserve"> s'appliquant dur les icônesde VMs indisponibles</w:t>
                      </w:r>
                    </w:ins>
                  </w:p>
                </w:txbxContent>
              </v:textbox>
              <w10:wrap type="square"/>
            </v:shape>
          </w:pict>
        </w:r>
      </w:ins>
      <w:ins w:id="1642" w:author="CCCCC" w:date="2017-06-09T23:39:00Z">
        <w:r w:rsidR="003E5D3E">
          <w:t>Les règles de style se trouve</w:t>
        </w:r>
      </w:ins>
      <w:ins w:id="1643" w:author="Cédric" w:date="2017-06-21T14:45:00Z">
        <w:r w:rsidR="00F86C2B">
          <w:t>nt</w:t>
        </w:r>
      </w:ins>
      <w:ins w:id="1644" w:author="CCCCC" w:date="2017-06-09T23:39:00Z">
        <w:r w:rsidR="003E5D3E">
          <w:t xml:space="preserve"> encapsulées dans une balise nommée </w:t>
        </w:r>
      </w:ins>
      <w:ins w:id="1645" w:author="CCCCC" w:date="2017-06-09T23:40:00Z">
        <w:r w:rsidR="003E5D3E">
          <w:t>« </w:t>
        </w:r>
      </w:ins>
      <w:ins w:id="1646" w:author="CCCCC" w:date="2017-06-09T23:39:00Z">
        <w:r w:rsidR="003E5D3E">
          <w:t>.xo-icon</w:t>
        </w:r>
      </w:ins>
      <w:ins w:id="1647" w:author="CCCCC" w:date="2017-06-09T23:40:00Z">
        <w:r w:rsidR="003E5D3E">
          <w:t> »</w:t>
        </w:r>
      </w:ins>
      <w:ins w:id="1648" w:author="CCCCC" w:date="2017-06-09T23:42:00Z">
        <w:r w:rsidR="00D2744D">
          <w:t>,</w:t>
        </w:r>
      </w:ins>
      <w:ins w:id="1649" w:author="CCCCC" w:date="2017-06-09T23:40:00Z">
        <w:r w:rsidR="003E5D3E">
          <w:t xml:space="preserve"> </w:t>
        </w:r>
      </w:ins>
      <w:ins w:id="1650" w:author="CCCCC" w:date="2017-06-09T23:41:00Z">
        <w:r w:rsidR="003E5D3E">
          <w:t>c</w:t>
        </w:r>
      </w:ins>
      <w:ins w:id="1651" w:author="CCCCC" w:date="2017-06-09T23:40:00Z">
        <w:r w:rsidR="003E5D3E">
          <w:t xml:space="preserve">e qui signifie </w:t>
        </w:r>
      </w:ins>
      <w:ins w:id="1652" w:author="CCCCC" w:date="2017-06-09T23:41:00Z">
        <w:r w:rsidR="003E5D3E">
          <w:t>qu</w:t>
        </w:r>
      </w:ins>
      <w:ins w:id="1653" w:author="CCCCC" w:date="2017-06-09T23:42:00Z">
        <w:r w:rsidR="00D2744D">
          <w:t>e, quand la page HTML sera générée</w:t>
        </w:r>
      </w:ins>
      <w:ins w:id="1654" w:author="CCCCC" w:date="2017-06-09T23:43:00Z">
        <w:r w:rsidR="00D2744D">
          <w:t> </w:t>
        </w:r>
      </w:ins>
      <w:ins w:id="1655" w:author="CCCCC" w:date="2017-06-09T23:42:00Z">
        <w:r w:rsidR="00D2744D">
          <w:t>;</w:t>
        </w:r>
      </w:ins>
      <w:ins w:id="1656" w:author="CCCCC" w:date="2017-06-09T23:43:00Z">
        <w:r w:rsidR="00D2744D">
          <w:t xml:space="preserve"> </w:t>
        </w:r>
      </w:ins>
      <w:ins w:id="1657" w:author="CCCCC" w:date="2017-06-09T23:41:00Z">
        <w:r w:rsidR="003E5D3E">
          <w:t xml:space="preserve">elles s’appliqueront sur </w:t>
        </w:r>
      </w:ins>
      <w:ins w:id="1658" w:author="CCCCC" w:date="2017-06-09T23:42:00Z">
        <w:r w:rsidR="00D2744D">
          <w:t xml:space="preserve">les </w:t>
        </w:r>
      </w:ins>
      <w:ins w:id="1659" w:author="CCCCC" w:date="2017-06-09T23:41:00Z">
        <w:r w:rsidR="003E5D3E">
          <w:t>élément</w:t>
        </w:r>
      </w:ins>
      <w:ins w:id="1660" w:author="CCCCC" w:date="2017-06-09T23:42:00Z">
        <w:r w:rsidR="00D2744D">
          <w:t>s</w:t>
        </w:r>
      </w:ins>
      <w:ins w:id="1661" w:author="CCCCC" w:date="2017-06-09T23:41:00Z">
        <w:r w:rsidR="003E5D3E">
          <w:t xml:space="preserve"> de class</w:t>
        </w:r>
      </w:ins>
      <w:ins w:id="1662" w:author="CCCCC" w:date="2017-06-09T23:42:00Z">
        <w:r w:rsidR="00D2744D">
          <w:t>e</w:t>
        </w:r>
      </w:ins>
      <w:ins w:id="1663" w:author="CCCCC" w:date="2017-06-09T23:41:00Z">
        <w:r w:rsidR="003E5D3E">
          <w:t xml:space="preserve"> « </w:t>
        </w:r>
        <w:r w:rsidR="00D2744D">
          <w:t>xo-icon-disabled ».</w:t>
        </w:r>
      </w:ins>
      <w:ins w:id="1664" w:author="Cédric" w:date="2017-06-21T14:54:00Z">
        <w:r w:rsidR="00234BCD">
          <w:t xml:space="preserve"> Les règles de styles</w:t>
        </w:r>
      </w:ins>
      <w:ins w:id="1665" w:author="Cédric" w:date="2017-06-21T14:56:00Z">
        <w:r w:rsidR="00234BCD">
          <w:t>,</w:t>
        </w:r>
      </w:ins>
      <w:ins w:id="1666" w:author="Cédric" w:date="2017-06-21T14:55:00Z">
        <w:r w:rsidR="00234BCD">
          <w:t xml:space="preserve"> ici</w:t>
        </w:r>
      </w:ins>
      <w:ins w:id="1667" w:author="Cédric" w:date="2017-06-21T14:56:00Z">
        <w:r w:rsidR="00234BCD">
          <w:t>,</w:t>
        </w:r>
      </w:ins>
      <w:ins w:id="1668" w:author="Cédric" w:date="2017-06-21T14:55:00Z">
        <w:r w:rsidR="00234BCD">
          <w:t xml:space="preserve"> sont importées</w:t>
        </w:r>
      </w:ins>
      <w:ins w:id="1669" w:author="CCCCC" w:date="2017-06-09T23:41:00Z">
        <w:del w:id="1670" w:author="Cédric" w:date="2017-06-21T14:54:00Z">
          <w:r w:rsidR="00D2744D" w:rsidDel="00234BCD">
            <w:delText xml:space="preserve"> </w:delText>
          </w:r>
        </w:del>
      </w:ins>
      <w:ins w:id="1671" w:author="CCCCC" w:date="2017-06-09T23:45:00Z">
        <w:del w:id="1672" w:author="Cédric" w:date="2017-06-21T14:54:00Z">
          <w:r w:rsidR="00D2744D" w:rsidDel="00234BCD">
            <w:delText xml:space="preserve"> </w:delText>
          </w:r>
        </w:del>
        <w:del w:id="1673" w:author="Cédric" w:date="2017-06-21T14:53:00Z">
          <w:r w:rsidR="00D2744D" w:rsidDel="00234BCD">
            <w:rPr>
              <w:color w:val="FF0000"/>
            </w:rPr>
            <w:delText>.fa ???</w:delText>
          </w:r>
        </w:del>
      </w:ins>
      <w:ins w:id="1674" w:author="Cédric" w:date="2017-06-21T14:56:00Z">
        <w:r w:rsidR="0068391D">
          <w:t>. Les deux premières viennent d’un package appelé</w:t>
        </w:r>
      </w:ins>
      <w:ins w:id="1675" w:author="Cédric" w:date="2017-06-21T14:57:00Z">
        <w:r w:rsidR="0068391D">
          <w:t xml:space="preserve"> « font-awesome » et la dernière est défini</w:t>
        </w:r>
        <w:del w:id="1676" w:author="CCCCC" w:date="2017-06-25T15:23:00Z">
          <w:r w:rsidR="0068391D" w:rsidDel="009B78A2">
            <w:delText>t</w:delText>
          </w:r>
        </w:del>
      </w:ins>
      <w:ins w:id="1677" w:author="CCCCC" w:date="2017-06-25T15:23:00Z">
        <w:r w:rsidR="009B78A2">
          <w:t>e</w:t>
        </w:r>
      </w:ins>
      <w:ins w:id="1678" w:author="Cédric" w:date="2017-06-21T14:57:00Z">
        <w:r w:rsidR="0068391D">
          <w:t xml:space="preserve"> dans le fichier</w:t>
        </w:r>
      </w:ins>
      <w:ins w:id="1679" w:author="Cédric" w:date="2017-06-21T14:58:00Z">
        <w:r w:rsidR="0068391D">
          <w:t xml:space="preserve"> « index.scss » situé à la racine de l’application.</w:t>
        </w:r>
      </w:ins>
    </w:p>
    <w:p w14:paraId="15EFB207" w14:textId="77777777" w:rsidR="008B687D" w:rsidRDefault="00D2744D">
      <w:pPr>
        <w:rPr>
          <w:ins w:id="1680" w:author="Cédric" w:date="2017-06-21T14:59:00Z"/>
        </w:rPr>
        <w:pPrChange w:id="1681" w:author="CCCCC" w:date="2017-06-09T19:10:00Z">
          <w:pPr>
            <w:pStyle w:val="ListParagraph"/>
          </w:pPr>
        </w:pPrChange>
      </w:pPr>
      <w:ins w:id="1682" w:author="CCCCC" w:date="2017-06-09T23:46:00Z">
        <w:r>
          <w:t>Il va ensuite falloir revoir la condition d</w:t>
        </w:r>
      </w:ins>
      <w:ins w:id="1683" w:author="CCCCC" w:date="2017-06-09T23:47:00Z">
        <w:r>
          <w:t xml:space="preserve">’affichage de l’icône « disabled ». </w:t>
        </w:r>
      </w:ins>
      <w:ins w:id="1684" w:author="CCCCC" w:date="2017-06-09T23:48:00Z">
        <w:r>
          <w:t xml:space="preserve">S’il y a des opérations en court, ce cas ne change pas, </w:t>
        </w:r>
        <w:r>
          <w:lastRenderedPageBreak/>
          <w:t>et l’icône « busy » est affiché.</w:t>
        </w:r>
      </w:ins>
      <w:ins w:id="1685" w:author="CCCCC" w:date="2017-06-09T23:50:00Z">
        <w:r>
          <w:t xml:space="preserve"> Sinon, dans le cas où l’h</w:t>
        </w:r>
      </w:ins>
      <w:ins w:id="1686" w:author="CCCCC" w:date="2017-06-09T23:51:00Z">
        <w:r>
          <w:t>ô</w:t>
        </w:r>
      </w:ins>
      <w:ins w:id="1687" w:author="CCCCC" w:date="2017-06-09T23:50:00Z">
        <w:r>
          <w:t>te</w:t>
        </w:r>
      </w:ins>
      <w:ins w:id="1688" w:author="CCCCC" w:date="2017-06-09T23:51:00Z">
        <w:r>
          <w:t xml:space="preserve"> est démarré et qu’il n’est pas disponible, </w:t>
        </w:r>
      </w:ins>
      <w:ins w:id="1689" w:author="CCCCC" w:date="2017-06-09T23:52:00Z">
        <w:r w:rsidR="00F0256C">
          <w:t xml:space="preserve">c’est </w:t>
        </w:r>
      </w:ins>
      <w:ins w:id="1690" w:author="CCCCC" w:date="2017-06-09T23:51:00Z">
        <w:r>
          <w:t>l’icône « disabled »</w:t>
        </w:r>
      </w:ins>
      <w:ins w:id="1691" w:author="CCCCC" w:date="2017-06-09T23:52:00Z">
        <w:r w:rsidR="00F0256C">
          <w:t>, sinon, on affiche l’icône correspondant au champ</w:t>
        </w:r>
        <w:del w:id="1692" w:author="Cédric" w:date="2017-06-21T14:59:00Z">
          <w:r w:rsidR="00F0256C" w:rsidDel="0068391D">
            <w:delText>s</w:delText>
          </w:r>
        </w:del>
        <w:r w:rsidR="00F0256C">
          <w:t xml:space="preserve"> « power_state ». Ce qui donne le code suivant :</w:t>
        </w:r>
      </w:ins>
    </w:p>
    <w:p w14:paraId="278D7C9A" w14:textId="77777777" w:rsidR="008B687D" w:rsidRDefault="008B687D">
      <w:pPr>
        <w:rPr>
          <w:ins w:id="1693" w:author="CCCCC" w:date="2017-06-09T23:53:00Z"/>
        </w:rPr>
        <w:pPrChange w:id="1694" w:author="CCCCC" w:date="2017-06-09T19:10:00Z">
          <w:pPr>
            <w:pStyle w:val="ListParagraph"/>
          </w:pPr>
        </w:pPrChange>
      </w:pPr>
    </w:p>
    <w:p w14:paraId="79F1F36A" w14:textId="284BE8A2" w:rsidR="008B687D" w:rsidRDefault="00FD18DA">
      <w:pPr>
        <w:rPr>
          <w:ins w:id="1695" w:author="CCCCC" w:date="2017-06-09T23:59:00Z"/>
          <w:del w:id="1696" w:author="Cédric" w:date="2017-06-21T15:01:00Z"/>
        </w:rPr>
        <w:pPrChange w:id="1697" w:author="CCCCC" w:date="2017-06-09T19:10:00Z">
          <w:pPr>
            <w:pStyle w:val="ListParagraph"/>
          </w:pPr>
        </w:pPrChange>
      </w:pPr>
      <w:ins w:id="1698" w:author="Cédric" w:date="2017-06-22T12:01:00Z">
        <w:r>
          <w:rPr>
            <w:noProof/>
          </w:rPr>
          <w:pict w14:anchorId="7DB987A1">
            <v:shape id="_x0000_s1059" type="#_x0000_t202" style="position:absolute;left:0;text-align:left;margin-left:89.45pt;margin-top:78.8pt;width:309.55pt;height:.05pt;z-index:251699200" stroked="f">
              <v:textbox style="mso-fit-shape-to-text:t" inset="0,0,0,0">
                <w:txbxContent>
                  <w:p w14:paraId="5475D70C" w14:textId="77777777" w:rsidR="00A247D5" w:rsidRDefault="00A247D5">
                    <w:pPr>
                      <w:pStyle w:val="Caption"/>
                      <w:rPr>
                        <w:noProof/>
                      </w:rPr>
                      <w:pPrChange w:id="1699" w:author="Cédric" w:date="2017-06-22T12:01:00Z">
                        <w:pPr/>
                      </w:pPrChange>
                    </w:pPr>
                    <w:ins w:id="1700" w:author="Cédric" w:date="2017-06-22T12:01:00Z">
                      <w:r>
                        <w:t xml:space="preserve">Figure </w:t>
                      </w:r>
                      <w:r>
                        <w:fldChar w:fldCharType="begin"/>
                      </w:r>
                      <w:r>
                        <w:instrText xml:space="preserve"> SEQ Figure \* ARABIC </w:instrText>
                      </w:r>
                    </w:ins>
                    <w:r>
                      <w:fldChar w:fldCharType="separate"/>
                    </w:r>
                    <w:ins w:id="1701" w:author="Cédric" w:date="2017-06-22T16:58:00Z">
                      <w:r>
                        <w:rPr>
                          <w:noProof/>
                        </w:rPr>
                        <w:t>15</w:t>
                      </w:r>
                    </w:ins>
                    <w:ins w:id="1702" w:author="Cédric" w:date="2017-06-22T12:01:00Z">
                      <w:r>
                        <w:fldChar w:fldCharType="end"/>
                      </w:r>
                      <w:r>
                        <w:t> : Condition d'affichage d'un icône "disabled"</w:t>
                      </w:r>
                    </w:ins>
                  </w:p>
                </w:txbxContent>
              </v:textbox>
              <w10:wrap type="topAndBottom"/>
            </v:shape>
          </w:pict>
        </w:r>
      </w:ins>
      <w:ins w:id="1703" w:author="Cédric" w:date="2017-06-21T14:59:00Z">
        <w:r w:rsidR="007A1EA5">
          <w:rPr>
            <w:noProof/>
            <w:lang w:eastAsia="fr-FR" w:bidi="ar-SA"/>
            <w:rPrChange w:id="1704" w:author="Unknown">
              <w:rPr>
                <w:rFonts w:asciiTheme="majorHAnsi" w:eastAsiaTheme="majorEastAsia" w:hAnsiTheme="majorHAnsi"/>
                <w:b/>
                <w:bCs/>
                <w:noProof/>
                <w:color w:val="4F81BD" w:themeColor="accent1"/>
                <w:sz w:val="26"/>
                <w:szCs w:val="23"/>
                <w:lang w:eastAsia="fr-FR" w:bidi="ar-SA"/>
              </w:rPr>
            </w:rPrChange>
          </w:rPr>
          <w:drawing>
            <wp:anchor distT="0" distB="0" distL="114300" distR="114300" simplePos="0" relativeHeight="251621376" behindDoc="0" locked="0" layoutInCell="1" allowOverlap="1" wp14:anchorId="519518F5" wp14:editId="27A260E7">
              <wp:simplePos x="0" y="0"/>
              <wp:positionH relativeFrom="margin">
                <wp:posOffset>1136015</wp:posOffset>
              </wp:positionH>
              <wp:positionV relativeFrom="paragraph">
                <wp:posOffset>-220345</wp:posOffset>
              </wp:positionV>
              <wp:extent cx="3931285" cy="1163955"/>
              <wp:effectExtent l="1905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931285" cy="1163955"/>
                      </a:xfrm>
                      <a:prstGeom prst="rect">
                        <a:avLst/>
                      </a:prstGeom>
                    </pic:spPr>
                  </pic:pic>
                </a:graphicData>
              </a:graphic>
            </wp:anchor>
          </w:drawing>
        </w:r>
      </w:ins>
      <w:ins w:id="1705" w:author="CCCCC" w:date="2017-06-09T23:54:00Z">
        <w:r w:rsidR="00F0256C">
          <w:t xml:space="preserve">Pour ce qui est de l’icône présent dans la vue </w:t>
        </w:r>
        <w:del w:id="1706" w:author="Cédric" w:date="2017-06-21T14:59:00Z">
          <w:r w:rsidR="00F0256C" w:rsidDel="00D727ED">
            <w:delText>détaille</w:delText>
          </w:r>
        </w:del>
      </w:ins>
      <w:ins w:id="1707" w:author="Cédric" w:date="2017-06-21T14:59:00Z">
        <w:r w:rsidR="00D727ED">
          <w:t>générale</w:t>
        </w:r>
      </w:ins>
      <w:ins w:id="1708" w:author="CCCCC" w:date="2017-06-09T23:54:00Z">
        <w:r w:rsidR="00F0256C">
          <w:t xml:space="preserve"> de l’hôte, il </w:t>
        </w:r>
      </w:ins>
      <w:ins w:id="1709" w:author="CCCCC" w:date="2017-06-25T15:24:00Z">
        <w:r w:rsidR="009B78A2">
          <w:t xml:space="preserve">est </w:t>
        </w:r>
      </w:ins>
      <w:ins w:id="1710" w:author="CCCCC" w:date="2017-06-09T23:54:00Z">
        <w:r w:rsidR="009B78A2">
          <w:t>défini</w:t>
        </w:r>
        <w:r w:rsidR="00F0256C">
          <w:t xml:space="preserve"> dans </w:t>
        </w:r>
      </w:ins>
      <w:ins w:id="1711" w:author="CCCCC" w:date="2017-06-09T23:55:00Z">
        <w:r w:rsidR="00F0256C">
          <w:t xml:space="preserve">le composant </w:t>
        </w:r>
        <w:del w:id="1712" w:author="Cédric" w:date="2017-06-21T15:00:00Z">
          <w:r w:rsidR="00F0256C" w:rsidDel="00D727ED">
            <w:delText>« </w:delText>
          </w:r>
        </w:del>
        <w:r w:rsidR="00F0256C">
          <w:t>Host</w:t>
        </w:r>
        <w:del w:id="1713" w:author="Cédric" w:date="2017-06-21T15:00:00Z">
          <w:r w:rsidR="00F0256C" w:rsidDel="00D727ED">
            <w:delText> »</w:delText>
          </w:r>
        </w:del>
        <w:r w:rsidR="00F0256C">
          <w:t xml:space="preserve"> du </w:t>
        </w:r>
      </w:ins>
      <w:ins w:id="1714" w:author="CCCCC" w:date="2017-06-09T23:54:00Z">
        <w:r w:rsidR="00F0256C">
          <w:t xml:space="preserve">fichier </w:t>
        </w:r>
      </w:ins>
      <w:ins w:id="1715" w:author="Cédric" w:date="2017-06-21T15:00:00Z">
        <w:r w:rsidR="00D727ED">
          <w:t>« </w:t>
        </w:r>
      </w:ins>
      <w:ins w:id="1716" w:author="CCCCC" w:date="2017-06-09T23:55:00Z">
        <w:r w:rsidR="00F0256C">
          <w:t>src/xo-app/host/</w:t>
        </w:r>
      </w:ins>
      <w:ins w:id="1717" w:author="CCCCC" w:date="2017-06-09T23:54:00Z">
        <w:r w:rsidR="00F0256C">
          <w:t>index.js</w:t>
        </w:r>
      </w:ins>
      <w:ins w:id="1718" w:author="CCCCC" w:date="2017-06-25T15:24:00Z">
        <w:r w:rsidR="009B78A2">
          <w:t> »</w:t>
        </w:r>
      </w:ins>
      <w:ins w:id="1719" w:author="Cédric" w:date="2017-06-21T15:00:00Z">
        <w:del w:id="1720" w:author="CCCCC" w:date="2017-06-25T15:24:00Z">
          <w:r w:rsidR="00D727ED" w:rsidDel="009B78A2">
            <w:delText> »</w:delText>
          </w:r>
        </w:del>
      </w:ins>
      <w:ins w:id="1721" w:author="CCCCC" w:date="2017-06-09T23:57:00Z">
        <w:r w:rsidR="00F0256C">
          <w:t xml:space="preserve"> par une fonction « header » qui renvoie le rendu d</w:t>
        </w:r>
        <w:del w:id="1722" w:author="Cédric" w:date="2017-06-21T15:01:00Z">
          <w:r w:rsidR="00F0256C" w:rsidDel="00D727ED">
            <w:delText xml:space="preserve">u haut </w:delText>
          </w:r>
        </w:del>
      </w:ins>
      <w:ins w:id="1723" w:author="Cédric" w:date="2017-06-21T15:01:00Z">
        <w:r w:rsidR="00D727ED">
          <w:t xml:space="preserve">e l’entête </w:t>
        </w:r>
      </w:ins>
      <w:ins w:id="1724" w:author="CCCCC" w:date="2017-06-09T23:57:00Z">
        <w:r w:rsidR="00F0256C">
          <w:t xml:space="preserve">de la page. </w:t>
        </w:r>
      </w:ins>
      <w:ins w:id="1725" w:author="CCCCC" w:date="2017-06-09T23:59:00Z">
        <w:r w:rsidR="00F0256C">
          <w:t xml:space="preserve">Le composant qui doit être modifié est instancié dans cette fonction. </w:t>
        </w:r>
        <w:r w:rsidR="007366E9">
          <w:t xml:space="preserve">Il </w:t>
        </w:r>
      </w:ins>
      <w:ins w:id="1726" w:author="Cédric" w:date="2017-06-21T15:01:00Z">
        <w:r w:rsidR="00D727ED">
          <w:t xml:space="preserve">est </w:t>
        </w:r>
      </w:ins>
      <w:ins w:id="1727" w:author="CCCCC" w:date="2017-06-09T23:59:00Z">
        <w:r w:rsidR="007366E9">
          <w:t xml:space="preserve">modifié </w:t>
        </w:r>
      </w:ins>
      <w:ins w:id="1728" w:author="CCCCC" w:date="2017-06-10T00:00:00Z">
        <w:r w:rsidR="007366E9">
          <w:t>avec</w:t>
        </w:r>
      </w:ins>
      <w:ins w:id="1729" w:author="CCCCC" w:date="2017-06-09T23:59:00Z">
        <w:r w:rsidR="00F0256C">
          <w:t xml:space="preserve"> la même </w:t>
        </w:r>
      </w:ins>
      <w:ins w:id="1730" w:author="CCCCC" w:date="2017-06-10T00:01:00Z">
        <w:r w:rsidR="007366E9">
          <w:t xml:space="preserve">condition que </w:t>
        </w:r>
      </w:ins>
      <w:ins w:id="1731" w:author="CCCCC" w:date="2017-06-25T15:24:00Z">
        <w:r w:rsidR="009B78A2">
          <w:t>la précédente</w:t>
        </w:r>
      </w:ins>
      <w:ins w:id="1732" w:author="Cédric" w:date="2017-06-21T15:01:00Z">
        <w:del w:id="1733" w:author="CCCCC" w:date="2017-06-25T15:24:00Z">
          <w:r w:rsidR="00D727ED" w:rsidDel="009B78A2">
            <w:delText>éde</w:delText>
          </w:r>
        </w:del>
      </w:ins>
      <w:ins w:id="1734" w:author="CCCCC" w:date="2017-06-09T23:59:00Z">
        <w:r w:rsidR="00F0256C">
          <w:t>.</w:t>
        </w:r>
      </w:ins>
    </w:p>
    <w:p w14:paraId="521410AF" w14:textId="77777777" w:rsidR="008B687D" w:rsidRDefault="00D501A2">
      <w:pPr>
        <w:pPrChange w:id="1735" w:author="CCCCC" w:date="2017-06-09T19:10:00Z">
          <w:pPr>
            <w:pStyle w:val="ListParagraph"/>
          </w:pPr>
        </w:pPrChange>
      </w:pPr>
      <w:moveFromRangeStart w:id="1736" w:author="CCCCC" w:date="2017-06-09T19:11:00Z" w:name="move484798818"/>
      <w:moveFrom w:id="1737" w:author="CCCCC" w:date="2017-06-09T19:11:00Z">
        <w:r w:rsidDel="007949FD">
          <w:t>Découverte de XOWeb</w:t>
        </w:r>
      </w:moveFrom>
    </w:p>
    <w:p w14:paraId="66D0E80F" w14:textId="77777777" w:rsidR="008B687D" w:rsidRDefault="000D7996">
      <w:pPr>
        <w:pStyle w:val="Heading3"/>
        <w:rPr>
          <w:ins w:id="1738" w:author="CCCCC" w:date="2017-06-10T15:32:00Z"/>
        </w:rPr>
        <w:pPrChange w:id="1739" w:author="CCCCC" w:date="2017-06-11T20:52:00Z">
          <w:pPr>
            <w:pStyle w:val="Heading4"/>
          </w:pPr>
        </w:pPrChange>
      </w:pPr>
      <w:bookmarkStart w:id="1740" w:name="_Toc485978070"/>
      <w:moveFromRangeEnd w:id="1736"/>
      <w:r>
        <w:t>Demander une confirmation quand une mise à jour est faite depuis la vue d'un pool</w:t>
      </w:r>
      <w:bookmarkEnd w:id="1740"/>
    </w:p>
    <w:p w14:paraId="77636329" w14:textId="30F5BCC1" w:rsidR="008B687D" w:rsidRDefault="00FD3415">
      <w:pPr>
        <w:rPr>
          <w:ins w:id="1741" w:author="CCCCC" w:date="2017-06-10T16:12:00Z"/>
        </w:rPr>
        <w:pPrChange w:id="1742" w:author="CCCCC" w:date="2017-06-10T15:32:00Z">
          <w:pPr>
            <w:pStyle w:val="Heading4"/>
          </w:pPr>
        </w:pPrChange>
      </w:pPr>
      <w:ins w:id="1743" w:author="CCCCC" w:date="2017-06-10T15:58:00Z">
        <w:r>
          <w:t>La seconde tâche concernant Xen Orchestra qui m’a été confiée était d</w:t>
        </w:r>
      </w:ins>
      <w:ins w:id="1744" w:author="CCCCC" w:date="2017-06-10T15:59:00Z">
        <w:r>
          <w:t>’afficher un message de mise en garde lorsqu’une mise à jour d’un hôte</w:t>
        </w:r>
      </w:ins>
      <w:ins w:id="1745" w:author="CCCCC" w:date="2017-06-10T16:00:00Z">
        <w:r>
          <w:t xml:space="preserve"> est installée depuis la vue de l’hôte. </w:t>
        </w:r>
      </w:ins>
      <w:ins w:id="1746" w:author="CCCCC" w:date="2017-06-10T16:01:00Z">
        <w:r>
          <w:t xml:space="preserve">Il y a </w:t>
        </w:r>
      </w:ins>
      <w:ins w:id="1747" w:author="CCCCC" w:date="2017-06-10T16:11:00Z">
        <w:r w:rsidR="007107EF">
          <w:t>plusieurs manières de</w:t>
        </w:r>
      </w:ins>
      <w:ins w:id="1748" w:author="CCCCC" w:date="2017-06-10T16:00:00Z">
        <w:r>
          <w:t xml:space="preserve"> mettre à jour un hôte</w:t>
        </w:r>
      </w:ins>
      <w:ins w:id="1749" w:author="CCCCC" w:date="2017-06-25T15:34:00Z">
        <w:r w:rsidR="0002292D">
          <w:t>.</w:t>
        </w:r>
      </w:ins>
    </w:p>
    <w:p w14:paraId="3AE00252" w14:textId="7C482205" w:rsidR="008B687D" w:rsidRDefault="00A9463A">
      <w:pPr>
        <w:pStyle w:val="ListParagraph"/>
        <w:numPr>
          <w:ilvl w:val="0"/>
          <w:numId w:val="17"/>
        </w:numPr>
        <w:rPr>
          <w:ins w:id="1750" w:author="CCCCC" w:date="2017-06-13T18:18:00Z"/>
        </w:rPr>
        <w:pPrChange w:id="1751" w:author="CCCCC" w:date="2017-06-15T22:49:00Z">
          <w:pPr>
            <w:pStyle w:val="Heading4"/>
          </w:pPr>
        </w:pPrChange>
      </w:pPr>
      <w:ins w:id="1752" w:author="CCCCC" w:date="2017-06-10T16:12:00Z">
        <w:r>
          <w:t>A partir de la vue d’un pool, une mise à jour globale des h</w:t>
        </w:r>
      </w:ins>
      <w:ins w:id="1753" w:author="CCCCC" w:date="2017-06-10T16:13:00Z">
        <w:r>
          <w:t>ôte</w:t>
        </w:r>
      </w:ins>
      <w:ins w:id="1754" w:author="CCCCC" w:date="2017-06-10T16:14:00Z">
        <w:r>
          <w:t>s</w:t>
        </w:r>
      </w:ins>
      <w:ins w:id="1755" w:author="CCCCC" w:date="2017-06-10T16:13:00Z">
        <w:r>
          <w:t xml:space="preserve"> qu’il héberge</w:t>
        </w:r>
      </w:ins>
      <w:ins w:id="1756" w:author="CCCCC" w:date="2017-06-25T15:35:00Z">
        <w:r w:rsidR="0002292D">
          <w:t xml:space="preserve"> peut être effectuée</w:t>
        </w:r>
      </w:ins>
      <w:ins w:id="1757" w:author="CCCCC" w:date="2017-06-10T16:13:00Z">
        <w:r>
          <w:t>.</w:t>
        </w:r>
      </w:ins>
      <w:ins w:id="1758" w:author="CCCCC" w:date="2017-06-10T16:14:00Z">
        <w:r>
          <w:t xml:space="preserve"> </w:t>
        </w:r>
      </w:ins>
      <w:ins w:id="1759" w:author="CCCCC" w:date="2017-06-10T16:13:00Z">
        <w:r>
          <w:t>Dans</w:t>
        </w:r>
      </w:ins>
      <w:ins w:id="1760" w:author="CCCCC" w:date="2017-06-10T16:14:00Z">
        <w:r>
          <w:t xml:space="preserve"> ce cas un al</w:t>
        </w:r>
        <w:r w:rsidR="00A92189">
          <w:t>gorithme intelligent est exécuté</w:t>
        </w:r>
        <w:r>
          <w:t xml:space="preserve"> et va </w:t>
        </w:r>
      </w:ins>
      <w:ins w:id="1761" w:author="CCCCC" w:date="2017-06-10T16:15:00Z">
        <w:r>
          <w:t xml:space="preserve">choisir </w:t>
        </w:r>
        <w:del w:id="1762" w:author="Cédric" w:date="2017-06-21T15:02:00Z">
          <w:r w:rsidDel="00F77EBE">
            <w:delText>les mises à jour nécessaire</w:delText>
          </w:r>
        </w:del>
      </w:ins>
      <w:ins w:id="1763" w:author="Cédric" w:date="2017-06-21T15:02:00Z">
        <w:r w:rsidR="00F77EBE">
          <w:t>les mises à jour nécessaires</w:t>
        </w:r>
      </w:ins>
      <w:ins w:id="1764" w:author="CCCCC" w:date="2017-06-10T16:16:00Z">
        <w:r>
          <w:t>.</w:t>
        </w:r>
      </w:ins>
    </w:p>
    <w:p w14:paraId="3EC5E951" w14:textId="77777777" w:rsidR="008B687D" w:rsidRDefault="00A9463A">
      <w:pPr>
        <w:pStyle w:val="ListParagraph"/>
        <w:numPr>
          <w:ilvl w:val="0"/>
          <w:numId w:val="17"/>
        </w:numPr>
        <w:rPr>
          <w:ins w:id="1765" w:author="CCCCC" w:date="2017-06-10T16:27:00Z"/>
        </w:rPr>
        <w:pPrChange w:id="1766" w:author="CCCCC" w:date="2017-06-10T16:27:00Z">
          <w:pPr>
            <w:pStyle w:val="Heading4"/>
          </w:pPr>
        </w:pPrChange>
      </w:pPr>
      <w:ins w:id="1767" w:author="CCCCC" w:date="2017-06-10T16:15:00Z">
        <w:r>
          <w:t>A partir de la vue d</w:t>
        </w:r>
      </w:ins>
      <w:ins w:id="1768" w:author="CCCCC" w:date="2017-06-10T16:16:00Z">
        <w:r>
          <w:t xml:space="preserve">’un hôte, l’utilisateur peut choisir les mises à jour qu’il veut installer. </w:t>
        </w:r>
      </w:ins>
      <w:ins w:id="1769" w:author="CCCCC" w:date="2017-06-10T16:17:00Z">
        <w:r>
          <w:t xml:space="preserve">Seulement cette méthode peut </w:t>
        </w:r>
        <w:del w:id="1770" w:author="Cédric" w:date="2017-06-21T15:03:00Z">
          <w:r w:rsidDel="00F77EBE">
            <w:delText>entrainer</w:delText>
          </w:r>
        </w:del>
      </w:ins>
      <w:ins w:id="1771" w:author="Cédric" w:date="2017-06-21T15:03:00Z">
        <w:r w:rsidR="00F77EBE">
          <w:t>engendrer</w:t>
        </w:r>
      </w:ins>
      <w:ins w:id="1772" w:author="CCCCC" w:date="2017-06-10T16:17:00Z">
        <w:r>
          <w:t xml:space="preserve"> des conflits. C’est pourquoi il est nécessaire d’en avertir l</w:t>
        </w:r>
      </w:ins>
      <w:ins w:id="1773" w:author="CCCCC" w:date="2017-06-10T16:18:00Z">
        <w:r>
          <w:t>’utilisateur.</w:t>
        </w:r>
      </w:ins>
    </w:p>
    <w:p w14:paraId="4994A6FC" w14:textId="2F404FE6" w:rsidR="008B687D" w:rsidRDefault="00FD18DA">
      <w:pPr>
        <w:rPr>
          <w:ins w:id="1774" w:author="CCCCC" w:date="2017-06-10T21:56:00Z"/>
        </w:rPr>
        <w:pPrChange w:id="1775" w:author="CCCCC" w:date="2017-06-10T16:27:00Z">
          <w:pPr>
            <w:pStyle w:val="Heading4"/>
          </w:pPr>
        </w:pPrChange>
      </w:pPr>
      <w:ins w:id="1776" w:author="Cédric" w:date="2017-06-22T12:04:00Z">
        <w:r>
          <w:rPr>
            <w:noProof/>
          </w:rPr>
          <w:pict w14:anchorId="6283FF0D">
            <v:shape id="_x0000_s1061" type="#_x0000_t202" style="position:absolute;left:0;text-align:left;margin-left:0;margin-top:210pt;width:295.45pt;height:.05pt;z-index:251701248" stroked="f">
              <v:textbox style="mso-fit-shape-to-text:t" inset="0,0,0,0">
                <w:txbxContent>
                  <w:p w14:paraId="5933E631" w14:textId="6D003751" w:rsidR="00A247D5" w:rsidRDefault="00A247D5">
                    <w:pPr>
                      <w:pStyle w:val="Caption"/>
                      <w:rPr>
                        <w:noProof/>
                      </w:rPr>
                      <w:pPrChange w:id="1777" w:author="Cédric" w:date="2017-06-22T12:04:00Z">
                        <w:pPr/>
                      </w:pPrChange>
                    </w:pPr>
                    <w:ins w:id="1778" w:author="Cédric" w:date="2017-06-22T12:04:00Z">
                      <w:r>
                        <w:t xml:space="preserve">Figure </w:t>
                      </w:r>
                    </w:ins>
                    <w:ins w:id="1779" w:author="Cédric" w:date="2017-06-22T12:05:00Z">
                      <w:r>
                        <w:t>31 :</w:t>
                      </w:r>
                    </w:ins>
                    <w:ins w:id="1780" w:author="Cédric" w:date="2017-06-22T12:04:00Z">
                      <w:r>
                        <w:t xml:space="preserve"> Vue de mise à jour d'un hôte</w:t>
                      </w:r>
                    </w:ins>
                  </w:p>
                </w:txbxContent>
              </v:textbox>
              <w10:wrap type="square"/>
            </v:shape>
          </w:pict>
        </w:r>
      </w:ins>
      <w:ins w:id="1781" w:author="CCCCC" w:date="2017-06-13T18:17:00Z">
        <w:r w:rsidR="007A1EA5">
          <w:rPr>
            <w:noProof/>
            <w:lang w:eastAsia="fr-FR" w:bidi="ar-SA"/>
            <w:rPrChange w:id="1782" w:author="Unknown">
              <w:rPr>
                <w:b w:val="0"/>
                <w:bCs w:val="0"/>
                <w:i w:val="0"/>
                <w:iCs w:val="0"/>
                <w:noProof/>
                <w:sz w:val="26"/>
                <w:szCs w:val="23"/>
                <w:lang w:eastAsia="fr-FR" w:bidi="ar-SA"/>
              </w:rPr>
            </w:rPrChange>
          </w:rPr>
          <w:drawing>
            <wp:anchor distT="0" distB="0" distL="114300" distR="114300" simplePos="0" relativeHeight="251633664" behindDoc="0" locked="0" layoutInCell="1" allowOverlap="1" wp14:anchorId="7CDC7541" wp14:editId="1B6C4806">
              <wp:simplePos x="0" y="0"/>
              <wp:positionH relativeFrom="margin">
                <wp:align>left</wp:align>
              </wp:positionH>
              <wp:positionV relativeFrom="paragraph">
                <wp:posOffset>10160</wp:posOffset>
              </wp:positionV>
              <wp:extent cx="3752215" cy="2599690"/>
              <wp:effectExtent l="0" t="0" r="635" b="0"/>
              <wp:wrapSquare wrapText="bothSides"/>
              <wp:docPr id="48" name="Picture 48" descr="C:\Users\CCCCC\Documents\journalStage\screenshots\Capture d'écran de 2017-06-13 12-2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CCC\Documents\journalStage\screenshots\Capture d'écran de 2017-06-13 12-28-00.pn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53815" t="15077" r="1107" b="29376"/>
                      <a:stretch/>
                    </pic:blipFill>
                    <pic:spPr bwMode="auto">
                      <a:xfrm>
                        <a:off x="0" y="0"/>
                        <a:ext cx="3752215" cy="2599690"/>
                      </a:xfrm>
                      <a:prstGeom prst="rect">
                        <a:avLst/>
                      </a:prstGeom>
                      <a:noFill/>
                      <a:ln>
                        <a:noFill/>
                      </a:ln>
                      <a:extLst>
                        <a:ext uri="{53640926-AAD7-44D8-BBD7-CCE9431645EC}">
                          <a14:shadowObscured xmlns:a14="http://schemas.microsoft.com/office/drawing/2010/main"/>
                        </a:ext>
                      </a:extLst>
                    </pic:spPr>
                  </pic:pic>
                </a:graphicData>
              </a:graphic>
            </wp:anchor>
          </w:drawing>
        </w:r>
      </w:ins>
      <w:ins w:id="1783" w:author="CCCCC" w:date="2017-06-10T16:32:00Z">
        <w:r w:rsidR="00EB7417">
          <w:t>C’est en appuyant sur un des boutons bleus à droite</w:t>
        </w:r>
      </w:ins>
      <w:ins w:id="1784" w:author="Cédric" w:date="2017-06-21T15:03:00Z">
        <w:r w:rsidR="00F77EBE">
          <w:t xml:space="preserve"> de la vue ci-contre</w:t>
        </w:r>
      </w:ins>
      <w:ins w:id="1785" w:author="CCCCC" w:date="2017-06-10T16:32:00Z">
        <w:r w:rsidR="00EB7417">
          <w:t xml:space="preserve"> que l</w:t>
        </w:r>
      </w:ins>
      <w:ins w:id="1786" w:author="CCCCC" w:date="2017-06-10T16:33:00Z">
        <w:r w:rsidR="00EB7417">
          <w:t xml:space="preserve">’utilisateur peut installer les mises à jour. C’est à ce </w:t>
        </w:r>
      </w:ins>
      <w:ins w:id="1787" w:author="CCCCC" w:date="2017-06-10T16:34:00Z">
        <w:r w:rsidR="00EB7417">
          <w:t>moment-là</w:t>
        </w:r>
      </w:ins>
      <w:ins w:id="1788" w:author="CCCCC" w:date="2017-06-10T16:33:00Z">
        <w:r w:rsidR="00EB7417">
          <w:t xml:space="preserve"> que devra </w:t>
        </w:r>
      </w:ins>
      <w:ins w:id="1789" w:author="CCCCC" w:date="2017-06-10T16:34:00Z">
        <w:r w:rsidR="00EB7417">
          <w:t>apparaître le message. Pour l’afficher, il m</w:t>
        </w:r>
      </w:ins>
      <w:ins w:id="1790" w:author="CCCCC" w:date="2017-06-10T16:35:00Z">
        <w:r w:rsidR="00EB7417">
          <w:t xml:space="preserve">’a été conseillé d’utiliser </w:t>
        </w:r>
      </w:ins>
      <w:ins w:id="1791" w:author="CCCCC" w:date="2017-06-10T21:51:00Z">
        <w:r w:rsidR="009E097B">
          <w:t>un</w:t>
        </w:r>
      </w:ins>
      <w:ins w:id="1792" w:author="CCCCC" w:date="2017-06-10T16:35:00Z">
        <w:r w:rsidR="00EB7417">
          <w:t xml:space="preserve"> composant </w:t>
        </w:r>
      </w:ins>
      <w:ins w:id="1793" w:author="CCCCC" w:date="2017-06-10T21:52:00Z">
        <w:r w:rsidR="009E097B">
          <w:t xml:space="preserve">de type </w:t>
        </w:r>
      </w:ins>
      <w:commentRangeStart w:id="1794"/>
      <w:ins w:id="1795" w:author="CCCCC" w:date="2017-06-10T16:35:00Z">
        <w:r w:rsidR="00EB7417">
          <w:t>Modal</w:t>
        </w:r>
      </w:ins>
      <w:commentRangeEnd w:id="1794"/>
      <w:ins w:id="1796" w:author="CCCCC" w:date="2017-06-10T18:44:00Z">
        <w:r w:rsidR="00844DF8">
          <w:rPr>
            <w:rStyle w:val="CommentReference"/>
            <w:rFonts w:cs="Mangal"/>
          </w:rPr>
          <w:commentReference w:id="1794"/>
        </w:r>
      </w:ins>
      <w:ins w:id="1797" w:author="CCCCC" w:date="2017-06-10T21:49:00Z">
        <w:r w:rsidR="009E097B">
          <w:t>. Ce</w:t>
        </w:r>
      </w:ins>
      <w:ins w:id="1798" w:author="CCCCC" w:date="2017-06-10T21:52:00Z">
        <w:r w:rsidR="009E097B">
          <w:t xml:space="preserve"> type de</w:t>
        </w:r>
      </w:ins>
      <w:ins w:id="1799" w:author="CCCCC" w:date="2017-06-10T21:49:00Z">
        <w:r w:rsidR="009E097B">
          <w:t xml:space="preserve"> composant représente une fenêtre d’information</w:t>
        </w:r>
      </w:ins>
      <w:ins w:id="1800" w:author="CCCCC" w:date="2017-06-10T22:01:00Z">
        <w:r w:rsidR="00AA16F9">
          <w:t>s</w:t>
        </w:r>
      </w:ins>
      <w:ins w:id="1801" w:author="CCCCC" w:date="2017-06-10T21:49:00Z">
        <w:r w:rsidR="009E097B">
          <w:t xml:space="preserve"> qui s’affiche</w:t>
        </w:r>
      </w:ins>
      <w:ins w:id="1802" w:author="CCCCC" w:date="2017-06-10T22:01:00Z">
        <w:r w:rsidR="00AA16F9">
          <w:t xml:space="preserve"> au premier plan</w:t>
        </w:r>
      </w:ins>
      <w:ins w:id="1803" w:author="CCCCC" w:date="2017-06-10T21:49:00Z">
        <w:r w:rsidR="009E097B">
          <w:t>, avec au moins un bouton permettant</w:t>
        </w:r>
      </w:ins>
      <w:ins w:id="1804" w:author="CCCCC" w:date="2017-06-10T21:52:00Z">
        <w:r w:rsidR="009E097B">
          <w:t xml:space="preserve"> de fermer la fenêtre. </w:t>
        </w:r>
      </w:ins>
      <w:ins w:id="1805" w:author="CCCCC" w:date="2017-06-10T21:56:00Z">
        <w:r w:rsidR="00AA16F9">
          <w:t>Dans un premier temps, la</w:t>
        </w:r>
        <w:r w:rsidR="009E097B">
          <w:t xml:space="preserve"> fenêtre devait contenir </w:t>
        </w:r>
      </w:ins>
      <w:ins w:id="1806" w:author="CCCCC" w:date="2017-06-10T21:57:00Z">
        <w:r w:rsidR="009E097B">
          <w:t>deux</w:t>
        </w:r>
      </w:ins>
      <w:ins w:id="1807" w:author="CCCCC" w:date="2017-06-10T21:56:00Z">
        <w:r w:rsidR="009E097B">
          <w:t xml:space="preserve"> boutons</w:t>
        </w:r>
      </w:ins>
      <w:ins w:id="1808" w:author="CCCCC" w:date="2017-06-10T21:57:00Z">
        <w:r w:rsidR="009E097B">
          <w:t> </w:t>
        </w:r>
      </w:ins>
      <w:ins w:id="1809" w:author="CCCCC" w:date="2017-06-10T21:56:00Z">
        <w:r w:rsidR="009E097B">
          <w:t>:</w:t>
        </w:r>
      </w:ins>
      <w:ins w:id="1810" w:author="CCCCC" w:date="2017-06-10T21:57:00Z">
        <w:r w:rsidR="009E097B">
          <w:t xml:space="preserve"> l’un pour effectuer l’installation, et l</w:t>
        </w:r>
      </w:ins>
      <w:ins w:id="1811" w:author="CCCCC" w:date="2017-06-10T21:58:00Z">
        <w:r w:rsidR="009E097B">
          <w:t>’autre pour l’annuler. Le message devait également contenir un lien menant à la vue du pool qui héberge l’hôte</w:t>
        </w:r>
      </w:ins>
      <w:ins w:id="1812" w:author="Cédric" w:date="2017-06-21T15:04:00Z">
        <w:r w:rsidR="00F77EBE">
          <w:t>, ce</w:t>
        </w:r>
      </w:ins>
      <w:ins w:id="1813" w:author="CCCCC" w:date="2017-06-10T21:58:00Z">
        <w:r w:rsidR="009E097B">
          <w:t xml:space="preserve"> pour</w:t>
        </w:r>
      </w:ins>
      <w:ins w:id="1814" w:author="CCCCC" w:date="2017-06-25T15:38:00Z">
        <w:r w:rsidR="00C16F14">
          <w:t xml:space="preserve"> inviter l’utilisateur à</w:t>
        </w:r>
      </w:ins>
      <w:ins w:id="1815" w:author="CCCCC" w:date="2017-06-10T21:58:00Z">
        <w:r w:rsidR="009E097B">
          <w:t xml:space="preserve"> effectuer la mise à jour globale.</w:t>
        </w:r>
      </w:ins>
      <w:ins w:id="1816" w:author="CCCCC" w:date="2017-06-10T22:02:00Z">
        <w:r w:rsidR="00AA16F9">
          <w:t xml:space="preserve"> Puis dans un second temps, ce lien est devenu un bouton </w:t>
        </w:r>
      </w:ins>
      <w:ins w:id="1817" w:author="CCCCC" w:date="2017-06-10T22:07:00Z">
        <w:r w:rsidR="00AA16F9">
          <w:t xml:space="preserve">intégré au message d’information, </w:t>
        </w:r>
      </w:ins>
      <w:ins w:id="1818" w:author="CCCCC" w:date="2017-06-10T22:02:00Z">
        <w:r w:rsidR="00AA16F9">
          <w:t>pour qu</w:t>
        </w:r>
      </w:ins>
      <w:ins w:id="1819" w:author="CCCCC" w:date="2017-06-10T22:03:00Z">
        <w:r w:rsidR="00AA16F9">
          <w:t xml:space="preserve">e l’utilisateur soit interpelé par celui-ci. Finalement </w:t>
        </w:r>
      </w:ins>
      <w:ins w:id="1820" w:author="CCCCC" w:date="2017-06-10T22:04:00Z">
        <w:r w:rsidR="00AA16F9">
          <w:t>il a été décidé que ce bouton n’avait pas sa place dans cette fenêtre. En effet la logique d</w:t>
        </w:r>
      </w:ins>
      <w:ins w:id="1821" w:author="CCCCC" w:date="2017-06-10T22:05:00Z">
        <w:r w:rsidR="00AA16F9">
          <w:t xml:space="preserve">’une telle fenêtre </w:t>
        </w:r>
      </w:ins>
      <w:ins w:id="1822" w:author="CCCCC" w:date="2017-06-10T22:08:00Z">
        <w:r w:rsidR="00AA16F9">
          <w:t xml:space="preserve">est </w:t>
        </w:r>
      </w:ins>
      <w:ins w:id="1823" w:author="CCCCC" w:date="2017-06-10T22:05:00Z">
        <w:r w:rsidR="00AA16F9">
          <w:t xml:space="preserve">que </w:t>
        </w:r>
        <w:r w:rsidR="00AA16F9">
          <w:lastRenderedPageBreak/>
          <w:t xml:space="preserve">seulement deux actions </w:t>
        </w:r>
      </w:ins>
      <w:ins w:id="1824" w:author="CCCCC" w:date="2017-06-10T22:07:00Z">
        <w:r w:rsidR="00AA16F9">
          <w:t>soient</w:t>
        </w:r>
      </w:ins>
      <w:ins w:id="1825" w:author="CCCCC" w:date="2017-06-10T22:05:00Z">
        <w:r w:rsidR="00AA16F9">
          <w:t xml:space="preserve"> possible</w:t>
        </w:r>
      </w:ins>
      <w:ins w:id="1826" w:author="Cédric" w:date="2017-06-21T15:04:00Z">
        <w:r w:rsidR="00F77EBE">
          <w:t>s</w:t>
        </w:r>
      </w:ins>
      <w:ins w:id="1827" w:author="CCCCC" w:date="2017-06-10T22:05:00Z">
        <w:r w:rsidR="00AA16F9">
          <w:t> :</w:t>
        </w:r>
      </w:ins>
      <w:ins w:id="1828" w:author="CCCCC" w:date="2017-06-10T22:06:00Z">
        <w:r w:rsidR="00AA16F9">
          <w:t xml:space="preserve"> </w:t>
        </w:r>
      </w:ins>
      <w:ins w:id="1829" w:author="CCCCC" w:date="2017-06-10T22:07:00Z">
        <w:r w:rsidR="00AA16F9">
          <w:t>l’adoption ou le rejet</w:t>
        </w:r>
      </w:ins>
      <w:ins w:id="1830" w:author="CCCCC" w:date="2017-06-10T22:08:00Z">
        <w:r w:rsidR="00AA16F9">
          <w:t xml:space="preserve"> du message proposé.</w:t>
        </w:r>
      </w:ins>
      <w:ins w:id="1831" w:author="CCCCC" w:date="2017-06-10T22:20:00Z">
        <w:r w:rsidR="00A47241">
          <w:t xml:space="preserve"> Dans cette dernière solution, les labels des boutons devraient indiquer l</w:t>
        </w:r>
      </w:ins>
      <w:ins w:id="1832" w:author="CCCCC" w:date="2017-06-10T22:21:00Z">
        <w:r w:rsidR="00A47241">
          <w:t xml:space="preserve">’action qui sera effectuée si un clic est </w:t>
        </w:r>
      </w:ins>
      <w:ins w:id="1833" w:author="CCCCC" w:date="2017-06-25T15:39:00Z">
        <w:r w:rsidR="00C16F14">
          <w:t>réalisé</w:t>
        </w:r>
      </w:ins>
      <w:ins w:id="1834" w:author="CCCCC" w:date="2017-06-10T22:21:00Z">
        <w:r w:rsidR="00A47241">
          <w:t xml:space="preserve"> dessus.</w:t>
        </w:r>
      </w:ins>
      <w:ins w:id="1835" w:author="CCCCC" w:date="2017-06-11T14:30:00Z">
        <w:r w:rsidR="00152EBE">
          <w:t xml:space="preserve"> Le bouton de validation permettra donc d’installer la mise à jour, et le bouton d’annulation redirigera </w:t>
        </w:r>
      </w:ins>
      <w:ins w:id="1836" w:author="CCCCC" w:date="2017-06-11T14:31:00Z">
        <w:r w:rsidR="00152EBE">
          <w:t>l’utilisateur sur la page de mise à jour du pool.</w:t>
        </w:r>
      </w:ins>
    </w:p>
    <w:p w14:paraId="66D6F43A" w14:textId="09199DBA" w:rsidR="008B687D" w:rsidRDefault="00FD18DA">
      <w:pPr>
        <w:rPr>
          <w:ins w:id="1837" w:author="CCCCC" w:date="2017-06-10T16:18:00Z"/>
        </w:rPr>
        <w:pPrChange w:id="1838" w:author="CCCCC" w:date="2017-06-10T16:27:00Z">
          <w:pPr>
            <w:pStyle w:val="Heading4"/>
          </w:pPr>
        </w:pPrChange>
      </w:pPr>
      <w:ins w:id="1839" w:author="Cédric" w:date="2017-06-22T12:06:00Z">
        <w:r>
          <w:rPr>
            <w:noProof/>
          </w:rPr>
          <w:pict w14:anchorId="669CE4C6">
            <v:shape id="_x0000_s1062" type="#_x0000_t202" style="position:absolute;left:0;text-align:left;margin-left:323.8pt;margin-top:326.8pt;width:213.95pt;height:.05pt;z-index:251702272" stroked="f">
              <v:textbox style="mso-fit-shape-to-text:t" inset="0,0,0,0">
                <w:txbxContent>
                  <w:p w14:paraId="68C9E028" w14:textId="77777777" w:rsidR="00A247D5" w:rsidRDefault="00A247D5">
                    <w:pPr>
                      <w:pStyle w:val="Caption"/>
                      <w:rPr>
                        <w:noProof/>
                      </w:rPr>
                      <w:pPrChange w:id="1840" w:author="Cédric" w:date="2017-06-22T12:06:00Z">
                        <w:pPr/>
                      </w:pPrChange>
                    </w:pPr>
                    <w:ins w:id="1841" w:author="Cédric" w:date="2017-06-22T12:06:00Z">
                      <w:r>
                        <w:t>Figure 3</w:t>
                      </w:r>
                    </w:ins>
                    <w:ins w:id="1842" w:author="Cédric" w:date="2017-06-22T13:03:00Z">
                      <w:r>
                        <w:t>2</w:t>
                      </w:r>
                    </w:ins>
                    <w:ins w:id="1843" w:author="Cédric" w:date="2017-06-22T12:06:00Z">
                      <w:r>
                        <w:t xml:space="preserve"> : Fonction confirm</w:t>
                      </w:r>
                    </w:ins>
                  </w:p>
                </w:txbxContent>
              </v:textbox>
              <w10:wrap type="square"/>
            </v:shape>
          </w:pict>
        </w:r>
      </w:ins>
      <w:ins w:id="1844" w:author="CCCCC" w:date="2017-06-11T17:53:00Z">
        <w:r w:rsidR="007A1EA5">
          <w:rPr>
            <w:noProof/>
            <w:lang w:eastAsia="fr-FR" w:bidi="ar-SA"/>
            <w:rPrChange w:id="1845" w:author="Unknown">
              <w:rPr>
                <w:b w:val="0"/>
                <w:bCs w:val="0"/>
                <w:i w:val="0"/>
                <w:iCs w:val="0"/>
                <w:noProof/>
                <w:sz w:val="26"/>
                <w:szCs w:val="23"/>
                <w:lang w:eastAsia="fr-FR" w:bidi="ar-SA"/>
              </w:rPr>
            </w:rPrChange>
          </w:rPr>
          <w:drawing>
            <wp:anchor distT="0" distB="0" distL="114300" distR="114300" simplePos="0" relativeHeight="251625472" behindDoc="0" locked="0" layoutInCell="1" allowOverlap="1" wp14:anchorId="2C017891" wp14:editId="2413DA4F">
              <wp:simplePos x="0" y="0"/>
              <wp:positionH relativeFrom="page">
                <wp:posOffset>4832350</wp:posOffset>
              </wp:positionH>
              <wp:positionV relativeFrom="paragraph">
                <wp:posOffset>461645</wp:posOffset>
              </wp:positionV>
              <wp:extent cx="2717165" cy="3631565"/>
              <wp:effectExtent l="19050" t="0" r="698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17165" cy="3631565"/>
                      </a:xfrm>
                      <a:prstGeom prst="rect">
                        <a:avLst/>
                      </a:prstGeom>
                    </pic:spPr>
                  </pic:pic>
                </a:graphicData>
              </a:graphic>
            </wp:anchor>
          </w:drawing>
        </w:r>
      </w:ins>
      <w:ins w:id="1846" w:author="CCCCC" w:date="2017-06-10T21:53:00Z">
        <w:r w:rsidR="009E097B">
          <w:t xml:space="preserve">Le fichier modal.js situé dans src/common définit </w:t>
        </w:r>
      </w:ins>
      <w:ins w:id="1847" w:author="CCCCC" w:date="2017-06-10T22:25:00Z">
        <w:r w:rsidR="00A47241">
          <w:t>deux</w:t>
        </w:r>
      </w:ins>
      <w:ins w:id="1848" w:author="CCCCC" w:date="2017-06-10T21:53:00Z">
        <w:r w:rsidR="009E097B">
          <w:t xml:space="preserve"> composant</w:t>
        </w:r>
      </w:ins>
      <w:ins w:id="1849" w:author="Cédric" w:date="2017-06-21T15:05:00Z">
        <w:r w:rsidR="00F77EBE">
          <w:t>s</w:t>
        </w:r>
      </w:ins>
      <w:ins w:id="1850" w:author="CCCCC" w:date="2017-06-10T22:25:00Z">
        <w:r w:rsidR="00124B64">
          <w:t>, Confirm et A</w:t>
        </w:r>
        <w:r w:rsidR="00A47241">
          <w:t>lert</w:t>
        </w:r>
      </w:ins>
      <w:ins w:id="1851" w:author="Cédric" w:date="2017-06-21T15:05:00Z">
        <w:r w:rsidR="00F77EBE">
          <w:t>,</w:t>
        </w:r>
      </w:ins>
      <w:ins w:id="1852" w:author="CCCCC" w:date="2017-06-10T21:53:00Z">
        <w:r w:rsidR="009E097B">
          <w:t xml:space="preserve"> de type</w:t>
        </w:r>
      </w:ins>
      <w:ins w:id="1853" w:author="CCCCC" w:date="2017-06-10T22:09:00Z">
        <w:r w:rsidR="00AA16F9">
          <w:t xml:space="preserve"> Modal</w:t>
        </w:r>
        <w:r w:rsidR="003C68AA">
          <w:t xml:space="preserve"> qui utilisent le patron donné par React-Bootstrap</w:t>
        </w:r>
      </w:ins>
      <w:ins w:id="1854" w:author="CCCCC" w:date="2017-06-11T19:56:00Z">
        <w:r w:rsidR="009E26CB">
          <w:rPr>
            <w:rStyle w:val="FootnoteReference"/>
          </w:rPr>
          <w:footnoteReference w:id="10"/>
        </w:r>
      </w:ins>
      <w:ins w:id="1862" w:author="CCCCC" w:date="2017-06-10T21:53:00Z">
        <w:r w:rsidR="009E097B">
          <w:t xml:space="preserve">. </w:t>
        </w:r>
      </w:ins>
      <w:ins w:id="1863" w:author="CCCCC" w:date="2017-06-10T22:26:00Z">
        <w:r w:rsidR="00124B64">
          <w:t>Alert</w:t>
        </w:r>
        <w:r w:rsidR="00A47241">
          <w:t xml:space="preserve"> </w:t>
        </w:r>
      </w:ins>
      <w:ins w:id="1864" w:author="CCCCC" w:date="2017-06-10T22:27:00Z">
        <w:r w:rsidR="00A47241">
          <w:t>affiche une fenêtre d’information</w:t>
        </w:r>
      </w:ins>
      <w:ins w:id="1865" w:author="CCCCC" w:date="2017-06-10T22:26:00Z">
        <w:r w:rsidR="00A47241">
          <w:t xml:space="preserve"> </w:t>
        </w:r>
      </w:ins>
      <w:ins w:id="1866" w:author="CCCCC" w:date="2017-06-10T22:27:00Z">
        <w:r w:rsidR="00A47241">
          <w:t xml:space="preserve">avec un seul bouton pour la fermer. </w:t>
        </w:r>
      </w:ins>
      <w:ins w:id="1867" w:author="CCCCC" w:date="2017-06-10T21:54:00Z">
        <w:r w:rsidR="009E097B">
          <w:t xml:space="preserve">Celui qui nous intéresse est </w:t>
        </w:r>
      </w:ins>
      <w:ins w:id="1868" w:author="CCCCC" w:date="2017-06-10T22:27:00Z">
        <w:r w:rsidR="00124B64">
          <w:t>donc</w:t>
        </w:r>
      </w:ins>
      <w:ins w:id="1869" w:author="CCCCC" w:date="2017-06-22T20:34:00Z">
        <w:r w:rsidR="00124B64">
          <w:t xml:space="preserve"> </w:t>
        </w:r>
      </w:ins>
      <w:ins w:id="1870" w:author="CCCCC" w:date="2017-06-10T21:55:00Z">
        <w:r w:rsidR="00124B64">
          <w:t>Confirm</w:t>
        </w:r>
      </w:ins>
      <w:ins w:id="1871" w:author="CCCCC" w:date="2017-06-10T22:24:00Z">
        <w:r w:rsidR="00A47241">
          <w:t xml:space="preserve"> car il génère une fenêtre</w:t>
        </w:r>
      </w:ins>
      <w:ins w:id="1872" w:author="CCCCC" w:date="2017-06-10T22:26:00Z">
        <w:r w:rsidR="00A47241">
          <w:t xml:space="preserve"> </w:t>
        </w:r>
      </w:ins>
      <w:ins w:id="1873" w:author="CCCCC" w:date="2017-06-10T22:27:00Z">
        <w:r w:rsidR="00A47241">
          <w:t xml:space="preserve">de confirmation avec deux choix possibles. </w:t>
        </w:r>
      </w:ins>
      <w:ins w:id="1874" w:author="CCCCC" w:date="2017-06-10T22:29:00Z">
        <w:r w:rsidR="00A47241">
          <w:t>Il reçoit en attribut le contenu du message</w:t>
        </w:r>
      </w:ins>
      <w:ins w:id="1875" w:author="CCCCC" w:date="2017-06-11T14:32:00Z">
        <w:r w:rsidR="00152EBE">
          <w:t>, son titre ainsi que les fonctions qui seront exécutée</w:t>
        </w:r>
      </w:ins>
      <w:ins w:id="1876" w:author="CCCCC" w:date="2017-06-25T15:41:00Z">
        <w:r w:rsidR="00D835DD">
          <w:t>s</w:t>
        </w:r>
      </w:ins>
      <w:ins w:id="1877" w:author="CCCCC" w:date="2017-06-11T14:32:00Z">
        <w:r w:rsidR="00152EBE">
          <w:t xml:space="preserve"> lorsque la proposition sera acceptée ou refusée.</w:t>
        </w:r>
      </w:ins>
      <w:ins w:id="1878" w:author="CCCCC" w:date="2017-06-11T17:07:00Z">
        <w:r w:rsidR="00C04163">
          <w:br/>
        </w:r>
      </w:ins>
      <w:ins w:id="1879" w:author="CCCCC" w:date="2017-06-11T17:08:00Z">
        <w:r w:rsidR="00C04163">
          <w:t>Une fonction « confirm » est également définit dans ce fichier. Cette fonction</w:t>
        </w:r>
      </w:ins>
      <w:ins w:id="1880" w:author="CCCCC" w:date="2017-06-11T17:10:00Z">
        <w:r w:rsidR="00C04163">
          <w:t xml:space="preserve"> permet</w:t>
        </w:r>
        <w:r w:rsidR="007708F8">
          <w:t xml:space="preserve"> d’instancier le composant Confirm</w:t>
        </w:r>
        <w:r w:rsidR="00C04163">
          <w:t xml:space="preserve">. Elle prend </w:t>
        </w:r>
      </w:ins>
      <w:ins w:id="1881" w:author="CCCCC" w:date="2017-06-11T17:11:00Z">
        <w:r w:rsidR="00C04163">
          <w:t>en paramètre le contenu du message, son titre ainsi qu’une chaine de caractère</w:t>
        </w:r>
      </w:ins>
      <w:ins w:id="1882" w:author="CCCCC" w:date="2017-06-22T20:35:00Z">
        <w:r w:rsidR="005402B6">
          <w:t>s</w:t>
        </w:r>
      </w:ins>
      <w:ins w:id="1883" w:author="CCCCC" w:date="2017-06-11T17:11:00Z">
        <w:r w:rsidR="00C04163">
          <w:t xml:space="preserve"> représentant </w:t>
        </w:r>
      </w:ins>
      <w:ins w:id="1884" w:author="CCCCC" w:date="2017-06-11T17:12:00Z">
        <w:r w:rsidR="005402B6">
          <w:t>un</w:t>
        </w:r>
      </w:ins>
      <w:ins w:id="1885" w:author="Cédric" w:date="2017-06-23T15:15:00Z">
        <w:r w:rsidR="007B5FB3">
          <w:t>e</w:t>
        </w:r>
      </w:ins>
      <w:ins w:id="1886" w:author="CCCCC" w:date="2017-06-11T17:12:00Z">
        <w:r w:rsidR="00C04163">
          <w:t xml:space="preserve"> </w:t>
        </w:r>
      </w:ins>
      <w:ins w:id="1887" w:author="Cédric" w:date="2017-06-23T15:15:00Z">
        <w:r w:rsidR="007B5FB3">
          <w:rPr>
            <w:noProof/>
            <w:lang w:eastAsia="fr-FR" w:bidi="ar-SA"/>
          </w:rPr>
          <w:t>icône</w:t>
        </w:r>
      </w:ins>
      <w:ins w:id="1888" w:author="CCCCC" w:date="2017-06-22T20:36:00Z">
        <w:del w:id="1889" w:author="Cédric" w:date="2017-06-23T15:15:00Z">
          <w:r w:rsidR="005402B6" w:rsidDel="007B5FB3">
            <w:delText>icone</w:delText>
          </w:r>
        </w:del>
      </w:ins>
      <w:ins w:id="1890" w:author="CCCCC" w:date="2017-06-11T17:11:00Z">
        <w:r w:rsidR="00C04163">
          <w:t>.</w:t>
        </w:r>
      </w:ins>
      <w:ins w:id="1891" w:author="CCCCC" w:date="2017-06-11T17:12:00Z">
        <w:r w:rsidR="00C04163">
          <w:t xml:space="preserve"> </w:t>
        </w:r>
      </w:ins>
      <w:ins w:id="1892" w:author="CCCCC" w:date="2017-06-11T17:13:00Z">
        <w:r w:rsidR="00607A0D">
          <w:t xml:space="preserve">Elle crée </w:t>
        </w:r>
      </w:ins>
      <w:ins w:id="1893" w:author="CCCCC" w:date="2017-06-11T17:14:00Z">
        <w:r w:rsidR="00607A0D">
          <w:t xml:space="preserve">et retourne </w:t>
        </w:r>
      </w:ins>
      <w:ins w:id="1894" w:author="CCCCC" w:date="2017-06-11T17:13:00Z">
        <w:r w:rsidR="00607A0D">
          <w:t>une</w:t>
        </w:r>
      </w:ins>
      <w:ins w:id="1895" w:author="CCCCC" w:date="2017-06-11T17:14:00Z">
        <w:r w:rsidR="00607A0D">
          <w:t xml:space="preserve"> promesse</w:t>
        </w:r>
        <w:r w:rsidR="00607A0D">
          <w:rPr>
            <w:rStyle w:val="FootnoteReference"/>
          </w:rPr>
          <w:footnoteReference w:id="11"/>
        </w:r>
      </w:ins>
      <w:ins w:id="1905" w:author="CCCCC" w:date="2017-06-11T17:36:00Z">
        <w:r w:rsidR="001842F0">
          <w:t>. L’exécute</w:t>
        </w:r>
      </w:ins>
      <w:ins w:id="1906" w:author="CCCCC" w:date="2017-06-11T17:37:00Z">
        <w:r w:rsidR="001842F0">
          <w:t xml:space="preserve">ur de cette promesse prend en </w:t>
        </w:r>
      </w:ins>
      <w:ins w:id="1907" w:author="CCCCC" w:date="2017-06-11T17:38:00Z">
        <w:r w:rsidR="001842F0">
          <w:t>arguments</w:t>
        </w:r>
      </w:ins>
      <w:ins w:id="1908" w:author="CCCCC" w:date="2017-06-11T17:37:00Z">
        <w:r w:rsidR="001842F0">
          <w:t xml:space="preserve"> les fonctions d’installation du patch, et de redirection </w:t>
        </w:r>
      </w:ins>
      <w:ins w:id="1909" w:author="CCCCC" w:date="2017-06-11T17:38:00Z">
        <w:r w:rsidR="001842F0">
          <w:t xml:space="preserve">vers </w:t>
        </w:r>
      </w:ins>
      <w:ins w:id="1910" w:author="CCCCC" w:date="2017-06-11T17:37:00Z">
        <w:r w:rsidR="001842F0">
          <w:t xml:space="preserve">les mises à jour du pool concerné. </w:t>
        </w:r>
      </w:ins>
      <w:ins w:id="1911" w:author="CCCCC" w:date="2017-06-11T17:39:00Z">
        <w:r w:rsidR="001842F0">
          <w:t>La fonction « modal » permet d</w:t>
        </w:r>
      </w:ins>
      <w:ins w:id="1912" w:author="CCCCC" w:date="2017-06-11T17:40:00Z">
        <w:r w:rsidR="001842F0">
          <w:t>’afficher la fenêtre avec l’i</w:t>
        </w:r>
        <w:r w:rsidR="00464C9C">
          <w:t>nstance du composant Confirm</w:t>
        </w:r>
        <w:r w:rsidR="001842F0">
          <w:t xml:space="preserve"> comme contenu.</w:t>
        </w:r>
      </w:ins>
      <w:ins w:id="1913" w:author="CCCCC" w:date="2017-06-11T17:53:00Z">
        <w:r w:rsidR="008743D8" w:rsidRPr="008743D8">
          <w:rPr>
            <w:noProof/>
            <w:lang w:eastAsia="fr-FR" w:bidi="ar-SA"/>
          </w:rPr>
          <w:t xml:space="preserve"> </w:t>
        </w:r>
      </w:ins>
    </w:p>
    <w:p w14:paraId="5F643760" w14:textId="77777777" w:rsidR="008B687D" w:rsidRDefault="008743D8">
      <w:pPr>
        <w:rPr>
          <w:ins w:id="1914" w:author="CCCCC" w:date="2017-06-11T18:02:00Z"/>
        </w:rPr>
        <w:pPrChange w:id="1915" w:author="CCCCC" w:date="2017-06-10T16:18:00Z">
          <w:pPr>
            <w:pStyle w:val="Heading4"/>
          </w:pPr>
        </w:pPrChange>
      </w:pPr>
      <w:ins w:id="1916" w:author="CCCCC" w:date="2017-06-11T17:49:00Z">
        <w:r>
          <w:t>On se r</w:t>
        </w:r>
      </w:ins>
      <w:ins w:id="1917" w:author="CCCCC" w:date="2017-06-11T17:50:00Z">
        <w:r>
          <w:t>end com</w:t>
        </w:r>
        <w:r w:rsidR="005402B6">
          <w:t>pte que le composant Confirm</w:t>
        </w:r>
        <w:r>
          <w:t xml:space="preserve"> ne permet</w:t>
        </w:r>
      </w:ins>
      <w:ins w:id="1918" w:author="CCCCC" w:date="2017-06-11T17:51:00Z">
        <w:r>
          <w:t xml:space="preserve"> pas</w:t>
        </w:r>
      </w:ins>
      <w:ins w:id="1919" w:author="CCCCC" w:date="2017-06-11T17:50:00Z">
        <w:r>
          <w:t xml:space="preserve"> de modifier l’intitulé de ses boutons. </w:t>
        </w:r>
      </w:ins>
      <w:ins w:id="1920" w:author="CCCCC" w:date="2017-06-11T17:51:00Z">
        <w:r>
          <w:t>Il a donc été modifié ainsi que la fonction qui lui est associé pour rendre ceci possible</w:t>
        </w:r>
      </w:ins>
      <w:ins w:id="1921" w:author="CCCCC" w:date="2017-06-11T17:54:00Z">
        <w:r>
          <w:t>, en leur rajoutant</w:t>
        </w:r>
      </w:ins>
      <w:ins w:id="1922" w:author="CCCCC" w:date="2017-06-11T17:55:00Z">
        <w:r>
          <w:t xml:space="preserve"> </w:t>
        </w:r>
      </w:ins>
      <w:ins w:id="1923" w:author="CCCCC" w:date="2017-06-11T17:54:00Z">
        <w:r>
          <w:t>les labels en paramètre (voir image ci-contre).</w:t>
        </w:r>
      </w:ins>
    </w:p>
    <w:p w14:paraId="22AD43B4" w14:textId="77777777" w:rsidR="008B687D" w:rsidRDefault="007A1EA5">
      <w:pPr>
        <w:rPr>
          <w:ins w:id="1924" w:author="CCCCC" w:date="2017-06-11T19:41:00Z"/>
          <w:noProof/>
          <w:lang w:eastAsia="fr-FR" w:bidi="ar-SA"/>
        </w:rPr>
        <w:pPrChange w:id="1925" w:author="CCCCC" w:date="2017-06-10T16:18:00Z">
          <w:pPr>
            <w:pStyle w:val="Heading4"/>
          </w:pPr>
        </w:pPrChange>
      </w:pPr>
      <w:ins w:id="1926" w:author="Cédric" w:date="2017-06-22T12:08:00Z">
        <w:r>
          <w:rPr>
            <w:noProof/>
            <w:lang w:eastAsia="fr-FR" w:bidi="ar-SA"/>
            <w:rPrChange w:id="1927" w:author="Unknown">
              <w:rPr>
                <w:b w:val="0"/>
                <w:bCs w:val="0"/>
                <w:i w:val="0"/>
                <w:iCs w:val="0"/>
                <w:noProof/>
                <w:sz w:val="26"/>
                <w:szCs w:val="23"/>
                <w:lang w:eastAsia="fr-FR" w:bidi="ar-SA"/>
              </w:rPr>
            </w:rPrChange>
          </w:rPr>
          <w:drawing>
            <wp:anchor distT="0" distB="0" distL="114300" distR="114300" simplePos="0" relativeHeight="251626496" behindDoc="1" locked="0" layoutInCell="1" allowOverlap="1" wp14:anchorId="40317A9D" wp14:editId="28AAD128">
              <wp:simplePos x="0" y="0"/>
              <wp:positionH relativeFrom="margin">
                <wp:posOffset>394335</wp:posOffset>
              </wp:positionH>
              <wp:positionV relativeFrom="paragraph">
                <wp:posOffset>996730</wp:posOffset>
              </wp:positionV>
              <wp:extent cx="4925060" cy="1626235"/>
              <wp:effectExtent l="19050" t="0" r="889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925060" cy="1626235"/>
                      </a:xfrm>
                      <a:prstGeom prst="rect">
                        <a:avLst/>
                      </a:prstGeom>
                    </pic:spPr>
                  </pic:pic>
                </a:graphicData>
              </a:graphic>
            </wp:anchor>
          </w:drawing>
        </w:r>
      </w:ins>
      <w:ins w:id="1928" w:author="CCCCC" w:date="2017-06-11T18:02:00Z">
        <w:r w:rsidR="00CD2527">
          <w:t>La mise à jour d’un hôte s’effectue</w:t>
        </w:r>
      </w:ins>
      <w:ins w:id="1929" w:author="CCCCC" w:date="2017-06-11T19:34:00Z">
        <w:r w:rsidR="00B045DA">
          <w:t xml:space="preserve"> dans le fichier </w:t>
        </w:r>
      </w:ins>
      <w:ins w:id="1930" w:author="Cédric" w:date="2017-06-21T15:08:00Z">
        <w:r w:rsidR="00312850">
          <w:t>« </w:t>
        </w:r>
      </w:ins>
      <w:ins w:id="1931" w:author="CCCCC" w:date="2017-06-11T19:34:00Z">
        <w:r w:rsidR="00B045DA">
          <w:t>src/xo-app/host/tab-patches.js</w:t>
        </w:r>
      </w:ins>
      <w:ins w:id="1932" w:author="Cédric" w:date="2017-06-21T15:08:00Z">
        <w:r w:rsidR="00312850">
          <w:t> »</w:t>
        </w:r>
      </w:ins>
      <w:ins w:id="1933" w:author="CCCCC" w:date="2017-06-11T19:35:00Z">
        <w:r w:rsidR="00B045DA">
          <w:t>.</w:t>
        </w:r>
      </w:ins>
      <w:ins w:id="1934" w:author="CCCCC" w:date="2017-06-11T19:39:00Z">
        <w:r w:rsidR="00B045DA" w:rsidRPr="00B045DA">
          <w:rPr>
            <w:noProof/>
            <w:lang w:eastAsia="fr-FR" w:bidi="ar-SA"/>
          </w:rPr>
          <w:t xml:space="preserve"> </w:t>
        </w:r>
        <w:r w:rsidR="00B045DA">
          <w:rPr>
            <w:noProof/>
            <w:lang w:eastAsia="fr-FR" w:bidi="ar-SA"/>
          </w:rPr>
          <w:t>Lorsque un clic est effectué sur un bouton de mise à jour d</w:t>
        </w:r>
      </w:ins>
      <w:ins w:id="1935" w:author="CCCCC" w:date="2017-06-11T19:40:00Z">
        <w:r w:rsidR="00B045DA">
          <w:rPr>
            <w:noProof/>
            <w:lang w:eastAsia="fr-FR" w:bidi="ar-SA"/>
          </w:rPr>
          <w:t xml:space="preserve">’un patch, une fonction est exécutée. Elle va </w:t>
        </w:r>
      </w:ins>
      <w:ins w:id="1936" w:author="CCCCC" w:date="2017-06-11T19:41:00Z">
        <w:r w:rsidR="00B045DA">
          <w:rPr>
            <w:noProof/>
            <w:lang w:eastAsia="fr-FR" w:bidi="ar-SA"/>
          </w:rPr>
          <w:t>être remplacée par la fonction suivante :</w:t>
        </w:r>
      </w:ins>
    </w:p>
    <w:p w14:paraId="6C0B2475" w14:textId="2F3BD405" w:rsidR="008B687D" w:rsidDel="00464C9C" w:rsidRDefault="00FD18DA">
      <w:pPr>
        <w:rPr>
          <w:ins w:id="1937" w:author="Cédric" w:date="2017-06-22T12:09:00Z"/>
          <w:del w:id="1938" w:author="CCCCC" w:date="2017-06-25T15:44:00Z"/>
          <w:noProof/>
          <w:lang w:eastAsia="fr-FR" w:bidi="ar-SA"/>
        </w:rPr>
        <w:pPrChange w:id="1939" w:author="CCCCC" w:date="2017-06-13T19:14:00Z">
          <w:pPr>
            <w:pStyle w:val="Heading4"/>
          </w:pPr>
        </w:pPrChange>
      </w:pPr>
      <w:ins w:id="1940" w:author="Cédric" w:date="2017-06-22T12:07:00Z">
        <w:r>
          <w:rPr>
            <w:noProof/>
          </w:rPr>
          <w:pict w14:anchorId="4FE6A030">
            <v:shape id="_x0000_s1063" type="#_x0000_t202" style="position:absolute;left:0;text-align:left;margin-left:30.35pt;margin-top:142.75pt;width:387.7pt;height:20.35pt;z-index:251703296" stroked="f">
              <v:textbox style="mso-fit-shape-to-text:t" inset="0,0,0,0">
                <w:txbxContent>
                  <w:p w14:paraId="31D838A9" w14:textId="77777777" w:rsidR="00A247D5" w:rsidRDefault="00A247D5">
                    <w:pPr>
                      <w:pStyle w:val="Caption"/>
                      <w:rPr>
                        <w:noProof/>
                      </w:rPr>
                      <w:pPrChange w:id="1941" w:author="Cédric" w:date="2017-06-22T12:07:00Z">
                        <w:pPr/>
                      </w:pPrChange>
                    </w:pPr>
                    <w:ins w:id="1942" w:author="Cédric" w:date="2017-06-22T12:07:00Z">
                      <w:r>
                        <w:t xml:space="preserve">Figure </w:t>
                      </w:r>
                      <w:r>
                        <w:fldChar w:fldCharType="begin"/>
                      </w:r>
                      <w:r>
                        <w:instrText xml:space="preserve"> SEQ Figure \* ARABIC </w:instrText>
                      </w:r>
                    </w:ins>
                    <w:r>
                      <w:fldChar w:fldCharType="separate"/>
                    </w:r>
                    <w:ins w:id="1943" w:author="Cédric" w:date="2017-06-22T16:58:00Z">
                      <w:r>
                        <w:rPr>
                          <w:noProof/>
                        </w:rPr>
                        <w:t>16</w:t>
                      </w:r>
                    </w:ins>
                    <w:ins w:id="1944" w:author="Cédric" w:date="2017-06-22T12:07:00Z">
                      <w:r>
                        <w:fldChar w:fldCharType="end"/>
                      </w:r>
                      <w:r>
                        <w:t xml:space="preserve"> : Fonction d'installation d'un patch</w:t>
                      </w:r>
                    </w:ins>
                  </w:p>
                </w:txbxContent>
              </v:textbox>
              <w10:wrap type="topAndBottom"/>
            </v:shape>
          </w:pict>
        </w:r>
      </w:ins>
      <w:ins w:id="1945" w:author="CCCCC" w:date="2017-06-11T19:43:00Z">
        <w:r w:rsidR="00B045DA">
          <w:rPr>
            <w:noProof/>
            <w:lang w:eastAsia="fr-FR" w:bidi="ar-SA"/>
          </w:rPr>
          <w:t>Elle prend en argument le patch qui doit être installé et une fonction permettant de l</w:t>
        </w:r>
      </w:ins>
      <w:ins w:id="1946" w:author="CCCCC" w:date="2017-06-11T19:44:00Z">
        <w:r w:rsidR="00B045DA">
          <w:rPr>
            <w:noProof/>
            <w:lang w:eastAsia="fr-FR" w:bidi="ar-SA"/>
          </w:rPr>
          <w:t>’installer.</w:t>
        </w:r>
        <w:r w:rsidR="00BB0916">
          <w:rPr>
            <w:noProof/>
            <w:lang w:eastAsia="fr-FR" w:bidi="ar-SA"/>
          </w:rPr>
          <w:t xml:space="preserve"> Elle va exécuter la fonction </w:t>
        </w:r>
      </w:ins>
      <w:ins w:id="1947" w:author="CCCCC" w:date="2017-06-11T19:46:00Z">
        <w:r w:rsidR="00BB0916">
          <w:rPr>
            <w:noProof/>
            <w:lang w:eastAsia="fr-FR" w:bidi="ar-SA"/>
          </w:rPr>
          <w:t>« </w:t>
        </w:r>
      </w:ins>
      <w:ins w:id="1948" w:author="CCCCC" w:date="2017-06-11T19:44:00Z">
        <w:r w:rsidR="00BB0916">
          <w:rPr>
            <w:noProof/>
            <w:lang w:eastAsia="fr-FR" w:bidi="ar-SA"/>
          </w:rPr>
          <w:t>confirm</w:t>
        </w:r>
      </w:ins>
      <w:ins w:id="1949" w:author="CCCCC" w:date="2017-06-11T19:46:00Z">
        <w:r w:rsidR="00BB0916">
          <w:rPr>
            <w:noProof/>
            <w:lang w:eastAsia="fr-FR" w:bidi="ar-SA"/>
          </w:rPr>
          <w:t xml:space="preserve"> » </w:t>
        </w:r>
        <w:del w:id="1950" w:author="Cédric" w:date="2017-06-21T15:10:00Z">
          <w:r w:rsidR="00BB0916" w:rsidDel="00312850">
            <w:rPr>
              <w:noProof/>
              <w:lang w:eastAsia="fr-FR" w:bidi="ar-SA"/>
            </w:rPr>
            <w:delText>est</w:delText>
          </w:r>
        </w:del>
      </w:ins>
      <w:ins w:id="1951" w:author="Cédric" w:date="2017-06-21T15:10:00Z">
        <w:r w:rsidR="00312850">
          <w:rPr>
            <w:noProof/>
            <w:lang w:eastAsia="fr-FR" w:bidi="ar-SA"/>
          </w:rPr>
          <w:t>en</w:t>
        </w:r>
      </w:ins>
      <w:ins w:id="1952" w:author="CCCCC" w:date="2017-06-11T19:46:00Z">
        <w:r w:rsidR="00BB0916">
          <w:rPr>
            <w:noProof/>
            <w:lang w:eastAsia="fr-FR" w:bidi="ar-SA"/>
          </w:rPr>
          <w:t xml:space="preserve"> lui donnant le contenu nécessaire et retourner son resultat</w:t>
        </w:r>
      </w:ins>
      <w:ins w:id="1953" w:author="CCCCC" w:date="2017-06-11T19:47:00Z">
        <w:r w:rsidR="00BB0916">
          <w:rPr>
            <w:noProof/>
            <w:lang w:eastAsia="fr-FR" w:bidi="ar-SA"/>
          </w:rPr>
          <w:t xml:space="preserve"> qui est la promesse que nous avons vue précédement</w:t>
        </w:r>
      </w:ins>
      <w:ins w:id="1954" w:author="CCCCC" w:date="2017-06-11T19:46:00Z">
        <w:r w:rsidR="00BB0916">
          <w:rPr>
            <w:noProof/>
            <w:lang w:eastAsia="fr-FR" w:bidi="ar-SA"/>
          </w:rPr>
          <w:t>.</w:t>
        </w:r>
      </w:ins>
      <w:ins w:id="1955" w:author="CCCCC" w:date="2017-06-11T19:48:00Z">
        <w:r w:rsidR="00BB0916">
          <w:rPr>
            <w:noProof/>
            <w:lang w:eastAsia="fr-FR" w:bidi="ar-SA"/>
          </w:rPr>
          <w:t xml:space="preserve"> L’exécuteur de la promesse est </w:t>
        </w:r>
        <w:del w:id="1956" w:author="Cédric" w:date="2017-06-21T15:11:00Z">
          <w:r w:rsidR="00BB0916" w:rsidDel="00312850">
            <w:rPr>
              <w:noProof/>
              <w:lang w:eastAsia="fr-FR" w:bidi="ar-SA"/>
            </w:rPr>
            <w:delText>exécuté</w:delText>
          </w:r>
        </w:del>
      </w:ins>
      <w:ins w:id="1957" w:author="Cédric" w:date="2017-06-21T15:12:00Z">
        <w:r w:rsidR="00312850">
          <w:rPr>
            <w:noProof/>
            <w:lang w:eastAsia="fr-FR" w:bidi="ar-SA"/>
          </w:rPr>
          <w:t>déclenchée</w:t>
        </w:r>
      </w:ins>
      <w:ins w:id="1958" w:author="CCCCC" w:date="2017-06-11T19:48:00Z">
        <w:r w:rsidR="00BB0916">
          <w:rPr>
            <w:noProof/>
            <w:lang w:eastAsia="fr-FR" w:bidi="ar-SA"/>
          </w:rPr>
          <w:t xml:space="preserve"> lors de l</w:t>
        </w:r>
      </w:ins>
      <w:ins w:id="1959" w:author="CCCCC" w:date="2017-06-11T19:49:00Z">
        <w:r w:rsidR="00BB0916">
          <w:rPr>
            <w:noProof/>
            <w:lang w:eastAsia="fr-FR" w:bidi="ar-SA"/>
          </w:rPr>
          <w:t>’appel à « then », qui lui passe les fonctions de rejet ou d’</w:t>
        </w:r>
      </w:ins>
      <w:ins w:id="1960" w:author="CCCCC" w:date="2017-06-11T19:50:00Z">
        <w:r w:rsidR="00BB0916">
          <w:rPr>
            <w:noProof/>
            <w:lang w:eastAsia="fr-FR" w:bidi="ar-SA"/>
          </w:rPr>
          <w:t xml:space="preserve">adoption. Ainsi, si l’utilisateur </w:t>
        </w:r>
      </w:ins>
      <w:ins w:id="1961" w:author="CCCCC" w:date="2017-06-11T19:51:00Z">
        <w:r w:rsidR="00BB0916">
          <w:rPr>
            <w:noProof/>
            <w:lang w:eastAsia="fr-FR" w:bidi="ar-SA"/>
          </w:rPr>
          <w:t xml:space="preserve">veut </w:t>
        </w:r>
      </w:ins>
      <w:ins w:id="1962" w:author="CCCCC" w:date="2017-06-11T19:50:00Z">
        <w:r w:rsidR="00BB0916">
          <w:rPr>
            <w:noProof/>
            <w:lang w:eastAsia="fr-FR" w:bidi="ar-SA"/>
          </w:rPr>
          <w:lastRenderedPageBreak/>
          <w:t>poursuivre l’instal</w:t>
        </w:r>
      </w:ins>
      <w:ins w:id="1963" w:author="CCCCC" w:date="2017-06-11T19:51:00Z">
        <w:r w:rsidR="00BB0916">
          <w:rPr>
            <w:noProof/>
            <w:lang w:eastAsia="fr-FR" w:bidi="ar-SA"/>
          </w:rPr>
          <w:t>l</w:t>
        </w:r>
      </w:ins>
      <w:ins w:id="1964" w:author="CCCCC" w:date="2017-06-11T19:50:00Z">
        <w:r w:rsidR="00BB0916">
          <w:rPr>
            <w:noProof/>
            <w:lang w:eastAsia="fr-FR" w:bidi="ar-SA"/>
          </w:rPr>
          <w:t>at</w:t>
        </w:r>
      </w:ins>
      <w:ins w:id="1965" w:author="CCCCC" w:date="2017-06-11T19:51:00Z">
        <w:r w:rsidR="00BB0916">
          <w:rPr>
            <w:noProof/>
            <w:lang w:eastAsia="fr-FR" w:bidi="ar-SA"/>
          </w:rPr>
          <w:t xml:space="preserve">ion, la première fonction qui lui est passé en argument sera exécutée, et s’il </w:t>
        </w:r>
      </w:ins>
    </w:p>
    <w:p w14:paraId="02829511" w14:textId="77777777" w:rsidR="008B687D" w:rsidRPr="008B687D" w:rsidRDefault="00BB0916">
      <w:pPr>
        <w:rPr>
          <w:ins w:id="1966" w:author="CCCCC" w:date="2017-06-13T18:52:00Z"/>
          <w:b/>
          <w:bCs/>
          <w:noProof/>
          <w:lang w:eastAsia="fr-FR" w:bidi="ar-SA"/>
          <w:rPrChange w:id="1967" w:author="Cédric" w:date="2017-06-22T12:08:00Z">
            <w:rPr>
              <w:ins w:id="1968" w:author="CCCCC" w:date="2017-06-13T18:52:00Z"/>
              <w:rFonts w:ascii="Times New Roman" w:eastAsia="Source Han Sans CN Regular" w:hAnsi="Times New Roman" w:cs="Lohit Devanagari"/>
              <w:b w:val="0"/>
              <w:bCs w:val="0"/>
              <w:noProof/>
              <w:color w:val="auto"/>
              <w:szCs w:val="24"/>
              <w:lang w:eastAsia="fr-FR" w:bidi="ar-SA"/>
            </w:rPr>
          </w:rPrChange>
        </w:rPr>
        <w:pPrChange w:id="1969" w:author="CCCCC" w:date="2017-06-13T19:14:00Z">
          <w:pPr>
            <w:pStyle w:val="Heading4"/>
          </w:pPr>
        </w:pPrChange>
      </w:pPr>
      <w:ins w:id="1970" w:author="CCCCC" w:date="2017-06-11T19:51:00Z">
        <w:r>
          <w:rPr>
            <w:noProof/>
            <w:lang w:eastAsia="fr-FR" w:bidi="ar-SA"/>
          </w:rPr>
          <w:t xml:space="preserve">décline, la seconde sera </w:t>
        </w:r>
      </w:ins>
      <w:ins w:id="1971" w:author="CCCCC" w:date="2017-06-22T20:38:00Z">
        <w:r w:rsidR="005402B6">
          <w:rPr>
            <w:noProof/>
            <w:lang w:eastAsia="fr-FR" w:bidi="ar-SA"/>
          </w:rPr>
          <w:t>appelée</w:t>
        </w:r>
      </w:ins>
      <w:ins w:id="1972" w:author="CCCCC" w:date="2017-06-11T19:51:00Z">
        <w:r>
          <w:rPr>
            <w:noProof/>
            <w:lang w:eastAsia="fr-FR" w:bidi="ar-SA"/>
          </w:rPr>
          <w:t>.</w:t>
        </w:r>
      </w:ins>
      <w:ins w:id="1973" w:author="CCCCC" w:date="2017-06-11T19:53:00Z">
        <w:r>
          <w:rPr>
            <w:noProof/>
            <w:lang w:eastAsia="fr-FR" w:bidi="ar-SA"/>
          </w:rPr>
          <w:t xml:space="preserve"> Voici le rendu final de la demande de confirmation.</w:t>
        </w:r>
      </w:ins>
    </w:p>
    <w:p w14:paraId="669D6AB1" w14:textId="77777777" w:rsidR="008B687D" w:rsidRDefault="00FD18DA">
      <w:pPr>
        <w:rPr>
          <w:del w:id="1974" w:author="CCCCC" w:date="2017-06-13T18:52:00Z"/>
        </w:rPr>
        <w:pPrChange w:id="1975" w:author="CCCCC" w:date="2017-06-10T16:18:00Z">
          <w:pPr>
            <w:pStyle w:val="Heading4"/>
          </w:pPr>
        </w:pPrChange>
      </w:pPr>
      <w:ins w:id="1976" w:author="Cédric" w:date="2017-06-22T12:10:00Z">
        <w:r>
          <w:rPr>
            <w:noProof/>
          </w:rPr>
          <w:pict w14:anchorId="5D9C26EE">
            <v:shape id="_x0000_s1064" type="#_x0000_t202" style="position:absolute;left:0;text-align:left;margin-left:59.8pt;margin-top:137.4pt;width:352.85pt;height:.05pt;z-index:251704320" stroked="f">
              <v:textbox style="mso-fit-shape-to-text:t" inset="0,0,0,0">
                <w:txbxContent>
                  <w:p w14:paraId="2FC0D4D5" w14:textId="77777777" w:rsidR="00A247D5" w:rsidRDefault="00A247D5">
                    <w:pPr>
                      <w:pStyle w:val="Caption"/>
                      <w:rPr>
                        <w:noProof/>
                      </w:rPr>
                      <w:pPrChange w:id="1977" w:author="Cédric" w:date="2017-06-22T12:10:00Z">
                        <w:pPr>
                          <w:pStyle w:val="Heading3"/>
                        </w:pPr>
                      </w:pPrChange>
                    </w:pPr>
                    <w:ins w:id="1978" w:author="Cédric" w:date="2017-06-22T12:10:00Z">
                      <w:r>
                        <w:t xml:space="preserve">Figure </w:t>
                      </w:r>
                    </w:ins>
                    <w:ins w:id="1979" w:author="Cédric" w:date="2017-06-22T12:13:00Z">
                      <w:r>
                        <w:fldChar w:fldCharType="begin"/>
                      </w:r>
                      <w:r>
                        <w:instrText xml:space="preserve"> SECTION  \* Arabic </w:instrText>
                      </w:r>
                    </w:ins>
                    <w:r>
                      <w:fldChar w:fldCharType="separate"/>
                    </w:r>
                    <w:ins w:id="1980" w:author="Cédric" w:date="2017-06-22T12:13:00Z">
                      <w:r>
                        <w:t>3</w:t>
                      </w:r>
                      <w:r>
                        <w:fldChar w:fldCharType="end"/>
                      </w:r>
                    </w:ins>
                    <w:ins w:id="1981" w:author="Cédric" w:date="2017-06-22T13:03:00Z">
                      <w:r>
                        <w:t>4</w:t>
                      </w:r>
                    </w:ins>
                    <w:ins w:id="1982" w:author="Cédric" w:date="2017-06-22T12:10:00Z">
                      <w:r>
                        <w:t xml:space="preserve"> : Affichage d'une fenêtre de confirmation</w:t>
                      </w:r>
                    </w:ins>
                  </w:p>
                </w:txbxContent>
              </v:textbox>
              <w10:wrap type="topAndBottom"/>
            </v:shape>
          </w:pict>
        </w:r>
      </w:ins>
      <w:ins w:id="1983" w:author="Cédric" w:date="2017-06-22T12:09:00Z">
        <w:r w:rsidR="007A1EA5">
          <w:rPr>
            <w:noProof/>
            <w:lang w:eastAsia="fr-FR" w:bidi="ar-SA"/>
            <w:rPrChange w:id="1984" w:author="Unknown">
              <w:rPr>
                <w:b w:val="0"/>
                <w:bCs w:val="0"/>
                <w:i w:val="0"/>
                <w:iCs w:val="0"/>
                <w:noProof/>
                <w:sz w:val="26"/>
                <w:szCs w:val="23"/>
                <w:lang w:eastAsia="fr-FR" w:bidi="ar-SA"/>
              </w:rPr>
            </w:rPrChange>
          </w:rPr>
          <w:drawing>
            <wp:anchor distT="0" distB="0" distL="114300" distR="114300" simplePos="0" relativeHeight="251634688" behindDoc="0" locked="0" layoutInCell="1" allowOverlap="1" wp14:anchorId="4A8E5BF7" wp14:editId="3C26B7CF">
              <wp:simplePos x="0" y="0"/>
              <wp:positionH relativeFrom="margin">
                <wp:posOffset>759460</wp:posOffset>
              </wp:positionH>
              <wp:positionV relativeFrom="paragraph">
                <wp:posOffset>73025</wp:posOffset>
              </wp:positionV>
              <wp:extent cx="4481195" cy="1614805"/>
              <wp:effectExtent l="19050" t="0" r="0" b="0"/>
              <wp:wrapTopAndBottom/>
              <wp:docPr id="51" name="Picture 51" descr="C:\Users\CCCCC\Documents\journalStage\screenshots\Capture d'écran de 2017-06-13 12-2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CCCC\Documents\journalStage\screenshots\Capture d'écran de 2017-06-13 12-28-44.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53005" t="15035" b="54901"/>
                      <a:stretch/>
                    </pic:blipFill>
                    <pic:spPr bwMode="auto">
                      <a:xfrm>
                        <a:off x="0" y="0"/>
                        <a:ext cx="4481195" cy="1614805"/>
                      </a:xfrm>
                      <a:prstGeom prst="rect">
                        <a:avLst/>
                      </a:prstGeom>
                      <a:noFill/>
                      <a:ln>
                        <a:noFill/>
                      </a:ln>
                      <a:extLst>
                        <a:ext uri="{53640926-AAD7-44D8-BBD7-CCE9431645EC}">
                          <a14:shadowObscured xmlns:a14="http://schemas.microsoft.com/office/drawing/2010/main"/>
                        </a:ext>
                      </a:extLst>
                    </pic:spPr>
                  </pic:pic>
                </a:graphicData>
              </a:graphic>
            </wp:anchor>
          </w:drawing>
        </w:r>
      </w:ins>
    </w:p>
    <w:p w14:paraId="4012E703" w14:textId="77777777" w:rsidR="008B687D" w:rsidRDefault="000D7996">
      <w:pPr>
        <w:pStyle w:val="Heading3"/>
        <w:rPr>
          <w:ins w:id="1985" w:author="CCCCC" w:date="2017-06-11T20:58:00Z"/>
        </w:rPr>
        <w:pPrChange w:id="1986" w:author="CCCCC" w:date="2017-06-11T20:52:00Z">
          <w:pPr>
            <w:pStyle w:val="Heading4"/>
          </w:pPr>
        </w:pPrChange>
      </w:pPr>
      <w:bookmarkStart w:id="1987" w:name="_Toc485978071"/>
      <w:r>
        <w:t>Afficher un message rappelant les fichiers de sauvegarde compatibles</w:t>
      </w:r>
      <w:bookmarkEnd w:id="1987"/>
    </w:p>
    <w:p w14:paraId="30353F59" w14:textId="77777777" w:rsidR="008B687D" w:rsidRDefault="001F7E81">
      <w:pPr>
        <w:rPr>
          <w:ins w:id="1988" w:author="CCCCC" w:date="2017-06-12T19:31:00Z"/>
        </w:rPr>
        <w:pPrChange w:id="1989" w:author="CCCCC" w:date="2017-06-11T20:58:00Z">
          <w:pPr>
            <w:pStyle w:val="Heading4"/>
          </w:pPr>
        </w:pPrChange>
      </w:pPr>
      <w:ins w:id="1990" w:author="CCCCC" w:date="2017-06-11T20:58:00Z">
        <w:r>
          <w:t>Dans Xen Orchestra, il est possible de faire des sauvegardes des machines virtuel</w:t>
        </w:r>
      </w:ins>
      <w:ins w:id="1991" w:author="CCCCC" w:date="2017-06-12T19:00:00Z">
        <w:r w:rsidR="00076FAB">
          <w:t>les</w:t>
        </w:r>
      </w:ins>
      <w:ins w:id="1992" w:author="CCCCC" w:date="2017-06-12T19:06:00Z">
        <w:r w:rsidR="005D526A">
          <w:t xml:space="preserve"> sous différents types</w:t>
        </w:r>
      </w:ins>
      <w:ins w:id="1993" w:author="CCCCC" w:date="2017-06-12T19:31:00Z">
        <w:r w:rsidR="005D526A">
          <w:t> :</w:t>
        </w:r>
      </w:ins>
    </w:p>
    <w:p w14:paraId="05CC0A55" w14:textId="77777777" w:rsidR="008B687D" w:rsidRDefault="005D526A">
      <w:pPr>
        <w:pStyle w:val="ListParagraph"/>
        <w:numPr>
          <w:ilvl w:val="0"/>
          <w:numId w:val="18"/>
        </w:numPr>
        <w:rPr>
          <w:ins w:id="1994" w:author="CCCCC" w:date="2017-06-12T19:32:00Z"/>
        </w:rPr>
        <w:pPrChange w:id="1995" w:author="CCCCC" w:date="2017-06-12T19:31:00Z">
          <w:pPr>
            <w:pStyle w:val="Heading4"/>
          </w:pPr>
        </w:pPrChange>
      </w:pPr>
      <w:ins w:id="1996" w:author="CCCCC" w:date="2017-06-12T19:32:00Z">
        <w:r>
          <w:t>full backup</w:t>
        </w:r>
      </w:ins>
    </w:p>
    <w:p w14:paraId="7FB51FEA" w14:textId="77777777" w:rsidR="008B687D" w:rsidRDefault="005D526A">
      <w:pPr>
        <w:pStyle w:val="ListParagraph"/>
        <w:numPr>
          <w:ilvl w:val="0"/>
          <w:numId w:val="18"/>
        </w:numPr>
        <w:rPr>
          <w:ins w:id="1997" w:author="CCCCC" w:date="2017-06-12T19:32:00Z"/>
        </w:rPr>
        <w:pPrChange w:id="1998" w:author="CCCCC" w:date="2017-06-12T19:31:00Z">
          <w:pPr>
            <w:pStyle w:val="Heading4"/>
          </w:pPr>
        </w:pPrChange>
      </w:pPr>
      <w:ins w:id="1999" w:author="CCCCC" w:date="2017-06-12T19:32:00Z">
        <w:r>
          <w:t>rolling snapshot</w:t>
        </w:r>
      </w:ins>
    </w:p>
    <w:p w14:paraId="62964752" w14:textId="77777777" w:rsidR="008B687D" w:rsidRDefault="005D526A">
      <w:pPr>
        <w:pStyle w:val="ListParagraph"/>
        <w:numPr>
          <w:ilvl w:val="0"/>
          <w:numId w:val="18"/>
        </w:numPr>
        <w:rPr>
          <w:ins w:id="2000" w:author="CCCCC" w:date="2017-06-12T19:33:00Z"/>
        </w:rPr>
        <w:pPrChange w:id="2001" w:author="CCCCC" w:date="2017-06-12T19:31:00Z">
          <w:pPr>
            <w:pStyle w:val="Heading4"/>
          </w:pPr>
        </w:pPrChange>
      </w:pPr>
      <w:ins w:id="2002" w:author="CCCCC" w:date="2017-06-12T19:33:00Z">
        <w:r>
          <w:t>delta backup</w:t>
        </w:r>
      </w:ins>
    </w:p>
    <w:p w14:paraId="3A3B039C" w14:textId="77777777" w:rsidR="008B687D" w:rsidRDefault="005D526A">
      <w:pPr>
        <w:pStyle w:val="ListParagraph"/>
        <w:numPr>
          <w:ilvl w:val="0"/>
          <w:numId w:val="18"/>
        </w:numPr>
        <w:rPr>
          <w:ins w:id="2003" w:author="CCCCC" w:date="2017-06-12T19:33:00Z"/>
        </w:rPr>
        <w:pPrChange w:id="2004" w:author="CCCCC" w:date="2017-06-12T19:31:00Z">
          <w:pPr>
            <w:pStyle w:val="Heading4"/>
          </w:pPr>
        </w:pPrChange>
      </w:pPr>
      <w:ins w:id="2005" w:author="CCCCC" w:date="2017-06-12T19:33:00Z">
        <w:r>
          <w:t>disaster recovery</w:t>
        </w:r>
      </w:ins>
    </w:p>
    <w:p w14:paraId="050643F4" w14:textId="77777777" w:rsidR="008B687D" w:rsidRDefault="005D526A">
      <w:pPr>
        <w:pStyle w:val="ListParagraph"/>
        <w:numPr>
          <w:ilvl w:val="0"/>
          <w:numId w:val="18"/>
        </w:numPr>
        <w:rPr>
          <w:ins w:id="2006" w:author="CCCCC" w:date="2017-06-12T19:33:00Z"/>
        </w:rPr>
        <w:pPrChange w:id="2007" w:author="CCCCC" w:date="2017-06-12T19:31:00Z">
          <w:pPr>
            <w:pStyle w:val="Heading4"/>
          </w:pPr>
        </w:pPrChange>
      </w:pPr>
      <w:ins w:id="2008" w:author="CCCCC" w:date="2017-06-12T19:33:00Z">
        <w:r>
          <w:t>continious replication</w:t>
        </w:r>
      </w:ins>
    </w:p>
    <w:p w14:paraId="5C6997AB" w14:textId="77777777" w:rsidR="008B687D" w:rsidRDefault="005D526A">
      <w:pPr>
        <w:pStyle w:val="ListParagraph"/>
        <w:numPr>
          <w:ilvl w:val="0"/>
          <w:numId w:val="18"/>
        </w:numPr>
        <w:rPr>
          <w:ins w:id="2009" w:author="CCCCC" w:date="2017-06-12T19:33:00Z"/>
        </w:rPr>
        <w:pPrChange w:id="2010" w:author="CCCCC" w:date="2017-06-12T19:31:00Z">
          <w:pPr>
            <w:pStyle w:val="Heading4"/>
          </w:pPr>
        </w:pPrChange>
      </w:pPr>
      <w:ins w:id="2011" w:author="CCCCC" w:date="2017-06-12T19:33:00Z">
        <w:r>
          <w:t>file level restore</w:t>
        </w:r>
      </w:ins>
    </w:p>
    <w:p w14:paraId="59EC6585" w14:textId="77777777" w:rsidR="008B687D" w:rsidRDefault="00915F57">
      <w:pPr>
        <w:rPr>
          <w:ins w:id="2012" w:author="CCCCC" w:date="2017-06-12T19:42:00Z"/>
        </w:rPr>
        <w:pPrChange w:id="2013" w:author="CCCCC" w:date="2017-06-12T19:33:00Z">
          <w:pPr>
            <w:pStyle w:val="Heading4"/>
          </w:pPr>
        </w:pPrChange>
      </w:pPr>
      <w:ins w:id="2014" w:author="CCCCC" w:date="2017-06-12T19:38:00Z">
        <w:r>
          <w:t>De</w:t>
        </w:r>
      </w:ins>
      <w:ins w:id="2015" w:author="CCCCC" w:date="2017-06-12T19:39:00Z">
        <w:r>
          <w:t xml:space="preserve"> plus il est possible de stocker </w:t>
        </w:r>
      </w:ins>
      <w:ins w:id="2016" w:author="CCCCC" w:date="2017-06-12T19:40:00Z">
        <w:r>
          <w:t>ces sauvegarde</w:t>
        </w:r>
      </w:ins>
      <w:ins w:id="2017" w:author="CCCCC" w:date="2017-06-12T19:42:00Z">
        <w:r>
          <w:t>s</w:t>
        </w:r>
      </w:ins>
      <w:ins w:id="2018" w:author="CCCCC" w:date="2017-06-12T19:40:00Z">
        <w:r>
          <w:t xml:space="preserve"> de manière local, ou </w:t>
        </w:r>
      </w:ins>
      <w:ins w:id="2019" w:author="CCCCC" w:date="2017-06-22T20:40:00Z">
        <w:r w:rsidR="005402B6">
          <w:t xml:space="preserve">distante </w:t>
        </w:r>
      </w:ins>
      <w:ins w:id="2020" w:author="CCCCC" w:date="2017-06-12T19:40:00Z">
        <w:r>
          <w:t>via les protocoles SMB</w:t>
        </w:r>
      </w:ins>
      <w:ins w:id="2021" w:author="CCCCC" w:date="2017-06-12T19:43:00Z">
        <w:r>
          <w:rPr>
            <w:rStyle w:val="FootnoteReference"/>
          </w:rPr>
          <w:footnoteReference w:id="12"/>
        </w:r>
      </w:ins>
      <w:ins w:id="2027" w:author="CCCCC" w:date="2017-06-12T19:40:00Z">
        <w:r>
          <w:t xml:space="preserve"> ou </w:t>
        </w:r>
      </w:ins>
      <w:ins w:id="2028" w:author="CCCCC" w:date="2017-06-12T19:41:00Z">
        <w:r>
          <w:t>NFS</w:t>
        </w:r>
      </w:ins>
      <w:ins w:id="2029" w:author="CCCCC" w:date="2017-06-12T19:45:00Z">
        <w:r>
          <w:rPr>
            <w:rStyle w:val="FootnoteReference"/>
          </w:rPr>
          <w:footnoteReference w:id="13"/>
        </w:r>
      </w:ins>
      <w:ins w:id="2035" w:author="CCCCC" w:date="2017-06-12T19:42:00Z">
        <w:r>
          <w:t>.</w:t>
        </w:r>
      </w:ins>
    </w:p>
    <w:p w14:paraId="5CFF7675" w14:textId="77777777" w:rsidR="008B687D" w:rsidRDefault="00915F57">
      <w:pPr>
        <w:rPr>
          <w:ins w:id="2036" w:author="CCCCC" w:date="2017-06-12T20:07:00Z"/>
        </w:rPr>
        <w:pPrChange w:id="2037" w:author="CCCCC" w:date="2017-06-12T19:33:00Z">
          <w:pPr>
            <w:pStyle w:val="Heading4"/>
          </w:pPr>
        </w:pPrChange>
      </w:pPr>
      <w:ins w:id="2038" w:author="CCCCC" w:date="2017-06-12T19:42:00Z">
        <w:r>
          <w:t xml:space="preserve">Xen Orchestra permet de </w:t>
        </w:r>
      </w:ins>
      <w:ins w:id="2039" w:author="CCCCC" w:date="2017-06-12T19:46:00Z">
        <w:r>
          <w:t xml:space="preserve">restaurer des machines uniquement </w:t>
        </w:r>
      </w:ins>
      <w:ins w:id="2040" w:author="CCCCC" w:date="2017-06-22T20:40:00Z">
        <w:r w:rsidR="005402B6">
          <w:t>grâce à</w:t>
        </w:r>
      </w:ins>
      <w:ins w:id="2041" w:author="CCCCC" w:date="2017-06-12T19:46:00Z">
        <w:r>
          <w:t xml:space="preserve"> des fichiers de type delta backup </w:t>
        </w:r>
      </w:ins>
      <w:ins w:id="2042" w:author="CCCCC" w:date="2017-06-12T19:48:00Z">
        <w:r w:rsidR="006B7C1F">
          <w:t xml:space="preserve">hébergés en local ou via NFS. </w:t>
        </w:r>
      </w:ins>
      <w:ins w:id="2043" w:author="CCCCC" w:date="2017-06-12T19:49:00Z">
        <w:r w:rsidR="006B7C1F">
          <w:t>Cette tâche qui m’a été confiée avait pour but d’en informer l’utilisateur gr</w:t>
        </w:r>
      </w:ins>
      <w:ins w:id="2044" w:author="CCCCC" w:date="2017-06-12T19:50:00Z">
        <w:r w:rsidR="006B7C1F">
          <w:t>âce à un message d’information.</w:t>
        </w:r>
      </w:ins>
    </w:p>
    <w:p w14:paraId="4F7049DC" w14:textId="77777777" w:rsidR="008B687D" w:rsidRDefault="00FD18DA">
      <w:pPr>
        <w:rPr>
          <w:ins w:id="2045" w:author="CCCCC" w:date="2017-06-12T20:16:00Z"/>
          <w:del w:id="2046" w:author="Cédric" w:date="2017-06-22T12:15:00Z"/>
        </w:rPr>
        <w:pPrChange w:id="2047" w:author="CCCCC" w:date="2017-06-12T19:33:00Z">
          <w:pPr>
            <w:pStyle w:val="Heading4"/>
          </w:pPr>
        </w:pPrChange>
      </w:pPr>
      <w:ins w:id="2048" w:author="Cédric" w:date="2017-06-22T12:15:00Z">
        <w:r>
          <w:rPr>
            <w:noProof/>
          </w:rPr>
          <w:pict w14:anchorId="6C446039">
            <v:shape id="_x0000_s1065" type="#_x0000_t202" style="position:absolute;left:0;text-align:left;margin-left:64.7pt;margin-top:112.85pt;width:353.25pt;height:.05pt;z-index:251705344" stroked="f">
              <v:textbox style="mso-fit-shape-to-text:t" inset="0,0,0,0">
                <w:txbxContent>
                  <w:p w14:paraId="2298E806" w14:textId="77777777" w:rsidR="00A247D5" w:rsidRDefault="00A247D5">
                    <w:pPr>
                      <w:pStyle w:val="Caption"/>
                      <w:rPr>
                        <w:noProof/>
                      </w:rPr>
                      <w:pPrChange w:id="2049" w:author="Cédric" w:date="2017-06-22T12:15:00Z">
                        <w:pPr/>
                      </w:pPrChange>
                    </w:pPr>
                    <w:ins w:id="2050" w:author="Cédric" w:date="2017-06-22T12:15:00Z">
                      <w:r>
                        <w:t xml:space="preserve">Figure </w:t>
                      </w:r>
                      <w:r>
                        <w:fldChar w:fldCharType="begin"/>
                      </w:r>
                      <w:r>
                        <w:instrText xml:space="preserve"> SEQ Figure \* ARABIC </w:instrText>
                      </w:r>
                    </w:ins>
                    <w:r>
                      <w:fldChar w:fldCharType="separate"/>
                    </w:r>
                    <w:ins w:id="2051" w:author="Cédric" w:date="2017-06-22T16:58:00Z">
                      <w:r>
                        <w:rPr>
                          <w:noProof/>
                        </w:rPr>
                        <w:t>17</w:t>
                      </w:r>
                    </w:ins>
                    <w:ins w:id="2052" w:author="Cédric" w:date="2017-06-22T12:15:00Z">
                      <w:r>
                        <w:fldChar w:fldCharType="end"/>
                      </w:r>
                      <w:r>
                        <w:t>: Structure des messages d'informations concernant la restauration par fichier</w:t>
                      </w:r>
                    </w:ins>
                  </w:p>
                </w:txbxContent>
              </v:textbox>
              <w10:wrap type="topAndBottom"/>
            </v:shape>
          </w:pict>
        </w:r>
      </w:ins>
      <w:ins w:id="2053" w:author="CCCCC" w:date="2017-06-12T20:16:00Z">
        <w:r w:rsidR="007A1EA5">
          <w:rPr>
            <w:noProof/>
            <w:lang w:eastAsia="fr-FR" w:bidi="ar-SA"/>
            <w:rPrChange w:id="2054" w:author="Unknown">
              <w:rPr>
                <w:b w:val="0"/>
                <w:bCs w:val="0"/>
                <w:i w:val="0"/>
                <w:iCs w:val="0"/>
                <w:noProof/>
                <w:sz w:val="26"/>
                <w:szCs w:val="23"/>
                <w:lang w:eastAsia="fr-FR" w:bidi="ar-SA"/>
              </w:rPr>
            </w:rPrChange>
          </w:rPr>
          <w:drawing>
            <wp:anchor distT="0" distB="0" distL="114300" distR="114300" simplePos="0" relativeHeight="251627520" behindDoc="0" locked="0" layoutInCell="1" allowOverlap="1" wp14:anchorId="162C6944" wp14:editId="34665698">
              <wp:simplePos x="0" y="0"/>
              <wp:positionH relativeFrom="margin">
                <wp:align>center</wp:align>
              </wp:positionH>
              <wp:positionV relativeFrom="paragraph">
                <wp:posOffset>686435</wp:posOffset>
              </wp:positionV>
              <wp:extent cx="4486275" cy="689610"/>
              <wp:effectExtent l="19050" t="0" r="952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486275" cy="689610"/>
                      </a:xfrm>
                      <a:prstGeom prst="rect">
                        <a:avLst/>
                      </a:prstGeom>
                    </pic:spPr>
                  </pic:pic>
                </a:graphicData>
              </a:graphic>
            </wp:anchor>
          </w:drawing>
        </w:r>
      </w:ins>
      <w:ins w:id="2055" w:author="CCCCC" w:date="2017-06-12T20:08:00Z">
        <w:r w:rsidR="00221844">
          <w:t>Le formulaire permettant de restaurer une machine se trouve dans le rendu</w:t>
        </w:r>
      </w:ins>
      <w:ins w:id="2056" w:author="CCCCC" w:date="2017-06-12T20:09:00Z">
        <w:r w:rsidR="00221844">
          <w:t xml:space="preserve"> du com</w:t>
        </w:r>
        <w:r w:rsidR="005402B6">
          <w:t>posant FileRestore</w:t>
        </w:r>
        <w:r w:rsidR="00221844">
          <w:t>.</w:t>
        </w:r>
      </w:ins>
      <w:ins w:id="2057" w:author="CCCCC" w:date="2017-06-12T20:13:00Z">
        <w:r w:rsidR="00221844">
          <w:t xml:space="preserve"> </w:t>
        </w:r>
      </w:ins>
      <w:ins w:id="2058" w:author="CCCCC" w:date="2017-06-12T20:14:00Z">
        <w:del w:id="2059" w:author="Cédric" w:date="2017-06-21T15:18:00Z">
          <w:r w:rsidR="00221844" w:rsidDel="00C26A18">
            <w:delText>Le formulaire</w:delText>
          </w:r>
        </w:del>
      </w:ins>
      <w:ins w:id="2060" w:author="Cédric" w:date="2017-06-21T15:18:00Z">
        <w:r w:rsidR="00C26A18">
          <w:t>Celui-ci</w:t>
        </w:r>
      </w:ins>
      <w:ins w:id="2061" w:author="CCCCC" w:date="2017-06-12T20:14:00Z">
        <w:r w:rsidR="00221844">
          <w:t xml:space="preserve"> contenant déjà un message d’information, une liste a été cré</w:t>
        </w:r>
      </w:ins>
      <w:ins w:id="2062" w:author="CCCCC" w:date="2017-06-12T20:15:00Z">
        <w:r w:rsidR="00221844">
          <w:t>é</w:t>
        </w:r>
      </w:ins>
      <w:ins w:id="2063" w:author="CCCCC" w:date="2017-06-12T20:14:00Z">
        <w:r w:rsidR="00221844">
          <w:t xml:space="preserve">e </w:t>
        </w:r>
        <w:del w:id="2064" w:author="Cédric" w:date="2017-06-21T15:18:00Z">
          <w:r w:rsidR="00221844" w:rsidDel="00C26A18">
            <w:delText>contenant</w:delText>
          </w:r>
        </w:del>
      </w:ins>
      <w:ins w:id="2065" w:author="Cédric" w:date="2017-06-21T15:18:00Z">
        <w:r w:rsidR="00C26A18">
          <w:t>incluant</w:t>
        </w:r>
      </w:ins>
      <w:ins w:id="2066" w:author="CCCCC" w:date="2017-06-12T20:14:00Z">
        <w:r w:rsidR="00221844">
          <w:t xml:space="preserve"> les deux messages</w:t>
        </w:r>
      </w:ins>
      <w:ins w:id="2067" w:author="CCCCC" w:date="2017-06-12T20:15:00Z">
        <w:r w:rsidR="00221844">
          <w:t xml:space="preserve"> d’information, de la manière suivante :</w:t>
        </w:r>
      </w:ins>
    </w:p>
    <w:p w14:paraId="21CE5138" w14:textId="77777777" w:rsidR="008B687D" w:rsidRDefault="008B687D">
      <w:pPr>
        <w:rPr>
          <w:ins w:id="2068" w:author="CCCCC" w:date="2017-06-13T19:18:00Z"/>
          <w:noProof/>
          <w:lang w:eastAsia="fr-FR" w:bidi="ar-SA"/>
        </w:rPr>
        <w:pPrChange w:id="2069" w:author="CCCCC" w:date="2017-06-12T19:33:00Z">
          <w:pPr>
            <w:pStyle w:val="Heading4"/>
          </w:pPr>
        </w:pPrChange>
      </w:pPr>
    </w:p>
    <w:p w14:paraId="030E9216" w14:textId="4C11568C" w:rsidR="008B687D" w:rsidRDefault="00FD18DA">
      <w:pPr>
        <w:rPr>
          <w:ins w:id="2070" w:author="CCCCC" w:date="2017-06-13T19:15:00Z"/>
          <w:noProof/>
          <w:lang w:eastAsia="fr-FR" w:bidi="ar-SA"/>
        </w:rPr>
        <w:pPrChange w:id="2071" w:author="CCCCC" w:date="2017-06-12T19:33:00Z">
          <w:pPr>
            <w:pStyle w:val="Heading4"/>
          </w:pPr>
        </w:pPrChange>
      </w:pPr>
      <w:ins w:id="2072" w:author="Cédric" w:date="2017-06-22T12:17:00Z">
        <w:r>
          <w:rPr>
            <w:noProof/>
          </w:rPr>
          <w:pict w14:anchorId="606F4917">
            <v:shape id="_x0000_s1066" type="#_x0000_t202" style="position:absolute;left:0;text-align:left;margin-left:165.85pt;margin-top:224.35pt;width:316.5pt;height:.05pt;z-index:251706368" stroked="f">
              <v:textbox style="mso-fit-shape-to-text:t" inset="0,0,0,0">
                <w:txbxContent>
                  <w:p w14:paraId="1B44E322" w14:textId="77777777" w:rsidR="00A247D5" w:rsidRDefault="00A247D5">
                    <w:pPr>
                      <w:pStyle w:val="Caption"/>
                      <w:rPr>
                        <w:noProof/>
                      </w:rPr>
                      <w:pPrChange w:id="2073" w:author="Cédric" w:date="2017-06-22T12:17:00Z">
                        <w:pPr/>
                      </w:pPrChange>
                    </w:pPr>
                    <w:ins w:id="2074" w:author="Cédric" w:date="2017-06-22T12:17:00Z">
                      <w:r>
                        <w:t xml:space="preserve">Figure </w:t>
                      </w:r>
                    </w:ins>
                    <w:ins w:id="2075" w:author="Cédric" w:date="2017-06-22T13:03:00Z">
                      <w:r>
                        <w:t>36</w:t>
                      </w:r>
                    </w:ins>
                    <w:ins w:id="2076" w:author="Cédric" w:date="2017-06-22T12:17:00Z">
                      <w:r>
                        <w:t xml:space="preserve"> : Affichage des messages d'informations concernant la restauration par fichier</w:t>
                      </w:r>
                    </w:ins>
                  </w:p>
                </w:txbxContent>
              </v:textbox>
              <w10:wrap type="square"/>
            </v:shape>
          </w:pict>
        </w:r>
      </w:ins>
      <w:ins w:id="2077" w:author="CCCCC" w:date="2017-06-13T19:15:00Z">
        <w:r w:rsidR="007A1EA5">
          <w:rPr>
            <w:noProof/>
            <w:lang w:eastAsia="fr-FR" w:bidi="ar-SA"/>
            <w:rPrChange w:id="2078" w:author="Unknown">
              <w:rPr>
                <w:b w:val="0"/>
                <w:bCs w:val="0"/>
                <w:i w:val="0"/>
                <w:iCs w:val="0"/>
                <w:noProof/>
                <w:sz w:val="26"/>
                <w:szCs w:val="23"/>
                <w:lang w:eastAsia="fr-FR" w:bidi="ar-SA"/>
              </w:rPr>
            </w:rPrChange>
          </w:rPr>
          <w:drawing>
            <wp:anchor distT="0" distB="0" distL="114300" distR="114300" simplePos="0" relativeHeight="251636736" behindDoc="0" locked="0" layoutInCell="1" allowOverlap="1" wp14:anchorId="2853DF95" wp14:editId="5514C941">
              <wp:simplePos x="0" y="0"/>
              <wp:positionH relativeFrom="margin">
                <wp:posOffset>2106295</wp:posOffset>
              </wp:positionH>
              <wp:positionV relativeFrom="paragraph">
                <wp:posOffset>1910080</wp:posOffset>
              </wp:positionV>
              <wp:extent cx="4019550" cy="882015"/>
              <wp:effectExtent l="19050" t="0" r="0" b="0"/>
              <wp:wrapSquare wrapText="bothSides"/>
              <wp:docPr id="52" name="Picture 52" descr="C:\Users\CCCCC\Documents\journalStage\screenshots\Capture d'écran de 2017-06-13 14-0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CCCC\Documents\journalStage\screenshots\Capture d'écran de 2017-06-13 14-00-58.pn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53258" t="15578" r="8469" b="69524"/>
                      <a:stretch/>
                    </pic:blipFill>
                    <pic:spPr bwMode="auto">
                      <a:xfrm>
                        <a:off x="0" y="0"/>
                        <a:ext cx="4019550" cy="882015"/>
                      </a:xfrm>
                      <a:prstGeom prst="rect">
                        <a:avLst/>
                      </a:prstGeom>
                      <a:noFill/>
                      <a:ln>
                        <a:noFill/>
                      </a:ln>
                      <a:extLst>
                        <a:ext uri="{53640926-AAD7-44D8-BBD7-CCE9431645EC}">
                          <a14:shadowObscured xmlns:a14="http://schemas.microsoft.com/office/drawing/2010/main"/>
                        </a:ext>
                      </a:extLst>
                    </pic:spPr>
                  </pic:pic>
                </a:graphicData>
              </a:graphic>
            </wp:anchor>
          </w:drawing>
        </w:r>
      </w:ins>
      <w:ins w:id="2079" w:author="CCCCC" w:date="2017-06-12T20:16:00Z">
        <w:r w:rsidR="00F10476">
          <w:t xml:space="preserve">Ici, la fonction </w:t>
        </w:r>
      </w:ins>
      <w:ins w:id="2080" w:author="CCCCC" w:date="2017-06-12T20:17:00Z">
        <w:r w:rsidR="00F10476">
          <w:t xml:space="preserve">« _ » fait référence à </w:t>
        </w:r>
      </w:ins>
      <w:ins w:id="2081" w:author="CCCCC" w:date="2017-06-12T20:19:00Z">
        <w:r w:rsidR="003136F5">
          <w:t>un module d’internationalisation de l’application. Ainsi pour chaque label comme</w:t>
        </w:r>
      </w:ins>
      <w:ins w:id="2082" w:author="CCCCC" w:date="2017-06-12T20:20:00Z">
        <w:r w:rsidR="003136F5">
          <w:t xml:space="preserve"> « </w:t>
        </w:r>
        <w:r w:rsidR="003136F5" w:rsidRPr="003136F5">
          <w:t>restoreBackupsInfo</w:t>
        </w:r>
        <w:r w:rsidR="003136F5">
          <w:t> » ou « </w:t>
        </w:r>
        <w:r w:rsidR="003136F5" w:rsidRPr="003136F5">
          <w:t>restoreDeltaBackupsInfo</w:t>
        </w:r>
        <w:r w:rsidR="003136F5">
          <w:t xml:space="preserve"> », un </w:t>
        </w:r>
      </w:ins>
      <w:ins w:id="2083" w:author="CCCCC" w:date="2017-06-12T20:21:00Z">
        <w:r w:rsidR="003136F5">
          <w:t xml:space="preserve">texte correspond pour chacune des langues proposées par </w:t>
        </w:r>
      </w:ins>
      <w:ins w:id="2084" w:author="CCCCC" w:date="2017-06-12T20:22:00Z">
        <w:r w:rsidR="003136F5">
          <w:t xml:space="preserve">Xen Orchestra. Il a donc fallu ajouter cette correspondance dans le fichier </w:t>
        </w:r>
      </w:ins>
      <w:ins w:id="2085" w:author="CCCCC" w:date="2017-06-12T20:23:00Z">
        <w:r w:rsidR="003136F5">
          <w:t xml:space="preserve">« message.js » situé dans </w:t>
        </w:r>
      </w:ins>
      <w:ins w:id="2086" w:author="Cédric" w:date="2017-06-21T15:19:00Z">
        <w:r w:rsidR="00C26A18">
          <w:t>« </w:t>
        </w:r>
      </w:ins>
      <w:ins w:id="2087" w:author="CCCCC" w:date="2017-06-12T20:23:00Z">
        <w:r w:rsidR="003136F5">
          <w:t>common/intl</w:t>
        </w:r>
      </w:ins>
      <w:ins w:id="2088" w:author="Cédric" w:date="2017-06-21T15:19:00Z">
        <w:r w:rsidR="00C26A18">
          <w:t> »</w:t>
        </w:r>
      </w:ins>
      <w:ins w:id="2089" w:author="CCCCC" w:date="2017-06-12T20:23:00Z">
        <w:r w:rsidR="003136F5">
          <w:t xml:space="preserve">. </w:t>
        </w:r>
      </w:ins>
      <w:ins w:id="2090" w:author="CCCCC" w:date="2017-06-12T20:24:00Z">
        <w:r w:rsidR="003136F5">
          <w:t>L’interface définitive du formulaire est donc la suivante</w:t>
        </w:r>
      </w:ins>
      <w:ins w:id="2091" w:author="CCCCC" w:date="2017-06-12T20:25:00Z">
        <w:r w:rsidR="003136F5">
          <w:t> </w:t>
        </w:r>
      </w:ins>
      <w:ins w:id="2092" w:author="CCCCC" w:date="2017-06-12T20:24:00Z">
        <w:r w:rsidR="003136F5">
          <w:t>:</w:t>
        </w:r>
      </w:ins>
    </w:p>
    <w:p w14:paraId="61070712" w14:textId="77777777" w:rsidR="008B687D" w:rsidRDefault="008B687D">
      <w:pPr>
        <w:rPr>
          <w:del w:id="2093" w:author="CCCCC" w:date="2017-06-13T19:15:00Z"/>
        </w:rPr>
        <w:pPrChange w:id="2094" w:author="CCCCC" w:date="2017-06-12T19:33:00Z">
          <w:pPr>
            <w:pStyle w:val="Heading4"/>
          </w:pPr>
        </w:pPrChange>
      </w:pPr>
    </w:p>
    <w:p w14:paraId="65A71668" w14:textId="77777777" w:rsidR="008B687D" w:rsidRDefault="000D7996">
      <w:pPr>
        <w:pStyle w:val="Heading3"/>
        <w:rPr>
          <w:ins w:id="2095" w:author="CCCCC" w:date="2017-06-12T20:38:00Z"/>
        </w:rPr>
        <w:pPrChange w:id="2096" w:author="CCCCC" w:date="2017-06-11T20:52:00Z">
          <w:pPr>
            <w:pStyle w:val="Heading4"/>
          </w:pPr>
        </w:pPrChange>
      </w:pPr>
      <w:bookmarkStart w:id="2097" w:name="_Toc485978072"/>
      <w:r>
        <w:t>Afficher depuis combien de temps une machine est éteinte</w:t>
      </w:r>
      <w:bookmarkEnd w:id="2097"/>
    </w:p>
    <w:p w14:paraId="56136E98" w14:textId="77777777" w:rsidR="008B687D" w:rsidRDefault="00FD18DA">
      <w:pPr>
        <w:rPr>
          <w:ins w:id="2098" w:author="CCCCC" w:date="2017-06-12T20:40:00Z"/>
        </w:rPr>
        <w:pPrChange w:id="2099" w:author="CCCCC" w:date="2017-06-12T20:38:00Z">
          <w:pPr>
            <w:pStyle w:val="Heading4"/>
          </w:pPr>
        </w:pPrChange>
      </w:pPr>
      <w:ins w:id="2100" w:author="Cédric" w:date="2017-06-22T12:18:00Z">
        <w:r>
          <w:rPr>
            <w:noProof/>
          </w:rPr>
          <w:pict w14:anchorId="24332224">
            <v:shape id="_x0000_s1067" type="#_x0000_t202" style="position:absolute;left:0;text-align:left;margin-left:176.95pt;margin-top:179.95pt;width:305.95pt;height:.05pt;z-index:251707392" stroked="f">
              <v:textbox style="mso-fit-shape-to-text:t" inset="0,0,0,0">
                <w:txbxContent>
                  <w:p w14:paraId="39C56A68" w14:textId="77777777" w:rsidR="00A247D5" w:rsidRDefault="00A247D5">
                    <w:pPr>
                      <w:pStyle w:val="Caption"/>
                      <w:rPr>
                        <w:noProof/>
                      </w:rPr>
                      <w:pPrChange w:id="2101" w:author="Cédric" w:date="2017-06-22T12:18:00Z">
                        <w:pPr/>
                      </w:pPrChange>
                    </w:pPr>
                    <w:ins w:id="2102" w:author="Cédric" w:date="2017-06-22T12:18:00Z">
                      <w:r>
                        <w:t xml:space="preserve">Figure </w:t>
                      </w:r>
                      <w:r>
                        <w:fldChar w:fldCharType="begin"/>
                      </w:r>
                      <w:r>
                        <w:instrText xml:space="preserve"> SEQ Figure \* ARABIC </w:instrText>
                      </w:r>
                    </w:ins>
                    <w:r>
                      <w:fldChar w:fldCharType="separate"/>
                    </w:r>
                    <w:ins w:id="2103" w:author="Cédric" w:date="2017-06-22T16:58:00Z">
                      <w:r>
                        <w:rPr>
                          <w:noProof/>
                        </w:rPr>
                        <w:t>18</w:t>
                      </w:r>
                    </w:ins>
                    <w:ins w:id="2104" w:author="Cédric" w:date="2017-06-22T12:18:00Z">
                      <w:r>
                        <w:fldChar w:fldCharType="end"/>
                      </w:r>
                      <w:r>
                        <w:t xml:space="preserve"> : Vue </w:t>
                      </w:r>
                      <w:r>
                        <w:rPr>
                          <w:noProof/>
                        </w:rPr>
                        <w:t>générale d'une machine virtuelle</w:t>
                      </w:r>
                    </w:ins>
                  </w:p>
                </w:txbxContent>
              </v:textbox>
              <w10:wrap type="square"/>
            </v:shape>
          </w:pict>
        </w:r>
      </w:ins>
      <w:ins w:id="2105" w:author="CCCCC" w:date="2017-06-13T19:18:00Z">
        <w:r w:rsidR="007A1EA5">
          <w:rPr>
            <w:noProof/>
            <w:lang w:eastAsia="fr-FR" w:bidi="ar-SA"/>
            <w:rPrChange w:id="2106" w:author="Unknown">
              <w:rPr>
                <w:b w:val="0"/>
                <w:bCs w:val="0"/>
                <w:i w:val="0"/>
                <w:iCs w:val="0"/>
                <w:noProof/>
                <w:sz w:val="26"/>
                <w:szCs w:val="23"/>
                <w:lang w:eastAsia="fr-FR" w:bidi="ar-SA"/>
              </w:rPr>
            </w:rPrChange>
          </w:rPr>
          <w:drawing>
            <wp:anchor distT="0" distB="0" distL="114300" distR="114300" simplePos="0" relativeHeight="251637760" behindDoc="0" locked="0" layoutInCell="1" allowOverlap="1" wp14:anchorId="58B18882" wp14:editId="197999C2">
              <wp:simplePos x="0" y="0"/>
              <wp:positionH relativeFrom="margin">
                <wp:posOffset>2247265</wp:posOffset>
              </wp:positionH>
              <wp:positionV relativeFrom="paragraph">
                <wp:posOffset>498475</wp:posOffset>
              </wp:positionV>
              <wp:extent cx="3885565" cy="1729740"/>
              <wp:effectExtent l="19050" t="0" r="635" b="0"/>
              <wp:wrapSquare wrapText="bothSides"/>
              <wp:docPr id="53" name="Picture 53" descr="C:\Users\CCCCC\Documents\journalStage\screenshots\Capture d'écran de 2017-06-13 14-0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CCCC\Documents\journalStage\screenshots\Capture d'écran de 2017-06-13 14-01-41.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50566" t="15326" b="45477"/>
                      <a:stretch/>
                    </pic:blipFill>
                    <pic:spPr bwMode="auto">
                      <a:xfrm>
                        <a:off x="0" y="0"/>
                        <a:ext cx="3885565" cy="1729740"/>
                      </a:xfrm>
                      <a:prstGeom prst="rect">
                        <a:avLst/>
                      </a:prstGeom>
                      <a:noFill/>
                      <a:ln>
                        <a:noFill/>
                      </a:ln>
                      <a:extLst>
                        <a:ext uri="{53640926-AAD7-44D8-BBD7-CCE9431645EC}">
                          <a14:shadowObscured xmlns:a14="http://schemas.microsoft.com/office/drawing/2010/main"/>
                        </a:ext>
                      </a:extLst>
                    </pic:spPr>
                  </pic:pic>
                </a:graphicData>
              </a:graphic>
            </wp:anchor>
          </w:drawing>
        </w:r>
      </w:ins>
      <w:ins w:id="2107" w:author="CCCCC" w:date="2017-06-12T20:40:00Z">
        <w:r w:rsidR="00471A83">
          <w:t>Sur la vue générale d’une machine virtuelle, si celle-ci est allumée, il est affiché depuis combien de temps elle a été démarrée.</w:t>
        </w:r>
      </w:ins>
    </w:p>
    <w:p w14:paraId="42869CC1" w14:textId="70F8DC6C" w:rsidR="008B687D" w:rsidRDefault="00471A83">
      <w:pPr>
        <w:rPr>
          <w:ins w:id="2108" w:author="CCCCC" w:date="2017-06-12T21:50:00Z"/>
          <w:noProof/>
          <w:lang w:eastAsia="fr-FR" w:bidi="ar-SA"/>
        </w:rPr>
        <w:pPrChange w:id="2109" w:author="CCCCC" w:date="2017-06-12T20:38:00Z">
          <w:pPr>
            <w:pStyle w:val="Heading4"/>
          </w:pPr>
        </w:pPrChange>
      </w:pPr>
      <w:ins w:id="2110" w:author="CCCCC" w:date="2017-06-12T20:44:00Z">
        <w:r>
          <w:t xml:space="preserve">Cette tâche a pour but d’afficher depuis combien de temps une machine est éteinte. </w:t>
        </w:r>
      </w:ins>
      <w:ins w:id="2111" w:author="CCCCC" w:date="2017-06-12T20:45:00Z">
        <w:r>
          <w:t>Une machine virtuelle</w:t>
        </w:r>
      </w:ins>
      <w:ins w:id="2112" w:author="CCCCC" w:date="2017-06-12T20:49:00Z">
        <w:r w:rsidR="00473C54">
          <w:t xml:space="preserve"> ne possède pas de champ gardant en mémoire la dernière date d</w:t>
        </w:r>
      </w:ins>
      <w:ins w:id="2113" w:author="CCCCC" w:date="2017-06-12T20:50:00Z">
        <w:r w:rsidR="00473C54">
          <w:t>’extinction. Cependant, lorsqu</w:t>
        </w:r>
      </w:ins>
      <w:ins w:id="2114" w:author="CCCCC" w:date="2017-06-12T20:51:00Z">
        <w:r w:rsidR="00473C54">
          <w:t>’une opération sur une machine est effectuée, comme l’allumage, l’extinction ou la création d</w:t>
        </w:r>
      </w:ins>
      <w:ins w:id="2115" w:author="CCCCC" w:date="2017-06-12T20:52:00Z">
        <w:r w:rsidR="00473C54">
          <w:t>’un snapshot, un message</w:t>
        </w:r>
      </w:ins>
      <w:ins w:id="2116" w:author="CCCCC" w:date="2017-06-12T22:17:00Z">
        <w:r w:rsidR="00243482">
          <w:t xml:space="preserve"> appelé « log »</w:t>
        </w:r>
      </w:ins>
      <w:ins w:id="2117" w:author="CCCCC" w:date="2017-06-12T20:52:00Z">
        <w:r w:rsidR="00473C54">
          <w:t xml:space="preserve"> associé à la machine est généré.</w:t>
        </w:r>
      </w:ins>
      <w:ins w:id="2118" w:author="CCCCC" w:date="2017-06-12T20:58:00Z">
        <w:r w:rsidR="00473C54">
          <w:t xml:space="preserve"> </w:t>
        </w:r>
      </w:ins>
      <w:ins w:id="2119" w:author="Cédric" w:date="2017-06-21T15:20:00Z">
        <w:r w:rsidR="00C26A18">
          <w:t>L’objectif était</w:t>
        </w:r>
      </w:ins>
      <w:ins w:id="2120" w:author="Cédric" w:date="2017-06-21T15:21:00Z">
        <w:r w:rsidR="00C26A18">
          <w:t xml:space="preserve"> </w:t>
        </w:r>
      </w:ins>
      <w:ins w:id="2121" w:author="CCCCC" w:date="2017-06-12T20:58:00Z">
        <w:del w:id="2122" w:author="Cédric" w:date="2017-06-21T15:20:00Z">
          <w:r w:rsidR="00473C54" w:rsidDel="00C26A18">
            <w:delText xml:space="preserve">Il fallait </w:delText>
          </w:r>
        </w:del>
        <w:r w:rsidR="00473C54">
          <w:t xml:space="preserve">donc </w:t>
        </w:r>
      </w:ins>
      <w:ins w:id="2123" w:author="Cédric" w:date="2017-06-21T15:21:00Z">
        <w:r w:rsidR="00C26A18">
          <w:t xml:space="preserve">de </w:t>
        </w:r>
      </w:ins>
      <w:ins w:id="2124" w:author="CCCCC" w:date="2017-06-12T20:58:00Z">
        <w:r w:rsidR="00473C54">
          <w:t xml:space="preserve">rechercher le dernier message </w:t>
        </w:r>
      </w:ins>
      <w:ins w:id="2125" w:author="Cédric" w:date="2017-06-21T15:20:00Z">
        <w:r w:rsidR="00C26A18">
          <w:t xml:space="preserve">de </w:t>
        </w:r>
      </w:ins>
      <w:ins w:id="2126" w:author="CCCCC" w:date="2017-06-12T20:58:00Z">
        <w:r w:rsidR="00473C54">
          <w:t>type « </w:t>
        </w:r>
        <w:r w:rsidR="00473C54" w:rsidRPr="00473C54">
          <w:t>VM_SHUTDOWN</w:t>
        </w:r>
        <w:r w:rsidR="00473C54">
          <w:t> »</w:t>
        </w:r>
      </w:ins>
      <w:ins w:id="2127" w:author="CCCCC" w:date="2017-06-12T20:59:00Z">
        <w:r w:rsidR="00402C4C">
          <w:t xml:space="preserve"> associé à la machine virtuelle </w:t>
        </w:r>
      </w:ins>
      <w:ins w:id="2128" w:author="CCCCC" w:date="2017-06-25T16:37:00Z">
        <w:r w:rsidR="0022762F">
          <w:t>affichée</w:t>
        </w:r>
      </w:ins>
      <w:ins w:id="2129" w:author="CCCCC" w:date="2017-06-12T20:59:00Z">
        <w:r w:rsidR="00402C4C">
          <w:t xml:space="preserve">. </w:t>
        </w:r>
      </w:ins>
      <w:ins w:id="2130" w:author="CCCCC" w:date="2017-06-12T21:00:00Z">
        <w:r w:rsidR="00402C4C">
          <w:t>I</w:t>
        </w:r>
      </w:ins>
      <w:ins w:id="2131" w:author="CCCCC" w:date="2017-06-12T20:59:00Z">
        <w:r w:rsidR="00402C4C">
          <w:t>l a</w:t>
        </w:r>
      </w:ins>
      <w:ins w:id="2132" w:author="CCCCC" w:date="2017-06-12T21:00:00Z">
        <w:r w:rsidR="00402C4C">
          <w:t xml:space="preserve"> donc</w:t>
        </w:r>
      </w:ins>
      <w:ins w:id="2133" w:author="CCCCC" w:date="2017-06-12T20:59:00Z">
        <w:r w:rsidR="00402C4C">
          <w:t xml:space="preserve"> été nécessaire d’écrire un sélecteur pour obtenir cet objet. </w:t>
        </w:r>
      </w:ins>
      <w:ins w:id="2134" w:author="CCCCC" w:date="2017-06-12T22:16:00Z">
        <w:r w:rsidR="00243482">
          <w:t>Si une machine virtuelle n</w:t>
        </w:r>
      </w:ins>
      <w:ins w:id="2135" w:author="CCCCC" w:date="2017-06-12T22:17:00Z">
        <w:r w:rsidR="00243482">
          <w:t>’a jamais été éteinte, ou alors que ses logs ont été effacés, il peut arriver que ce message n</w:t>
        </w:r>
      </w:ins>
      <w:ins w:id="2136" w:author="CCCCC" w:date="2017-06-12T22:18:00Z">
        <w:r w:rsidR="00243482">
          <w:t>’existe pas, dans ce cas il sera juste indiqué que la machine est éteinte.</w:t>
        </w:r>
      </w:ins>
      <w:ins w:id="2137" w:author="CCCCC" w:date="2017-06-12T22:17:00Z">
        <w:r w:rsidR="00243482">
          <w:t xml:space="preserve"> </w:t>
        </w:r>
      </w:ins>
      <w:ins w:id="2138" w:author="CCCCC" w:date="2017-06-12T21:41:00Z">
        <w:r w:rsidR="00E671F9">
          <w:t>Tous les sélecteurs utilisés par Xen Orchestra sont centralisé</w:t>
        </w:r>
      </w:ins>
      <w:ins w:id="2139" w:author="CCCCC" w:date="2017-06-12T21:47:00Z">
        <w:r w:rsidR="00E671F9">
          <w:t>s</w:t>
        </w:r>
      </w:ins>
      <w:ins w:id="2140" w:author="CCCCC" w:date="2017-06-12T21:41:00Z">
        <w:r w:rsidR="00E671F9">
          <w:t xml:space="preserve"> dans le fichier « selectors.js » du dossier </w:t>
        </w:r>
      </w:ins>
      <w:ins w:id="2141" w:author="CCCCC" w:date="2017-06-12T21:42:00Z">
        <w:r w:rsidR="00E671F9">
          <w:t>« </w:t>
        </w:r>
      </w:ins>
      <w:ins w:id="2142" w:author="CCCCC" w:date="2017-06-12T21:41:00Z">
        <w:r w:rsidR="00E671F9">
          <w:t>common</w:t>
        </w:r>
      </w:ins>
      <w:ins w:id="2143" w:author="CCCCC" w:date="2017-06-12T21:42:00Z">
        <w:r w:rsidR="00E671F9">
          <w:t> »</w:t>
        </w:r>
      </w:ins>
      <w:ins w:id="2144" w:author="CCCCC" w:date="2017-06-12T21:47:00Z">
        <w:r w:rsidR="00E671F9">
          <w:t xml:space="preserve">. </w:t>
        </w:r>
        <w:r w:rsidR="004B3546">
          <w:t>La fonction suivante a</w:t>
        </w:r>
        <w:r w:rsidR="00E671F9">
          <w:t xml:space="preserve"> donc été implémentée</w:t>
        </w:r>
        <w:r w:rsidR="004B3546">
          <w:t xml:space="preserve"> dans ce fichier.</w:t>
        </w:r>
      </w:ins>
    </w:p>
    <w:p w14:paraId="4138624B" w14:textId="0E99332B" w:rsidR="008B687D" w:rsidRDefault="00FD18DA">
      <w:pPr>
        <w:rPr>
          <w:ins w:id="2145" w:author="CCCCC" w:date="2017-06-12T22:11:00Z"/>
        </w:rPr>
        <w:pPrChange w:id="2146" w:author="CCCCC" w:date="2017-06-12T20:38:00Z">
          <w:pPr>
            <w:pStyle w:val="Heading4"/>
          </w:pPr>
        </w:pPrChange>
      </w:pPr>
      <w:ins w:id="2147" w:author="Cédric" w:date="2017-06-22T12:19:00Z">
        <w:r>
          <w:rPr>
            <w:noProof/>
          </w:rPr>
          <w:pict w14:anchorId="6F438654">
            <v:shape id="_x0000_s1068" type="#_x0000_t202" style="position:absolute;left:0;text-align:left;margin-left:15.85pt;margin-top:201.65pt;width:451.65pt;height:.05pt;z-index:251708416" wrapcoords="-36 0 -36 20965 21600 20965 21600 0 -36 0" stroked="f">
              <v:textbox style="mso-fit-shape-to-text:t" inset="0,0,0,0">
                <w:txbxContent>
                  <w:p w14:paraId="5F4EE5C2" w14:textId="77777777" w:rsidR="00A247D5" w:rsidRDefault="00A247D5">
                    <w:pPr>
                      <w:pStyle w:val="Caption"/>
                      <w:rPr>
                        <w:noProof/>
                      </w:rPr>
                      <w:pPrChange w:id="2148" w:author="Cédric" w:date="2017-06-22T12:19:00Z">
                        <w:pPr/>
                      </w:pPrChange>
                    </w:pPr>
                    <w:ins w:id="2149" w:author="Cédric" w:date="2017-06-22T12:19:00Z">
                      <w:r>
                        <w:t xml:space="preserve">Figure </w:t>
                      </w:r>
                      <w:r>
                        <w:fldChar w:fldCharType="begin"/>
                      </w:r>
                      <w:r>
                        <w:instrText xml:space="preserve"> SEQ Figure \* ARABIC </w:instrText>
                      </w:r>
                    </w:ins>
                    <w:r>
                      <w:fldChar w:fldCharType="separate"/>
                    </w:r>
                    <w:ins w:id="2150" w:author="Cédric" w:date="2017-06-22T16:58:00Z">
                      <w:r>
                        <w:rPr>
                          <w:noProof/>
                        </w:rPr>
                        <w:t>19</w:t>
                      </w:r>
                    </w:ins>
                    <w:ins w:id="2151" w:author="Cédric" w:date="2017-06-22T12:19:00Z">
                      <w:r>
                        <w:fldChar w:fldCharType="end"/>
                      </w:r>
                      <w:r>
                        <w:t xml:space="preserve"> Implémentation du créateur de sélecteur</w:t>
                      </w:r>
                      <w:r>
                        <w:rPr>
                          <w:noProof/>
                        </w:rPr>
                        <w:t xml:space="preserve"> createGeVmtLastShutdown</w:t>
                      </w:r>
                    </w:ins>
                  </w:p>
                </w:txbxContent>
              </v:textbox>
              <w10:wrap type="tight"/>
            </v:shape>
          </w:pict>
        </w:r>
      </w:ins>
      <w:ins w:id="2152" w:author="Cédric" w:date="2017-06-21T15:21:00Z">
        <w:r w:rsidR="007A1EA5">
          <w:rPr>
            <w:noProof/>
            <w:lang w:eastAsia="fr-FR" w:bidi="ar-SA"/>
            <w:rPrChange w:id="2153" w:author="Unknown">
              <w:rPr>
                <w:b w:val="0"/>
                <w:bCs w:val="0"/>
                <w:i w:val="0"/>
                <w:iCs w:val="0"/>
                <w:noProof/>
                <w:sz w:val="26"/>
                <w:szCs w:val="23"/>
                <w:lang w:eastAsia="fr-FR" w:bidi="ar-SA"/>
              </w:rPr>
            </w:rPrChange>
          </w:rPr>
          <w:drawing>
            <wp:anchor distT="0" distB="0" distL="114300" distR="114300" simplePos="0" relativeHeight="251628544" behindDoc="1" locked="0" layoutInCell="1" allowOverlap="1" wp14:anchorId="0C8533CA" wp14:editId="690C6477">
              <wp:simplePos x="0" y="0"/>
              <wp:positionH relativeFrom="margin">
                <wp:align>center</wp:align>
              </wp:positionH>
              <wp:positionV relativeFrom="paragraph">
                <wp:posOffset>53975</wp:posOffset>
              </wp:positionV>
              <wp:extent cx="5735955" cy="2449830"/>
              <wp:effectExtent l="19050" t="0" r="0" b="0"/>
              <wp:wrapTight wrapText="bothSides">
                <wp:wrapPolygon edited="0">
                  <wp:start x="-72" y="0"/>
                  <wp:lineTo x="-72" y="21499"/>
                  <wp:lineTo x="21593" y="21499"/>
                  <wp:lineTo x="21593" y="0"/>
                  <wp:lineTo x="-72"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5955" cy="2449830"/>
                      </a:xfrm>
                      <a:prstGeom prst="rect">
                        <a:avLst/>
                      </a:prstGeom>
                    </pic:spPr>
                  </pic:pic>
                </a:graphicData>
              </a:graphic>
            </wp:anchor>
          </w:drawing>
        </w:r>
      </w:ins>
      <w:ins w:id="2154" w:author="CCCCC" w:date="2017-06-12T21:52:00Z">
        <w:r w:rsidR="004B3546">
          <w:t>Cette fonction renvoie un sélecteur, c</w:t>
        </w:r>
      </w:ins>
      <w:ins w:id="2155" w:author="CCCCC" w:date="2017-06-12T21:53:00Z">
        <w:r w:rsidR="004B3546">
          <w:t xml:space="preserve">’est-à-dire qu’elle </w:t>
        </w:r>
      </w:ins>
      <w:ins w:id="2156" w:author="CCCCC" w:date="2017-06-12T21:54:00Z">
        <w:r w:rsidR="004B3546">
          <w:t>fournit une fonction qui, elle, renverra</w:t>
        </w:r>
        <w:del w:id="2157" w:author="Cédric" w:date="2017-06-21T15:25:00Z">
          <w:r w:rsidR="004B3546" w:rsidDel="00C26A18">
            <w:delText>i</w:delText>
          </w:r>
        </w:del>
        <w:r w:rsidR="004B3546">
          <w:t xml:space="preserve"> la valeur souhaitée.</w:t>
        </w:r>
      </w:ins>
      <w:ins w:id="2158" w:author="CCCCC" w:date="2017-06-12T21:56:00Z">
        <w:r w:rsidR="004B3546">
          <w:t xml:space="preserve"> Elle prend en argument</w:t>
        </w:r>
      </w:ins>
      <w:ins w:id="2159" w:author="CCCCC" w:date="2017-06-12T21:59:00Z">
        <w:r w:rsidR="008B650A">
          <w:t xml:space="preserve"> une fonction qui renvoie l’identifiant </w:t>
        </w:r>
        <w:del w:id="2160" w:author="Cédric" w:date="2017-06-21T15:23:00Z">
          <w:r w:rsidR="008B650A" w:rsidDel="00C26A18">
            <w:delText>d’une machine virtuelle</w:delText>
          </w:r>
        </w:del>
      </w:ins>
      <w:ins w:id="2161" w:author="Cédric" w:date="2017-06-21T15:23:00Z">
        <w:r w:rsidR="00C26A18">
          <w:t>de la machine virtuelle courante</w:t>
        </w:r>
      </w:ins>
      <w:ins w:id="2162" w:author="CCCCC" w:date="2017-06-12T21:59:00Z">
        <w:r w:rsidR="008B650A">
          <w:t xml:space="preserve"> et renvoie le </w:t>
        </w:r>
      </w:ins>
      <w:ins w:id="2163" w:author="CCCCC" w:date="2017-06-12T22:01:00Z">
        <w:r w:rsidR="008B650A">
          <w:t>résultat</w:t>
        </w:r>
      </w:ins>
      <w:ins w:id="2164" w:author="CCCCC" w:date="2017-06-12T21:59:00Z">
        <w:r w:rsidR="008B650A">
          <w:t xml:space="preserve"> </w:t>
        </w:r>
      </w:ins>
      <w:ins w:id="2165" w:author="CCCCC" w:date="2017-06-12T22:01:00Z">
        <w:r w:rsidR="008B650A">
          <w:t>d’une fonction « create »</w:t>
        </w:r>
      </w:ins>
      <w:ins w:id="2166" w:author="Cédric" w:date="2017-06-21T15:25:00Z">
        <w:r w:rsidR="00C26A18">
          <w:t>. Cette fonction « create » est</w:t>
        </w:r>
      </w:ins>
      <w:ins w:id="2167" w:author="CCCCC" w:date="2017-06-12T22:01:00Z">
        <w:r w:rsidR="008B650A">
          <w:t xml:space="preserve"> issue du module « Reselect ». </w:t>
        </w:r>
        <w:del w:id="2168" w:author="Cédric" w:date="2017-06-21T15:26:00Z">
          <w:r w:rsidR="008B650A" w:rsidDel="00C26A18">
            <w:delText>« create »</w:delText>
          </w:r>
        </w:del>
      </w:ins>
      <w:ins w:id="2169" w:author="Cédric" w:date="2017-06-21T15:26:00Z">
        <w:r w:rsidR="00C26A18">
          <w:t>Elle</w:t>
        </w:r>
      </w:ins>
      <w:ins w:id="2170" w:author="CCCCC" w:date="2017-06-12T22:01:00Z">
        <w:r w:rsidR="008B650A">
          <w:t xml:space="preserve"> reçoit en argument des fonctions</w:t>
        </w:r>
      </w:ins>
      <w:ins w:id="2171" w:author="CCCCC" w:date="2017-06-12T22:07:00Z">
        <w:r w:rsidR="008B650A">
          <w:t xml:space="preserve"> appelé</w:t>
        </w:r>
      </w:ins>
      <w:ins w:id="2172" w:author="Cédric" w:date="2017-06-21T15:26:00Z">
        <w:r w:rsidR="00C26A18">
          <w:t>e</w:t>
        </w:r>
      </w:ins>
      <w:ins w:id="2173" w:author="CCCCC" w:date="2017-06-12T22:07:00Z">
        <w:r w:rsidR="008B650A">
          <w:t>s « i</w:t>
        </w:r>
        <w:r w:rsidR="0022762F">
          <w:t>nput selectors » ainsi que le s</w:t>
        </w:r>
      </w:ins>
      <w:ins w:id="2174" w:author="CCCCC" w:date="2017-06-25T16:38:00Z">
        <w:r w:rsidR="0022762F">
          <w:t>é</w:t>
        </w:r>
      </w:ins>
      <w:ins w:id="2175" w:author="CCCCC" w:date="2017-06-12T22:07:00Z">
        <w:r w:rsidR="008B650A">
          <w:t xml:space="preserve">lecteur qui est le dernier argument. </w:t>
        </w:r>
      </w:ins>
      <w:ins w:id="2176" w:author="CCCCC" w:date="2017-06-12T22:08:00Z">
        <w:r w:rsidR="008B650A">
          <w:t xml:space="preserve">Chacun des </w:t>
        </w:r>
        <w:del w:id="2177" w:author="Cédric" w:date="2017-06-21T15:26:00Z">
          <w:r w:rsidR="008B650A" w:rsidDel="0059095D">
            <w:delText>input</w:delText>
          </w:r>
        </w:del>
      </w:ins>
      <w:ins w:id="2178" w:author="Cédric" w:date="2017-06-21T15:26:00Z">
        <w:r w:rsidR="0059095D">
          <w:t>inputs</w:t>
        </w:r>
      </w:ins>
      <w:ins w:id="2179" w:author="CCCCC" w:date="2017-06-12T22:08:00Z">
        <w:r w:rsidR="008B650A">
          <w:t xml:space="preserve"> selectors va </w:t>
        </w:r>
      </w:ins>
      <w:ins w:id="2180" w:author="CCCCC" w:date="2017-06-12T22:09:00Z">
        <w:r w:rsidR="008B650A">
          <w:t>être exécuté et va passer son résultat en argument du sélecteur</w:t>
        </w:r>
      </w:ins>
      <w:ins w:id="2181" w:author="CCCCC" w:date="2017-06-22T20:47:00Z">
        <w:r w:rsidR="00F635DD">
          <w:t xml:space="preserve">. </w:t>
        </w:r>
      </w:ins>
      <w:ins w:id="2182" w:author="CCCCC" w:date="2017-06-25T16:39:00Z">
        <w:r w:rsidR="0022762F">
          <w:t xml:space="preserve">Ainsi, le sélecteur recevra l’identifiant de la machine virtuelle et la liste de tous les messages de l’application et renverra, le message voulu. </w:t>
        </w:r>
      </w:ins>
      <w:ins w:id="2183" w:author="CCCCC" w:date="2017-06-22T20:47:00Z">
        <w:r w:rsidR="00F635DD">
          <w:t xml:space="preserve">« create » va </w:t>
        </w:r>
      </w:ins>
      <w:ins w:id="2184" w:author="CCCCC" w:date="2017-06-22T20:49:00Z">
        <w:r w:rsidR="008B04F0">
          <w:t>exécuter</w:t>
        </w:r>
      </w:ins>
      <w:ins w:id="2185" w:author="CCCCC" w:date="2017-06-22T20:47:00Z">
        <w:r w:rsidR="00F635DD">
          <w:t xml:space="preserve"> le sél</w:t>
        </w:r>
      </w:ins>
      <w:ins w:id="2186" w:author="CCCCC" w:date="2017-06-22T20:48:00Z">
        <w:r w:rsidR="00F635DD">
          <w:t>e</w:t>
        </w:r>
      </w:ins>
      <w:ins w:id="2187" w:author="CCCCC" w:date="2017-06-22T20:47:00Z">
        <w:r w:rsidR="00F635DD">
          <w:t>cteur</w:t>
        </w:r>
      </w:ins>
      <w:ins w:id="2188" w:author="CCCCC" w:date="2017-06-12T22:09:00Z">
        <w:r w:rsidR="008B650A">
          <w:t xml:space="preserve"> </w:t>
        </w:r>
      </w:ins>
      <w:ins w:id="2189" w:author="CCCCC" w:date="2017-06-22T20:48:00Z">
        <w:r w:rsidR="00F635DD">
          <w:t>et créer une fonction qui renvoie son résultat</w:t>
        </w:r>
      </w:ins>
      <w:ins w:id="2190" w:author="CCCCC" w:date="2017-06-12T22:09:00Z">
        <w:r w:rsidR="00243482">
          <w:t xml:space="preserve">. </w:t>
        </w:r>
      </w:ins>
    </w:p>
    <w:p w14:paraId="2B1FAA58" w14:textId="77777777" w:rsidR="008B687D" w:rsidRDefault="00F55C7B">
      <w:pPr>
        <w:rPr>
          <w:ins w:id="2191" w:author="CCCCC" w:date="2017-06-12T22:26:00Z"/>
          <w:del w:id="2192" w:author="Cédric" w:date="2017-06-21T15:27:00Z"/>
        </w:rPr>
        <w:pPrChange w:id="2193" w:author="CCCCC" w:date="2017-06-12T20:38:00Z">
          <w:pPr>
            <w:pStyle w:val="Heading4"/>
          </w:pPr>
        </w:pPrChange>
      </w:pPr>
      <w:ins w:id="2194" w:author="CCCCC" w:date="2017-06-12T22:23:00Z">
        <w:r>
          <w:t xml:space="preserve">Le résultat du sélecteur est injecté dans le composant </w:t>
        </w:r>
        <w:del w:id="2195" w:author="Cédric" w:date="2017-06-22T12:22:00Z">
          <w:r w:rsidDel="009C0634">
            <w:delText>« </w:delText>
          </w:r>
        </w:del>
        <w:r>
          <w:t>TabGeneral</w:t>
        </w:r>
        <w:del w:id="2196" w:author="Cédric" w:date="2017-06-22T12:22:00Z">
          <w:r w:rsidDel="009C0634">
            <w:delText> »</w:delText>
          </w:r>
        </w:del>
        <w:r>
          <w:t xml:space="preserve"> du dossier </w:t>
        </w:r>
      </w:ins>
      <w:ins w:id="2197" w:author="CCCCC" w:date="2017-06-12T22:24:00Z">
        <w:r>
          <w:t>« </w:t>
        </w:r>
      </w:ins>
      <w:ins w:id="2198" w:author="CCCCC" w:date="2017-06-12T22:23:00Z">
        <w:r>
          <w:t>src/xo-app/vm</w:t>
        </w:r>
      </w:ins>
      <w:ins w:id="2199" w:author="CCCCC" w:date="2017-06-12T22:24:00Z">
        <w:r>
          <w:t xml:space="preserve"> » </w:t>
        </w:r>
      </w:ins>
      <w:ins w:id="2200" w:author="Cédric" w:date="2017-06-21T15:28:00Z">
        <w:r w:rsidR="0059095D">
          <w:t>à l’aide</w:t>
        </w:r>
      </w:ins>
      <w:ins w:id="2201" w:author="Cédric" w:date="2017-06-21T15:27:00Z">
        <w:r w:rsidR="0059095D">
          <w:t xml:space="preserve"> </w:t>
        </w:r>
      </w:ins>
      <w:ins w:id="2202" w:author="Cédric" w:date="2017-06-21T15:28:00Z">
        <w:r w:rsidR="0059095D">
          <w:t>du décorateur connectStore.</w:t>
        </w:r>
      </w:ins>
      <w:ins w:id="2203" w:author="CCCCC" w:date="2017-06-12T22:24:00Z">
        <w:del w:id="2204" w:author="Cédric" w:date="2017-06-21T15:27:00Z">
          <w:r w:rsidDel="0059095D">
            <w:delText xml:space="preserve">de la manière suivante : </w:delText>
          </w:r>
        </w:del>
      </w:ins>
    </w:p>
    <w:p w14:paraId="78D6B64D" w14:textId="77777777" w:rsidR="008B687D" w:rsidRDefault="00F55C7B">
      <w:pPr>
        <w:rPr>
          <w:ins w:id="2205" w:author="CCCCC" w:date="2017-06-12T22:29:00Z"/>
        </w:rPr>
        <w:pPrChange w:id="2206" w:author="CCCCC" w:date="2017-06-12T20:38:00Z">
          <w:pPr>
            <w:pStyle w:val="Heading4"/>
          </w:pPr>
        </w:pPrChange>
      </w:pPr>
      <w:ins w:id="2207" w:author="CCCCC" w:date="2017-06-12T22:26:00Z">
        <w:del w:id="2208" w:author="Cédric" w:date="2017-06-21T15:28:00Z">
          <w:r w:rsidDel="0059095D">
            <w:delText xml:space="preserve">La fonction « connectStore » prend en paramètre une fonction renvoyant un objet de sélecteurs qui seront </w:delText>
          </w:r>
        </w:del>
      </w:ins>
      <w:ins w:id="2209" w:author="CCCCC" w:date="2017-06-12T22:28:00Z">
        <w:del w:id="2210" w:author="Cédric" w:date="2017-06-21T15:28:00Z">
          <w:r w:rsidDel="0059095D">
            <w:delText xml:space="preserve">exécuté et leur résultat sera </w:delText>
          </w:r>
        </w:del>
      </w:ins>
      <w:ins w:id="2211" w:author="CCCCC" w:date="2017-06-12T22:26:00Z">
        <w:del w:id="2212" w:author="Cédric" w:date="2017-06-21T15:28:00Z">
          <w:r w:rsidDel="0059095D">
            <w:delText xml:space="preserve">passé en paramètre du composant prit en argument de la seconde exécution de </w:delText>
          </w:r>
        </w:del>
      </w:ins>
      <w:ins w:id="2213" w:author="CCCCC" w:date="2017-06-12T22:29:00Z">
        <w:del w:id="2214" w:author="Cédric" w:date="2017-06-21T15:28:00Z">
          <w:r w:rsidDel="0059095D">
            <w:delText>« connectStore »</w:delText>
          </w:r>
          <w:r w:rsidR="00E74B04" w:rsidDel="0059095D">
            <w:delText xml:space="preserve"> (qui est ici, un composant stateless).</w:delText>
          </w:r>
        </w:del>
      </w:ins>
    </w:p>
    <w:p w14:paraId="601C9AFC" w14:textId="77777777" w:rsidR="008B687D" w:rsidRDefault="007A1EA5">
      <w:pPr>
        <w:rPr>
          <w:ins w:id="2215" w:author="CCCCC" w:date="2017-06-12T22:33:00Z"/>
          <w:noProof/>
          <w:lang w:eastAsia="fr-FR" w:bidi="ar-SA"/>
        </w:rPr>
        <w:pPrChange w:id="2216" w:author="CCCCC" w:date="2017-06-12T20:38:00Z">
          <w:pPr>
            <w:pStyle w:val="Heading4"/>
          </w:pPr>
        </w:pPrChange>
      </w:pPr>
      <w:ins w:id="2217" w:author="Cédric" w:date="2017-06-22T12:25:00Z">
        <w:r>
          <w:rPr>
            <w:noProof/>
            <w:lang w:eastAsia="fr-FR" w:bidi="ar-SA"/>
            <w:rPrChange w:id="2218" w:author="Unknown">
              <w:rPr>
                <w:b w:val="0"/>
                <w:bCs w:val="0"/>
                <w:i w:val="0"/>
                <w:iCs w:val="0"/>
                <w:noProof/>
                <w:sz w:val="26"/>
                <w:szCs w:val="23"/>
                <w:lang w:eastAsia="fr-FR" w:bidi="ar-SA"/>
              </w:rPr>
            </w:rPrChange>
          </w:rPr>
          <w:lastRenderedPageBreak/>
          <w:drawing>
            <wp:anchor distT="0" distB="0" distL="114300" distR="114300" simplePos="0" relativeHeight="251630592" behindDoc="0" locked="0" layoutInCell="1" allowOverlap="1" wp14:anchorId="1154BDED" wp14:editId="1B7723E4">
              <wp:simplePos x="0" y="0"/>
              <wp:positionH relativeFrom="margin">
                <wp:posOffset>10160</wp:posOffset>
              </wp:positionH>
              <wp:positionV relativeFrom="paragraph">
                <wp:posOffset>426720</wp:posOffset>
              </wp:positionV>
              <wp:extent cx="6126480" cy="1457325"/>
              <wp:effectExtent l="19050" t="0" r="762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26480" cy="1457325"/>
                      </a:xfrm>
                      <a:prstGeom prst="rect">
                        <a:avLst/>
                      </a:prstGeom>
                    </pic:spPr>
                  </pic:pic>
                </a:graphicData>
              </a:graphic>
            </wp:anchor>
          </w:drawing>
        </w:r>
      </w:ins>
      <w:ins w:id="2219" w:author="Cédric" w:date="2017-06-22T12:24:00Z">
        <w:r w:rsidR="00FD18DA">
          <w:rPr>
            <w:noProof/>
          </w:rPr>
          <w:pict w14:anchorId="54159FBA">
            <v:shape id="_x0000_s1069" type="#_x0000_t202" style="position:absolute;left:0;text-align:left;margin-left:2.6pt;margin-top:152.85pt;width:482.6pt;height:.05pt;z-index:251709440;mso-position-horizontal-relative:text;mso-position-vertical-relative:text" stroked="f">
              <v:textbox style="mso-fit-shape-to-text:t" inset="0,0,0,0">
                <w:txbxContent>
                  <w:p w14:paraId="2404DF94" w14:textId="77777777" w:rsidR="00A247D5" w:rsidRDefault="00A247D5">
                    <w:pPr>
                      <w:pStyle w:val="Caption"/>
                      <w:rPr>
                        <w:noProof/>
                      </w:rPr>
                      <w:pPrChange w:id="2220" w:author="Cédric" w:date="2017-06-22T12:24:00Z">
                        <w:pPr/>
                      </w:pPrChange>
                    </w:pPr>
                    <w:ins w:id="2221" w:author="Cédric" w:date="2017-06-22T12:24:00Z">
                      <w:r>
                        <w:t xml:space="preserve">Figure </w:t>
                      </w:r>
                      <w:r>
                        <w:fldChar w:fldCharType="begin"/>
                      </w:r>
                      <w:r>
                        <w:instrText xml:space="preserve"> SEQ Figure \* ARABIC </w:instrText>
                      </w:r>
                    </w:ins>
                    <w:r>
                      <w:fldChar w:fldCharType="separate"/>
                    </w:r>
                    <w:ins w:id="2222" w:author="Cédric" w:date="2017-06-22T16:58:00Z">
                      <w:r>
                        <w:rPr>
                          <w:noProof/>
                        </w:rPr>
                        <w:t>20</w:t>
                      </w:r>
                    </w:ins>
                    <w:ins w:id="2223" w:author="Cédric" w:date="2017-06-22T12:24:00Z">
                      <w:r>
                        <w:fldChar w:fldCharType="end"/>
                      </w:r>
                    </w:ins>
                    <w:ins w:id="2224" w:author="Cédric" w:date="2017-06-22T12:25:00Z">
                      <w:r>
                        <w:t xml:space="preserve"> : </w:t>
                      </w:r>
                    </w:ins>
                    <w:ins w:id="2225" w:author="Cédric" w:date="2017-06-22T12:24:00Z">
                      <w:r>
                        <w:t xml:space="preserve"> condition d'affichage de la valeur "lastShutdownTime"</w:t>
                      </w:r>
                    </w:ins>
                  </w:p>
                </w:txbxContent>
              </v:textbox>
              <w10:wrap type="topAndBottom"/>
            </v:shape>
          </w:pict>
        </w:r>
      </w:ins>
      <w:ins w:id="2226" w:author="CCCCC" w:date="2017-06-12T22:33:00Z">
        <w:del w:id="2227" w:author="Cédric" w:date="2017-06-21T15:28:00Z">
          <w:r w:rsidR="00E74B04" w:rsidDel="0059095D">
            <w:delText xml:space="preserve"> </w:delText>
          </w:r>
        </w:del>
      </w:ins>
      <w:ins w:id="2228" w:author="CCCCC" w:date="2017-06-12T22:31:00Z">
        <w:r w:rsidR="00E74B04">
          <w:t>La donnée voulue étant disponible</w:t>
        </w:r>
      </w:ins>
      <w:ins w:id="2229" w:author="Cédric" w:date="2017-06-22T12:22:00Z">
        <w:r w:rsidR="009C0634">
          <w:t xml:space="preserve"> dans TabGeneral</w:t>
        </w:r>
      </w:ins>
      <w:ins w:id="2230" w:author="CCCCC" w:date="2017-06-12T22:31:00Z">
        <w:r w:rsidR="00E74B04">
          <w:t>, il est nécessaire de l’afficher dans le rendu du composant.</w:t>
        </w:r>
      </w:ins>
      <w:ins w:id="2231" w:author="CCCCC" w:date="2017-06-12T22:33:00Z">
        <w:r w:rsidR="00E74B04" w:rsidRPr="00E74B04">
          <w:rPr>
            <w:noProof/>
            <w:lang w:eastAsia="fr-FR" w:bidi="ar-SA"/>
          </w:rPr>
          <w:t xml:space="preserve"> </w:t>
        </w:r>
      </w:ins>
    </w:p>
    <w:p w14:paraId="4472AEDB" w14:textId="4669D8D2" w:rsidR="008B687D" w:rsidRDefault="00FD18DA">
      <w:pPr>
        <w:pPrChange w:id="2232" w:author="CCCCC" w:date="2017-06-12T20:38:00Z">
          <w:pPr>
            <w:pStyle w:val="Heading4"/>
          </w:pPr>
        </w:pPrChange>
      </w:pPr>
      <w:ins w:id="2233" w:author="Cédric" w:date="2017-06-22T12:26:00Z">
        <w:r>
          <w:rPr>
            <w:noProof/>
          </w:rPr>
          <w:pict w14:anchorId="5C9D7A03">
            <v:shape id="_x0000_s1070" type="#_x0000_t202" style="position:absolute;left:0;text-align:left;margin-left:46pt;margin-top:252.45pt;width:376.8pt;height:.05pt;z-index:251710464" stroked="f">
              <v:textbox style="mso-fit-shape-to-text:t" inset="0,0,0,0">
                <w:txbxContent>
                  <w:p w14:paraId="694CC5C6" w14:textId="77777777" w:rsidR="00A247D5" w:rsidRDefault="00A247D5">
                    <w:pPr>
                      <w:pStyle w:val="Caption"/>
                      <w:rPr>
                        <w:noProof/>
                      </w:rPr>
                      <w:pPrChange w:id="2234" w:author="Cédric" w:date="2017-06-22T12:26:00Z">
                        <w:pPr/>
                      </w:pPrChange>
                    </w:pPr>
                    <w:ins w:id="2235" w:author="Cédric" w:date="2017-06-22T12:26:00Z">
                      <w:r>
                        <w:t xml:space="preserve">Figure </w:t>
                      </w:r>
                      <w:r>
                        <w:fldChar w:fldCharType="begin"/>
                      </w:r>
                      <w:r>
                        <w:instrText xml:space="preserve"> SEQ Figure \* ARABIC </w:instrText>
                      </w:r>
                    </w:ins>
                    <w:r>
                      <w:fldChar w:fldCharType="separate"/>
                    </w:r>
                    <w:ins w:id="2236" w:author="Cédric" w:date="2017-06-22T16:58:00Z">
                      <w:r>
                        <w:rPr>
                          <w:noProof/>
                        </w:rPr>
                        <w:t>21</w:t>
                      </w:r>
                    </w:ins>
                    <w:ins w:id="2237" w:author="Cédric" w:date="2017-06-22T12:26:00Z">
                      <w:r>
                        <w:fldChar w:fldCharType="end"/>
                      </w:r>
                      <w:r>
                        <w:t xml:space="preserve"> : </w:t>
                      </w:r>
                      <w:r>
                        <w:rPr>
                          <w:noProof/>
                        </w:rPr>
                        <w:t>Affichage du temps d'extinction d'une VM</w:t>
                      </w:r>
                    </w:ins>
                  </w:p>
                </w:txbxContent>
              </v:textbox>
              <w10:wrap type="topAndBottom"/>
            </v:shape>
          </w:pict>
        </w:r>
      </w:ins>
      <w:ins w:id="2238" w:author="Cédric" w:date="2017-06-22T12:25:00Z">
        <w:r w:rsidR="007A1EA5">
          <w:rPr>
            <w:noProof/>
            <w:lang w:eastAsia="fr-FR" w:bidi="ar-SA"/>
            <w:rPrChange w:id="2239" w:author="Unknown">
              <w:rPr>
                <w:b w:val="0"/>
                <w:bCs w:val="0"/>
                <w:i w:val="0"/>
                <w:iCs w:val="0"/>
                <w:noProof/>
                <w:sz w:val="26"/>
                <w:szCs w:val="23"/>
                <w:lang w:eastAsia="fr-FR" w:bidi="ar-SA"/>
              </w:rPr>
            </w:rPrChange>
          </w:rPr>
          <w:drawing>
            <wp:anchor distT="0" distB="0" distL="114300" distR="114300" simplePos="0" relativeHeight="251638784" behindDoc="0" locked="0" layoutInCell="1" allowOverlap="1" wp14:anchorId="205E9DF5" wp14:editId="44A8A291">
              <wp:simplePos x="0" y="0"/>
              <wp:positionH relativeFrom="margin">
                <wp:posOffset>584200</wp:posOffset>
              </wp:positionH>
              <wp:positionV relativeFrom="paragraph">
                <wp:posOffset>1035685</wp:posOffset>
              </wp:positionV>
              <wp:extent cx="4785360" cy="2113280"/>
              <wp:effectExtent l="19050" t="0" r="0" b="0"/>
              <wp:wrapTopAndBottom/>
              <wp:docPr id="54" name="Picture 54" descr="C:\Users\CCCCC\Documents\journalStage\screenshots\Capture d'écran de 2017-06-13 14-0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CCCC\Documents\journalStage\screenshots\Capture d'écran de 2017-06-13 14-05-41.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53249" t="14824" r="418" b="48742"/>
                      <a:stretch/>
                    </pic:blipFill>
                    <pic:spPr bwMode="auto">
                      <a:xfrm>
                        <a:off x="0" y="0"/>
                        <a:ext cx="4785360" cy="2113280"/>
                      </a:xfrm>
                      <a:prstGeom prst="rect">
                        <a:avLst/>
                      </a:prstGeom>
                      <a:noFill/>
                      <a:ln>
                        <a:noFill/>
                      </a:ln>
                      <a:extLst>
                        <a:ext uri="{53640926-AAD7-44D8-BBD7-CCE9431645EC}">
                          <a14:shadowObscured xmlns:a14="http://schemas.microsoft.com/office/drawing/2010/main"/>
                        </a:ext>
                      </a:extLst>
                    </pic:spPr>
                  </pic:pic>
                </a:graphicData>
              </a:graphic>
            </wp:anchor>
          </w:drawing>
        </w:r>
      </w:ins>
      <w:ins w:id="2240" w:author="CCCCC" w:date="2017-06-25T16:40:00Z">
        <w:r w:rsidR="00323552">
          <w:t>S</w:t>
        </w:r>
      </w:ins>
      <w:ins w:id="2241" w:author="CCCCC" w:date="2017-06-12T22:34:00Z">
        <w:r w:rsidR="00E74B04">
          <w:t xml:space="preserve">i la machine virtuelle est éteinte et que la valeur </w:t>
        </w:r>
      </w:ins>
      <w:ins w:id="2242" w:author="CCCCC" w:date="2017-06-12T22:35:00Z">
        <w:r w:rsidR="00E74B04">
          <w:t>« </w:t>
        </w:r>
        <w:r w:rsidR="00E74B04" w:rsidRPr="00E74B04">
          <w:t>lastShutdownTime</w:t>
        </w:r>
        <w:r w:rsidR="00E74B04">
          <w:t> » est définit, on affiche la valeur</w:t>
        </w:r>
      </w:ins>
      <w:ins w:id="2243" w:author="CCCCC" w:date="2017-06-25T16:40:00Z">
        <w:r w:rsidR="00323552">
          <w:t>,</w:t>
        </w:r>
      </w:ins>
      <w:ins w:id="2244" w:author="CCCCC" w:date="2017-06-12T22:35:00Z">
        <w:r w:rsidR="00E74B04">
          <w:t xml:space="preserve"> </w:t>
        </w:r>
      </w:ins>
      <w:ins w:id="2245" w:author="CCCCC" w:date="2017-06-12T22:36:00Z">
        <w:r w:rsidR="00E74B04">
          <w:t>formatée par un composant « FormatedRelative »</w:t>
        </w:r>
      </w:ins>
      <w:ins w:id="2246" w:author="CCCCC" w:date="2017-06-25T16:40:00Z">
        <w:r w:rsidR="00323552">
          <w:t>,</w:t>
        </w:r>
      </w:ins>
      <w:ins w:id="2247" w:author="CCCCC" w:date="2017-06-12T22:36:00Z">
        <w:r w:rsidR="00E74B04">
          <w:t xml:space="preserve"> et englobée dans </w:t>
        </w:r>
      </w:ins>
      <w:ins w:id="2248" w:author="CCCCC" w:date="2017-06-25T16:40:00Z">
        <w:r w:rsidR="00323552">
          <w:t xml:space="preserve">un </w:t>
        </w:r>
      </w:ins>
      <w:ins w:id="2249" w:author="CCCCC" w:date="2017-06-12T22:36:00Z">
        <w:r w:rsidR="00323552">
          <w:t>message définit</w:t>
        </w:r>
        <w:r w:rsidR="00E74B04">
          <w:t xml:space="preserve"> dans le module d</w:t>
        </w:r>
      </w:ins>
      <w:ins w:id="2250" w:author="CCCCC" w:date="2017-06-12T22:37:00Z">
        <w:r w:rsidR="00E74B04">
          <w:t xml:space="preserve">’internationalisation. Si elle n’est pas </w:t>
        </w:r>
      </w:ins>
      <w:ins w:id="2251" w:author="CCCCC" w:date="2017-06-12T22:39:00Z">
        <w:r w:rsidR="009F72D3">
          <w:t>définie</w:t>
        </w:r>
      </w:ins>
      <w:ins w:id="2252" w:author="CCCCC" w:date="2017-06-12T22:37:00Z">
        <w:r w:rsidR="00E74B04">
          <w:t xml:space="preserve">, le message </w:t>
        </w:r>
      </w:ins>
      <w:ins w:id="2253" w:author="CCCCC" w:date="2017-06-12T22:41:00Z">
        <w:r w:rsidR="001B332D">
          <w:t>d</w:t>
        </w:r>
      </w:ins>
      <w:ins w:id="2254" w:author="CCCCC" w:date="2017-06-12T22:37:00Z">
        <w:r w:rsidR="00E74B04">
          <w:t>’origine est affiché.</w:t>
        </w:r>
      </w:ins>
    </w:p>
    <w:p w14:paraId="7EAAE451" w14:textId="77777777" w:rsidR="008B687D" w:rsidRDefault="000D7996">
      <w:pPr>
        <w:pStyle w:val="Heading3"/>
        <w:rPr>
          <w:ins w:id="2255" w:author="CCCCC" w:date="2017-06-12T23:23:00Z"/>
        </w:rPr>
        <w:pPrChange w:id="2256" w:author="CCCCC" w:date="2017-06-11T20:52:00Z">
          <w:pPr>
            <w:pStyle w:val="Heading4"/>
          </w:pPr>
        </w:pPrChange>
      </w:pPr>
      <w:bookmarkStart w:id="2257" w:name="_Toc485978073"/>
      <w:r>
        <w:t>Rendre possible la création de groupes de machines virtuelles</w:t>
      </w:r>
      <w:bookmarkEnd w:id="2257"/>
    </w:p>
    <w:p w14:paraId="7D05F2AE" w14:textId="28AE5F7A" w:rsidR="008B687D" w:rsidRDefault="00D0376B">
      <w:pPr>
        <w:rPr>
          <w:ins w:id="2258" w:author="CCCCC" w:date="2017-06-12T23:40:00Z"/>
        </w:rPr>
        <w:pPrChange w:id="2259" w:author="CCCCC" w:date="2017-06-12T23:23:00Z">
          <w:pPr>
            <w:pStyle w:val="Heading4"/>
          </w:pPr>
        </w:pPrChange>
      </w:pPr>
      <w:ins w:id="2260" w:author="CCCCC" w:date="2017-06-12T23:23:00Z">
        <w:r>
          <w:t>Cette dernière tâche a été celle qui m</w:t>
        </w:r>
      </w:ins>
      <w:ins w:id="2261" w:author="CCCCC" w:date="2017-06-12T23:24:00Z">
        <w:r>
          <w:t>’a demandé le plus de temps. En effet, son but était d’implémenter une nouvelle fonctionnalité de Xen Orchestra</w:t>
        </w:r>
      </w:ins>
      <w:ins w:id="2262" w:author="CCCCC" w:date="2017-06-12T23:25:00Z">
        <w:r>
          <w:t xml:space="preserve"> : </w:t>
        </w:r>
      </w:ins>
      <w:ins w:id="2263" w:author="CCCCC" w:date="2017-06-12T23:53:00Z">
        <w:r w:rsidR="00A256CB">
          <w:t>permettre</w:t>
        </w:r>
      </w:ins>
      <w:ins w:id="2264" w:author="CCCCC" w:date="2017-06-12T23:25:00Z">
        <w:r>
          <w:t xml:space="preserve"> la cr</w:t>
        </w:r>
      </w:ins>
      <w:ins w:id="2265" w:author="CCCCC" w:date="2017-06-12T23:26:00Z">
        <w:r>
          <w:t>éation de groupe de machines virtuelles</w:t>
        </w:r>
      </w:ins>
      <w:ins w:id="2266" w:author="CCCCC" w:date="2017-06-12T23:53:00Z">
        <w:r w:rsidR="00A256CB">
          <w:t xml:space="preserve">, appelées VM_Appliance </w:t>
        </w:r>
      </w:ins>
      <w:ins w:id="2267" w:author="CCCCC" w:date="2017-06-22T20:51:00Z">
        <w:r w:rsidR="008B04F0">
          <w:t>par</w:t>
        </w:r>
      </w:ins>
      <w:ins w:id="2268" w:author="CCCCC" w:date="2017-06-12T23:53:00Z">
        <w:r w:rsidR="00A256CB">
          <w:t xml:space="preserve"> Xapi</w:t>
        </w:r>
      </w:ins>
      <w:ins w:id="2269" w:author="CCCCC" w:date="2017-06-12T23:27:00Z">
        <w:r>
          <w:t>. L’intérêt de tels groupe</w:t>
        </w:r>
      </w:ins>
      <w:ins w:id="2270" w:author="Cédric" w:date="2017-06-21T15:33:00Z">
        <w:r w:rsidR="0059095D">
          <w:t>s</w:t>
        </w:r>
      </w:ins>
      <w:ins w:id="2271" w:author="CCCCC" w:date="2017-06-12T23:27:00Z">
        <w:r>
          <w:t xml:space="preserve"> est de pouvoir démarrer </w:t>
        </w:r>
      </w:ins>
      <w:ins w:id="2272" w:author="CCCCC" w:date="2017-06-12T23:28:00Z">
        <w:r>
          <w:t xml:space="preserve">ou arrêter les machines </w:t>
        </w:r>
      </w:ins>
      <w:ins w:id="2273" w:author="CCCCC" w:date="2017-06-12T23:29:00Z">
        <w:r>
          <w:t>du groupe en même temps, ou dans un ordre prédéfini.</w:t>
        </w:r>
      </w:ins>
      <w:ins w:id="2274" w:author="CCCCC" w:date="2017-06-12T23:43:00Z">
        <w:r w:rsidR="00127D2D">
          <w:t xml:space="preserve"> Xapi</w:t>
        </w:r>
        <w:r w:rsidR="00A256CB">
          <w:t xml:space="preserve"> définit </w:t>
        </w:r>
      </w:ins>
      <w:ins w:id="2275" w:author="CCCCC" w:date="2017-06-25T16:42:00Z">
        <w:r w:rsidR="00323552">
          <w:t xml:space="preserve">déjà </w:t>
        </w:r>
      </w:ins>
      <w:ins w:id="2276" w:author="CCCCC" w:date="2017-06-12T23:43:00Z">
        <w:r w:rsidR="00A256CB">
          <w:t>ces fonctionnalités</w:t>
        </w:r>
      </w:ins>
      <w:ins w:id="2277" w:author="CCCCC" w:date="2017-06-12T23:44:00Z">
        <w:r w:rsidR="00A256CB">
          <w:t>, elle</w:t>
        </w:r>
      </w:ins>
      <w:ins w:id="2278" w:author="CCCCC" w:date="2017-06-12T23:45:00Z">
        <w:r w:rsidR="00A256CB">
          <w:t>s</w:t>
        </w:r>
      </w:ins>
      <w:ins w:id="2279" w:author="CCCCC" w:date="2017-06-12T23:44:00Z">
        <w:r w:rsidR="00A256CB">
          <w:t xml:space="preserve"> doivent donc être testé</w:t>
        </w:r>
      </w:ins>
      <w:ins w:id="2280" w:author="Cédric" w:date="2017-06-21T15:34:00Z">
        <w:r w:rsidR="0059095D">
          <w:t>es</w:t>
        </w:r>
      </w:ins>
      <w:ins w:id="2281" w:author="CCCCC" w:date="2017-06-12T23:44:00Z">
        <w:r w:rsidR="00A256CB">
          <w:t xml:space="preserve"> dans un premier </w:t>
        </w:r>
      </w:ins>
      <w:ins w:id="2282" w:author="CCCCC" w:date="2017-06-12T23:45:00Z">
        <w:r w:rsidR="00A256CB">
          <w:t xml:space="preserve">temps pour comprendre leur fonctionnement </w:t>
        </w:r>
      </w:ins>
      <w:ins w:id="2283" w:author="Cédric" w:date="2017-06-21T15:35:00Z">
        <w:del w:id="2284" w:author="CCCCC" w:date="2017-06-25T16:43:00Z">
          <w:r w:rsidR="0059095D" w:rsidDel="00323552">
            <w:delText xml:space="preserve">pour </w:delText>
          </w:r>
        </w:del>
      </w:ins>
      <w:ins w:id="2285" w:author="CCCCC" w:date="2017-06-25T16:43:00Z">
        <w:r w:rsidR="00323552">
          <w:t xml:space="preserve">et </w:t>
        </w:r>
      </w:ins>
      <w:ins w:id="2286" w:author="Cédric" w:date="2017-06-21T15:35:00Z">
        <w:r w:rsidR="0059095D">
          <w:t xml:space="preserve">ensuite les </w:t>
        </w:r>
      </w:ins>
      <w:ins w:id="2287" w:author="CCCCC" w:date="2017-06-12T23:44:00Z">
        <w:del w:id="2288" w:author="Cédric" w:date="2017-06-21T15:35:00Z">
          <w:r w:rsidR="00A256CB" w:rsidDel="0059095D">
            <w:delText>puis</w:delText>
          </w:r>
        </w:del>
      </w:ins>
      <w:ins w:id="2289" w:author="CCCCC" w:date="2017-06-12T23:45:00Z">
        <w:del w:id="2290" w:author="Cédric" w:date="2017-06-21T15:35:00Z">
          <w:r w:rsidR="00A256CB" w:rsidDel="0059095D">
            <w:delText xml:space="preserve"> </w:delText>
          </w:r>
        </w:del>
        <w:r w:rsidR="00323552">
          <w:t>intégrer</w:t>
        </w:r>
      </w:ins>
      <w:ins w:id="2291" w:author="Cédric" w:date="2017-06-21T15:35:00Z">
        <w:del w:id="2292" w:author="CCCCC" w:date="2017-06-25T16:43:00Z">
          <w:r w:rsidR="0059095D" w:rsidDel="00323552">
            <w:delText>s</w:delText>
          </w:r>
        </w:del>
      </w:ins>
      <w:ins w:id="2293" w:author="CCCCC" w:date="2017-06-12T23:45:00Z">
        <w:r w:rsidR="00A256CB">
          <w:t xml:space="preserve"> à Xen Orchestra.</w:t>
        </w:r>
      </w:ins>
      <w:ins w:id="2294" w:author="CCCCC" w:date="2017-06-14T00:29:00Z">
        <w:r w:rsidR="00BD1F64">
          <w:t xml:space="preserve"> Une VM_Appliance est caractérisée par un nom et une description.</w:t>
        </w:r>
      </w:ins>
    </w:p>
    <w:p w14:paraId="683BF5C5" w14:textId="77777777" w:rsidR="00127D2D" w:rsidRDefault="00127D2D">
      <w:pPr>
        <w:pStyle w:val="Heading4"/>
        <w:rPr>
          <w:ins w:id="2295" w:author="CCCCC" w:date="2017-06-12T23:46:00Z"/>
        </w:rPr>
      </w:pPr>
      <w:ins w:id="2296" w:author="CCCCC" w:date="2017-06-12T23:41:00Z">
        <w:r>
          <w:t xml:space="preserve">Test des fonctionnalités via </w:t>
        </w:r>
      </w:ins>
      <w:ins w:id="2297" w:author="CCCCC" w:date="2017-06-12T23:46:00Z">
        <w:r w:rsidR="00A256CB">
          <w:t>xe</w:t>
        </w:r>
      </w:ins>
    </w:p>
    <w:p w14:paraId="5F506A72" w14:textId="214B716A" w:rsidR="008B687D" w:rsidRDefault="00A256CB">
      <w:pPr>
        <w:rPr>
          <w:ins w:id="2298" w:author="CCCCC" w:date="2017-06-14T00:16:00Z"/>
        </w:rPr>
        <w:pPrChange w:id="2299" w:author="CCCCC" w:date="2017-06-12T23:46:00Z">
          <w:pPr>
            <w:pStyle w:val="Heading4"/>
          </w:pPr>
        </w:pPrChange>
      </w:pPr>
      <w:ins w:id="2300" w:author="CCCCC" w:date="2017-06-12T23:46:00Z">
        <w:r>
          <w:t>Xe est une interface en ligne de commandes permettant l</w:t>
        </w:r>
      </w:ins>
      <w:ins w:id="2301" w:author="CCCCC" w:date="2017-06-12T23:47:00Z">
        <w:r>
          <w:t xml:space="preserve">’utilisation de Xapi </w:t>
        </w:r>
      </w:ins>
      <w:ins w:id="2302" w:author="CCCCC" w:date="2017-06-12T23:48:00Z">
        <w:del w:id="2303" w:author="Cédric" w:date="2017-06-21T15:35:00Z">
          <w:r w:rsidDel="0059095D">
            <w:delText xml:space="preserve">disponible </w:delText>
          </w:r>
        </w:del>
        <w:r>
          <w:t>dans un environnement XenServer</w:t>
        </w:r>
      </w:ins>
      <w:ins w:id="2304" w:author="CCCCC" w:date="2017-06-12T23:49:00Z">
        <w:r>
          <w:t>.</w:t>
        </w:r>
      </w:ins>
      <w:ins w:id="2305" w:author="CCCCC" w:date="2017-06-12T23:50:00Z">
        <w:r>
          <w:t xml:space="preserve"> </w:t>
        </w:r>
      </w:ins>
      <w:ins w:id="2306" w:author="CCCCC" w:date="2017-06-12T23:53:00Z">
        <w:r w:rsidR="00467671">
          <w:t xml:space="preserve">J’ai donc pu tester </w:t>
        </w:r>
      </w:ins>
      <w:ins w:id="2307" w:author="CCCCC" w:date="2017-06-12T23:54:00Z">
        <w:r w:rsidR="00467671">
          <w:t>les commandes permettant la gestion</w:t>
        </w:r>
      </w:ins>
      <w:ins w:id="2308" w:author="CCCCC" w:date="2017-06-12T23:55:00Z">
        <w:r w:rsidR="00467671">
          <w:t xml:space="preserve"> d’une VM_Appliance grâce à </w:t>
        </w:r>
      </w:ins>
      <w:ins w:id="2309" w:author="CCCCC" w:date="2017-06-12T23:51:00Z">
        <w:r>
          <w:t>une connexion SSH</w:t>
        </w:r>
      </w:ins>
      <w:ins w:id="2310" w:author="CCCCC" w:date="2017-06-25T16:44:00Z">
        <w:r w:rsidR="00323552">
          <w:rPr>
            <w:rStyle w:val="FootnoteReference"/>
          </w:rPr>
          <w:footnoteReference w:id="14"/>
        </w:r>
      </w:ins>
      <w:ins w:id="2312" w:author="CCCCC" w:date="2017-06-12T23:52:00Z">
        <w:r w:rsidR="00467671">
          <w:t xml:space="preserve"> sur un XenServer.</w:t>
        </w:r>
      </w:ins>
      <w:ins w:id="2313" w:author="CCCCC" w:date="2017-06-13T00:00:00Z">
        <w:r w:rsidR="00467671">
          <w:t xml:space="preserve"> A</w:t>
        </w:r>
      </w:ins>
      <w:ins w:id="2314" w:author="CCCCC" w:date="2017-06-13T00:01:00Z">
        <w:r w:rsidR="00467671">
          <w:t xml:space="preserve"> résulter de cette étape le document présent en annexe</w:t>
        </w:r>
      </w:ins>
      <w:ins w:id="2315" w:author="Cédric" w:date="2017-06-22T14:42:00Z">
        <w:r w:rsidR="00D65B50">
          <w:t xml:space="preserve"> VI</w:t>
        </w:r>
      </w:ins>
      <w:ins w:id="2316" w:author="CCCCC" w:date="2017-06-13T00:01:00Z">
        <w:r w:rsidR="00467671">
          <w:t xml:space="preserve"> </w:t>
        </w:r>
        <w:del w:id="2317" w:author="Cédric" w:date="2017-06-22T14:42:00Z">
          <w:r w:rsidR="00EC2BDB" w:rsidRPr="00EC2BDB">
            <w:rPr>
              <w:color w:val="FF0000"/>
              <w:rPrChange w:id="2318" w:author="CCCCC" w:date="2017-06-13T00:01:00Z">
                <w:rPr>
                  <w:b w:val="0"/>
                  <w:bCs w:val="0"/>
                  <w:i w:val="0"/>
                  <w:iCs w:val="0"/>
                  <w:sz w:val="26"/>
                  <w:szCs w:val="23"/>
                </w:rPr>
              </w:rPrChange>
            </w:rPr>
            <w:delText>X</w:delText>
          </w:r>
          <w:r w:rsidR="00467671" w:rsidDel="00D65B50">
            <w:rPr>
              <w:color w:val="FF0000"/>
            </w:rPr>
            <w:delText xml:space="preserve"> </w:delText>
          </w:r>
        </w:del>
        <w:r w:rsidR="00467671">
          <w:t>qui décrit chacune de ces commandes.</w:t>
        </w:r>
      </w:ins>
    </w:p>
    <w:p w14:paraId="2B107620" w14:textId="77777777" w:rsidR="008B687D" w:rsidRDefault="00D37C21">
      <w:pPr>
        <w:rPr>
          <w:ins w:id="2319" w:author="CCCCC" w:date="2017-06-13T23:30:00Z"/>
        </w:rPr>
        <w:pPrChange w:id="2320" w:author="CCCCC" w:date="2017-06-12T23:46:00Z">
          <w:pPr>
            <w:pStyle w:val="Heading4"/>
          </w:pPr>
        </w:pPrChange>
      </w:pPr>
      <w:ins w:id="2321" w:author="CCCCC" w:date="2017-06-14T00:16:00Z">
        <w:r>
          <w:t>On peut voir dans ce document</w:t>
        </w:r>
      </w:ins>
      <w:ins w:id="2322" w:author="CCCCC" w:date="2017-06-14T00:17:00Z">
        <w:r>
          <w:t xml:space="preserve"> que les fonctions d’ajout, de suppression d’une machine virtuelle, et de gestions de l’ordre de démarrage et d’arrêt des machine</w:t>
        </w:r>
      </w:ins>
      <w:ins w:id="2323" w:author="CCCCC" w:date="2017-06-14T00:19:00Z">
        <w:r>
          <w:t>s</w:t>
        </w:r>
      </w:ins>
      <w:ins w:id="2324" w:author="CCCCC" w:date="2017-06-14T00:17:00Z">
        <w:r>
          <w:t xml:space="preserve"> font intervenir l</w:t>
        </w:r>
      </w:ins>
      <w:ins w:id="2325" w:author="CCCCC" w:date="2017-06-14T00:18:00Z">
        <w:r>
          <w:t>’argument « vm- </w:t>
        </w:r>
      </w:ins>
      <w:ins w:id="2326" w:author="CCCCC" w:date="2017-06-14T00:19:00Z">
        <w:r>
          <w:t>param-</w:t>
        </w:r>
        <w:r>
          <w:lastRenderedPageBreak/>
          <w:t>set ». Ce sont donc des fonctionnalités de gestion d</w:t>
        </w:r>
      </w:ins>
      <w:ins w:id="2327" w:author="CCCCC" w:date="2017-06-14T00:20:00Z">
        <w:r>
          <w:t>’une machine virtuelle et non d’un groupe de machines.</w:t>
        </w:r>
      </w:ins>
    </w:p>
    <w:p w14:paraId="319073E1" w14:textId="77777777" w:rsidR="00E44C61" w:rsidRDefault="00FB251F">
      <w:pPr>
        <w:pStyle w:val="Heading4"/>
        <w:rPr>
          <w:ins w:id="2328" w:author="CCCCC" w:date="2017-06-13T23:47:00Z"/>
          <w:rFonts w:eastAsia="Source Han Sans CN Regular"/>
        </w:rPr>
      </w:pPr>
      <w:ins w:id="2329" w:author="CCCCC" w:date="2017-06-13T23:47:00Z">
        <w:r>
          <w:rPr>
            <w:rFonts w:eastAsia="Source Han Sans CN Regular"/>
          </w:rPr>
          <w:t>Implémentation dans xo-server</w:t>
        </w:r>
      </w:ins>
    </w:p>
    <w:p w14:paraId="0DBA58CE" w14:textId="77777777" w:rsidR="008B687D" w:rsidRDefault="008B687D">
      <w:pPr>
        <w:pStyle w:val="Heading1"/>
        <w:rPr>
          <w:del w:id="2330" w:author="CCCCC" w:date="2017-06-13T23:50:00Z"/>
        </w:rPr>
        <w:pPrChange w:id="2331" w:author="CCCCC" w:date="2017-06-11T20:49:00Z">
          <w:pPr>
            <w:pStyle w:val="Heading2"/>
          </w:pPr>
        </w:pPrChange>
      </w:pPr>
    </w:p>
    <w:p w14:paraId="40ED970D" w14:textId="77777777" w:rsidR="008B687D" w:rsidRDefault="007A1EA5">
      <w:pPr>
        <w:rPr>
          <w:ins w:id="2332" w:author="CCCCC" w:date="2017-06-14T00:14:00Z"/>
        </w:rPr>
        <w:pPrChange w:id="2333" w:author="CCCCC" w:date="2017-06-13T23:50:00Z">
          <w:pPr>
            <w:pStyle w:val="Heading4"/>
          </w:pPr>
        </w:pPrChange>
      </w:pPr>
      <w:ins w:id="2334" w:author="Cédric" w:date="2017-06-22T12:27:00Z">
        <w:r>
          <w:rPr>
            <w:noProof/>
            <w:lang w:eastAsia="fr-FR" w:bidi="ar-SA"/>
            <w:rPrChange w:id="2335" w:author="Unknown">
              <w:rPr>
                <w:b w:val="0"/>
                <w:bCs w:val="0"/>
                <w:i w:val="0"/>
                <w:iCs w:val="0"/>
                <w:noProof/>
                <w:sz w:val="26"/>
                <w:szCs w:val="23"/>
                <w:lang w:eastAsia="fr-FR" w:bidi="ar-SA"/>
              </w:rPr>
            </w:rPrChange>
          </w:rPr>
          <w:drawing>
            <wp:anchor distT="0" distB="0" distL="114300" distR="114300" simplePos="0" relativeHeight="251655168" behindDoc="0" locked="0" layoutInCell="1" allowOverlap="1" wp14:anchorId="3B73AB2A" wp14:editId="14716C1F">
              <wp:simplePos x="0" y="0"/>
              <wp:positionH relativeFrom="column">
                <wp:posOffset>599440</wp:posOffset>
              </wp:positionH>
              <wp:positionV relativeFrom="paragraph">
                <wp:posOffset>1249045</wp:posOffset>
              </wp:positionV>
              <wp:extent cx="4916805" cy="2621915"/>
              <wp:effectExtent l="19050" t="0" r="0" b="0"/>
              <wp:wrapTopAndBottom/>
              <wp:docPr id="81" name="Picture 81" descr="C:\Users\CCCCC\Downloads\Code-xapi-vmgrou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CCCC\Downloads\Code-xapi-vmgroupe.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916805" cy="2621915"/>
                      </a:xfrm>
                      <a:prstGeom prst="rect">
                        <a:avLst/>
                      </a:prstGeom>
                      <a:noFill/>
                      <a:ln>
                        <a:noFill/>
                      </a:ln>
                    </pic:spPr>
                  </pic:pic>
                </a:graphicData>
              </a:graphic>
            </wp:anchor>
          </w:drawing>
        </w:r>
      </w:ins>
      <w:ins w:id="2336" w:author="CCCCC" w:date="2017-06-13T23:52:00Z">
        <w:r w:rsidR="007619BB">
          <w:t>Comme expliqué précédemment</w:t>
        </w:r>
      </w:ins>
      <w:ins w:id="2337" w:author="CCCCC" w:date="2017-06-13T23:58:00Z">
        <w:r w:rsidR="007619BB">
          <w:t xml:space="preserve"> xo-server est le cœur de Xen Orchestra.</w:t>
        </w:r>
      </w:ins>
      <w:ins w:id="2338" w:author="CCCCC" w:date="2017-06-14T00:18:00Z">
        <w:r w:rsidR="00D37C21">
          <w:t xml:space="preserve"> </w:t>
        </w:r>
      </w:ins>
      <w:ins w:id="2339" w:author="CCCCC" w:date="2017-06-13T23:58:00Z">
        <w:r w:rsidR="007619BB">
          <w:t>P</w:t>
        </w:r>
      </w:ins>
      <w:ins w:id="2340" w:author="CCCCC" w:date="2017-06-13T23:53:00Z">
        <w:r w:rsidR="007619BB">
          <w:t xml:space="preserve">our utiliser les objets gérés par XenServer dans </w:t>
        </w:r>
      </w:ins>
      <w:ins w:id="2341" w:author="CCCCC" w:date="2017-06-13T23:54:00Z">
        <w:r w:rsidR="007619BB">
          <w:t xml:space="preserve">un client Xen Orchestra, il est nécessaire de les exposer dans xo-server. </w:t>
        </w:r>
      </w:ins>
      <w:commentRangeStart w:id="2342"/>
      <w:ins w:id="2343" w:author="CCCCC" w:date="2017-06-13T23:55:00Z">
        <w:r w:rsidR="007619BB">
          <w:t xml:space="preserve">Pour ce faire, xo-server va </w:t>
        </w:r>
      </w:ins>
      <w:ins w:id="2344" w:author="CCCCC" w:date="2017-06-13T23:57:00Z">
        <w:r w:rsidR="007619BB">
          <w:t>traiter des demandes envoyées par le client</w:t>
        </w:r>
      </w:ins>
      <w:ins w:id="2345" w:author="CCCCC" w:date="2017-06-13T23:59:00Z">
        <w:r w:rsidR="007619BB">
          <w:t>, et va interagir</w:t>
        </w:r>
      </w:ins>
      <w:ins w:id="2346" w:author="CCCCC" w:date="2017-06-13T23:55:00Z">
        <w:r w:rsidR="007619BB">
          <w:t xml:space="preserve"> avec un XenServer via Xapi. </w:t>
        </w:r>
      </w:ins>
      <w:ins w:id="2347" w:author="CCCCC" w:date="2017-06-14T00:01:00Z">
        <w:r w:rsidR="005132E9">
          <w:t>Pour assurer le dialogue entre xo-server et le client, une API est cré</w:t>
        </w:r>
      </w:ins>
      <w:ins w:id="2348" w:author="CCCCC" w:date="2017-06-14T00:02:00Z">
        <w:r w:rsidR="005132E9">
          <w:t>é</w:t>
        </w:r>
      </w:ins>
      <w:ins w:id="2349" w:author="CCCCC" w:date="2017-06-14T00:01:00Z">
        <w:r w:rsidR="005132E9">
          <w:t>e dans le dossier</w:t>
        </w:r>
      </w:ins>
      <w:ins w:id="2350" w:author="CCCCC" w:date="2017-06-14T00:02:00Z">
        <w:r w:rsidR="005132E9">
          <w:t xml:space="preserve"> « src/api » de xo-server.</w:t>
        </w:r>
      </w:ins>
      <w:commentRangeEnd w:id="2342"/>
      <w:r w:rsidR="008D45AE">
        <w:rPr>
          <w:rStyle w:val="CommentReference"/>
          <w:rFonts w:cs="Mangal"/>
        </w:rPr>
        <w:commentReference w:id="2342"/>
      </w:r>
      <w:ins w:id="2351" w:author="CCCCC" w:date="2017-06-14T00:06:00Z">
        <w:r w:rsidR="005132E9">
          <w:t xml:space="preserve"> Ce dossier contient un fichier Javascript par entité. Un fichier vm-groupe.js </w:t>
        </w:r>
      </w:ins>
      <w:ins w:id="2352" w:author="CCCCC" w:date="2017-06-14T00:08:00Z">
        <w:r w:rsidR="005132E9">
          <w:rPr>
            <w:rStyle w:val="FootnoteReference"/>
          </w:rPr>
          <w:footnoteReference w:id="15"/>
        </w:r>
      </w:ins>
      <w:ins w:id="2357" w:author="Cédric" w:date="2017-06-21T15:43:00Z">
        <w:r w:rsidR="00180512">
          <w:t xml:space="preserve"> y </w:t>
        </w:r>
      </w:ins>
      <w:ins w:id="2358" w:author="CCCCC" w:date="2017-06-14T00:06:00Z">
        <w:r w:rsidR="005132E9">
          <w:t>a donc</w:t>
        </w:r>
      </w:ins>
      <w:ins w:id="2359" w:author="CCCCC" w:date="2017-06-14T00:08:00Z">
        <w:r w:rsidR="005132E9">
          <w:t xml:space="preserve"> été créé.</w:t>
        </w:r>
      </w:ins>
    </w:p>
    <w:p w14:paraId="75C89ABF" w14:textId="56232CB2" w:rsidR="008B687D" w:rsidRDefault="00FD18DA">
      <w:pPr>
        <w:rPr>
          <w:ins w:id="2360" w:author="CCCCC" w:date="2017-06-14T00:33:00Z"/>
        </w:rPr>
        <w:pPrChange w:id="2361" w:author="CCCCC" w:date="2017-06-13T23:50:00Z">
          <w:pPr>
            <w:pStyle w:val="Heading4"/>
          </w:pPr>
        </w:pPrChange>
      </w:pPr>
      <w:ins w:id="2362" w:author="Cédric" w:date="2017-06-22T12:27:00Z">
        <w:r>
          <w:rPr>
            <w:noProof/>
          </w:rPr>
          <w:pict w14:anchorId="6E1AE134">
            <v:shape id="_x0000_s1071" type="#_x0000_t202" style="position:absolute;left:0;text-align:left;margin-left:47.55pt;margin-top:209.4pt;width:387pt;height:20.35pt;z-index:251711488" stroked="f">
              <v:textbox style="mso-fit-shape-to-text:t" inset="0,0,0,0">
                <w:txbxContent>
                  <w:p w14:paraId="2367E352" w14:textId="77777777" w:rsidR="00A247D5" w:rsidRDefault="00A247D5">
                    <w:pPr>
                      <w:pStyle w:val="Caption"/>
                      <w:rPr>
                        <w:noProof/>
                      </w:rPr>
                      <w:pPrChange w:id="2363" w:author="Cédric" w:date="2017-06-22T12:27:00Z">
                        <w:pPr/>
                      </w:pPrChange>
                    </w:pPr>
                    <w:ins w:id="2364" w:author="Cédric" w:date="2017-06-22T12:27:00Z">
                      <w:r>
                        <w:t xml:space="preserve">Figure </w:t>
                      </w:r>
                      <w:r>
                        <w:fldChar w:fldCharType="begin"/>
                      </w:r>
                      <w:r>
                        <w:instrText xml:space="preserve"> SEQ Figure \* ARABIC </w:instrText>
                      </w:r>
                    </w:ins>
                    <w:r>
                      <w:fldChar w:fldCharType="separate"/>
                    </w:r>
                    <w:ins w:id="2365" w:author="Cédric" w:date="2017-06-22T16:58:00Z">
                      <w:r>
                        <w:rPr>
                          <w:noProof/>
                        </w:rPr>
                        <w:t>22</w:t>
                      </w:r>
                    </w:ins>
                    <w:ins w:id="2366" w:author="Cédric" w:date="2017-06-22T12:27:00Z">
                      <w:r>
                        <w:fldChar w:fldCharType="end"/>
                      </w:r>
                      <w:r>
                        <w:t>: Fonction d'appel à Xapi</w:t>
                      </w:r>
                    </w:ins>
                  </w:p>
                </w:txbxContent>
              </v:textbox>
              <w10:wrap type="topAndBottom"/>
            </v:shape>
          </w:pict>
        </w:r>
      </w:ins>
      <w:ins w:id="2367" w:author="Cédric" w:date="2017-06-22T12:28:00Z">
        <w:r>
          <w:rPr>
            <w:noProof/>
          </w:rPr>
          <w:pict w14:anchorId="183E798F">
            <v:shape id="_x0000_s1072" type="#_x0000_t202" style="position:absolute;left:0;text-align:left;margin-left:0;margin-top:396.25pt;width:191.8pt;height:.05pt;z-index:251712512" stroked="f">
              <v:textbox style="mso-fit-shape-to-text:t" inset="0,0,0,0">
                <w:txbxContent>
                  <w:p w14:paraId="07E383B8" w14:textId="77777777" w:rsidR="00A247D5" w:rsidRDefault="00A247D5">
                    <w:pPr>
                      <w:pStyle w:val="Caption"/>
                      <w:rPr>
                        <w:noProof/>
                      </w:rPr>
                      <w:pPrChange w:id="2368" w:author="Cédric" w:date="2017-06-22T12:28:00Z">
                        <w:pPr/>
                      </w:pPrChange>
                    </w:pPr>
                    <w:ins w:id="2369" w:author="Cédric" w:date="2017-06-22T12:28:00Z">
                      <w:r>
                        <w:t xml:space="preserve">Figure </w:t>
                      </w:r>
                      <w:r>
                        <w:fldChar w:fldCharType="begin"/>
                      </w:r>
                      <w:r>
                        <w:instrText xml:space="preserve"> SEQ Figure \* ARABIC </w:instrText>
                      </w:r>
                    </w:ins>
                    <w:r>
                      <w:fldChar w:fldCharType="separate"/>
                    </w:r>
                    <w:ins w:id="2370" w:author="Cédric" w:date="2017-06-22T16:58:00Z">
                      <w:r>
                        <w:rPr>
                          <w:noProof/>
                        </w:rPr>
                        <w:t>23</w:t>
                      </w:r>
                    </w:ins>
                    <w:ins w:id="2371" w:author="Cédric" w:date="2017-06-22T12:28:00Z">
                      <w:r>
                        <w:fldChar w:fldCharType="end"/>
                      </w:r>
                    </w:ins>
                    <w:ins w:id="2372" w:author="Cédric" w:date="2017-06-22T13:03:00Z">
                      <w:r>
                        <w:t>2</w:t>
                      </w:r>
                    </w:ins>
                    <w:ins w:id="2373" w:author="Cédric" w:date="2017-06-22T12:28:00Z">
                      <w:r>
                        <w:t>: paramètres de la fontion start</w:t>
                      </w:r>
                    </w:ins>
                  </w:p>
                </w:txbxContent>
              </v:textbox>
              <w10:wrap type="square"/>
            </v:shape>
          </w:pict>
        </w:r>
      </w:ins>
      <w:ins w:id="2374" w:author="CCCCC" w:date="2017-06-14T00:33:00Z">
        <w:r w:rsidR="007A1EA5">
          <w:rPr>
            <w:noProof/>
            <w:lang w:eastAsia="fr-FR" w:bidi="ar-SA"/>
            <w:rPrChange w:id="2375" w:author="Unknown">
              <w:rPr>
                <w:b w:val="0"/>
                <w:bCs w:val="0"/>
                <w:i w:val="0"/>
                <w:iCs w:val="0"/>
                <w:noProof/>
                <w:sz w:val="26"/>
                <w:szCs w:val="23"/>
                <w:lang w:eastAsia="fr-FR" w:bidi="ar-SA"/>
              </w:rPr>
            </w:rPrChange>
          </w:rPr>
          <w:drawing>
            <wp:anchor distT="0" distB="0" distL="114300" distR="114300" simplePos="0" relativeHeight="251647488" behindDoc="0" locked="0" layoutInCell="1" allowOverlap="1" wp14:anchorId="2FCA2B8E" wp14:editId="5E4D93C3">
              <wp:simplePos x="0" y="0"/>
              <wp:positionH relativeFrom="margin">
                <wp:align>left</wp:align>
              </wp:positionH>
              <wp:positionV relativeFrom="paragraph">
                <wp:posOffset>3816360</wp:posOffset>
              </wp:positionV>
              <wp:extent cx="2435860" cy="1158875"/>
              <wp:effectExtent l="0" t="0" r="2540" b="317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35860" cy="1158875"/>
                      </a:xfrm>
                      <a:prstGeom prst="rect">
                        <a:avLst/>
                      </a:prstGeom>
                    </pic:spPr>
                  </pic:pic>
                </a:graphicData>
              </a:graphic>
            </wp:anchor>
          </w:drawing>
        </w:r>
      </w:ins>
      <w:ins w:id="2376" w:author="CCCCC" w:date="2017-06-14T00:14:00Z">
        <w:r w:rsidR="00D37C21">
          <w:t xml:space="preserve">Dans ce fichier sont </w:t>
        </w:r>
        <w:del w:id="2377" w:author="Cédric" w:date="2017-06-21T15:43:00Z">
          <w:r w:rsidR="00D37C21" w:rsidDel="00180512">
            <w:delText>définis</w:delText>
          </w:r>
        </w:del>
      </w:ins>
      <w:ins w:id="2378" w:author="Cédric" w:date="2017-06-21T15:43:00Z">
        <w:r w:rsidR="00180512">
          <w:t>définies</w:t>
        </w:r>
      </w:ins>
      <w:ins w:id="2379" w:author="CCCCC" w:date="2017-06-14T00:14:00Z">
        <w:r w:rsidR="00D37C21">
          <w:t xml:space="preserve"> les fonctions </w:t>
        </w:r>
      </w:ins>
      <w:ins w:id="2380" w:author="CCCCC" w:date="2017-06-14T00:15:00Z">
        <w:r w:rsidR="00D37C21">
          <w:t>ci-dessus</w:t>
        </w:r>
      </w:ins>
      <w:ins w:id="2381" w:author="CCCCC" w:date="2017-06-14T00:14:00Z">
        <w:r w:rsidR="00D37C21">
          <w:t>.</w:t>
        </w:r>
      </w:ins>
      <w:ins w:id="2382" w:author="CCCCC" w:date="2017-06-14T00:27:00Z">
        <w:r w:rsidR="00BD1F64">
          <w:t xml:space="preserve"> Elles </w:t>
        </w:r>
      </w:ins>
      <w:ins w:id="2383" w:author="CCCCC" w:date="2017-06-14T00:28:00Z">
        <w:r w:rsidR="00BD1F64">
          <w:t xml:space="preserve">utilisent Xapi grâce à la méthode « call ». </w:t>
        </w:r>
      </w:ins>
      <w:ins w:id="2384" w:author="CCCCC" w:date="2017-06-14T00:21:00Z">
        <w:r w:rsidR="00D37C21">
          <w:t>On peut voir que les fonctions de gestion de VM</w:t>
        </w:r>
      </w:ins>
      <w:ins w:id="2385" w:author="Cédric" w:date="2017-06-21T15:44:00Z">
        <w:r w:rsidR="00180512">
          <w:t>s</w:t>
        </w:r>
        <w:r w:rsidR="00180512">
          <w:rPr>
            <w:rStyle w:val="FootnoteReference"/>
          </w:rPr>
          <w:footnoteReference w:id="16"/>
        </w:r>
      </w:ins>
      <w:ins w:id="2389" w:author="CCCCC" w:date="2017-06-14T00:21:00Z">
        <w:del w:id="2390" w:author="Cédric" w:date="2017-06-21T15:44:00Z">
          <w:r w:rsidR="00D37C21" w:rsidDel="00180512">
            <w:delText>s</w:delText>
          </w:r>
        </w:del>
        <w:r w:rsidR="00D37C21">
          <w:t xml:space="preserve"> au sein du groupe ne sont pas définies ici. </w:t>
        </w:r>
      </w:ins>
      <w:ins w:id="2391" w:author="CCCCC" w:date="2017-06-14T00:22:00Z">
        <w:r w:rsidR="00D37C21">
          <w:t xml:space="preserve">En effet, elle utilise les champs </w:t>
        </w:r>
      </w:ins>
      <w:ins w:id="2392" w:author="Cédric" w:date="2017-06-21T15:45:00Z">
        <w:r w:rsidR="00180512">
          <w:t xml:space="preserve">d’une machine virtuelle, </w:t>
        </w:r>
      </w:ins>
      <w:ins w:id="2393" w:author="CCCCC" w:date="2017-06-14T00:22:00Z">
        <w:r w:rsidR="00D37C21">
          <w:t xml:space="preserve">« order » </w:t>
        </w:r>
      </w:ins>
      <w:ins w:id="2394" w:author="CCCCC" w:date="2017-06-14T00:23:00Z">
        <w:r w:rsidR="00D37C21">
          <w:t xml:space="preserve">qui donne une priorité au démarrage de la machine, </w:t>
        </w:r>
      </w:ins>
      <w:ins w:id="2395" w:author="CCCCC" w:date="2017-06-14T00:22:00Z">
        <w:r w:rsidR="00D37C21">
          <w:t>et « appliance »</w:t>
        </w:r>
      </w:ins>
      <w:ins w:id="2396" w:author="CCCCC" w:date="2017-06-14T00:23:00Z">
        <w:r w:rsidR="00D37C21">
          <w:t xml:space="preserve"> qui définit l’appartenance de la machine à un groupe</w:t>
        </w:r>
      </w:ins>
      <w:ins w:id="2397" w:author="CCCCC" w:date="2017-06-25T16:47:00Z">
        <w:r w:rsidR="00323552">
          <w:t xml:space="preserve"> par son identifiant</w:t>
        </w:r>
      </w:ins>
      <w:ins w:id="2398" w:author="CCCCC" w:date="2017-06-14T00:23:00Z">
        <w:r w:rsidR="00D37C21">
          <w:t xml:space="preserve">. En effet, </w:t>
        </w:r>
      </w:ins>
      <w:ins w:id="2399" w:author="CCCCC" w:date="2017-06-14T00:24:00Z">
        <w:r w:rsidR="00D37C21">
          <w:t xml:space="preserve">ces </w:t>
        </w:r>
        <w:r w:rsidR="00BD1F64">
          <w:t>attribut</w:t>
        </w:r>
      </w:ins>
      <w:ins w:id="2400" w:author="CCCCC" w:date="2017-06-14T00:27:00Z">
        <w:r w:rsidR="00BD1F64">
          <w:t>s</w:t>
        </w:r>
      </w:ins>
      <w:ins w:id="2401" w:author="CCCCC" w:date="2017-06-14T00:24:00Z">
        <w:r w:rsidR="00BD1F64">
          <w:t xml:space="preserve"> sont paramétrés grâc</w:t>
        </w:r>
        <w:r w:rsidR="00323552">
          <w:t>e à la fonction « set » définie</w:t>
        </w:r>
        <w:r w:rsidR="00BD1F64">
          <w:t xml:space="preserve"> dans le fichier </w:t>
        </w:r>
      </w:ins>
      <w:ins w:id="2402" w:author="CCCCC" w:date="2017-06-14T00:27:00Z">
        <w:r w:rsidR="00BD1F64">
          <w:t xml:space="preserve">« vm.coffee ». </w:t>
        </w:r>
      </w:ins>
      <w:ins w:id="2403" w:author="CCCCC" w:date="2017-06-14T00:31:00Z">
        <w:r w:rsidR="00BD1F64">
          <w:t xml:space="preserve">Chacune de ces fonctions est </w:t>
        </w:r>
      </w:ins>
      <w:ins w:id="2404" w:author="CCCCC" w:date="2017-06-14T00:32:00Z">
        <w:r w:rsidR="00BD1F64">
          <w:t xml:space="preserve">également </w:t>
        </w:r>
      </w:ins>
      <w:ins w:id="2405" w:author="CCCCC" w:date="2017-06-14T00:31:00Z">
        <w:r w:rsidR="00BD1F64">
          <w:t>caractérisée par la liste</w:t>
        </w:r>
      </w:ins>
      <w:ins w:id="2406" w:author="CCCCC" w:date="2017-06-14T00:32:00Z">
        <w:r w:rsidR="00BD1F64">
          <w:t xml:space="preserve"> de ces paramètres, ainsi qu’un objet « resolve » qui a</w:t>
        </w:r>
      </w:ins>
      <w:ins w:id="2407" w:author="CCCCC" w:date="2017-06-14T00:36:00Z">
        <w:r w:rsidR="001C4193" w:rsidRPr="001C4193">
          <w:t xml:space="preserve"> </w:t>
        </w:r>
        <w:r w:rsidR="001C4193">
          <w:t xml:space="preserve">pour valeur un </w:t>
        </w:r>
        <w:del w:id="2408" w:author="Cédric" w:date="2017-06-21T15:46:00Z">
          <w:r w:rsidR="001C4193" w:rsidDel="00180512">
            <w:delText>tableau</w:delText>
          </w:r>
        </w:del>
      </w:ins>
      <w:ins w:id="2409" w:author="Cédric" w:date="2017-06-21T15:46:00Z">
        <w:r w:rsidR="00180512">
          <w:t>objet incluant des tableau,</w:t>
        </w:r>
      </w:ins>
      <w:ins w:id="2410" w:author="CCCCC" w:date="2017-06-14T00:36:00Z">
        <w:r w:rsidR="001C4193">
          <w:t xml:space="preserve"> contenant le nom d</w:t>
        </w:r>
      </w:ins>
      <w:ins w:id="2411" w:author="CCCCC" w:date="2017-06-14T00:37:00Z">
        <w:r w:rsidR="001C4193">
          <w:t>’un paramètre</w:t>
        </w:r>
      </w:ins>
      <w:ins w:id="2412" w:author="CCCCC" w:date="2017-06-14T00:36:00Z">
        <w:r w:rsidR="001C4193">
          <w:t xml:space="preserve"> </w:t>
        </w:r>
      </w:ins>
      <w:ins w:id="2413" w:author="CCCCC" w:date="2017-06-14T00:37:00Z">
        <w:r w:rsidR="001C4193">
          <w:t>passé à la fonction</w:t>
        </w:r>
      </w:ins>
      <w:ins w:id="2414" w:author="CCCCC" w:date="2017-06-14T00:38:00Z">
        <w:r w:rsidR="001C4193">
          <w:t>, le type de l’objet qui va être rechercher, ainsi que le niveau de droit que doit avoir l</w:t>
        </w:r>
      </w:ins>
      <w:ins w:id="2415" w:author="CCCCC" w:date="2017-06-14T00:39:00Z">
        <w:r w:rsidR="001C4193">
          <w:t>’utilisateur pour utiliser la fonction.</w:t>
        </w:r>
      </w:ins>
      <w:ins w:id="2416" w:author="CCCCC" w:date="2017-06-14T00:37:00Z">
        <w:r w:rsidR="001C4193">
          <w:t xml:space="preserve"> </w:t>
        </w:r>
      </w:ins>
      <w:ins w:id="2417" w:author="CCCCC" w:date="2017-06-14T00:39:00Z">
        <w:r w:rsidR="001C4193">
          <w:t>L</w:t>
        </w:r>
      </w:ins>
      <w:ins w:id="2418" w:author="CCCCC" w:date="2017-06-14T00:40:00Z">
        <w:r w:rsidR="001C4193">
          <w:t>a</w:t>
        </w:r>
      </w:ins>
      <w:ins w:id="2419" w:author="CCCCC" w:date="2017-06-14T00:32:00Z">
        <w:r w:rsidR="00BD1F64">
          <w:t xml:space="preserve"> clé </w:t>
        </w:r>
      </w:ins>
      <w:ins w:id="2420" w:author="CCCCC" w:date="2017-06-14T00:39:00Z">
        <w:r w:rsidR="001C4193">
          <w:t xml:space="preserve">de cette valeur est </w:t>
        </w:r>
      </w:ins>
      <w:ins w:id="2421" w:author="CCCCC" w:date="2017-06-14T00:33:00Z">
        <w:r w:rsidR="00BD1F64">
          <w:t>le nom d</w:t>
        </w:r>
      </w:ins>
      <w:ins w:id="2422" w:author="CCCCC" w:date="2017-06-14T00:34:00Z">
        <w:r w:rsidR="001C4193">
          <w:t>’un nouveau paramètre.</w:t>
        </w:r>
      </w:ins>
    </w:p>
    <w:p w14:paraId="2BE5871A" w14:textId="71955455" w:rsidR="008B687D" w:rsidRDefault="001C4193">
      <w:pPr>
        <w:rPr>
          <w:ins w:id="2423" w:author="CCCCC" w:date="2017-06-25T16:49:00Z"/>
        </w:rPr>
        <w:pPrChange w:id="2424" w:author="CCCCC" w:date="2017-06-13T23:50:00Z">
          <w:pPr>
            <w:pStyle w:val="Heading4"/>
          </w:pPr>
        </w:pPrChange>
      </w:pPr>
      <w:ins w:id="2425" w:author="CCCCC" w:date="2017-06-14T00:41:00Z">
        <w:r>
          <w:t>Lors de l’appelle à l</w:t>
        </w:r>
      </w:ins>
      <w:ins w:id="2426" w:author="CCCCC" w:date="2017-06-14T00:40:00Z">
        <w:r>
          <w:t>a fonction « start », un identifiant de type string</w:t>
        </w:r>
      </w:ins>
      <w:ins w:id="2427" w:author="CCCCC" w:date="2017-06-14T00:41:00Z">
        <w:r>
          <w:t xml:space="preserve"> lui sera passé en paramètre. </w:t>
        </w:r>
      </w:ins>
      <w:ins w:id="2428" w:author="CCCCC" w:date="2017-06-14T00:42:00Z">
        <w:r>
          <w:t>Elle recevra en argument un objet de type « VmGroup</w:t>
        </w:r>
        <w:del w:id="2429" w:author="Cédric" w:date="2017-06-21T15:47:00Z">
          <w:r w:rsidDel="00473767">
            <w:delText>e</w:delText>
          </w:r>
        </w:del>
        <w:r>
          <w:t xml:space="preserve"> » du nom de </w:t>
        </w:r>
      </w:ins>
      <w:ins w:id="2430" w:author="CCCCC" w:date="2017-06-14T00:43:00Z">
        <w:r>
          <w:t>« vmGroup ».</w:t>
        </w:r>
      </w:ins>
    </w:p>
    <w:p w14:paraId="08D124C3" w14:textId="77777777" w:rsidR="00323552" w:rsidRDefault="00323552">
      <w:pPr>
        <w:rPr>
          <w:ins w:id="2431" w:author="CCCCC" w:date="2017-06-14T18:39:00Z"/>
        </w:rPr>
        <w:pPrChange w:id="2432" w:author="CCCCC" w:date="2017-06-13T23:50:00Z">
          <w:pPr>
            <w:pStyle w:val="Heading4"/>
          </w:pPr>
        </w:pPrChange>
      </w:pPr>
    </w:p>
    <w:p w14:paraId="1F7CB1B6" w14:textId="10E729D0" w:rsidR="008B687D" w:rsidRDefault="007D0CCA">
      <w:pPr>
        <w:rPr>
          <w:ins w:id="2433" w:author="CCCCC" w:date="2017-06-14T18:49:00Z"/>
          <w:noProof/>
          <w:lang w:eastAsia="fr-FR" w:bidi="ar-SA"/>
        </w:rPr>
        <w:pPrChange w:id="2434" w:author="CCCCC" w:date="2017-06-13T23:50:00Z">
          <w:pPr>
            <w:pStyle w:val="Heading4"/>
          </w:pPr>
        </w:pPrChange>
      </w:pPr>
      <w:ins w:id="2435" w:author="CCCCC" w:date="2017-06-14T18:45:00Z">
        <w:r>
          <w:lastRenderedPageBreak/>
          <w:t>X</w:t>
        </w:r>
      </w:ins>
      <w:ins w:id="2436" w:author="CCCCC" w:date="2017-06-14T18:42:00Z">
        <w:r>
          <w:t xml:space="preserve">o-server récupère </w:t>
        </w:r>
      </w:ins>
      <w:ins w:id="2437" w:author="CCCCC" w:date="2017-06-14T18:44:00Z">
        <w:r>
          <w:t xml:space="preserve">des </w:t>
        </w:r>
      </w:ins>
      <w:ins w:id="2438" w:author="CCCCC" w:date="2017-06-14T18:42:00Z">
        <w:r>
          <w:t>objet</w:t>
        </w:r>
      </w:ins>
      <w:ins w:id="2439" w:author="CCCCC" w:date="2017-06-14T18:44:00Z">
        <w:r>
          <w:t>s</w:t>
        </w:r>
      </w:ins>
      <w:ins w:id="2440" w:author="CCCCC" w:date="2017-06-14T18:42:00Z">
        <w:r>
          <w:t xml:space="preserve"> gr</w:t>
        </w:r>
      </w:ins>
      <w:ins w:id="2441" w:author="CCCCC" w:date="2017-06-14T18:43:00Z">
        <w:r>
          <w:t xml:space="preserve">âce à Xapi. </w:t>
        </w:r>
      </w:ins>
      <w:ins w:id="2442" w:author="CCCCC" w:date="2017-06-14T18:45:00Z">
        <w:r>
          <w:t xml:space="preserve">Pour que ces objets puissent être </w:t>
        </w:r>
      </w:ins>
      <w:ins w:id="2443" w:author="CCCCC" w:date="2017-06-14T18:50:00Z">
        <w:r>
          <w:t>personnalisés</w:t>
        </w:r>
      </w:ins>
      <w:ins w:id="2444" w:author="CCCCC" w:date="2017-06-14T18:45:00Z">
        <w:r>
          <w:t>, il est nécessaire d</w:t>
        </w:r>
      </w:ins>
      <w:ins w:id="2445" w:author="CCCCC" w:date="2017-06-22T20:57:00Z">
        <w:r w:rsidR="006A2506">
          <w:t xml:space="preserve">e les </w:t>
        </w:r>
      </w:ins>
      <w:ins w:id="2446" w:author="CCCCC" w:date="2017-06-14T18:45:00Z">
        <w:r w:rsidR="006A2506">
          <w:t>exposer</w:t>
        </w:r>
        <w:r>
          <w:t>.</w:t>
        </w:r>
      </w:ins>
      <w:ins w:id="2447" w:author="CCCCC" w:date="2017-06-14T18:46:00Z">
        <w:r>
          <w:t xml:space="preserve"> Ceci est le but des fonctions écrites dans le fichier « </w:t>
        </w:r>
      </w:ins>
      <w:ins w:id="2448" w:author="CCCCC" w:date="2017-06-14T18:47:00Z">
        <w:r>
          <w:t>xapi-object-to-xo.js</w:t>
        </w:r>
      </w:ins>
      <w:ins w:id="2449" w:author="CCCCC" w:date="2017-06-14T18:50:00Z">
        <w:r>
          <w:t> »</w:t>
        </w:r>
      </w:ins>
      <w:ins w:id="2450" w:author="CCCCC" w:date="2017-06-14T18:47:00Z">
        <w:r>
          <w:t>. La fonction « vm_appliance » est donc ajoutée à ce fichier.</w:t>
        </w:r>
      </w:ins>
      <w:ins w:id="2451" w:author="CCCCC" w:date="2017-06-14T18:48:00Z">
        <w:r w:rsidRPr="007D0CCA">
          <w:rPr>
            <w:noProof/>
            <w:lang w:eastAsia="fr-FR" w:bidi="ar-SA"/>
          </w:rPr>
          <w:t xml:space="preserve"> </w:t>
        </w:r>
      </w:ins>
    </w:p>
    <w:p w14:paraId="0DBA4E9D" w14:textId="667DC1E0" w:rsidR="008B687D" w:rsidRPr="008B687D" w:rsidRDefault="00FD18DA">
      <w:pPr>
        <w:rPr>
          <w:ins w:id="2452" w:author="CCCCC" w:date="2017-06-14T18:51:00Z"/>
          <w:del w:id="2453" w:author="Cédric" w:date="2017-06-22T13:08:00Z"/>
          <w:noProof/>
          <w:sz w:val="22"/>
          <w:lang w:eastAsia="fr-FR" w:bidi="ar-SA"/>
          <w:rPrChange w:id="2454" w:author="CCCCC" w:date="2017-06-14T19:07:00Z">
            <w:rPr>
              <w:ins w:id="2455" w:author="CCCCC" w:date="2017-06-14T18:51:00Z"/>
              <w:del w:id="2456" w:author="Cédric" w:date="2017-06-22T13:08:00Z"/>
              <w:noProof/>
              <w:lang w:eastAsia="fr-FR" w:bidi="ar-SA"/>
            </w:rPr>
          </w:rPrChange>
        </w:rPr>
        <w:pPrChange w:id="2457" w:author="CCCCC" w:date="2017-06-13T23:50:00Z">
          <w:pPr>
            <w:pStyle w:val="Heading4"/>
          </w:pPr>
        </w:pPrChange>
      </w:pPr>
      <w:ins w:id="2458" w:author="Cédric" w:date="2017-06-22T12:29:00Z">
        <w:r>
          <w:rPr>
            <w:noProof/>
          </w:rPr>
          <w:pict w14:anchorId="7CA6969C">
            <v:shape id="_x0000_s1073" type="#_x0000_t202" style="position:absolute;left:0;text-align:left;margin-left:317pt;margin-top:72.5pt;width:194.1pt;height:20.35pt;z-index:251713536" stroked="f">
              <v:textbox style="mso-fit-shape-to-text:t" inset="0,0,0,0">
                <w:txbxContent>
                  <w:p w14:paraId="5A9C9745" w14:textId="77777777" w:rsidR="00A247D5" w:rsidRDefault="00A247D5">
                    <w:pPr>
                      <w:pStyle w:val="Caption"/>
                      <w:rPr>
                        <w:noProof/>
                      </w:rPr>
                      <w:pPrChange w:id="2459" w:author="Cédric" w:date="2017-06-22T12:29:00Z">
                        <w:pPr/>
                      </w:pPrChange>
                    </w:pPr>
                    <w:ins w:id="2460" w:author="Cédric" w:date="2017-06-22T12:29:00Z">
                      <w:r>
                        <w:t xml:space="preserve">Figure </w:t>
                      </w:r>
                      <w:r>
                        <w:fldChar w:fldCharType="begin"/>
                      </w:r>
                      <w:r>
                        <w:instrText xml:space="preserve"> SEQ Figure \* ARABIC </w:instrText>
                      </w:r>
                    </w:ins>
                    <w:r>
                      <w:fldChar w:fldCharType="separate"/>
                    </w:r>
                    <w:ins w:id="2461" w:author="Cédric" w:date="2017-06-22T16:58:00Z">
                      <w:r>
                        <w:rPr>
                          <w:noProof/>
                        </w:rPr>
                        <w:t>24</w:t>
                      </w:r>
                    </w:ins>
                    <w:ins w:id="2462" w:author="Cédric" w:date="2017-06-22T12:29:00Z">
                      <w:r>
                        <w:fldChar w:fldCharType="end"/>
                      </w:r>
                      <w:r>
                        <w:t>: Exposition d'un vmGroup</w:t>
                      </w:r>
                    </w:ins>
                  </w:p>
                </w:txbxContent>
              </v:textbox>
              <w10:wrap type="square"/>
            </v:shape>
          </w:pict>
        </w:r>
      </w:ins>
      <w:ins w:id="2463" w:author="Cédric" w:date="2017-06-22T12:30:00Z">
        <w:r w:rsidR="00323552">
          <w:rPr>
            <w:noProof/>
            <w:lang w:eastAsia="fr-FR" w:bidi="ar-SA"/>
            <w:rPrChange w:id="2464" w:author="Unknown">
              <w:rPr>
                <w:b w:val="0"/>
                <w:bCs w:val="0"/>
                <w:i w:val="0"/>
                <w:iCs w:val="0"/>
                <w:noProof/>
                <w:sz w:val="26"/>
                <w:szCs w:val="23"/>
                <w:lang w:eastAsia="fr-FR" w:bidi="ar-SA"/>
              </w:rPr>
            </w:rPrChange>
          </w:rPr>
          <w:drawing>
            <wp:anchor distT="0" distB="0" distL="114300" distR="114300" simplePos="0" relativeHeight="251651584" behindDoc="0" locked="0" layoutInCell="1" allowOverlap="1" wp14:anchorId="63F2469F" wp14:editId="612A8A03">
              <wp:simplePos x="0" y="0"/>
              <wp:positionH relativeFrom="margin">
                <wp:posOffset>4011930</wp:posOffset>
              </wp:positionH>
              <wp:positionV relativeFrom="paragraph">
                <wp:posOffset>-510540</wp:posOffset>
              </wp:positionV>
              <wp:extent cx="2462530" cy="1424940"/>
              <wp:effectExtent l="1905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62530" cy="1424940"/>
                      </a:xfrm>
                      <a:prstGeom prst="rect">
                        <a:avLst/>
                      </a:prstGeom>
                    </pic:spPr>
                  </pic:pic>
                </a:graphicData>
              </a:graphic>
            </wp:anchor>
          </w:drawing>
        </w:r>
      </w:ins>
      <w:ins w:id="2465" w:author="CCCCC" w:date="2017-06-14T18:49:00Z">
        <w:r w:rsidR="007D0CCA">
          <w:rPr>
            <w:noProof/>
            <w:lang w:eastAsia="fr-FR" w:bidi="ar-SA"/>
          </w:rPr>
          <w:t xml:space="preserve">Elle prend un objet issue de Xapi en </w:t>
        </w:r>
      </w:ins>
      <w:ins w:id="2466" w:author="CCCCC" w:date="2017-06-14T19:07:00Z">
        <w:r w:rsidR="0023216D">
          <w:rPr>
            <w:noProof/>
            <w:lang w:eastAsia="fr-FR" w:bidi="ar-SA"/>
          </w:rPr>
          <w:t>argument</w:t>
        </w:r>
      </w:ins>
      <w:ins w:id="2467" w:author="CCCCC" w:date="2017-06-14T18:49:00Z">
        <w:r w:rsidR="007D0CCA">
          <w:rPr>
            <w:noProof/>
            <w:lang w:eastAsia="fr-FR" w:bidi="ar-SA"/>
          </w:rPr>
          <w:t xml:space="preserve">, et renvoie </w:t>
        </w:r>
      </w:ins>
      <w:ins w:id="2468" w:author="CCCCC" w:date="2017-06-14T18:50:00Z">
        <w:r w:rsidR="007D0CCA">
          <w:rPr>
            <w:noProof/>
            <w:lang w:eastAsia="fr-FR" w:bidi="ar-SA"/>
          </w:rPr>
          <w:t>un objet représentant un groupe de machines virtuelles.</w:t>
        </w:r>
      </w:ins>
    </w:p>
    <w:p w14:paraId="3F66990E" w14:textId="77777777" w:rsidR="008B687D" w:rsidRDefault="008B687D">
      <w:pPr>
        <w:rPr>
          <w:ins w:id="2469" w:author="CCCCC" w:date="2017-06-14T18:59:00Z"/>
        </w:rPr>
        <w:pPrChange w:id="2470" w:author="CCCCC" w:date="2017-06-13T23:50:00Z">
          <w:pPr>
            <w:pStyle w:val="Heading4"/>
          </w:pPr>
        </w:pPrChange>
      </w:pPr>
    </w:p>
    <w:p w14:paraId="5E0A7484" w14:textId="77777777" w:rsidR="008B687D" w:rsidRDefault="0023216D">
      <w:pPr>
        <w:pStyle w:val="Heading4"/>
        <w:rPr>
          <w:ins w:id="2471" w:author="CCCCC" w:date="2017-06-14T20:47:00Z"/>
        </w:rPr>
        <w:pPrChange w:id="2472" w:author="CCCCC" w:date="2017-06-14T19:04:00Z">
          <w:pPr>
            <w:spacing w:before="0" w:after="0"/>
          </w:pPr>
        </w:pPrChange>
      </w:pPr>
      <w:ins w:id="2473" w:author="CCCCC" w:date="2017-06-14T19:08:00Z">
        <w:r>
          <w:t>Permettre la gestion des VmGroupes dans xo-web</w:t>
        </w:r>
      </w:ins>
    </w:p>
    <w:p w14:paraId="5224E244" w14:textId="6886E91D" w:rsidR="008B687D" w:rsidRDefault="00417EB8">
      <w:pPr>
        <w:pStyle w:val="Heading5"/>
        <w:rPr>
          <w:ins w:id="2474" w:author="CCCCC" w:date="2017-06-14T19:08:00Z"/>
        </w:rPr>
        <w:pPrChange w:id="2475" w:author="CCCCC" w:date="2017-06-14T20:47:00Z">
          <w:pPr>
            <w:spacing w:before="0" w:after="0"/>
          </w:pPr>
        </w:pPrChange>
      </w:pPr>
      <w:ins w:id="2476" w:author="CCCCC" w:date="2017-06-14T20:48:00Z">
        <w:r>
          <w:t>Connexion</w:t>
        </w:r>
      </w:ins>
      <w:ins w:id="2477" w:author="CCCCC" w:date="2017-06-14T20:47:00Z">
        <w:r>
          <w:t xml:space="preserve"> avec xo-server</w:t>
        </w:r>
      </w:ins>
    </w:p>
    <w:p w14:paraId="6C091D46" w14:textId="4EF61A9D" w:rsidR="00F86C2B" w:rsidRDefault="00FD18DA">
      <w:pPr>
        <w:rPr>
          <w:ins w:id="2478" w:author="CCCCC" w:date="2017-06-14T20:24:00Z"/>
        </w:rPr>
      </w:pPr>
      <w:ins w:id="2479" w:author="Cédric" w:date="2017-06-22T12:42:00Z">
        <w:r>
          <w:rPr>
            <w:noProof/>
          </w:rPr>
          <w:pict w14:anchorId="1DECE16D">
            <v:shape id="_x0000_s1074" type="#_x0000_t202" style="position:absolute;left:0;text-align:left;margin-left:26.45pt;margin-top:256.5pt;width:430.2pt;height:.05pt;z-index:251714560" stroked="f">
              <v:textbox style="mso-fit-shape-to-text:t" inset="0,0,0,0">
                <w:txbxContent>
                  <w:p w14:paraId="4D5792E2" w14:textId="77777777" w:rsidR="00A247D5" w:rsidRDefault="00A247D5">
                    <w:pPr>
                      <w:pStyle w:val="Caption"/>
                      <w:rPr>
                        <w:noProof/>
                      </w:rPr>
                      <w:pPrChange w:id="2480" w:author="Cédric" w:date="2017-06-22T12:42:00Z">
                        <w:pPr/>
                      </w:pPrChange>
                    </w:pPr>
                    <w:ins w:id="2481" w:author="Cédric" w:date="2017-06-22T12:42:00Z">
                      <w:r>
                        <w:t xml:space="preserve">Figure </w:t>
                      </w:r>
                      <w:r>
                        <w:fldChar w:fldCharType="begin"/>
                      </w:r>
                      <w:r>
                        <w:instrText xml:space="preserve"> SEQ Figure \* ARABIC </w:instrText>
                      </w:r>
                    </w:ins>
                    <w:r>
                      <w:fldChar w:fldCharType="separate"/>
                    </w:r>
                    <w:ins w:id="2482" w:author="Cédric" w:date="2017-06-22T16:58:00Z">
                      <w:r>
                        <w:rPr>
                          <w:noProof/>
                        </w:rPr>
                        <w:t>25</w:t>
                      </w:r>
                    </w:ins>
                    <w:ins w:id="2483" w:author="Cédric" w:date="2017-06-22T12:42:00Z">
                      <w:r>
                        <w:fldChar w:fldCharType="end"/>
                      </w:r>
                      <w:r>
                        <w:t>: Fonctions d'appel à Xapi</w:t>
                      </w:r>
                    </w:ins>
                  </w:p>
                </w:txbxContent>
              </v:textbox>
              <w10:wrap type="topAndBottom"/>
            </v:shape>
          </w:pict>
        </w:r>
      </w:ins>
      <w:ins w:id="2484" w:author="Cédric" w:date="2017-06-21T15:49:00Z">
        <w:r w:rsidR="007A1EA5">
          <w:rPr>
            <w:noProof/>
            <w:lang w:eastAsia="fr-FR" w:bidi="ar-SA"/>
            <w:rPrChange w:id="2485" w:author="Unknown">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39808" behindDoc="0" locked="0" layoutInCell="1" allowOverlap="1" wp14:anchorId="2390C4BA" wp14:editId="37FD7DB1">
              <wp:simplePos x="0" y="0"/>
              <wp:positionH relativeFrom="margin">
                <wp:align>center</wp:align>
              </wp:positionH>
              <wp:positionV relativeFrom="paragraph">
                <wp:posOffset>535305</wp:posOffset>
              </wp:positionV>
              <wp:extent cx="5463540" cy="2665095"/>
              <wp:effectExtent l="19050" t="0" r="381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rcRect t="10435"/>
                      <a:stretch>
                        <a:fillRect/>
                      </a:stretch>
                    </pic:blipFill>
                    <pic:spPr>
                      <a:xfrm>
                        <a:off x="0" y="0"/>
                        <a:ext cx="5463540" cy="2665095"/>
                      </a:xfrm>
                      <a:prstGeom prst="rect">
                        <a:avLst/>
                      </a:prstGeom>
                    </pic:spPr>
                  </pic:pic>
                </a:graphicData>
              </a:graphic>
            </wp:anchor>
          </w:drawing>
        </w:r>
      </w:ins>
      <w:ins w:id="2486" w:author="CCCCC" w:date="2017-06-14T20:20:00Z">
        <w:r w:rsidR="006F3074">
          <w:t xml:space="preserve">Pour gérer les groupes dans le client web, il a donc été </w:t>
        </w:r>
      </w:ins>
      <w:ins w:id="2487" w:author="CCCCC" w:date="2017-06-14T20:21:00Z">
        <w:r w:rsidR="006F3074">
          <w:t>indispensable de créer des fonctions de dialogue avec xo-server</w:t>
        </w:r>
      </w:ins>
      <w:ins w:id="2488" w:author="CCCCC" w:date="2017-06-14T20:22:00Z">
        <w:r w:rsidR="006F3074">
          <w:t>. Toutes ces fonctions</w:t>
        </w:r>
      </w:ins>
      <w:ins w:id="2489" w:author="CCCCC" w:date="2017-06-14T20:23:00Z">
        <w:r w:rsidR="006F3074">
          <w:t xml:space="preserve"> sont écrites dans le fichier « common/xo/index.js »</w:t>
        </w:r>
      </w:ins>
      <w:ins w:id="2490" w:author="CCCCC" w:date="2017-06-25T17:28:00Z">
        <w:r w:rsidR="00B3731C">
          <w:t xml:space="preserve"> et permettent d’appeler les fonctions définies dans l’api de xo-server grâce à la fonctions « _call »</w:t>
        </w:r>
      </w:ins>
      <w:ins w:id="2491" w:author="CCCCC" w:date="2017-06-14T20:24:00Z">
        <w:r w:rsidR="006F3074">
          <w:t>.</w:t>
        </w:r>
      </w:ins>
    </w:p>
    <w:p w14:paraId="34B4E6B7" w14:textId="77777777" w:rsidR="008B687D" w:rsidRDefault="00417EB8">
      <w:pPr>
        <w:pStyle w:val="Heading5"/>
        <w:rPr>
          <w:ins w:id="2492" w:author="CCCCC" w:date="2017-06-14T20:48:00Z"/>
        </w:rPr>
        <w:pPrChange w:id="2493" w:author="CCCCC" w:date="2017-06-14T20:48:00Z">
          <w:pPr>
            <w:spacing w:before="0" w:after="0"/>
          </w:pPr>
        </w:pPrChange>
      </w:pPr>
      <w:ins w:id="2494" w:author="CCCCC" w:date="2017-06-14T20:48:00Z">
        <w:r>
          <w:t>Affichage d’une liste de VmGroupes</w:t>
        </w:r>
      </w:ins>
    </w:p>
    <w:p w14:paraId="1B03BDB2" w14:textId="77777777" w:rsidR="00F86C2B" w:rsidRDefault="00903F3E">
      <w:pPr>
        <w:rPr>
          <w:ins w:id="2495" w:author="CCCCC" w:date="2017-06-14T20:49:00Z"/>
        </w:rPr>
      </w:pPr>
      <w:ins w:id="2496" w:author="CCCCC" w:date="2017-06-14T20:41:00Z">
        <w:r>
          <w:t xml:space="preserve">Ensuite, </w:t>
        </w:r>
      </w:ins>
      <w:ins w:id="2497" w:author="CCCCC" w:date="2017-06-14T20:42:00Z">
        <w:r w:rsidR="00417EB8">
          <w:t>le but a été d’afficher une liste de groupes sur le m</w:t>
        </w:r>
      </w:ins>
      <w:ins w:id="2498" w:author="CCCCC" w:date="2017-06-14T20:43:00Z">
        <w:r w:rsidR="00417EB8">
          <w:t>ême modèle que la liste d</w:t>
        </w:r>
        <w:del w:id="2499" w:author="Cédric" w:date="2017-06-21T15:50:00Z">
          <w:r w:rsidR="00417EB8" w:rsidDel="008B6E6A">
            <w:delText>e machines virtuelles</w:delText>
          </w:r>
        </w:del>
      </w:ins>
      <w:ins w:id="2500" w:author="Cédric" w:date="2017-06-21T15:50:00Z">
        <w:r w:rsidR="008B6E6A">
          <w:t>’hôte</w:t>
        </w:r>
      </w:ins>
      <w:ins w:id="2501" w:author="CCCCC" w:date="2017-06-14T20:43:00Z">
        <w:r w:rsidR="00417EB8">
          <w:t xml:space="preserve"> située </w:t>
        </w:r>
      </w:ins>
      <w:ins w:id="2502" w:author="CCCCC" w:date="2017-06-14T20:51:00Z">
        <w:r w:rsidR="00417EB8">
          <w:t xml:space="preserve">sur la figure </w:t>
        </w:r>
      </w:ins>
      <w:ins w:id="2503" w:author="CCCCC" w:date="2017-06-14T20:43:00Z">
        <w:del w:id="2504" w:author="Cédric" w:date="2017-06-22T14:43:00Z">
          <w:r w:rsidR="00EC2BDB" w:rsidRPr="00EC2BDB">
            <w:rPr>
              <w:rPrChange w:id="2505" w:author="Cédric" w:date="2017-06-22T14:43:00Z">
                <w:rPr>
                  <w:rFonts w:asciiTheme="majorHAnsi" w:eastAsiaTheme="majorEastAsia" w:hAnsiTheme="majorHAnsi" w:cs="Mangal"/>
                  <w:b/>
                  <w:bCs/>
                  <w:color w:val="FF0000"/>
                  <w:sz w:val="26"/>
                  <w:szCs w:val="23"/>
                </w:rPr>
              </w:rPrChange>
            </w:rPr>
            <w:delText>X</w:delText>
          </w:r>
        </w:del>
      </w:ins>
      <w:ins w:id="2506" w:author="Cédric" w:date="2017-06-22T14:43:00Z">
        <w:r w:rsidR="00EC2BDB" w:rsidRPr="00EC2BDB">
          <w:rPr>
            <w:rPrChange w:id="2507" w:author="Cédric" w:date="2017-06-22T14:43:00Z">
              <w:rPr>
                <w:rFonts w:asciiTheme="majorHAnsi" w:eastAsiaTheme="majorEastAsia" w:hAnsiTheme="majorHAnsi" w:cs="Mangal"/>
                <w:b/>
                <w:bCs/>
                <w:color w:val="FF0000"/>
                <w:sz w:val="26"/>
                <w:szCs w:val="23"/>
              </w:rPr>
            </w:rPrChange>
          </w:rPr>
          <w:t>27</w:t>
        </w:r>
      </w:ins>
      <w:ins w:id="2508" w:author="CCCCC" w:date="2017-06-14T20:43:00Z">
        <w:r w:rsidR="00417EB8">
          <w:t xml:space="preserve">. </w:t>
        </w:r>
      </w:ins>
    </w:p>
    <w:p w14:paraId="79910684" w14:textId="77777777" w:rsidR="00F86C2B" w:rsidRDefault="00417EB8">
      <w:pPr>
        <w:rPr>
          <w:ins w:id="2509" w:author="CCCCC" w:date="2017-06-14T21:07:00Z"/>
        </w:rPr>
      </w:pPr>
      <w:ins w:id="2510" w:author="CCCCC" w:date="2017-06-14T20:49:00Z">
        <w:r>
          <w:t xml:space="preserve">Le composant permettant d’afficher une telle liste est </w:t>
        </w:r>
      </w:ins>
      <w:ins w:id="2511" w:author="CCCCC" w:date="2017-06-14T20:50:00Z">
        <w:r w:rsidR="006A2506">
          <w:t>Home</w:t>
        </w:r>
        <w:r>
          <w:t xml:space="preserve"> situé dans le fichier « index.js » du dossier « xo-app/home »</w:t>
        </w:r>
        <w:r w:rsidR="000D1E7F">
          <w:t xml:space="preserve"> </w:t>
        </w:r>
      </w:ins>
      <w:ins w:id="2512" w:author="CCCCC" w:date="2017-06-14T20:53:00Z">
        <w:r w:rsidR="000D1E7F">
          <w:t>q</w:t>
        </w:r>
      </w:ins>
      <w:ins w:id="2513" w:author="CCCCC" w:date="2017-06-14T20:50:00Z">
        <w:r>
          <w:t>uel que soit le type d</w:t>
        </w:r>
      </w:ins>
      <w:ins w:id="2514" w:author="CCCCC" w:date="2017-06-14T20:53:00Z">
        <w:r w:rsidR="000D1E7F">
          <w:t>es objets à afficher</w:t>
        </w:r>
      </w:ins>
      <w:ins w:id="2515" w:author="CCCCC" w:date="2017-06-14T20:54:00Z">
        <w:r w:rsidR="000D1E7F">
          <w:t xml:space="preserve">. </w:t>
        </w:r>
      </w:ins>
      <w:ins w:id="2516" w:author="CCCCC" w:date="2017-06-14T20:55:00Z">
        <w:r w:rsidR="000D1E7F">
          <w:t>Pour définir ce type, un paramètre « t » est passé au composant par l’URL</w:t>
        </w:r>
      </w:ins>
      <w:ins w:id="2517" w:author="CCCCC" w:date="2017-06-14T20:58:00Z">
        <w:r w:rsidR="000D1E7F">
          <w:t>.</w:t>
        </w:r>
      </w:ins>
      <w:ins w:id="2518" w:author="CCCCC" w:date="2017-06-14T21:05:00Z">
        <w:r w:rsidR="00DC1E0A">
          <w:t xml:space="preserve"> </w:t>
        </w:r>
      </w:ins>
      <w:ins w:id="2519" w:author="CCCCC" w:date="2017-06-17T16:06:00Z">
        <w:r w:rsidR="002957AD">
          <w:t xml:space="preserve">Il récupère la liste des objets à afficher grâce à un </w:t>
        </w:r>
      </w:ins>
      <w:ins w:id="2520" w:author="CCCCC" w:date="2017-06-17T16:07:00Z">
        <w:r w:rsidR="002957AD">
          <w:t>sélecteur</w:t>
        </w:r>
      </w:ins>
      <w:ins w:id="2521" w:author="CCCCC" w:date="2017-06-17T16:06:00Z">
        <w:r w:rsidR="002957AD">
          <w:t xml:space="preserve"> « getObjetByType »</w:t>
        </w:r>
      </w:ins>
      <w:ins w:id="2522" w:author="CCCCC" w:date="2017-06-17T16:07:00Z">
        <w:r w:rsidR="002957AD">
          <w:t xml:space="preserve"> et à ce paramètr</w:t>
        </w:r>
        <w:r w:rsidR="006A2506">
          <w:t>e « t ». Le résultat est inséré</w:t>
        </w:r>
        <w:r w:rsidR="002957AD">
          <w:t xml:space="preserve"> dans les props gr</w:t>
        </w:r>
      </w:ins>
      <w:ins w:id="2523" w:author="CCCCC" w:date="2017-06-17T16:08:00Z">
        <w:r w:rsidR="002957AD">
          <w:t>âce au décorateur « connectStore ».</w:t>
        </w:r>
      </w:ins>
      <w:ins w:id="2524" w:author="CCCCC" w:date="2017-06-17T16:05:00Z">
        <w:r w:rsidR="002957AD">
          <w:br/>
        </w:r>
      </w:ins>
      <w:ins w:id="2525" w:author="CCCCC" w:date="2017-06-17T16:08:00Z">
        <w:r w:rsidR="006A2506">
          <w:t>Home</w:t>
        </w:r>
      </w:ins>
      <w:ins w:id="2526" w:author="CCCCC" w:date="2017-06-14T21:05:00Z">
        <w:r w:rsidR="00DC1E0A">
          <w:t xml:space="preserve"> utilise un </w:t>
        </w:r>
      </w:ins>
      <w:ins w:id="2527" w:author="CCCCC" w:date="2017-06-14T21:10:00Z">
        <w:r w:rsidR="009A1F6C">
          <w:t>objet</w:t>
        </w:r>
      </w:ins>
      <w:ins w:id="2528" w:author="CCCCC" w:date="2017-06-14T21:05:00Z">
        <w:r w:rsidR="00DC1E0A">
          <w:t xml:space="preserve"> « OPTIONS » qui définit les types des différents composant</w:t>
        </w:r>
      </w:ins>
      <w:ins w:id="2529" w:author="CCCCC" w:date="2017-06-14T21:06:00Z">
        <w:r w:rsidR="00DC1E0A">
          <w:t>s</w:t>
        </w:r>
      </w:ins>
      <w:ins w:id="2530" w:author="CCCCC" w:date="2017-06-14T21:05:00Z">
        <w:r w:rsidR="00DC1E0A">
          <w:t xml:space="preserve"> qu</w:t>
        </w:r>
      </w:ins>
      <w:ins w:id="2531" w:author="CCCCC" w:date="2017-06-14T21:06:00Z">
        <w:r w:rsidR="00DC1E0A">
          <w:t>’il permet d’afficher.</w:t>
        </w:r>
      </w:ins>
      <w:ins w:id="2532" w:author="CCCCC" w:date="2017-06-17T14:15:00Z">
        <w:r w:rsidR="00134D31" w:rsidRPr="00134D31">
          <w:rPr>
            <w:noProof/>
            <w:lang w:eastAsia="fr-FR" w:bidi="ar-SA"/>
          </w:rPr>
          <w:t xml:space="preserve"> </w:t>
        </w:r>
      </w:ins>
    </w:p>
    <w:p w14:paraId="4BB3E047" w14:textId="6C77DC75" w:rsidR="00F86C2B" w:rsidRDefault="00FD18DA">
      <w:pPr>
        <w:rPr>
          <w:ins w:id="2533" w:author="CCCCC" w:date="2017-06-14T22:22:00Z"/>
          <w:color w:val="000000" w:themeColor="text1"/>
        </w:rPr>
      </w:pPr>
      <w:ins w:id="2534" w:author="Cédric" w:date="2017-06-22T12:46:00Z">
        <w:r>
          <w:rPr>
            <w:noProof/>
          </w:rPr>
          <w:pict w14:anchorId="0AF5A6C3">
            <v:shape id="_x0000_s1075" type="#_x0000_t202" style="position:absolute;left:0;text-align:left;margin-left:0;margin-top:168.2pt;width:350pt;height:.05pt;z-index:251715584" stroked="f">
              <v:textbox style="mso-fit-shape-to-text:t" inset="0,0,0,0">
                <w:txbxContent>
                  <w:p w14:paraId="3A6BBA60" w14:textId="77777777" w:rsidR="00A247D5" w:rsidRDefault="00A247D5">
                    <w:pPr>
                      <w:pStyle w:val="Caption"/>
                      <w:rPr>
                        <w:noProof/>
                      </w:rPr>
                      <w:pPrChange w:id="2535" w:author="Cédric" w:date="2017-06-22T12:46:00Z">
                        <w:pPr/>
                      </w:pPrChange>
                    </w:pPr>
                    <w:ins w:id="2536" w:author="Cédric" w:date="2017-06-22T12:46:00Z">
                      <w:r>
                        <w:t xml:space="preserve">Figure </w:t>
                      </w:r>
                      <w:r>
                        <w:fldChar w:fldCharType="begin"/>
                      </w:r>
                      <w:r>
                        <w:instrText xml:space="preserve"> SEQ Figure \* ARABIC </w:instrText>
                      </w:r>
                    </w:ins>
                    <w:r>
                      <w:fldChar w:fldCharType="separate"/>
                    </w:r>
                    <w:ins w:id="2537" w:author="Cédric" w:date="2017-06-22T16:58:00Z">
                      <w:r>
                        <w:rPr>
                          <w:noProof/>
                        </w:rPr>
                        <w:t>26</w:t>
                      </w:r>
                    </w:ins>
                    <w:ins w:id="2538" w:author="Cédric" w:date="2017-06-22T12:46:00Z">
                      <w:r>
                        <w:fldChar w:fldCharType="end"/>
                      </w:r>
                      <w:r>
                        <w:t>: Objet définissant différentes options</w:t>
                      </w:r>
                      <w:r>
                        <w:rPr>
                          <w:noProof/>
                        </w:rPr>
                        <w:t xml:space="preserve"> d'affichage d'une liste de groupes</w:t>
                      </w:r>
                    </w:ins>
                  </w:p>
                </w:txbxContent>
              </v:textbox>
              <w10:wrap type="square"/>
            </v:shape>
          </w:pict>
        </w:r>
      </w:ins>
      <w:ins w:id="2539" w:author="CCCCC" w:date="2017-06-17T14:15:00Z">
        <w:r w:rsidR="007A1EA5">
          <w:rPr>
            <w:noProof/>
            <w:lang w:eastAsia="fr-FR" w:bidi="ar-SA"/>
            <w:rPrChange w:id="2540" w:author="Unknown">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40832" behindDoc="0" locked="0" layoutInCell="1" allowOverlap="1" wp14:anchorId="0D0B4E53" wp14:editId="12CBB8A9">
              <wp:simplePos x="0" y="0"/>
              <wp:positionH relativeFrom="margin">
                <wp:align>left</wp:align>
              </wp:positionH>
              <wp:positionV relativeFrom="paragraph">
                <wp:posOffset>2540</wp:posOffset>
              </wp:positionV>
              <wp:extent cx="4445000" cy="207645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445000" cy="2076450"/>
                      </a:xfrm>
                      <a:prstGeom prst="rect">
                        <a:avLst/>
                      </a:prstGeom>
                    </pic:spPr>
                  </pic:pic>
                </a:graphicData>
              </a:graphic>
            </wp:anchor>
          </w:drawing>
        </w:r>
      </w:ins>
      <w:ins w:id="2541" w:author="CCCCC" w:date="2017-06-14T21:08:00Z">
        <w:r w:rsidR="009A1F6C">
          <w:t>Le type VmGroup est donc ajouté à ce</w:t>
        </w:r>
      </w:ins>
      <w:ins w:id="2542" w:author="CCCCC" w:date="2017-06-14T21:10:00Z">
        <w:r w:rsidR="009A1F6C">
          <w:t>t</w:t>
        </w:r>
      </w:ins>
      <w:ins w:id="2543" w:author="CCCCC" w:date="2017-06-14T21:08:00Z">
        <w:r w:rsidR="009A1F6C">
          <w:t xml:space="preserve"> </w:t>
        </w:r>
      </w:ins>
      <w:ins w:id="2544" w:author="CCCCC" w:date="2017-06-14T21:09:00Z">
        <w:r w:rsidR="009A1F6C">
          <w:t>objet</w:t>
        </w:r>
      </w:ins>
      <w:ins w:id="2545" w:author="CCCCC" w:date="2017-06-14T21:08:00Z">
        <w:r w:rsidR="009A1F6C">
          <w:t xml:space="preserve">. </w:t>
        </w:r>
      </w:ins>
      <w:ins w:id="2546" w:author="CCCCC" w:date="2017-06-14T21:10:00Z">
        <w:r w:rsidR="009A1F6C">
          <w:t>La clé représente donc le type, et la valeur est un objet définissant</w:t>
        </w:r>
      </w:ins>
      <w:ins w:id="2547" w:author="CCCCC" w:date="2017-06-22T21:00:00Z">
        <w:r w:rsidR="006A2506">
          <w:t>, dans l’ordre,</w:t>
        </w:r>
      </w:ins>
      <w:ins w:id="2548" w:author="CCCCC" w:date="2017-06-14T21:10:00Z">
        <w:r w:rsidR="009A1F6C">
          <w:t xml:space="preserve"> le filtre appliqué </w:t>
        </w:r>
        <w:r w:rsidR="009A1F6C">
          <w:lastRenderedPageBreak/>
          <w:t>à la liste par défaut, les</w:t>
        </w:r>
      </w:ins>
      <w:ins w:id="2549" w:author="CCCCC" w:date="2017-06-14T21:11:00Z">
        <w:r w:rsidR="009A1F6C">
          <w:t xml:space="preserve"> filtres disponibles pour ce type</w:t>
        </w:r>
      </w:ins>
      <w:ins w:id="2550" w:author="CCCCC" w:date="2017-06-17T14:15:00Z">
        <w:r w:rsidR="00134D31">
          <w:t>,</w:t>
        </w:r>
      </w:ins>
      <w:ins w:id="2551" w:author="CCCCC" w:date="2017-06-15T19:22:00Z">
        <w:r w:rsidR="00CF0650">
          <w:t xml:space="preserve"> importés depuis un autre fichier</w:t>
        </w:r>
      </w:ins>
      <w:ins w:id="2552" w:author="CCCCC" w:date="2017-06-14T21:11:00Z">
        <w:r w:rsidR="009A1F6C">
          <w:t xml:space="preserve">, </w:t>
        </w:r>
        <w:r w:rsidR="009A1F6C" w:rsidRPr="00134D31">
          <w:t xml:space="preserve">les actions qui pourront </w:t>
        </w:r>
      </w:ins>
      <w:ins w:id="2553" w:author="CCCCC" w:date="2017-06-14T21:12:00Z">
        <w:r w:rsidR="009A1F6C" w:rsidRPr="00134D31">
          <w:t>être exécutées à partir de la liste</w:t>
        </w:r>
        <w:r w:rsidR="00EC2BDB" w:rsidRPr="00EC2BDB">
          <w:rPr>
            <w:rPrChange w:id="2554" w:author="CCCCC" w:date="2017-06-17T14:16:00Z">
              <w:rPr>
                <w:rFonts w:asciiTheme="majorHAnsi" w:eastAsiaTheme="majorEastAsia" w:hAnsiTheme="majorHAnsi" w:cs="Mangal"/>
                <w:b/>
                <w:bCs/>
                <w:color w:val="FF0000"/>
                <w:sz w:val="26"/>
                <w:szCs w:val="23"/>
              </w:rPr>
            </w:rPrChange>
          </w:rPr>
          <w:t xml:space="preserve">, </w:t>
        </w:r>
        <w:r w:rsidR="009A1F6C">
          <w:rPr>
            <w:color w:val="000000" w:themeColor="text1"/>
          </w:rPr>
          <w:t>le composant qui va permettre d</w:t>
        </w:r>
      </w:ins>
      <w:ins w:id="2555" w:author="CCCCC" w:date="2017-06-14T21:13:00Z">
        <w:r w:rsidR="00134D31">
          <w:rPr>
            <w:color w:val="000000" w:themeColor="text1"/>
          </w:rPr>
          <w:t>’afficher un vmG</w:t>
        </w:r>
        <w:r w:rsidR="009A1F6C">
          <w:rPr>
            <w:color w:val="000000" w:themeColor="text1"/>
          </w:rPr>
          <w:t xml:space="preserve">roup dans la liste, </w:t>
        </w:r>
      </w:ins>
      <w:ins w:id="2556" w:author="CCCCC" w:date="2017-06-14T21:15:00Z">
        <w:r w:rsidR="00CF00F1">
          <w:rPr>
            <w:color w:val="000000" w:themeColor="text1"/>
          </w:rPr>
          <w:t xml:space="preserve">ainsi que des paramètres pour </w:t>
        </w:r>
      </w:ins>
      <w:ins w:id="2557" w:author="CCCCC" w:date="2017-06-14T21:16:00Z">
        <w:r w:rsidR="00CF00F1">
          <w:rPr>
            <w:color w:val="000000" w:themeColor="text1"/>
          </w:rPr>
          <w:t>modifier l’ordre de tri de la liste.</w:t>
        </w:r>
      </w:ins>
    </w:p>
    <w:p w14:paraId="4EAFD40A" w14:textId="4D516E69" w:rsidR="00F86C2B" w:rsidRDefault="00FD18DA">
      <w:pPr>
        <w:rPr>
          <w:ins w:id="2558" w:author="CCCCC" w:date="2017-06-19T19:29:00Z"/>
          <w:color w:val="000000" w:themeColor="text1"/>
        </w:rPr>
      </w:pPr>
      <w:ins w:id="2559" w:author="Cédric" w:date="2017-06-22T12:47:00Z">
        <w:r>
          <w:rPr>
            <w:noProof/>
          </w:rPr>
          <w:pict w14:anchorId="78929447">
            <v:shape id="_x0000_s1076" type="#_x0000_t202" style="position:absolute;left:0;text-align:left;margin-left:17.8pt;margin-top:89.9pt;width:445.4pt;height:20.35pt;z-index:251716608;mso-position-horizontal-relative:text;mso-position-vertical-relative:text" stroked="f">
              <v:textbox style="mso-next-textbox:#_x0000_s1076;mso-fit-shape-to-text:t" inset="0,0,0,0">
                <w:txbxContent>
                  <w:p w14:paraId="2CCD894A" w14:textId="77777777" w:rsidR="00A247D5" w:rsidRDefault="00A247D5">
                    <w:pPr>
                      <w:pStyle w:val="Caption"/>
                      <w:rPr>
                        <w:color w:val="000000" w:themeColor="text1"/>
                      </w:rPr>
                      <w:pPrChange w:id="2560" w:author="Cédric" w:date="2017-06-22T12:47:00Z">
                        <w:pPr/>
                      </w:pPrChange>
                    </w:pPr>
                    <w:ins w:id="2561" w:author="Cédric" w:date="2017-06-22T12:47:00Z">
                      <w:r>
                        <w:t xml:space="preserve">Figure </w:t>
                      </w:r>
                      <w:r>
                        <w:fldChar w:fldCharType="begin"/>
                      </w:r>
                      <w:r>
                        <w:instrText xml:space="preserve"> SEQ Figure \* ARABIC </w:instrText>
                      </w:r>
                    </w:ins>
                    <w:r>
                      <w:fldChar w:fldCharType="separate"/>
                    </w:r>
                    <w:ins w:id="2562" w:author="Cédric" w:date="2017-06-22T16:58:00Z">
                      <w:r>
                        <w:rPr>
                          <w:noProof/>
                        </w:rPr>
                        <w:t>27</w:t>
                      </w:r>
                    </w:ins>
                    <w:ins w:id="2563" w:author="Cédric" w:date="2017-06-22T12:47:00Z">
                      <w:r>
                        <w:fldChar w:fldCharType="end"/>
                      </w:r>
                      <w:r>
                        <w:t xml:space="preserve"> : A</w:t>
                      </w:r>
                      <w:r w:rsidRPr="00523727">
                        <w:t>ffichage d'une liste de groupes</w:t>
                      </w:r>
                    </w:ins>
                  </w:p>
                </w:txbxContent>
              </v:textbox>
              <w10:wrap type="topAndBottom"/>
            </v:shape>
          </w:pict>
        </w:r>
      </w:ins>
      <w:ins w:id="2564" w:author="Cédric" w:date="2017-06-21T15:55:00Z">
        <w:r w:rsidR="00B3731C">
          <w:rPr>
            <w:noProof/>
            <w:color w:val="000000" w:themeColor="text1"/>
            <w:lang w:eastAsia="fr-FR" w:bidi="ar-SA"/>
            <w:rPrChange w:id="2565" w:author="Unknown">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53632" behindDoc="1" locked="0" layoutInCell="1" allowOverlap="1" wp14:anchorId="2A4F4D53" wp14:editId="2C77D834">
              <wp:simplePos x="0" y="0"/>
              <wp:positionH relativeFrom="margin">
                <wp:posOffset>238760</wp:posOffset>
              </wp:positionH>
              <wp:positionV relativeFrom="topMargin">
                <wp:posOffset>1440180</wp:posOffset>
              </wp:positionV>
              <wp:extent cx="5655600" cy="964800"/>
              <wp:effectExtent l="0" t="0" r="0" b="0"/>
              <wp:wrapTopAndBottom/>
              <wp:docPr id="71" name="Picture 71" descr="C:\Users\CCCCC\Downloads\Capture d'écran de 2017-06-19 16-1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CCCC\Downloads\Capture d'écran de 2017-06-19 16-10-31.pn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53643" t="21884" r="1369" b="64543"/>
                      <a:stretch/>
                    </pic:blipFill>
                    <pic:spPr bwMode="auto">
                      <a:xfrm>
                        <a:off x="0" y="0"/>
                        <a:ext cx="5655600" cy="964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2566" w:author="CCCCC" w:date="2017-06-14T22:22:00Z">
        <w:r w:rsidR="00C77AC3">
          <w:rPr>
            <w:color w:val="000000" w:themeColor="text1"/>
          </w:rPr>
          <w:t>Le composant V</w:t>
        </w:r>
        <w:r w:rsidR="00380E67">
          <w:rPr>
            <w:color w:val="000000" w:themeColor="text1"/>
          </w:rPr>
          <w:t xml:space="preserve">mGroupItem est implémenté dans le fichier </w:t>
        </w:r>
      </w:ins>
      <w:ins w:id="2567" w:author="CCCCC" w:date="2017-06-14T22:38:00Z">
        <w:r w:rsidR="00380E67">
          <w:rPr>
            <w:color w:val="000000" w:themeColor="text1"/>
          </w:rPr>
          <w:t>« </w:t>
        </w:r>
      </w:ins>
      <w:ins w:id="2568" w:author="CCCCC" w:date="2017-06-14T22:22:00Z">
        <w:r w:rsidR="00380E67">
          <w:rPr>
            <w:color w:val="000000" w:themeColor="text1"/>
          </w:rPr>
          <w:t>vm-group-item.js</w:t>
        </w:r>
      </w:ins>
      <w:ins w:id="2569" w:author="CCCCC" w:date="2017-06-14T22:38:00Z">
        <w:r w:rsidR="00380E67">
          <w:rPr>
            <w:color w:val="000000" w:themeColor="text1"/>
          </w:rPr>
          <w:t> » du dossier « home »</w:t>
        </w:r>
      </w:ins>
      <w:ins w:id="2570" w:author="CCCCC" w:date="2017-06-17T16:13:00Z">
        <w:r w:rsidR="002957AD">
          <w:rPr>
            <w:color w:val="000000" w:themeColor="text1"/>
          </w:rPr>
          <w:t>. Chaque group</w:t>
        </w:r>
      </w:ins>
      <w:ins w:id="2571" w:author="CCCCC" w:date="2017-06-17T16:14:00Z">
        <w:r w:rsidR="002957AD">
          <w:rPr>
            <w:color w:val="000000" w:themeColor="text1"/>
          </w:rPr>
          <w:t>e</w:t>
        </w:r>
      </w:ins>
      <w:ins w:id="2572" w:author="CCCCC" w:date="2017-06-17T16:13:00Z">
        <w:r w:rsidR="002957AD">
          <w:rPr>
            <w:color w:val="000000" w:themeColor="text1"/>
          </w:rPr>
          <w:t xml:space="preserve"> est affiché sous forme d</w:t>
        </w:r>
      </w:ins>
      <w:ins w:id="2573" w:author="CCCCC" w:date="2017-06-17T16:14:00Z">
        <w:r w:rsidR="002957AD">
          <w:rPr>
            <w:color w:val="000000" w:themeColor="text1"/>
          </w:rPr>
          <w:t xml:space="preserve">’une ligne dans la liste, comportant une case à cocher, </w:t>
        </w:r>
      </w:ins>
      <w:ins w:id="2574" w:author="CCCCC" w:date="2017-06-17T16:16:00Z">
        <w:r w:rsidR="00C22413">
          <w:rPr>
            <w:color w:val="000000" w:themeColor="text1"/>
          </w:rPr>
          <w:t>une icône</w:t>
        </w:r>
      </w:ins>
      <w:ins w:id="2575" w:author="CCCCC" w:date="2017-06-17T16:15:00Z">
        <w:r w:rsidR="002957AD">
          <w:rPr>
            <w:color w:val="000000" w:themeColor="text1"/>
          </w:rPr>
          <w:t xml:space="preserve"> représentant l’ét</w:t>
        </w:r>
        <w:r w:rsidR="00C22413">
          <w:rPr>
            <w:color w:val="000000" w:themeColor="text1"/>
          </w:rPr>
          <w:t>at du groupe (allumé ou éteint) et</w:t>
        </w:r>
        <w:r w:rsidR="002957AD">
          <w:rPr>
            <w:color w:val="000000" w:themeColor="text1"/>
          </w:rPr>
          <w:t xml:space="preserve"> </w:t>
        </w:r>
      </w:ins>
      <w:ins w:id="2576" w:author="CCCCC" w:date="2017-06-17T16:16:00Z">
        <w:r w:rsidR="00C22413">
          <w:rPr>
            <w:color w:val="000000" w:themeColor="text1"/>
          </w:rPr>
          <w:t xml:space="preserve">le nom et la description du groupe. Il permet également de modifier ces </w:t>
        </w:r>
      </w:ins>
      <w:ins w:id="2577" w:author="CCCCC" w:date="2017-06-17T16:18:00Z">
        <w:r w:rsidR="00C22413">
          <w:rPr>
            <w:color w:val="000000" w:themeColor="text1"/>
          </w:rPr>
          <w:t xml:space="preserve">deux </w:t>
        </w:r>
      </w:ins>
      <w:ins w:id="2578" w:author="CCCCC" w:date="2017-06-17T16:16:00Z">
        <w:r w:rsidR="00C22413">
          <w:rPr>
            <w:color w:val="000000" w:themeColor="text1"/>
          </w:rPr>
          <w:t>dernières propriétés</w:t>
        </w:r>
        <w:r w:rsidR="00AF7EFD">
          <w:rPr>
            <w:color w:val="000000" w:themeColor="text1"/>
          </w:rPr>
          <w:t>, ainsi que d</w:t>
        </w:r>
      </w:ins>
      <w:ins w:id="2579" w:author="CCCCC" w:date="2017-06-17T16:21:00Z">
        <w:r w:rsidR="00AF7EFD">
          <w:rPr>
            <w:color w:val="000000" w:themeColor="text1"/>
          </w:rPr>
          <w:t xml:space="preserve">’afficher </w:t>
        </w:r>
      </w:ins>
      <w:ins w:id="2580" w:author="Cédric" w:date="2017-06-21T15:55:00Z">
        <w:r w:rsidR="008B6E6A">
          <w:rPr>
            <w:color w:val="000000" w:themeColor="text1"/>
          </w:rPr>
          <w:t xml:space="preserve">des boutons correspondant </w:t>
        </w:r>
      </w:ins>
      <w:ins w:id="2581" w:author="CCCCC" w:date="2017-06-17T16:21:00Z">
        <w:del w:id="2582" w:author="Cédric" w:date="2017-06-21T15:55:00Z">
          <w:r w:rsidR="008F63AA" w:rsidDel="008B6E6A">
            <w:rPr>
              <w:color w:val="000000" w:themeColor="text1"/>
            </w:rPr>
            <w:delText>les</w:delText>
          </w:r>
        </w:del>
      </w:ins>
      <w:ins w:id="2583" w:author="Cédric" w:date="2017-06-21T15:55:00Z">
        <w:r w:rsidR="008B6E6A">
          <w:rPr>
            <w:color w:val="000000" w:themeColor="text1"/>
          </w:rPr>
          <w:t>aux</w:t>
        </w:r>
      </w:ins>
      <w:ins w:id="2584" w:author="CCCCC" w:date="2017-06-17T16:21:00Z">
        <w:r w:rsidR="008F63AA">
          <w:rPr>
            <w:color w:val="000000" w:themeColor="text1"/>
          </w:rPr>
          <w:t xml:space="preserve"> actions précédemment définies lorsqu</w:t>
        </w:r>
      </w:ins>
      <w:ins w:id="2585" w:author="CCCCC" w:date="2017-06-17T16:37:00Z">
        <w:r w:rsidR="008F63AA">
          <w:rPr>
            <w:color w:val="000000" w:themeColor="text1"/>
          </w:rPr>
          <w:t>’</w:t>
        </w:r>
      </w:ins>
      <w:ins w:id="2586" w:author="CCCCC" w:date="2017-06-17T16:21:00Z">
        <w:r w:rsidR="008F63AA">
          <w:rPr>
            <w:color w:val="000000" w:themeColor="text1"/>
          </w:rPr>
          <w:t>une case est cochée, ainsi que d</w:t>
        </w:r>
      </w:ins>
      <w:ins w:id="2587" w:author="CCCCC" w:date="2017-06-17T16:43:00Z">
        <w:r w:rsidR="008F63AA">
          <w:rPr>
            <w:color w:val="000000" w:themeColor="text1"/>
          </w:rPr>
          <w:t>’afficher la vue détaillée du groupe en cliquant sur la ligne.</w:t>
        </w:r>
      </w:ins>
    </w:p>
    <w:p w14:paraId="4A667214" w14:textId="77777777" w:rsidR="008B687D" w:rsidRDefault="008F63AA">
      <w:pPr>
        <w:pStyle w:val="Heading5"/>
        <w:rPr>
          <w:ins w:id="2588" w:author="CCCCC" w:date="2017-06-17T16:39:00Z"/>
        </w:rPr>
        <w:pPrChange w:id="2589" w:author="CCCCC" w:date="2017-06-17T16:37:00Z">
          <w:pPr>
            <w:spacing w:before="0" w:after="0"/>
          </w:pPr>
        </w:pPrChange>
      </w:pPr>
      <w:ins w:id="2590" w:author="CCCCC" w:date="2017-06-17T16:38:00Z">
        <w:r>
          <w:t>Implémenta</w:t>
        </w:r>
      </w:ins>
      <w:ins w:id="2591" w:author="CCCCC" w:date="2017-06-17T16:39:00Z">
        <w:r>
          <w:t>tion de la vue détaillée d’un groupe de machines virtuelles</w:t>
        </w:r>
      </w:ins>
    </w:p>
    <w:p w14:paraId="57333910" w14:textId="77777777" w:rsidR="00F86C2B" w:rsidRDefault="008F63AA">
      <w:pPr>
        <w:rPr>
          <w:ins w:id="2592" w:author="CCCCC" w:date="2017-06-17T16:47:00Z"/>
        </w:rPr>
      </w:pPr>
      <w:ins w:id="2593" w:author="CCCCC" w:date="2017-06-17T16:40:00Z">
        <w:r>
          <w:t>La vue détaillée d’un VmGroup devait se faire en utilisant le m</w:t>
        </w:r>
      </w:ins>
      <w:ins w:id="2594" w:author="CCCCC" w:date="2017-06-17T16:41:00Z">
        <w:r>
          <w:t>ême mo</w:t>
        </w:r>
      </w:ins>
      <w:ins w:id="2595" w:author="CCCCC" w:date="2017-06-17T16:42:00Z">
        <w:r>
          <w:t>dèle que celle des autres composant</w:t>
        </w:r>
      </w:ins>
      <w:ins w:id="2596" w:author="Cédric" w:date="2017-06-21T15:56:00Z">
        <w:r w:rsidR="008B6E6A">
          <w:t>s</w:t>
        </w:r>
      </w:ins>
      <w:ins w:id="2597" w:author="CCCCC" w:date="2017-06-17T16:42:00Z">
        <w:r>
          <w:t xml:space="preserve"> (VM, hôte ou pool)</w:t>
        </w:r>
      </w:ins>
      <w:ins w:id="2598" w:author="CCCCC" w:date="2017-06-17T16:43:00Z">
        <w:r>
          <w:t>.</w:t>
        </w:r>
      </w:ins>
      <w:ins w:id="2599" w:author="CCCCC" w:date="2017-06-17T16:45:00Z">
        <w:r>
          <w:t xml:space="preserve"> Cette vue devait contenir un en</w:t>
        </w:r>
      </w:ins>
      <w:ins w:id="2600" w:author="Cédric" w:date="2017-06-21T15:58:00Z">
        <w:r w:rsidR="002C062F">
          <w:t>-</w:t>
        </w:r>
      </w:ins>
      <w:ins w:id="2601" w:author="CCCCC" w:date="2017-06-17T16:45:00Z">
        <w:r>
          <w:t>tête avec le nom du groupe, sa description,</w:t>
        </w:r>
      </w:ins>
      <w:ins w:id="2602" w:author="CCCCC" w:date="2017-06-17T17:02:00Z">
        <w:r w:rsidR="004F7A7A">
          <w:t xml:space="preserve"> un</w:t>
        </w:r>
      </w:ins>
      <w:ins w:id="2603" w:author="Cédric" w:date="2017-06-21T16:01:00Z">
        <w:r w:rsidR="00D00A96">
          <w:t>e</w:t>
        </w:r>
      </w:ins>
      <w:ins w:id="2604" w:author="CCCCC" w:date="2017-06-17T17:02:00Z">
        <w:del w:id="2605" w:author="Cédric" w:date="2017-06-21T15:59:00Z">
          <w:r w:rsidR="004F7A7A" w:rsidDel="002C062F">
            <w:delText>e</w:delText>
          </w:r>
        </w:del>
        <w:r w:rsidR="004F7A7A">
          <w:t xml:space="preserve"> </w:t>
        </w:r>
        <w:del w:id="2606" w:author="Cédric" w:date="2017-06-21T15:59:00Z">
          <w:r w:rsidR="004F7A7A" w:rsidDel="00D00A96">
            <w:delText>icôn</w:delText>
          </w:r>
        </w:del>
      </w:ins>
      <w:ins w:id="2607" w:author="Cédric" w:date="2017-06-21T15:59:00Z">
        <w:r w:rsidR="00D00A96">
          <w:t>ic</w:t>
        </w:r>
      </w:ins>
      <w:ins w:id="2608" w:author="Cédric" w:date="2017-06-21T16:01:00Z">
        <w:r w:rsidR="00D00A96">
          <w:t>ô</w:t>
        </w:r>
      </w:ins>
      <w:ins w:id="2609" w:author="Cédric" w:date="2017-06-21T15:59:00Z">
        <w:r w:rsidR="00D00A96">
          <w:t>ne</w:t>
        </w:r>
      </w:ins>
      <w:ins w:id="2610" w:author="CCCCC" w:date="2017-06-17T17:02:00Z">
        <w:del w:id="2611" w:author="Cédric" w:date="2017-06-21T15:59:00Z">
          <w:r w:rsidR="004F7A7A" w:rsidDel="002C062F">
            <w:delText>e</w:delText>
          </w:r>
        </w:del>
        <w:r w:rsidR="004F7A7A">
          <w:t xml:space="preserve"> de visualisation de l’état du groupe,</w:t>
        </w:r>
      </w:ins>
      <w:ins w:id="2612" w:author="CCCCC" w:date="2017-06-17T16:45:00Z">
        <w:r>
          <w:t xml:space="preserve"> des boutons permettant d</w:t>
        </w:r>
      </w:ins>
      <w:ins w:id="2613" w:author="CCCCC" w:date="2017-06-17T16:46:00Z">
        <w:r>
          <w:t>’</w:t>
        </w:r>
      </w:ins>
      <w:ins w:id="2614" w:author="CCCCC" w:date="2017-06-17T16:45:00Z">
        <w:r>
          <w:t>effectuer</w:t>
        </w:r>
      </w:ins>
      <w:ins w:id="2615" w:author="CCCCC" w:date="2017-06-17T16:46:00Z">
        <w:r>
          <w:t xml:space="preserve"> des actions sur celui-ci</w:t>
        </w:r>
      </w:ins>
      <w:ins w:id="2616" w:author="CCCCC" w:date="2017-06-17T16:47:00Z">
        <w:r w:rsidR="00274E89">
          <w:t xml:space="preserve"> ainsi que des onglets permettant d’afficher différents contenus. Ils sont les suivants :</w:t>
        </w:r>
      </w:ins>
    </w:p>
    <w:p w14:paraId="632105CF" w14:textId="77777777" w:rsidR="008B687D" w:rsidRDefault="00274E89">
      <w:pPr>
        <w:pStyle w:val="ListParagraph"/>
        <w:numPr>
          <w:ilvl w:val="0"/>
          <w:numId w:val="20"/>
        </w:numPr>
        <w:rPr>
          <w:ins w:id="2617" w:author="CCCCC" w:date="2017-06-17T16:49:00Z"/>
        </w:rPr>
        <w:pPrChange w:id="2618" w:author="CCCCC" w:date="2017-06-17T16:47:00Z">
          <w:pPr>
            <w:spacing w:before="0" w:after="0"/>
          </w:pPr>
        </w:pPrChange>
      </w:pPr>
      <w:ins w:id="2619" w:author="CCCCC" w:date="2017-06-17T16:47:00Z">
        <w:r>
          <w:t>« General</w:t>
        </w:r>
      </w:ins>
      <w:ins w:id="2620" w:author="CCCCC" w:date="2017-06-17T16:48:00Z">
        <w:r>
          <w:t> </w:t>
        </w:r>
      </w:ins>
      <w:ins w:id="2621" w:author="CCCCC" w:date="2017-06-17T17:03:00Z">
        <w:r w:rsidR="004F7A7A">
          <w:t>» qui</w:t>
        </w:r>
      </w:ins>
      <w:ins w:id="2622" w:author="CCCCC" w:date="2017-06-17T16:48:00Z">
        <w:r>
          <w:t xml:space="preserve"> montre le nombre de machines contenues dans le groupe, le nombre de processeurs utilisés par ces machines, la mémoire vive totale, ainsi que l</w:t>
        </w:r>
      </w:ins>
      <w:ins w:id="2623" w:author="CCCCC" w:date="2017-06-17T16:49:00Z">
        <w:r>
          <w:t>’</w:t>
        </w:r>
        <w:r w:rsidR="004F7A7A">
          <w:t>espace utilisé sur l</w:t>
        </w:r>
        <w:r>
          <w:t>es disques.</w:t>
        </w:r>
      </w:ins>
    </w:p>
    <w:p w14:paraId="04E8BEBA" w14:textId="77777777" w:rsidR="008B687D" w:rsidRDefault="00EC2BDB">
      <w:pPr>
        <w:pStyle w:val="ListParagraph"/>
        <w:numPr>
          <w:ilvl w:val="0"/>
          <w:numId w:val="20"/>
        </w:numPr>
        <w:rPr>
          <w:ins w:id="2624" w:author="CCCCC" w:date="2017-06-17T16:53:00Z"/>
        </w:rPr>
        <w:pPrChange w:id="2625" w:author="CCCCC" w:date="2017-06-17T16:47:00Z">
          <w:pPr>
            <w:spacing w:before="0" w:after="0"/>
          </w:pPr>
        </w:pPrChange>
      </w:pPr>
      <w:ins w:id="2626" w:author="CCCCC" w:date="2017-06-17T16:49:00Z">
        <w:r w:rsidRPr="00EC2BDB">
          <w:rPr>
            <w:rPrChange w:id="2627" w:author="CCCCC" w:date="2017-06-17T16:53:00Z">
              <w:rPr>
                <w:rFonts w:asciiTheme="majorHAnsi" w:eastAsiaTheme="majorEastAsia" w:hAnsiTheme="majorHAnsi"/>
                <w:b/>
                <w:bCs/>
                <w:color w:val="4F81BD" w:themeColor="accent1"/>
                <w:sz w:val="26"/>
                <w:szCs w:val="23"/>
              </w:rPr>
            </w:rPrChange>
          </w:rPr>
          <w:t>L’onglet « Stats » permettant d</w:t>
        </w:r>
      </w:ins>
      <w:ins w:id="2628" w:author="CCCCC" w:date="2017-06-17T16:50:00Z">
        <w:r w:rsidRPr="00EC2BDB">
          <w:rPr>
            <w:rPrChange w:id="2629" w:author="CCCCC" w:date="2017-06-17T16:53:00Z">
              <w:rPr>
                <w:rFonts w:asciiTheme="majorHAnsi" w:eastAsiaTheme="majorEastAsia" w:hAnsiTheme="majorHAnsi"/>
                <w:b/>
                <w:bCs/>
                <w:color w:val="4F81BD" w:themeColor="accent1"/>
                <w:sz w:val="26"/>
                <w:szCs w:val="23"/>
              </w:rPr>
            </w:rPrChange>
          </w:rPr>
          <w:t xml:space="preserve">’afficher des graphiques montrant le pourcentage </w:t>
        </w:r>
      </w:ins>
      <w:ins w:id="2630" w:author="Cédric" w:date="2017-06-21T16:02:00Z">
        <w:r w:rsidR="001C459A">
          <w:t xml:space="preserve">total </w:t>
        </w:r>
      </w:ins>
      <w:ins w:id="2631" w:author="CCCCC" w:date="2017-06-17T16:51:00Z">
        <w:r w:rsidRPr="00EC2BDB">
          <w:rPr>
            <w:rPrChange w:id="2632" w:author="CCCCC" w:date="2017-06-17T16:53:00Z">
              <w:rPr>
                <w:rFonts w:asciiTheme="majorHAnsi" w:eastAsiaTheme="majorEastAsia" w:hAnsiTheme="majorHAnsi"/>
                <w:b/>
                <w:bCs/>
                <w:color w:val="4F81BD" w:themeColor="accent1"/>
                <w:sz w:val="26"/>
                <w:szCs w:val="23"/>
              </w:rPr>
            </w:rPrChange>
          </w:rPr>
          <w:t>d’utilisation des processeurs</w:t>
        </w:r>
        <w:del w:id="2633" w:author="Cédric" w:date="2017-06-21T16:02:00Z">
          <w:r w:rsidRPr="00EC2BDB">
            <w:rPr>
              <w:rPrChange w:id="2634" w:author="CCCCC" w:date="2017-06-17T16:53:00Z">
                <w:rPr>
                  <w:rFonts w:asciiTheme="majorHAnsi" w:eastAsiaTheme="majorEastAsia" w:hAnsiTheme="majorHAnsi"/>
                  <w:b/>
                  <w:bCs/>
                  <w:color w:val="4F81BD" w:themeColor="accent1"/>
                  <w:sz w:val="26"/>
                  <w:szCs w:val="23"/>
                </w:rPr>
              </w:rPrChange>
            </w:rPr>
            <w:delText xml:space="preserve"> </w:delText>
          </w:r>
        </w:del>
      </w:ins>
      <w:ins w:id="2635" w:author="CCCCC" w:date="2017-06-17T16:50:00Z">
        <w:del w:id="2636" w:author="Cédric" w:date="2017-06-21T16:02:00Z">
          <w:r w:rsidRPr="00EC2BDB">
            <w:rPr>
              <w:rPrChange w:id="2637" w:author="CCCCC" w:date="2017-06-17T16:53:00Z">
                <w:rPr>
                  <w:rFonts w:asciiTheme="majorHAnsi" w:eastAsiaTheme="majorEastAsia" w:hAnsiTheme="majorHAnsi"/>
                  <w:b/>
                  <w:bCs/>
                  <w:color w:val="4F81BD" w:themeColor="accent1"/>
                  <w:sz w:val="26"/>
                  <w:szCs w:val="23"/>
                </w:rPr>
              </w:rPrChange>
            </w:rPr>
            <w:delText>total</w:delText>
          </w:r>
        </w:del>
      </w:ins>
      <w:ins w:id="2638" w:author="CCCCC" w:date="2017-06-17T16:51:00Z">
        <w:r w:rsidRPr="00EC2BDB">
          <w:rPr>
            <w:rPrChange w:id="2639" w:author="CCCCC" w:date="2017-06-17T16:53:00Z">
              <w:rPr>
                <w:rFonts w:asciiTheme="majorHAnsi" w:eastAsiaTheme="majorEastAsia" w:hAnsiTheme="majorHAnsi"/>
                <w:b/>
                <w:bCs/>
                <w:color w:val="4F81BD" w:themeColor="accent1"/>
                <w:sz w:val="26"/>
                <w:szCs w:val="23"/>
              </w:rPr>
            </w:rPrChange>
          </w:rPr>
          <w:t>, la RAM total utilisée, ainsi que des g</w:t>
        </w:r>
        <w:r w:rsidRPr="00EC2BDB">
          <w:rPr>
            <w:rPrChange w:id="2640" w:author="CCCCC" w:date="2017-06-19T19:54:00Z">
              <w:rPr>
                <w:rFonts w:asciiTheme="majorHAnsi" w:eastAsiaTheme="majorEastAsia" w:hAnsiTheme="majorHAnsi"/>
                <w:b/>
                <w:bCs/>
                <w:color w:val="4F81BD" w:themeColor="accent1"/>
                <w:sz w:val="26"/>
                <w:szCs w:val="23"/>
              </w:rPr>
            </w:rPrChange>
          </w:rPr>
          <w:t xml:space="preserve">raphiques montrant des </w:t>
        </w:r>
      </w:ins>
      <w:ins w:id="2641" w:author="CCCCC" w:date="2017-06-19T19:54:00Z">
        <w:r w:rsidRPr="00EC2BDB">
          <w:rPr>
            <w:rPrChange w:id="2642" w:author="CCCCC" w:date="2017-06-19T19:54:00Z">
              <w:rPr>
                <w:rFonts w:asciiTheme="majorHAnsi" w:eastAsiaTheme="majorEastAsia" w:hAnsiTheme="majorHAnsi"/>
                <w:b/>
                <w:bCs/>
                <w:color w:val="FF0000"/>
                <w:sz w:val="26"/>
                <w:szCs w:val="23"/>
              </w:rPr>
            </w:rPrChange>
          </w:rPr>
          <w:t>échanges de données sur le réseau de la machine</w:t>
        </w:r>
      </w:ins>
      <w:ins w:id="2643" w:author="CCCCC" w:date="2017-06-19T19:53:00Z">
        <w:r w:rsidRPr="00EC2BDB">
          <w:rPr>
            <w:rPrChange w:id="2644" w:author="CCCCC" w:date="2017-06-19T19:54:00Z">
              <w:rPr>
                <w:rFonts w:asciiTheme="majorHAnsi" w:eastAsiaTheme="majorEastAsia" w:hAnsiTheme="majorHAnsi"/>
                <w:b/>
                <w:bCs/>
                <w:color w:val="FF0000"/>
                <w:sz w:val="26"/>
                <w:szCs w:val="23"/>
              </w:rPr>
            </w:rPrChange>
          </w:rPr>
          <w:t xml:space="preserve"> </w:t>
        </w:r>
      </w:ins>
      <w:ins w:id="2645" w:author="CCCCC" w:date="2017-06-19T19:54:00Z">
        <w:r w:rsidRPr="00EC2BDB">
          <w:rPr>
            <w:rPrChange w:id="2646" w:author="CCCCC" w:date="2017-06-19T19:54:00Z">
              <w:rPr>
                <w:rFonts w:asciiTheme="majorHAnsi" w:eastAsiaTheme="majorEastAsia" w:hAnsiTheme="majorHAnsi"/>
                <w:b/>
                <w:bCs/>
                <w:color w:val="FF0000"/>
                <w:sz w:val="26"/>
                <w:szCs w:val="23"/>
              </w:rPr>
            </w:rPrChange>
          </w:rPr>
          <w:t>et sur son disque dur</w:t>
        </w:r>
      </w:ins>
      <w:ins w:id="2647" w:author="CCCCC" w:date="2017-06-17T16:53:00Z">
        <w:r w:rsidRPr="00EC2BDB">
          <w:rPr>
            <w:rPrChange w:id="2648" w:author="CCCCC" w:date="2017-06-17T16:53:00Z">
              <w:rPr>
                <w:rFonts w:asciiTheme="majorHAnsi" w:eastAsiaTheme="majorEastAsia" w:hAnsiTheme="majorHAnsi"/>
                <w:b/>
                <w:bCs/>
                <w:color w:val="4F81BD" w:themeColor="accent1"/>
                <w:sz w:val="26"/>
                <w:szCs w:val="23"/>
              </w:rPr>
            </w:rPrChange>
          </w:rPr>
          <w:t>, en temps réel.</w:t>
        </w:r>
      </w:ins>
      <w:ins w:id="2649" w:author="CCCCC" w:date="2017-06-17T17:06:00Z">
        <w:r w:rsidR="004F7A7A">
          <w:t xml:space="preserve"> De plus, cette vue</w:t>
        </w:r>
      </w:ins>
      <w:ins w:id="2650" w:author="CCCCC" w:date="2017-06-17T17:07:00Z">
        <w:r w:rsidR="007A649E">
          <w:t xml:space="preserve"> devra inclure un bouton permettant d’afficher les statistiques cumulées.</w:t>
        </w:r>
      </w:ins>
    </w:p>
    <w:p w14:paraId="6FE9A7F4" w14:textId="77777777" w:rsidR="008B687D" w:rsidRDefault="00EC2BDB">
      <w:pPr>
        <w:pStyle w:val="ListParagraph"/>
        <w:numPr>
          <w:ilvl w:val="0"/>
          <w:numId w:val="20"/>
        </w:numPr>
        <w:rPr>
          <w:ins w:id="2651" w:author="CCCCC" w:date="2017-06-17T16:54:00Z"/>
        </w:rPr>
        <w:pPrChange w:id="2652" w:author="CCCCC" w:date="2017-06-17T16:47:00Z">
          <w:pPr>
            <w:spacing w:before="0" w:after="0"/>
          </w:pPr>
        </w:pPrChange>
      </w:pPr>
      <w:ins w:id="2653" w:author="CCCCC" w:date="2017-06-17T16:53:00Z">
        <w:r w:rsidRPr="00EC2BDB">
          <w:rPr>
            <w:rPrChange w:id="2654" w:author="CCCCC" w:date="2017-06-17T16:53:00Z">
              <w:rPr>
                <w:rFonts w:asciiTheme="majorHAnsi" w:eastAsiaTheme="majorEastAsia" w:hAnsiTheme="majorHAnsi"/>
                <w:b/>
                <w:bCs/>
                <w:color w:val="4F81BD" w:themeColor="accent1"/>
                <w:sz w:val="26"/>
                <w:szCs w:val="23"/>
              </w:rPr>
            </w:rPrChange>
          </w:rPr>
          <w:t>Un ongl</w:t>
        </w:r>
        <w:r w:rsidR="00274E89">
          <w:t>et « Management » permettant d’afficher la liste des machines virtuelles conten</w:t>
        </w:r>
      </w:ins>
      <w:ins w:id="2655" w:author="Cédric" w:date="2017-06-21T16:03:00Z">
        <w:r w:rsidR="001C459A">
          <w:t>ues</w:t>
        </w:r>
      </w:ins>
      <w:ins w:id="2656" w:author="CCCCC" w:date="2017-06-17T16:53:00Z">
        <w:del w:id="2657" w:author="Cédric" w:date="2017-06-21T16:03:00Z">
          <w:r w:rsidR="00274E89" w:rsidDel="001C459A">
            <w:delText>ant</w:delText>
          </w:r>
        </w:del>
        <w:r w:rsidR="00274E89">
          <w:t xml:space="preserve"> dans le groupe, ainsi que d</w:t>
        </w:r>
      </w:ins>
      <w:ins w:id="2658" w:author="CCCCC" w:date="2017-06-17T16:54:00Z">
        <w:r w:rsidR="00274E89">
          <w:t>’ajouter ou supprimer des machines, et gérer l’ordre de démarrage et d’extinction des VMs.</w:t>
        </w:r>
      </w:ins>
    </w:p>
    <w:p w14:paraId="71DD394B" w14:textId="2DECC55E" w:rsidR="008B687D" w:rsidRDefault="007A1EA5">
      <w:pPr>
        <w:pStyle w:val="ListParagraph"/>
        <w:numPr>
          <w:ilvl w:val="0"/>
          <w:numId w:val="20"/>
        </w:numPr>
        <w:rPr>
          <w:ins w:id="2659" w:author="CCCCC" w:date="2017-06-17T16:58:00Z"/>
        </w:rPr>
        <w:pPrChange w:id="2660" w:author="CCCCC" w:date="2017-06-17T16:47:00Z">
          <w:pPr>
            <w:spacing w:before="0" w:after="0"/>
          </w:pPr>
        </w:pPrChange>
      </w:pPr>
      <w:ins w:id="2661" w:author="Cédric" w:date="2017-06-22T12:48:00Z">
        <w:r>
          <w:rPr>
            <w:noProof/>
            <w:lang w:eastAsia="fr-FR" w:bidi="ar-SA"/>
            <w:rPrChange w:id="2662" w:author="Unknown">
              <w:rPr>
                <w:rFonts w:asciiTheme="majorHAnsi" w:eastAsiaTheme="majorEastAsia" w:hAnsiTheme="majorHAnsi"/>
                <w:b/>
                <w:bCs/>
                <w:noProof/>
                <w:color w:val="4F81BD" w:themeColor="accent1"/>
                <w:sz w:val="26"/>
                <w:szCs w:val="23"/>
                <w:lang w:eastAsia="fr-FR" w:bidi="ar-SA"/>
              </w:rPr>
            </w:rPrChange>
          </w:rPr>
          <w:drawing>
            <wp:anchor distT="0" distB="0" distL="114300" distR="114300" simplePos="0" relativeHeight="251641856" behindDoc="0" locked="0" layoutInCell="1" allowOverlap="1" wp14:anchorId="664D15E2" wp14:editId="0CAE0E32">
              <wp:simplePos x="0" y="0"/>
              <wp:positionH relativeFrom="margin">
                <wp:posOffset>4021455</wp:posOffset>
              </wp:positionH>
              <wp:positionV relativeFrom="paragraph">
                <wp:posOffset>33020</wp:posOffset>
              </wp:positionV>
              <wp:extent cx="2286635" cy="3164205"/>
              <wp:effectExtent l="19050" t="0" r="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286635" cy="3164205"/>
                      </a:xfrm>
                      <a:prstGeom prst="rect">
                        <a:avLst/>
                      </a:prstGeom>
                    </pic:spPr>
                  </pic:pic>
                </a:graphicData>
              </a:graphic>
            </wp:anchor>
          </w:drawing>
        </w:r>
      </w:ins>
      <w:ins w:id="2663" w:author="CCCCC" w:date="2017-06-17T16:55:00Z">
        <w:r w:rsidR="00274E89">
          <w:t xml:space="preserve">« Advanced » contiendra les informations relatives au groupe. </w:t>
        </w:r>
      </w:ins>
      <w:ins w:id="2664" w:author="CCCCC" w:date="2017-06-17T16:56:00Z">
        <w:r w:rsidR="00274E89">
          <w:t xml:space="preserve">Dans </w:t>
        </w:r>
      </w:ins>
      <w:ins w:id="2665" w:author="CCCCC" w:date="2017-06-25T17:40:00Z">
        <w:r w:rsidR="00131705">
          <w:t xml:space="preserve">un </w:t>
        </w:r>
      </w:ins>
      <w:ins w:id="2666" w:author="CCCCC" w:date="2017-06-17T16:56:00Z">
        <w:r w:rsidR="00274E89">
          <w:t>premier temps, seul l’identifiant du groupe sera affiché. Un bouton permettant de supprimer le groupe sera aussi disponible dans cette vue.</w:t>
        </w:r>
      </w:ins>
    </w:p>
    <w:p w14:paraId="4EEBE39D" w14:textId="47E21494" w:rsidR="00F86C2B" w:rsidRDefault="004F7A7A">
      <w:pPr>
        <w:rPr>
          <w:ins w:id="2667" w:author="CCCCC" w:date="2017-06-17T17:11:00Z"/>
        </w:rPr>
      </w:pPr>
      <w:ins w:id="2668" w:author="CCCCC" w:date="2017-06-17T16:58:00Z">
        <w:r>
          <w:t xml:space="preserve">Pour ce faire, un dossier « vm-groupe » est créé dans « xo-app ». </w:t>
        </w:r>
      </w:ins>
      <w:ins w:id="2669" w:author="CCCCC" w:date="2017-06-17T16:59:00Z">
        <w:r>
          <w:t xml:space="preserve">Ce dossier contient un fichier « index.js » </w:t>
        </w:r>
      </w:ins>
      <w:ins w:id="2670" w:author="CCCCC" w:date="2017-06-17T17:12:00Z">
        <w:r w:rsidR="00186300">
          <w:t>dé</w:t>
        </w:r>
        <w:r w:rsidR="00B13FDB">
          <w:t>clarant un composant VmGroup</w:t>
        </w:r>
        <w:r w:rsidR="00186300">
          <w:t xml:space="preserve"> </w:t>
        </w:r>
      </w:ins>
      <w:ins w:id="2671" w:author="CCCCC" w:date="2017-06-17T16:59:00Z">
        <w:r>
          <w:t xml:space="preserve">permettant d’afficher l’entête, et qui instancie le composant </w:t>
        </w:r>
      </w:ins>
      <w:ins w:id="2672" w:author="CCCCC" w:date="2017-06-17T17:00:00Z">
        <w:r>
          <w:t>correspond</w:t>
        </w:r>
        <w:r w:rsidR="00885419">
          <w:t xml:space="preserve">ant à l’onglet choisi. </w:t>
        </w:r>
      </w:ins>
      <w:ins w:id="2673" w:author="CCCCC" w:date="2017-06-18T01:25:00Z">
        <w:r w:rsidR="00885419">
          <w:t>Ainsi</w:t>
        </w:r>
      </w:ins>
      <w:ins w:id="2674" w:author="CCCCC" w:date="2017-06-18T01:26:00Z">
        <w:r w:rsidR="00885419">
          <w:t>,</w:t>
        </w:r>
      </w:ins>
      <w:ins w:id="2675" w:author="CCCCC" w:date="2017-06-17T17:00:00Z">
        <w:r w:rsidR="00885419">
          <w:t xml:space="preserve"> </w:t>
        </w:r>
      </w:ins>
      <w:ins w:id="2676" w:author="CCCCC" w:date="2017-06-18T01:26:00Z">
        <w:r w:rsidR="00885419">
          <w:t xml:space="preserve">pour chacun des onglets, </w:t>
        </w:r>
      </w:ins>
      <w:ins w:id="2677" w:author="CCCCC" w:date="2017-06-17T17:00:00Z">
        <w:r>
          <w:t xml:space="preserve">un fichier </w:t>
        </w:r>
      </w:ins>
      <w:ins w:id="2678" w:author="CCCCC" w:date="2017-06-17T17:01:00Z">
        <w:r>
          <w:t>détermine son contenu.</w:t>
        </w:r>
      </w:ins>
    </w:p>
    <w:p w14:paraId="4A87D121" w14:textId="0C731BF1" w:rsidR="00F86C2B" w:rsidRDefault="00FD18DA">
      <w:pPr>
        <w:rPr>
          <w:ins w:id="2679" w:author="CCCCC" w:date="2017-06-18T01:29:00Z"/>
          <w:noProof/>
          <w:lang w:eastAsia="fr-FR" w:bidi="ar-SA"/>
        </w:rPr>
      </w:pPr>
      <w:ins w:id="2680" w:author="Cédric" w:date="2017-06-22T12:48:00Z">
        <w:r>
          <w:rPr>
            <w:noProof/>
          </w:rPr>
          <w:pict w14:anchorId="51009FB9">
            <v:shape id="_x0000_s1077" type="#_x0000_t202" style="position:absolute;left:0;text-align:left;margin-left:318.8pt;margin-top:104.1pt;width:177.95pt;height:30.7pt;z-index:251717632" stroked="f">
              <v:textbox style="mso-fit-shape-to-text:t" inset="0,0,0,0">
                <w:txbxContent>
                  <w:p w14:paraId="22CC8E35" w14:textId="77777777" w:rsidR="00A247D5" w:rsidRDefault="00A247D5">
                    <w:pPr>
                      <w:pStyle w:val="Caption"/>
                      <w:rPr>
                        <w:noProof/>
                      </w:rPr>
                      <w:pPrChange w:id="2681" w:author="Cédric" w:date="2017-06-22T12:48:00Z">
                        <w:pPr>
                          <w:pStyle w:val="ListParagraph"/>
                          <w:numPr>
                            <w:numId w:val="20"/>
                          </w:numPr>
                          <w:ind w:hanging="360"/>
                        </w:pPr>
                      </w:pPrChange>
                    </w:pPr>
                    <w:ins w:id="2682" w:author="Cédric" w:date="2017-06-22T12:48:00Z">
                      <w:r>
                        <w:t xml:space="preserve">Figure </w:t>
                      </w:r>
                      <w:r>
                        <w:fldChar w:fldCharType="begin"/>
                      </w:r>
                      <w:r>
                        <w:instrText xml:space="preserve"> SEQ Figure \* ARABIC </w:instrText>
                      </w:r>
                    </w:ins>
                    <w:r>
                      <w:fldChar w:fldCharType="separate"/>
                    </w:r>
                    <w:ins w:id="2683" w:author="Cédric" w:date="2017-06-22T16:58:00Z">
                      <w:r>
                        <w:rPr>
                          <w:noProof/>
                        </w:rPr>
                        <w:t>28</w:t>
                      </w:r>
                    </w:ins>
                    <w:ins w:id="2684" w:author="Cédric" w:date="2017-06-22T12:48:00Z">
                      <w:r>
                        <w:fldChar w:fldCharType="end"/>
                      </w:r>
                      <w:r>
                        <w:t>: connectStore appliqué au composant VmGroupe</w:t>
                      </w:r>
                    </w:ins>
                  </w:p>
                </w:txbxContent>
              </v:textbox>
              <w10:wrap type="square"/>
            </v:shape>
          </w:pict>
        </w:r>
      </w:ins>
      <w:ins w:id="2685" w:author="CCCCC" w:date="2017-06-17T17:50:00Z">
        <w:r w:rsidR="00CC4285">
          <w:t xml:space="preserve">Il est défini dans </w:t>
        </w:r>
      </w:ins>
      <w:ins w:id="2686" w:author="CCCCC" w:date="2017-06-17T17:51:00Z">
        <w:r w:rsidR="00CC4285">
          <w:t xml:space="preserve">le </w:t>
        </w:r>
      </w:ins>
      <w:ins w:id="2687" w:author="CCCCC" w:date="2017-06-17T17:50:00Z">
        <w:r w:rsidR="00CC4285">
          <w:t xml:space="preserve">composant </w:t>
        </w:r>
      </w:ins>
      <w:ins w:id="2688" w:author="CCCCC" w:date="2017-06-17T17:51:00Z">
        <w:r w:rsidR="00B13FDB">
          <w:t>XoApp</w:t>
        </w:r>
        <w:r w:rsidR="00CC4285">
          <w:t xml:space="preserve"> que </w:t>
        </w:r>
      </w:ins>
      <w:ins w:id="2689" w:author="CCCCC" w:date="2017-06-17T17:13:00Z">
        <w:r w:rsidR="00186300">
          <w:t>« VmGroup »</w:t>
        </w:r>
      </w:ins>
      <w:ins w:id="2690" w:author="CCCCC" w:date="2017-06-17T17:51:00Z">
        <w:r w:rsidR="00CC4285">
          <w:t xml:space="preserve"> sera affiché à l</w:t>
        </w:r>
      </w:ins>
      <w:ins w:id="2691" w:author="CCCCC" w:date="2017-06-17T17:52:00Z">
        <w:r w:rsidR="00CC4285">
          <w:t>’adresse « /vm-group/&lt;VmGroupId &gt; »</w:t>
        </w:r>
      </w:ins>
      <w:ins w:id="2692" w:author="CCCCC" w:date="2017-06-17T17:53:00Z">
        <w:r w:rsidR="006A6726">
          <w:t>.</w:t>
        </w:r>
      </w:ins>
      <w:ins w:id="2693" w:author="CCCCC" w:date="2017-06-17T17:54:00Z">
        <w:r w:rsidR="006A6726">
          <w:t xml:space="preserve"> </w:t>
        </w:r>
      </w:ins>
      <w:ins w:id="2694" w:author="CCCCC" w:date="2017-06-17T17:53:00Z">
        <w:r w:rsidR="006A6726">
          <w:t>Ce dernier</w:t>
        </w:r>
      </w:ins>
      <w:ins w:id="2695" w:author="CCCCC" w:date="2017-06-17T17:13:00Z">
        <w:r w:rsidR="00186300">
          <w:t xml:space="preserve"> définit </w:t>
        </w:r>
      </w:ins>
      <w:ins w:id="2696" w:author="Cédric" w:date="2017-06-21T16:07:00Z">
        <w:r w:rsidR="004C078E">
          <w:t xml:space="preserve">les </w:t>
        </w:r>
      </w:ins>
      <w:ins w:id="2697" w:author="CCCCC" w:date="2017-06-17T17:13:00Z">
        <w:r w:rsidR="00186300">
          <w:t>différentes routes</w:t>
        </w:r>
      </w:ins>
      <w:ins w:id="2698" w:author="Cédric" w:date="2017-06-21T16:07:00Z">
        <w:r w:rsidR="004C078E">
          <w:t>, ci-contre,</w:t>
        </w:r>
      </w:ins>
      <w:ins w:id="2699" w:author="CCCCC" w:date="2017-06-17T17:13:00Z">
        <w:r w:rsidR="00186300">
          <w:t xml:space="preserve"> pour afficher</w:t>
        </w:r>
      </w:ins>
      <w:ins w:id="2700" w:author="CCCCC" w:date="2017-06-17T17:14:00Z">
        <w:r w:rsidR="00186300">
          <w:t xml:space="preserve"> </w:t>
        </w:r>
      </w:ins>
      <w:ins w:id="2701" w:author="CCCCC" w:date="2017-06-17T17:13:00Z">
        <w:r w:rsidR="00186300">
          <w:t xml:space="preserve">les </w:t>
        </w:r>
      </w:ins>
      <w:ins w:id="2702" w:author="CCCCC" w:date="2017-06-17T17:14:00Z">
        <w:r w:rsidR="00186300">
          <w:t>différents contenu</w:t>
        </w:r>
      </w:ins>
      <w:ins w:id="2703" w:author="CCCCC" w:date="2017-06-17T17:54:00Z">
        <w:r w:rsidR="006A6726">
          <w:t>s</w:t>
        </w:r>
      </w:ins>
      <w:ins w:id="2704" w:author="CCCCC" w:date="2017-06-17T17:14:00Z">
        <w:r w:rsidR="00186300">
          <w:t xml:space="preserve"> des différents onglet</w:t>
        </w:r>
      </w:ins>
      <w:ins w:id="2705" w:author="CCCCC" w:date="2017-06-17T17:15:00Z">
        <w:r w:rsidR="00186300">
          <w:t>s</w:t>
        </w:r>
      </w:ins>
      <w:ins w:id="2706" w:author="CCCCC" w:date="2017-06-17T17:14:00Z">
        <w:r w:rsidR="00186300">
          <w:t xml:space="preserve"> en fonction de l’adresse</w:t>
        </w:r>
        <w:del w:id="2707" w:author="Cédric" w:date="2017-06-21T16:06:00Z">
          <w:r w:rsidR="00186300" w:rsidDel="004C078E">
            <w:delText xml:space="preserve"> demandée, et ce, gr</w:delText>
          </w:r>
        </w:del>
      </w:ins>
      <w:ins w:id="2708" w:author="CCCCC" w:date="2017-06-17T17:15:00Z">
        <w:del w:id="2709" w:author="Cédric" w:date="2017-06-21T16:06:00Z">
          <w:r w:rsidR="00186300" w:rsidDel="004C078E">
            <w:delText>âce au décorateur « routes »</w:delText>
          </w:r>
        </w:del>
        <w:r w:rsidR="00186300">
          <w:t>. De plus, il nécessite un accès à l</w:t>
        </w:r>
      </w:ins>
      <w:ins w:id="2710" w:author="CCCCC" w:date="2017-06-17T17:16:00Z">
        <w:r w:rsidR="00186300">
          <w:t xml:space="preserve">’objet que nous voulons afficher. </w:t>
        </w:r>
      </w:ins>
      <w:ins w:id="2711" w:author="CCCCC" w:date="2017-06-17T17:17:00Z">
        <w:r w:rsidR="001855E4">
          <w:t>Il est rendu disponible avec le décorateur « connectStore »</w:t>
        </w:r>
      </w:ins>
      <w:ins w:id="2712" w:author="CCCCC" w:date="2017-06-17T17:18:00Z">
        <w:r w:rsidR="001855E4" w:rsidRPr="001855E4">
          <w:rPr>
            <w:noProof/>
            <w:lang w:eastAsia="fr-FR" w:bidi="ar-SA"/>
          </w:rPr>
          <w:t xml:space="preserve"> </w:t>
        </w:r>
      </w:ins>
      <w:ins w:id="2713" w:author="CCCCC" w:date="2017-06-17T17:19:00Z">
        <w:r w:rsidR="001855E4">
          <w:rPr>
            <w:noProof/>
            <w:lang w:eastAsia="fr-FR" w:bidi="ar-SA"/>
          </w:rPr>
          <w:t>qui injecte une propriété « vmGroup »</w:t>
        </w:r>
      </w:ins>
      <w:ins w:id="2714" w:author="CCCCC" w:date="2017-06-17T17:20:00Z">
        <w:r w:rsidR="001855E4">
          <w:rPr>
            <w:noProof/>
            <w:lang w:eastAsia="fr-FR" w:bidi="ar-SA"/>
          </w:rPr>
          <w:t xml:space="preserve">, ce </w:t>
        </w:r>
        <w:r w:rsidR="001855E4">
          <w:rPr>
            <w:noProof/>
            <w:lang w:eastAsia="fr-FR" w:bidi="ar-SA"/>
          </w:rPr>
          <w:lastRenderedPageBreak/>
          <w:t>grâce au selecteur « createGetObject »</w:t>
        </w:r>
      </w:ins>
      <w:ins w:id="2715" w:author="CCCCC" w:date="2017-06-17T17:46:00Z">
        <w:r w:rsidR="00CC4285">
          <w:rPr>
            <w:noProof/>
            <w:lang w:eastAsia="fr-FR" w:bidi="ar-SA"/>
          </w:rPr>
          <w:t xml:space="preserve"> qui </w:t>
        </w:r>
      </w:ins>
      <w:ins w:id="2716" w:author="CCCCC" w:date="2017-06-17T17:53:00Z">
        <w:r w:rsidR="00CC4285">
          <w:rPr>
            <w:noProof/>
            <w:lang w:eastAsia="fr-FR" w:bidi="ar-SA"/>
          </w:rPr>
          <w:t xml:space="preserve">renvoie l’objet correspondant à </w:t>
        </w:r>
      </w:ins>
      <w:ins w:id="2717" w:author="CCCCC" w:date="2017-06-17T17:46:00Z">
        <w:r w:rsidR="00CC4285">
          <w:rPr>
            <w:noProof/>
            <w:lang w:eastAsia="fr-FR" w:bidi="ar-SA"/>
          </w:rPr>
          <w:t>l’ident</w:t>
        </w:r>
      </w:ins>
      <w:ins w:id="2718" w:author="CCCCC" w:date="2017-06-17T17:52:00Z">
        <w:r w:rsidR="00CC4285">
          <w:rPr>
            <w:noProof/>
            <w:lang w:eastAsia="fr-FR" w:bidi="ar-SA"/>
          </w:rPr>
          <w:t>ifiant passé dans l’URL</w:t>
        </w:r>
      </w:ins>
      <w:ins w:id="2719" w:author="CCCCC" w:date="2017-06-17T17:53:00Z">
        <w:r w:rsidR="00CC4285">
          <w:rPr>
            <w:noProof/>
            <w:lang w:eastAsia="fr-FR" w:bidi="ar-SA"/>
          </w:rPr>
          <w:t>.</w:t>
        </w:r>
        <w:r w:rsidR="006A6726">
          <w:rPr>
            <w:noProof/>
            <w:lang w:eastAsia="fr-FR" w:bidi="ar-SA"/>
          </w:rPr>
          <w:t xml:space="preserve"> </w:t>
        </w:r>
      </w:ins>
      <w:ins w:id="2720" w:author="CCCCC" w:date="2017-06-17T17:55:00Z">
        <w:r w:rsidR="006A6726">
          <w:rPr>
            <w:noProof/>
            <w:lang w:eastAsia="fr-FR" w:bidi="ar-SA"/>
          </w:rPr>
          <w:t xml:space="preserve">Comme </w:t>
        </w:r>
      </w:ins>
      <w:ins w:id="2721" w:author="CCCCC" w:date="2017-06-17T17:58:00Z">
        <w:r w:rsidR="006A6726">
          <w:rPr>
            <w:noProof/>
            <w:lang w:eastAsia="fr-FR" w:bidi="ar-SA"/>
          </w:rPr>
          <w:t>le VmGroup récupéré précedemment ne contient que les identifiants de ces machines</w:t>
        </w:r>
      </w:ins>
      <w:ins w:id="2722" w:author="CCCCC" w:date="2017-06-17T18:00:00Z">
        <w:r w:rsidR="006A6726">
          <w:rPr>
            <w:noProof/>
            <w:lang w:eastAsia="fr-FR" w:bidi="ar-SA"/>
          </w:rPr>
          <w:t xml:space="preserve"> dans son champs « $VMs », </w:t>
        </w:r>
      </w:ins>
      <w:ins w:id="2723" w:author="CCCCC" w:date="2017-06-17T18:02:00Z">
        <w:r w:rsidR="006A6726">
          <w:rPr>
            <w:noProof/>
            <w:lang w:eastAsia="fr-FR" w:bidi="ar-SA"/>
          </w:rPr>
          <w:t>la</w:t>
        </w:r>
      </w:ins>
      <w:ins w:id="2724" w:author="CCCCC" w:date="2017-06-17T18:01:00Z">
        <w:r w:rsidR="006A6726">
          <w:rPr>
            <w:noProof/>
            <w:lang w:eastAsia="fr-FR" w:bidi="ar-SA"/>
          </w:rPr>
          <w:t xml:space="preserve"> liste </w:t>
        </w:r>
      </w:ins>
      <w:ins w:id="2725" w:author="CCCCC" w:date="2017-06-17T18:02:00Z">
        <w:r w:rsidR="006A6726">
          <w:rPr>
            <w:noProof/>
            <w:lang w:eastAsia="fr-FR" w:bidi="ar-SA"/>
          </w:rPr>
          <w:t xml:space="preserve">des machines </w:t>
        </w:r>
      </w:ins>
      <w:ins w:id="2726" w:author="CCCCC" w:date="2017-06-17T18:01:00Z">
        <w:r w:rsidR="006A6726">
          <w:rPr>
            <w:noProof/>
            <w:lang w:eastAsia="fr-FR" w:bidi="ar-SA"/>
          </w:rPr>
          <w:t xml:space="preserve">va être générer et intégrée </w:t>
        </w:r>
        <w:del w:id="2727" w:author="Cédric" w:date="2017-06-21T16:08:00Z">
          <w:r w:rsidR="006A6726" w:rsidDel="004C078E">
            <w:rPr>
              <w:noProof/>
              <w:lang w:eastAsia="fr-FR" w:bidi="ar-SA"/>
            </w:rPr>
            <w:delText>à « VmGroup »</w:delText>
          </w:r>
        </w:del>
      </w:ins>
      <w:ins w:id="2728" w:author="Cédric" w:date="2017-06-21T16:08:00Z">
        <w:r w:rsidR="004C078E">
          <w:rPr>
            <w:noProof/>
            <w:lang w:eastAsia="fr-FR" w:bidi="ar-SA"/>
          </w:rPr>
          <w:t>au composant</w:t>
        </w:r>
      </w:ins>
      <w:ins w:id="2729" w:author="CCCCC" w:date="2017-06-17T18:01:00Z">
        <w:r w:rsidR="006A6726">
          <w:rPr>
            <w:noProof/>
            <w:lang w:eastAsia="fr-FR" w:bidi="ar-SA"/>
          </w:rPr>
          <w:t xml:space="preserve"> grâce à ce même décorateur.</w:t>
        </w:r>
      </w:ins>
      <w:ins w:id="2730" w:author="CCCCC" w:date="2017-06-17T18:03:00Z">
        <w:r w:rsidR="00263290">
          <w:rPr>
            <w:noProof/>
            <w:lang w:eastAsia="fr-FR" w:bidi="ar-SA"/>
          </w:rPr>
          <w:t xml:space="preserve"> Ce composant n</w:t>
        </w:r>
      </w:ins>
      <w:ins w:id="2731" w:author="CCCCC" w:date="2017-06-17T18:04:00Z">
        <w:r w:rsidR="00263290">
          <w:rPr>
            <w:noProof/>
            <w:lang w:eastAsia="fr-FR" w:bidi="ar-SA"/>
          </w:rPr>
          <w:t>’exige pas un accès à cette liste, mais</w:t>
        </w:r>
      </w:ins>
      <w:ins w:id="2732" w:author="CCCCC" w:date="2017-06-17T18:05:00Z">
        <w:r w:rsidR="00263290">
          <w:rPr>
            <w:noProof/>
            <w:lang w:eastAsia="fr-FR" w:bidi="ar-SA"/>
          </w:rPr>
          <w:t xml:space="preserve"> </w:t>
        </w:r>
      </w:ins>
      <w:ins w:id="2733" w:author="CCCCC" w:date="2017-06-17T18:00:00Z">
        <w:r w:rsidR="006A6726">
          <w:rPr>
            <w:noProof/>
            <w:lang w:eastAsia="fr-FR" w:bidi="ar-SA"/>
          </w:rPr>
          <w:t xml:space="preserve">la totalité des onglets </w:t>
        </w:r>
      </w:ins>
      <w:ins w:id="2734" w:author="CCCCC" w:date="2017-06-17T18:05:00Z">
        <w:r w:rsidR="00263290">
          <w:rPr>
            <w:noProof/>
            <w:lang w:eastAsia="fr-FR" w:bidi="ar-SA"/>
          </w:rPr>
          <w:t>l’</w:t>
        </w:r>
      </w:ins>
      <w:ins w:id="2735" w:author="CCCCC" w:date="2017-06-17T18:00:00Z">
        <w:r w:rsidR="006A6726">
          <w:rPr>
            <w:noProof/>
            <w:lang w:eastAsia="fr-FR" w:bidi="ar-SA"/>
          </w:rPr>
          <w:t>utilise</w:t>
        </w:r>
      </w:ins>
      <w:ins w:id="2736" w:author="CCCCC" w:date="2017-06-17T18:05:00Z">
        <w:r w:rsidR="00263290">
          <w:rPr>
            <w:noProof/>
            <w:lang w:eastAsia="fr-FR" w:bidi="ar-SA"/>
          </w:rPr>
          <w:t>, ainsi, pour éviter la redondance de code, l’obj</w:t>
        </w:r>
        <w:r w:rsidR="00B13FDB">
          <w:rPr>
            <w:noProof/>
            <w:lang w:eastAsia="fr-FR" w:bidi="ar-SA"/>
          </w:rPr>
          <w:t>et contenant les VMs est défini</w:t>
        </w:r>
        <w:r w:rsidR="00263290">
          <w:rPr>
            <w:noProof/>
            <w:lang w:eastAsia="fr-FR" w:bidi="ar-SA"/>
          </w:rPr>
          <w:t xml:space="preserve"> dans ce composan</w:t>
        </w:r>
      </w:ins>
      <w:ins w:id="2737" w:author="CCCCC" w:date="2017-06-17T18:06:00Z">
        <w:r w:rsidR="00263290">
          <w:rPr>
            <w:noProof/>
            <w:lang w:eastAsia="fr-FR" w:bidi="ar-SA"/>
          </w:rPr>
          <w:t>t, et sera passé à l’instanciation de l’onglet.</w:t>
        </w:r>
      </w:ins>
    </w:p>
    <w:p w14:paraId="576EC9AF" w14:textId="77777777" w:rsidR="00F86C2B" w:rsidRDefault="007A1EA5">
      <w:pPr>
        <w:rPr>
          <w:ins w:id="2738" w:author="CCCCC" w:date="2017-06-19T19:17:00Z"/>
          <w:noProof/>
          <w:lang w:eastAsia="fr-FR" w:bidi="ar-SA"/>
        </w:rPr>
      </w:pPr>
      <w:ins w:id="2739" w:author="Cédric" w:date="2017-06-22T12:50:00Z">
        <w:r>
          <w:rPr>
            <w:noProof/>
            <w:lang w:eastAsia="fr-FR" w:bidi="ar-SA"/>
            <w:rPrChange w:id="2740" w:author="Unknown">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44928" behindDoc="0" locked="0" layoutInCell="1" allowOverlap="1" wp14:anchorId="1FFC4CC2" wp14:editId="0C635CB3">
              <wp:simplePos x="0" y="0"/>
              <wp:positionH relativeFrom="margin">
                <wp:align>left</wp:align>
              </wp:positionH>
              <wp:positionV relativeFrom="paragraph">
                <wp:posOffset>147955</wp:posOffset>
              </wp:positionV>
              <wp:extent cx="3062605" cy="963930"/>
              <wp:effectExtent l="19050" t="0" r="4445"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62605" cy="963930"/>
                      </a:xfrm>
                      <a:prstGeom prst="rect">
                        <a:avLst/>
                      </a:prstGeom>
                    </pic:spPr>
                  </pic:pic>
                </a:graphicData>
              </a:graphic>
            </wp:anchor>
          </w:drawing>
        </w:r>
      </w:ins>
    </w:p>
    <w:p w14:paraId="503C3197" w14:textId="130AFAEE" w:rsidR="00F86C2B" w:rsidRDefault="00FD18DA">
      <w:pPr>
        <w:rPr>
          <w:ins w:id="2741" w:author="CCCCC" w:date="2017-06-18T02:08:00Z"/>
          <w:noProof/>
          <w:lang w:eastAsia="fr-FR" w:bidi="ar-SA"/>
        </w:rPr>
      </w:pPr>
      <w:ins w:id="2742" w:author="Cédric" w:date="2017-06-22T12:52:00Z">
        <w:r>
          <w:rPr>
            <w:noProof/>
          </w:rPr>
          <w:pict w14:anchorId="4353ADDB">
            <v:shape id="_x0000_s1079" type="#_x0000_t202" style="position:absolute;left:0;text-align:left;margin-left:-35.1pt;margin-top:210.5pt;width:264.2pt;height:.05pt;z-index:251719680" stroked="f">
              <v:textbox style="mso-fit-shape-to-text:t" inset="0,0,0,0">
                <w:txbxContent>
                  <w:p w14:paraId="50BEAC90" w14:textId="77777777" w:rsidR="00A247D5" w:rsidRPr="008B687D" w:rsidRDefault="00A247D5">
                    <w:pPr>
                      <w:pStyle w:val="Caption"/>
                      <w:rPr>
                        <w:rPrChange w:id="2743" w:author="Cédric" w:date="2017-06-22T12:52:00Z">
                          <w:rPr>
                            <w:noProof/>
                          </w:rPr>
                        </w:rPrChange>
                      </w:rPr>
                      <w:pPrChange w:id="2744" w:author="Cédric" w:date="2017-06-22T12:52:00Z">
                        <w:pPr/>
                      </w:pPrChange>
                    </w:pPr>
                    <w:ins w:id="2745" w:author="Cédric" w:date="2017-06-22T12:52:00Z">
                      <w:r>
                        <w:t xml:space="preserve">Figure </w:t>
                      </w:r>
                    </w:ins>
                    <w:ins w:id="2746" w:author="Cédric" w:date="2017-06-22T13:04:00Z">
                      <w:r>
                        <w:t>49</w:t>
                      </w:r>
                    </w:ins>
                    <w:ins w:id="2747" w:author="Cédric" w:date="2017-06-22T12:52:00Z">
                      <w:r>
                        <w:t xml:space="preserve"> : Fonction de suppression d'un VmGroup</w:t>
                      </w:r>
                    </w:ins>
                  </w:p>
                </w:txbxContent>
              </v:textbox>
              <w10:wrap type="square"/>
            </v:shape>
          </w:pict>
        </w:r>
      </w:ins>
      <w:ins w:id="2748" w:author="Cédric" w:date="2017-06-22T12:51:00Z">
        <w:r w:rsidR="007A1EA5">
          <w:rPr>
            <w:noProof/>
            <w:lang w:eastAsia="fr-FR" w:bidi="ar-SA"/>
            <w:rPrChange w:id="2749" w:author="Unknown">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45952" behindDoc="0" locked="0" layoutInCell="1" allowOverlap="1" wp14:anchorId="7C4170B0" wp14:editId="5AE7EBE8">
              <wp:simplePos x="0" y="0"/>
              <wp:positionH relativeFrom="margin">
                <wp:posOffset>2754630</wp:posOffset>
              </wp:positionH>
              <wp:positionV relativeFrom="paragraph">
                <wp:posOffset>1630045</wp:posOffset>
              </wp:positionV>
              <wp:extent cx="3355340" cy="986155"/>
              <wp:effectExtent l="19050" t="0" r="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355340" cy="986155"/>
                      </a:xfrm>
                      <a:prstGeom prst="rect">
                        <a:avLst/>
                      </a:prstGeom>
                    </pic:spPr>
                  </pic:pic>
                </a:graphicData>
              </a:graphic>
            </wp:anchor>
          </w:drawing>
        </w:r>
      </w:ins>
      <w:ins w:id="2750" w:author="Cédric" w:date="2017-06-22T12:50:00Z">
        <w:r>
          <w:rPr>
            <w:noProof/>
          </w:rPr>
          <w:pict w14:anchorId="3FC805CA">
            <v:shape id="_x0000_s1078" type="#_x0000_t202" style="position:absolute;left:0;text-align:left;margin-left:-250.45pt;margin-top:70.75pt;width:241pt;height:20.35pt;z-index:251718656;mso-position-horizontal-relative:text;mso-position-vertical-relative:text" stroked="f">
              <v:textbox style="mso-fit-shape-to-text:t" inset="0,0,0,0">
                <w:txbxContent>
                  <w:p w14:paraId="133D58F6" w14:textId="77777777" w:rsidR="00A247D5" w:rsidRDefault="00A247D5">
                    <w:pPr>
                      <w:pStyle w:val="Caption"/>
                      <w:rPr>
                        <w:noProof/>
                      </w:rPr>
                      <w:pPrChange w:id="2751" w:author="Cédric" w:date="2017-06-22T12:50:00Z">
                        <w:pPr/>
                      </w:pPrChange>
                    </w:pPr>
                    <w:ins w:id="2752" w:author="Cédric" w:date="2017-06-22T12:50:00Z">
                      <w:r>
                        <w:t xml:space="preserve">Figure </w:t>
                      </w:r>
                    </w:ins>
                    <w:ins w:id="2753" w:author="Cédric" w:date="2017-06-22T13:04:00Z">
                      <w:r>
                        <w:t>48</w:t>
                      </w:r>
                    </w:ins>
                    <w:ins w:id="2754" w:author="Cédric" w:date="2017-06-22T12:50:00Z">
                      <w:r>
                        <w:t>: Instanciation du bouton de suppression d'un groupe</w:t>
                      </w:r>
                    </w:ins>
                  </w:p>
                </w:txbxContent>
              </v:textbox>
              <w10:wrap type="square"/>
            </v:shape>
          </w:pict>
        </w:r>
      </w:ins>
      <w:ins w:id="2755" w:author="CCCCC" w:date="2017-06-18T01:43:00Z">
        <w:r w:rsidR="00473C18">
          <w:rPr>
            <w:noProof/>
            <w:lang w:eastAsia="fr-FR" w:bidi="ar-SA"/>
          </w:rPr>
          <w:t xml:space="preserve"> </w:t>
        </w:r>
      </w:ins>
      <w:ins w:id="2756" w:author="CCCCC" w:date="2017-06-18T01:29:00Z">
        <w:r w:rsidR="00885419">
          <w:rPr>
            <w:noProof/>
            <w:lang w:eastAsia="fr-FR" w:bidi="ar-SA"/>
          </w:rPr>
          <w:t>Le fichier « tab-advanced</w:t>
        </w:r>
      </w:ins>
      <w:ins w:id="2757" w:author="CCCCC" w:date="2017-06-18T01:30:00Z">
        <w:r w:rsidR="00885419">
          <w:rPr>
            <w:noProof/>
            <w:lang w:eastAsia="fr-FR" w:bidi="ar-SA"/>
          </w:rPr>
          <w:t> » définit l’affichage de l’onglet « Advanced »</w:t>
        </w:r>
      </w:ins>
      <w:ins w:id="2758" w:author="CCCCC" w:date="2017-06-18T01:31:00Z">
        <w:r w:rsidR="00885419">
          <w:rPr>
            <w:noProof/>
            <w:lang w:eastAsia="fr-FR" w:bidi="ar-SA"/>
          </w:rPr>
          <w:t xml:space="preserve">. </w:t>
        </w:r>
      </w:ins>
      <w:ins w:id="2759" w:author="CCCCC" w:date="2017-06-18T01:32:00Z">
        <w:r w:rsidR="00885419">
          <w:rPr>
            <w:noProof/>
            <w:lang w:eastAsia="fr-FR" w:bidi="ar-SA"/>
          </w:rPr>
          <w:t>P</w:t>
        </w:r>
      </w:ins>
      <w:ins w:id="2760" w:author="CCCCC" w:date="2017-06-18T01:33:00Z">
        <w:r w:rsidR="00885419">
          <w:rPr>
            <w:noProof/>
            <w:lang w:eastAsia="fr-FR" w:bidi="ar-SA"/>
          </w:rPr>
          <w:t>our la suppression du groupe, il utilise un bouton de type « TabButton</w:t>
        </w:r>
      </w:ins>
      <w:ins w:id="2761" w:author="CCCCC" w:date="2017-06-18T01:34:00Z">
        <w:r w:rsidR="00885419">
          <w:rPr>
            <w:noProof/>
            <w:lang w:eastAsia="fr-FR" w:bidi="ar-SA"/>
          </w:rPr>
          <w:t xml:space="preserve"> ». Il prend en argument  un style qui va ici, l’afficher en rouge, </w:t>
        </w:r>
      </w:ins>
      <w:ins w:id="2762" w:author="CCCCC" w:date="2017-06-18T01:35:00Z">
        <w:r w:rsidR="00473C18">
          <w:rPr>
            <w:noProof/>
            <w:lang w:eastAsia="fr-FR" w:bidi="ar-SA"/>
          </w:rPr>
          <w:t>un</w:t>
        </w:r>
      </w:ins>
      <w:ins w:id="2763" w:author="Cédric" w:date="2017-06-21T16:09:00Z">
        <w:r w:rsidR="004C078E">
          <w:rPr>
            <w:noProof/>
            <w:lang w:eastAsia="fr-FR" w:bidi="ar-SA"/>
          </w:rPr>
          <w:t>e</w:t>
        </w:r>
      </w:ins>
      <w:ins w:id="2764" w:author="CCCCC" w:date="2017-06-18T01:35:00Z">
        <w:r w:rsidR="00473C18">
          <w:rPr>
            <w:noProof/>
            <w:lang w:eastAsia="fr-FR" w:bidi="ar-SA"/>
          </w:rPr>
          <w:t xml:space="preserve"> icôn</w:t>
        </w:r>
      </w:ins>
      <w:ins w:id="2765" w:author="Cédric" w:date="2017-06-21T16:09:00Z">
        <w:r w:rsidR="004C078E">
          <w:rPr>
            <w:noProof/>
            <w:lang w:eastAsia="fr-FR" w:bidi="ar-SA"/>
          </w:rPr>
          <w:t>e</w:t>
        </w:r>
      </w:ins>
      <w:ins w:id="2766" w:author="CCCCC" w:date="2017-06-18T01:35:00Z">
        <w:r w:rsidR="00473C18">
          <w:rPr>
            <w:noProof/>
            <w:lang w:eastAsia="fr-FR" w:bidi="ar-SA"/>
          </w:rPr>
          <w:t xml:space="preserve"> qui sera affiché</w:t>
        </w:r>
      </w:ins>
      <w:ins w:id="2767" w:author="Cédric" w:date="2017-06-21T16:09:00Z">
        <w:r w:rsidR="004C078E">
          <w:rPr>
            <w:noProof/>
            <w:lang w:eastAsia="fr-FR" w:bidi="ar-SA"/>
          </w:rPr>
          <w:t>e</w:t>
        </w:r>
      </w:ins>
      <w:ins w:id="2768" w:author="CCCCC" w:date="2017-06-18T01:35:00Z">
        <w:r w:rsidR="00473C18">
          <w:rPr>
            <w:noProof/>
            <w:lang w:eastAsia="fr-FR" w:bidi="ar-SA"/>
          </w:rPr>
          <w:t xml:space="preserve"> sur le bouton, un label faisant référence à une chaine de caractère dans le module d</w:t>
        </w:r>
      </w:ins>
      <w:ins w:id="2769" w:author="CCCCC" w:date="2017-06-18T01:36:00Z">
        <w:r w:rsidR="00473C18">
          <w:rPr>
            <w:noProof/>
            <w:lang w:eastAsia="fr-FR" w:bidi="ar-SA"/>
          </w:rPr>
          <w:t xml:space="preserve">’internationnlisation, ainsi qu’une fonction qui sera éxecutée </w:t>
        </w:r>
      </w:ins>
      <w:ins w:id="2770" w:author="CCCCC" w:date="2017-06-18T01:37:00Z">
        <w:r w:rsidR="00473C18">
          <w:rPr>
            <w:noProof/>
            <w:lang w:eastAsia="fr-FR" w:bidi="ar-SA"/>
          </w:rPr>
          <w:t xml:space="preserve">lorsqu’un clic sera effectué sur le bouton. </w:t>
        </w:r>
      </w:ins>
      <w:ins w:id="2771" w:author="CCCCC" w:date="2017-06-18T01:38:00Z">
        <w:r w:rsidR="00473C18">
          <w:rPr>
            <w:noProof/>
            <w:lang w:eastAsia="fr-FR" w:bidi="ar-SA"/>
          </w:rPr>
          <w:t xml:space="preserve">Cette fonction va </w:t>
        </w:r>
        <w:del w:id="2772" w:author="Cédric" w:date="2017-06-21T16:10:00Z">
          <w:r w:rsidR="00473C18" w:rsidDel="004C078E">
            <w:rPr>
              <w:noProof/>
              <w:lang w:eastAsia="fr-FR" w:bidi="ar-SA"/>
            </w:rPr>
            <w:delText>éxecuter</w:delText>
          </w:r>
        </w:del>
      </w:ins>
      <w:ins w:id="2773" w:author="Cédric" w:date="2017-06-21T16:10:00Z">
        <w:r w:rsidR="004C078E">
          <w:rPr>
            <w:noProof/>
            <w:lang w:eastAsia="fr-FR" w:bidi="ar-SA"/>
          </w:rPr>
          <w:t>appeler</w:t>
        </w:r>
      </w:ins>
      <w:ins w:id="2774" w:author="CCCCC" w:date="2017-06-18T01:38:00Z">
        <w:r w:rsidR="00473C18">
          <w:rPr>
            <w:noProof/>
            <w:lang w:eastAsia="fr-FR" w:bidi="ar-SA"/>
          </w:rPr>
          <w:t xml:space="preserve"> la fonction deleteVmGroup </w:t>
        </w:r>
      </w:ins>
      <w:ins w:id="2775" w:author="CCCCC" w:date="2017-06-18T01:40:00Z">
        <w:r w:rsidR="00473C18">
          <w:rPr>
            <w:noProof/>
            <w:lang w:eastAsia="fr-FR" w:bidi="ar-SA"/>
          </w:rPr>
          <w:t>(fi</w:t>
        </w:r>
        <w:del w:id="2776" w:author="Cédric" w:date="2017-06-22T14:43:00Z">
          <w:r w:rsidR="00473C18" w:rsidDel="002315BA">
            <w:rPr>
              <w:noProof/>
              <w:lang w:eastAsia="fr-FR" w:bidi="ar-SA"/>
            </w:rPr>
            <w:delText>c</w:delText>
          </w:r>
        </w:del>
        <w:r w:rsidR="00473C18">
          <w:rPr>
            <w:noProof/>
            <w:lang w:eastAsia="fr-FR" w:bidi="ar-SA"/>
          </w:rPr>
          <w:t>gure</w:t>
        </w:r>
      </w:ins>
      <w:ins w:id="2777" w:author="Cédric" w:date="2017-06-22T14:43:00Z">
        <w:r w:rsidR="002315BA">
          <w:rPr>
            <w:noProof/>
            <w:lang w:eastAsia="fr-FR" w:bidi="ar-SA"/>
          </w:rPr>
          <w:t xml:space="preserve"> 44</w:t>
        </w:r>
      </w:ins>
      <w:ins w:id="2778" w:author="CCCCC" w:date="2017-06-18T01:40:00Z">
        <w:del w:id="2779" w:author="Cédric" w:date="2017-06-22T14:43:00Z">
          <w:r w:rsidR="00473C18" w:rsidDel="002315BA">
            <w:rPr>
              <w:noProof/>
              <w:lang w:eastAsia="fr-FR" w:bidi="ar-SA"/>
            </w:rPr>
            <w:delText xml:space="preserve"> </w:delText>
          </w:r>
          <w:r w:rsidR="00473C18" w:rsidDel="002315BA">
            <w:rPr>
              <w:noProof/>
              <w:color w:val="FF0000"/>
              <w:lang w:eastAsia="fr-FR" w:bidi="ar-SA"/>
            </w:rPr>
            <w:delText xml:space="preserve">X </w:delText>
          </w:r>
        </w:del>
        <w:r w:rsidR="00473C18">
          <w:rPr>
            <w:noProof/>
            <w:lang w:eastAsia="fr-FR" w:bidi="ar-SA"/>
          </w:rPr>
          <w:t xml:space="preserve">) </w:t>
        </w:r>
      </w:ins>
      <w:ins w:id="2780" w:author="CCCCC" w:date="2017-06-18T01:38:00Z">
        <w:r w:rsidR="00473C18">
          <w:rPr>
            <w:noProof/>
            <w:lang w:eastAsia="fr-FR" w:bidi="ar-SA"/>
          </w:rPr>
          <w:t xml:space="preserve">qui </w:t>
        </w:r>
      </w:ins>
      <w:ins w:id="2781" w:author="CCCCC" w:date="2017-06-18T01:39:00Z">
        <w:r w:rsidR="00473C18">
          <w:rPr>
            <w:noProof/>
            <w:lang w:eastAsia="fr-FR" w:bidi="ar-SA"/>
          </w:rPr>
          <w:t>va demander une confi</w:t>
        </w:r>
        <w:r w:rsidR="00B13FDB">
          <w:rPr>
            <w:noProof/>
            <w:lang w:eastAsia="fr-FR" w:bidi="ar-SA"/>
          </w:rPr>
          <w:t xml:space="preserve">rmation à l’aide du composant </w:t>
        </w:r>
        <w:r w:rsidR="00473C18">
          <w:rPr>
            <w:noProof/>
            <w:lang w:eastAsia="fr-FR" w:bidi="ar-SA"/>
          </w:rPr>
          <w:t>Confirm </w:t>
        </w:r>
      </w:ins>
      <w:ins w:id="2782" w:author="CCCCC" w:date="2017-06-18T01:40:00Z">
        <w:del w:id="2783" w:author="Cédric" w:date="2017-06-22T14:44:00Z">
          <w:r w:rsidR="00473C18" w:rsidDel="004C31CA">
            <w:rPr>
              <w:noProof/>
              <w:lang w:eastAsia="fr-FR" w:bidi="ar-SA"/>
            </w:rPr>
            <w:delText xml:space="preserve"> (partie </w:delText>
          </w:r>
        </w:del>
      </w:ins>
      <w:ins w:id="2784" w:author="CCCCC" w:date="2017-06-18T01:41:00Z">
        <w:del w:id="2785" w:author="Cédric" w:date="2017-06-22T14:44:00Z">
          <w:r w:rsidR="00473C18" w:rsidDel="004C31CA">
            <w:rPr>
              <w:noProof/>
              <w:color w:val="FF0000"/>
              <w:lang w:eastAsia="fr-FR" w:bidi="ar-SA"/>
            </w:rPr>
            <w:delText xml:space="preserve">X </w:delText>
          </w:r>
          <w:r w:rsidR="00473C18" w:rsidDel="004C31CA">
            <w:rPr>
              <w:noProof/>
              <w:lang w:eastAsia="fr-FR" w:bidi="ar-SA"/>
            </w:rPr>
            <w:delText>)</w:delText>
          </w:r>
        </w:del>
        <w:r w:rsidR="00473C18">
          <w:rPr>
            <w:noProof/>
            <w:lang w:eastAsia="fr-FR" w:bidi="ar-SA"/>
          </w:rPr>
          <w:t>. Si la promesse est a acceptée, l’utilisateur sera redirigé sur la liste des VmGroups</w:t>
        </w:r>
      </w:ins>
      <w:ins w:id="2786" w:author="Cédric" w:date="2017-06-21T16:10:00Z">
        <w:r w:rsidR="004C078E">
          <w:rPr>
            <w:noProof/>
            <w:lang w:eastAsia="fr-FR" w:bidi="ar-SA"/>
          </w:rPr>
          <w:t xml:space="preserve"> et le groupe sera supprimé</w:t>
        </w:r>
      </w:ins>
      <w:ins w:id="2787" w:author="CCCCC" w:date="2017-06-18T01:41:00Z">
        <w:r w:rsidR="00473C18">
          <w:rPr>
            <w:noProof/>
            <w:lang w:eastAsia="fr-FR" w:bidi="ar-SA"/>
          </w:rPr>
          <w:t xml:space="preserve">, sinon, rien </w:t>
        </w:r>
      </w:ins>
      <w:ins w:id="2788" w:author="CCCCC" w:date="2017-06-18T01:42:00Z">
        <w:r w:rsidR="00473C18">
          <w:rPr>
            <w:noProof/>
            <w:lang w:eastAsia="fr-FR" w:bidi="ar-SA"/>
          </w:rPr>
          <w:t xml:space="preserve">ne se passera, car la fonction « noop » est </w:t>
        </w:r>
      </w:ins>
      <w:ins w:id="2789" w:author="CCCCC" w:date="2017-06-18T01:44:00Z">
        <w:r w:rsidR="00473C18">
          <w:rPr>
            <w:noProof/>
            <w:lang w:eastAsia="fr-FR" w:bidi="ar-SA"/>
          </w:rPr>
          <w:t xml:space="preserve">une </w:t>
        </w:r>
      </w:ins>
      <w:ins w:id="2790" w:author="CCCCC" w:date="2017-06-18T01:42:00Z">
        <w:r w:rsidR="00473C18">
          <w:rPr>
            <w:noProof/>
            <w:lang w:eastAsia="fr-FR" w:bidi="ar-SA"/>
          </w:rPr>
          <w:t>fonction n’éxecutant aucune instruction.</w:t>
        </w:r>
      </w:ins>
      <w:ins w:id="2791" w:author="CCCCC" w:date="2017-06-18T02:08:00Z">
        <w:r w:rsidR="00C31344">
          <w:rPr>
            <w:noProof/>
            <w:lang w:eastAsia="fr-FR" w:bidi="ar-SA"/>
          </w:rPr>
          <w:br/>
        </w:r>
      </w:ins>
      <w:ins w:id="2792" w:author="CCCCC" w:date="2017-06-18T01:47:00Z">
        <w:r w:rsidR="00851F94">
          <w:rPr>
            <w:noProof/>
            <w:lang w:eastAsia="fr-FR" w:bidi="ar-SA"/>
          </w:rPr>
          <w:t>L’identifian</w:t>
        </w:r>
      </w:ins>
      <w:ins w:id="2793" w:author="Cédric" w:date="2017-06-21T16:10:00Z">
        <w:r w:rsidR="004C078E">
          <w:rPr>
            <w:noProof/>
            <w:lang w:eastAsia="fr-FR" w:bidi="ar-SA"/>
          </w:rPr>
          <w:t>t</w:t>
        </w:r>
      </w:ins>
      <w:ins w:id="2794" w:author="CCCCC" w:date="2017-06-18T01:47:00Z">
        <w:del w:id="2795" w:author="Cédric" w:date="2017-06-21T16:10:00Z">
          <w:r w:rsidR="00851F94" w:rsidDel="004C078E">
            <w:rPr>
              <w:noProof/>
              <w:lang w:eastAsia="fr-FR" w:bidi="ar-SA"/>
            </w:rPr>
            <w:delText>t de</w:delText>
          </w:r>
        </w:del>
        <w:r w:rsidR="00851F94">
          <w:rPr>
            <w:noProof/>
            <w:lang w:eastAsia="fr-FR" w:bidi="ar-SA"/>
          </w:rPr>
          <w:t xml:space="preserve"> du g</w:t>
        </w:r>
      </w:ins>
      <w:ins w:id="2796" w:author="CCCCC" w:date="2017-06-18T01:48:00Z">
        <w:r w:rsidR="00851F94">
          <w:rPr>
            <w:noProof/>
            <w:lang w:eastAsia="fr-FR" w:bidi="ar-SA"/>
          </w:rPr>
          <w:t xml:space="preserve">roupe est affiché dans une table HTML utilisant les balises « table », « tbody », </w:t>
        </w:r>
      </w:ins>
      <w:ins w:id="2797" w:author="CCCCC" w:date="2017-06-18T01:49:00Z">
        <w:r w:rsidR="00851F94">
          <w:rPr>
            <w:noProof/>
            <w:lang w:eastAsia="fr-FR" w:bidi="ar-SA"/>
          </w:rPr>
          <w:t>« tr », et « th ».</w:t>
        </w:r>
      </w:ins>
    </w:p>
    <w:p w14:paraId="304740BA" w14:textId="238262E5" w:rsidR="008B687D" w:rsidRDefault="005F0CF1">
      <w:pPr>
        <w:rPr>
          <w:ins w:id="2798" w:author="CCCCC" w:date="2017-06-19T19:13:00Z"/>
        </w:rPr>
        <w:pPrChange w:id="2799" w:author="CCCCC" w:date="2017-06-19T19:12:00Z">
          <w:pPr>
            <w:pStyle w:val="Standard"/>
          </w:pPr>
        </w:pPrChange>
      </w:pPr>
      <w:ins w:id="2800" w:author="CCCCC" w:date="2017-06-19T19:12:00Z">
        <w:r>
          <w:t xml:space="preserve">C’est le composant « TabGeneral » qui définit le rendu de l’onglet « General ». Pour afficher le nombre de machines contenues dans le groupe, on utilise une fonction « size » issue de la librairie Lodash sur la variable « vms » transmis par le composant « VmGroup ».  « vms » est un objet associant à chaque identifiant de machine, l’objet représentant la machine. Les objets en Javascript ne possèdant pas de fonction renvoyant la taille de l’objet, il est donc nécessaire d’utiliser une fonction tierce. </w:t>
        </w:r>
        <w:r>
          <w:br/>
          <w:t>Concernant les autres critères à aff</w:t>
        </w:r>
        <w:del w:id="2801" w:author="Cédric" w:date="2017-06-21T16:23:00Z">
          <w:r w:rsidDel="0032560F">
            <w:delText>c</w:delText>
          </w:r>
        </w:del>
        <w:r>
          <w:t>i</w:t>
        </w:r>
      </w:ins>
      <w:ins w:id="2802" w:author="Cédric" w:date="2017-06-21T16:23:00Z">
        <w:r w:rsidR="0032560F">
          <w:t>c</w:t>
        </w:r>
      </w:ins>
      <w:ins w:id="2803" w:author="CCCCC" w:date="2017-06-19T19:12:00Z">
        <w:r>
          <w:t>her dans cette page, leur valeur est injectée dans les props du composant via le décorateur « connectStore ». Chaque VM possède un champ</w:t>
        </w:r>
        <w:del w:id="2804" w:author="Cédric" w:date="2017-06-21T16:23:00Z">
          <w:r w:rsidDel="0032560F">
            <w:delText>s</w:delText>
          </w:r>
        </w:del>
        <w:r>
          <w:t xml:space="preserve"> « CPUs » contenant un champs « number » qui est le nombre de processeurs utilisés par la machine virtuelle. Une somme est alors effectué</w:t>
        </w:r>
      </w:ins>
      <w:ins w:id="2805" w:author="Cédric" w:date="2017-06-21T16:23:00Z">
        <w:r w:rsidR="002A0B3C">
          <w:t>e</w:t>
        </w:r>
      </w:ins>
      <w:ins w:id="2806" w:author="CCCCC" w:date="2017-06-19T19:12:00Z">
        <w:r>
          <w:t xml:space="preserve"> sur ce champ de chacune des machines virtuelles.</w:t>
        </w:r>
        <w:r>
          <w:br/>
          <w:t>Une VM inclut également la taille de la mémoire vive qu’elle peut utiliser dans le champ</w:t>
        </w:r>
        <w:del w:id="2807" w:author="Cédric" w:date="2017-06-21T16:23:00Z">
          <w:r w:rsidDel="002A0B3C">
            <w:delText>s</w:delText>
          </w:r>
        </w:del>
        <w:r>
          <w:t xml:space="preserve"> « memory.dynamic ». La valeur contenue à cet emplacement est un tableau incluant deux valeurs : les mémoires minimums et </w:t>
        </w:r>
        <w:del w:id="2808" w:author="Cédric" w:date="2017-06-21T16:24:00Z">
          <w:r w:rsidDel="002A0B3C">
            <w:delText xml:space="preserve">et </w:delText>
          </w:r>
        </w:del>
        <w:r>
          <w:t>maximum pouvant être utilisées par la machine. Une somme</w:t>
        </w:r>
      </w:ins>
      <w:ins w:id="2809" w:author="CCCCC" w:date="2017-06-25T17:48:00Z">
        <w:r w:rsidR="004247DA">
          <w:t>, sur toutes les machines,</w:t>
        </w:r>
      </w:ins>
      <w:ins w:id="2810" w:author="CCCCC" w:date="2017-06-19T19:12:00Z">
        <w:r>
          <w:t xml:space="preserve"> est effectuée sur la seconde valeur qui est la mémoire maximum dont peut avoir besoin la VM. Ces valeurs étant exprimées en octet, il est nécessaire de les convertir dans une unité qui aura plus de sens. Ceci est fait grâce à une fonction « formatSize » qui utilise un module « humanFormat » qui va convertir la valeur dans l’unité voulue, et lui associe un préfixe. Ici nous récupérons donc des valeurs en gigabits.</w:t>
        </w:r>
      </w:ins>
    </w:p>
    <w:p w14:paraId="388AF55D" w14:textId="23B98E87" w:rsidR="008B687D" w:rsidRDefault="005F0CF1">
      <w:pPr>
        <w:rPr>
          <w:ins w:id="2811" w:author="CCCCC" w:date="2017-06-22T00:46:00Z"/>
        </w:rPr>
        <w:pPrChange w:id="2812" w:author="CCCCC" w:date="2017-06-19T19:12:00Z">
          <w:pPr>
            <w:pStyle w:val="Standard"/>
          </w:pPr>
        </w:pPrChange>
      </w:pPr>
      <w:ins w:id="2813" w:author="CCCCC" w:date="2017-06-19T19:12:00Z">
        <w:r>
          <w:t xml:space="preserve">La taille de la mémoire statique se calcul </w:t>
        </w:r>
        <w:del w:id="2814" w:author="Cédric" w:date="2017-06-21T16:24:00Z">
          <w:r w:rsidDel="002A0B3C">
            <w:delText>différement</w:delText>
          </w:r>
        </w:del>
      </w:ins>
      <w:ins w:id="2815" w:author="Cédric" w:date="2017-06-21T16:24:00Z">
        <w:r w:rsidR="002A0B3C">
          <w:t>différemment</w:t>
        </w:r>
      </w:ins>
      <w:ins w:id="2816" w:author="CCCCC" w:date="2017-06-19T19:12:00Z">
        <w:r>
          <w:t>. En effet une machine virtuelle est associée à un ou plusieurs disques virtuels appelés VDIs</w:t>
        </w:r>
      </w:ins>
      <w:ins w:id="2817" w:author="Cédric" w:date="2017-06-21T16:25:00Z">
        <w:r w:rsidR="002A0B3C">
          <w:rPr>
            <w:rStyle w:val="FootnoteReference"/>
          </w:rPr>
          <w:footnoteReference w:id="17"/>
        </w:r>
      </w:ins>
      <w:ins w:id="2821" w:author="CCCCC" w:date="2017-06-19T19:12:00Z">
        <w:del w:id="2822" w:author="Cédric" w:date="2017-06-21T16:25:00Z">
          <w:r w:rsidDel="002A0B3C">
            <w:delText xml:space="preserve"> (note : virtual disk image)</w:delText>
          </w:r>
        </w:del>
        <w:r>
          <w:t xml:space="preserve"> et ce via un objet VBD</w:t>
        </w:r>
      </w:ins>
      <w:ins w:id="2823" w:author="Cédric" w:date="2017-06-21T16:25:00Z">
        <w:r w:rsidR="002A0B3C">
          <w:rPr>
            <w:rStyle w:val="FootnoteReference"/>
          </w:rPr>
          <w:footnoteReference w:id="18"/>
        </w:r>
      </w:ins>
      <w:ins w:id="2827" w:author="CCCCC" w:date="2017-06-19T19:12:00Z">
        <w:del w:id="2828" w:author="Cédric" w:date="2017-06-23T11:18:00Z">
          <w:r w:rsidDel="00FE6FA7">
            <w:delText xml:space="preserve"> (note : virtual block device)</w:delText>
          </w:r>
        </w:del>
        <w:r>
          <w:t xml:space="preserve">. Chaque VDI peut être associé à plusieurs VBDs, et donc plusieurs machines virtuelles. Ainsi, ce que nous souhaitons calculer est la somme des tailles de chacun des disques utilisés par les Vms du groupe. Mais, si </w:t>
        </w:r>
        <w:r>
          <w:lastRenderedPageBreak/>
          <w:t>plusieurs machines utilisent le même disque virtuel, celui-ci ne doit être compté qu’une seule fois. Un ensemble (sans doublons) contenant les identifiants des VDIs utilisés par les machines du groupe est donc créé. C’est grâce à cette liste d’identifiant que l’on</w:t>
        </w:r>
      </w:ins>
      <w:ins w:id="2829" w:author="CCCCC" w:date="2017-06-25T17:50:00Z">
        <w:r w:rsidR="004247DA">
          <w:t xml:space="preserve"> récupère la liste des objets VDI et que l’on</w:t>
        </w:r>
      </w:ins>
      <w:ins w:id="2830" w:author="CCCCC" w:date="2017-06-19T19:12:00Z">
        <w:r>
          <w:t xml:space="preserve"> calcule la mémoire statique totale utilisée par le groupe.</w:t>
        </w:r>
      </w:ins>
      <w:ins w:id="2831" w:author="CCCCC" w:date="2017-06-19T19:13:00Z">
        <w:r>
          <w:br/>
        </w:r>
      </w:ins>
      <w:ins w:id="2832" w:author="CCCCC" w:date="2017-06-19T19:12:00Z">
        <w:r>
          <w:t>La vue obtenue est la suivante :</w:t>
        </w:r>
      </w:ins>
    </w:p>
    <w:p w14:paraId="45F3C9CD" w14:textId="77777777" w:rsidR="008B687D" w:rsidRDefault="00FD18DA">
      <w:pPr>
        <w:rPr>
          <w:ins w:id="2833" w:author="CCCCC" w:date="2017-06-19T19:12:00Z"/>
        </w:rPr>
        <w:pPrChange w:id="2834" w:author="CCCCC" w:date="2017-06-19T19:12:00Z">
          <w:pPr>
            <w:pStyle w:val="Standard"/>
          </w:pPr>
        </w:pPrChange>
      </w:pPr>
      <w:ins w:id="2835" w:author="Cédric" w:date="2017-06-22T12:53:00Z">
        <w:r>
          <w:rPr>
            <w:noProof/>
          </w:rPr>
          <w:pict w14:anchorId="7792FC35">
            <v:shape id="_x0000_s1080" type="#_x0000_t202" style="position:absolute;left:0;text-align:left;margin-left:58.3pt;margin-top:90.7pt;width:343.55pt;height:.05pt;z-index:251720704" stroked="f">
              <v:textbox style="mso-fit-shape-to-text:t" inset="0,0,0,0">
                <w:txbxContent>
                  <w:p w14:paraId="667103F7" w14:textId="77777777" w:rsidR="00A247D5" w:rsidRDefault="00A247D5">
                    <w:pPr>
                      <w:pStyle w:val="Caption"/>
                      <w:rPr>
                        <w:noProof/>
                      </w:rPr>
                      <w:pPrChange w:id="2836" w:author="Cédric" w:date="2017-06-22T12:53:00Z">
                        <w:pPr/>
                      </w:pPrChange>
                    </w:pPr>
                    <w:ins w:id="2837" w:author="Cédric" w:date="2017-06-22T12:53:00Z">
                      <w:r>
                        <w:t xml:space="preserve">Figure </w:t>
                      </w:r>
                      <w:r>
                        <w:fldChar w:fldCharType="begin"/>
                      </w:r>
                      <w:r>
                        <w:instrText xml:space="preserve"> SEQ Figure \* ARABIC </w:instrText>
                      </w:r>
                    </w:ins>
                    <w:r>
                      <w:fldChar w:fldCharType="separate"/>
                    </w:r>
                    <w:ins w:id="2838" w:author="Cédric" w:date="2017-06-22T16:58:00Z">
                      <w:r>
                        <w:rPr>
                          <w:noProof/>
                        </w:rPr>
                        <w:t>29</w:t>
                      </w:r>
                    </w:ins>
                    <w:ins w:id="2839" w:author="Cédric" w:date="2017-06-22T12:53:00Z">
                      <w:r>
                        <w:fldChar w:fldCharType="end"/>
                      </w:r>
                      <w:r>
                        <w:t xml:space="preserve"> :Vue générale d'un groupe de machines virtuelles</w:t>
                      </w:r>
                    </w:ins>
                  </w:p>
                </w:txbxContent>
              </v:textbox>
              <w10:wrap type="topAndBottom"/>
            </v:shape>
          </w:pict>
        </w:r>
      </w:ins>
      <w:ins w:id="2840" w:author="CCCCC" w:date="2017-06-19T19:16:00Z">
        <w:r w:rsidR="007A1EA5">
          <w:rPr>
            <w:noProof/>
            <w:lang w:eastAsia="fr-FR" w:bidi="ar-SA"/>
            <w:rPrChange w:id="2841" w:author="Unknown">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42880" behindDoc="0" locked="0" layoutInCell="1" allowOverlap="1" wp14:anchorId="5CE277AF" wp14:editId="0E521BEB">
              <wp:simplePos x="0" y="0"/>
              <wp:positionH relativeFrom="margin">
                <wp:posOffset>740410</wp:posOffset>
              </wp:positionH>
              <wp:positionV relativeFrom="paragraph">
                <wp:posOffset>275656</wp:posOffset>
              </wp:positionV>
              <wp:extent cx="4363085" cy="819150"/>
              <wp:effectExtent l="19050" t="0" r="0" b="0"/>
              <wp:wrapTopAndBottom/>
              <wp:docPr id="69" name="Picture 69" descr="C:\Users\CCCCC\Downloads\Capture d'écran de 2017-06-19 15-4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CCC\Downloads\Capture d'écran de 2017-06-19 15-44-07.pn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54555" t="24406" r="1456" b="60877"/>
                      <a:stretch/>
                    </pic:blipFill>
                    <pic:spPr bwMode="auto">
                      <a:xfrm>
                        <a:off x="0" y="0"/>
                        <a:ext cx="4363085" cy="819150"/>
                      </a:xfrm>
                      <a:prstGeom prst="rect">
                        <a:avLst/>
                      </a:prstGeom>
                      <a:noFill/>
                      <a:ln>
                        <a:noFill/>
                      </a:ln>
                      <a:extLst>
                        <a:ext uri="{53640926-AAD7-44D8-BBD7-CCE9431645EC}">
                          <a14:shadowObscured xmlns:a14="http://schemas.microsoft.com/office/drawing/2010/main"/>
                        </a:ext>
                      </a:extLst>
                    </pic:spPr>
                  </pic:pic>
                </a:graphicData>
              </a:graphic>
            </wp:anchor>
          </w:drawing>
        </w:r>
      </w:ins>
    </w:p>
    <w:p w14:paraId="34918F38" w14:textId="39CE3C3C" w:rsidR="00F86C2B" w:rsidRDefault="007A1EA5">
      <w:pPr>
        <w:rPr>
          <w:ins w:id="2842" w:author="CCCCC" w:date="2017-06-18T15:13:00Z"/>
        </w:rPr>
      </w:pPr>
      <w:ins w:id="2843" w:author="Cédric" w:date="2017-06-22T12:54:00Z">
        <w:r>
          <w:rPr>
            <w:noProof/>
            <w:lang w:eastAsia="fr-FR" w:bidi="ar-SA"/>
            <w:rPrChange w:id="2844" w:author="Unknown">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58240" behindDoc="1" locked="0" layoutInCell="1" allowOverlap="1" wp14:anchorId="326B54E6" wp14:editId="7F05CAC7">
              <wp:simplePos x="0" y="0"/>
              <wp:positionH relativeFrom="column">
                <wp:posOffset>1871980</wp:posOffset>
              </wp:positionH>
              <wp:positionV relativeFrom="paragraph">
                <wp:posOffset>2901950</wp:posOffset>
              </wp:positionV>
              <wp:extent cx="4245610" cy="1160780"/>
              <wp:effectExtent l="19050" t="0" r="2540" b="0"/>
              <wp:wrapSquare wrapText="bothSides"/>
              <wp:docPr id="80" name="Picture 80" descr="C:\Users\CCCCC\Downloads\sortedList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CCCC\Downloads\sortedListManagement.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245610" cy="1160780"/>
                      </a:xfrm>
                      <a:prstGeom prst="rect">
                        <a:avLst/>
                      </a:prstGeom>
                      <a:noFill/>
                      <a:ln>
                        <a:noFill/>
                      </a:ln>
                    </pic:spPr>
                  </pic:pic>
                </a:graphicData>
              </a:graphic>
            </wp:anchor>
          </w:drawing>
        </w:r>
      </w:ins>
      <w:ins w:id="2845" w:author="Cédric" w:date="2017-06-22T12:53:00Z">
        <w:r w:rsidR="00FD18DA">
          <w:rPr>
            <w:noProof/>
          </w:rPr>
          <w:pict w14:anchorId="7F1466F3">
            <v:shape id="_x0000_s1081" type="#_x0000_t202" style="position:absolute;left:0;text-align:left;margin-left:96.75pt;margin-top:168.55pt;width:262.3pt;height:.05pt;z-index:251721728;mso-position-horizontal-relative:text;mso-position-vertical-relative:text" stroked="f">
              <v:textbox style="mso-fit-shape-to-text:t" inset="0,0,0,0">
                <w:txbxContent>
                  <w:p w14:paraId="7F538772" w14:textId="77777777" w:rsidR="00A247D5" w:rsidRDefault="00A247D5">
                    <w:pPr>
                      <w:pStyle w:val="Caption"/>
                      <w:rPr>
                        <w:noProof/>
                      </w:rPr>
                      <w:pPrChange w:id="2846" w:author="Cédric" w:date="2017-06-22T12:53:00Z">
                        <w:pPr/>
                      </w:pPrChange>
                    </w:pPr>
                    <w:ins w:id="2847" w:author="Cédric" w:date="2017-06-22T12:53:00Z">
                      <w:r>
                        <w:t xml:space="preserve">Figure </w:t>
                      </w:r>
                      <w:r>
                        <w:fldChar w:fldCharType="begin"/>
                      </w:r>
                      <w:r>
                        <w:instrText xml:space="preserve"> SEQ Figure \* ARABIC </w:instrText>
                      </w:r>
                    </w:ins>
                    <w:r>
                      <w:fldChar w:fldCharType="separate"/>
                    </w:r>
                    <w:ins w:id="2848" w:author="Cédric" w:date="2017-06-22T16:58:00Z">
                      <w:r>
                        <w:rPr>
                          <w:noProof/>
                        </w:rPr>
                        <w:t>30</w:t>
                      </w:r>
                    </w:ins>
                    <w:ins w:id="2849" w:author="Cédric" w:date="2017-06-22T12:53:00Z">
                      <w:r>
                        <w:fldChar w:fldCharType="end"/>
                      </w:r>
                      <w:r>
                        <w:t>: Instanciation du composant SortedTable</w:t>
                      </w:r>
                    </w:ins>
                  </w:p>
                </w:txbxContent>
              </v:textbox>
              <w10:wrap type="topAndBottom"/>
            </v:shape>
          </w:pict>
        </w:r>
      </w:ins>
      <w:ins w:id="2850" w:author="CCCCC" w:date="2017-06-18T14:59:00Z">
        <w:r>
          <w:rPr>
            <w:noProof/>
            <w:lang w:eastAsia="fr-FR" w:bidi="ar-SA"/>
            <w:rPrChange w:id="2851" w:author="Unknown">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08064" behindDoc="0" locked="0" layoutInCell="1" allowOverlap="1" wp14:anchorId="4CBE690B" wp14:editId="1C412E47">
              <wp:simplePos x="0" y="0"/>
              <wp:positionH relativeFrom="margin">
                <wp:posOffset>1229057</wp:posOffset>
              </wp:positionH>
              <wp:positionV relativeFrom="paragraph">
                <wp:posOffset>1891930</wp:posOffset>
              </wp:positionV>
              <wp:extent cx="3331210" cy="191770"/>
              <wp:effectExtent l="0" t="0" r="254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331210" cy="191770"/>
                      </a:xfrm>
                      <a:prstGeom prst="rect">
                        <a:avLst/>
                      </a:prstGeom>
                    </pic:spPr>
                  </pic:pic>
                </a:graphicData>
              </a:graphic>
            </wp:anchor>
          </w:drawing>
        </w:r>
      </w:ins>
      <w:ins w:id="2852" w:author="CCCCC" w:date="2017-06-18T14:40:00Z">
        <w:r w:rsidR="00457CD5">
          <w:t>Le</w:t>
        </w:r>
      </w:ins>
      <w:ins w:id="2853" w:author="CCCCC" w:date="2017-06-18T14:51:00Z">
        <w:r w:rsidR="00DE03AD">
          <w:t xml:space="preserve"> rendu du</w:t>
        </w:r>
      </w:ins>
      <w:ins w:id="2854" w:author="CCCCC" w:date="2017-06-18T14:40:00Z">
        <w:r w:rsidR="005838AF">
          <w:t xml:space="preserve"> composant TabManagement</w:t>
        </w:r>
        <w:r w:rsidR="00457CD5">
          <w:t xml:space="preserve"> défini dans le </w:t>
        </w:r>
      </w:ins>
      <w:ins w:id="2855" w:author="CCCCC" w:date="2017-06-18T14:41:00Z">
        <w:r w:rsidR="00457CD5">
          <w:t>fichier « tab-management »</w:t>
        </w:r>
      </w:ins>
      <w:ins w:id="2856" w:author="CCCCC" w:date="2017-06-18T14:51:00Z">
        <w:r w:rsidR="00DE03AD">
          <w:t xml:space="preserve"> </w:t>
        </w:r>
      </w:ins>
      <w:ins w:id="2857" w:author="CCCCC" w:date="2017-06-18T14:54:00Z">
        <w:r w:rsidR="00ED52D9">
          <w:t>montre,</w:t>
        </w:r>
      </w:ins>
      <w:ins w:id="2858" w:author="CCCCC" w:date="2017-06-18T14:51:00Z">
        <w:r w:rsidR="00DE03AD">
          <w:t xml:space="preserve"> à son initialisation</w:t>
        </w:r>
      </w:ins>
      <w:ins w:id="2859" w:author="CCCCC" w:date="2017-06-18T14:52:00Z">
        <w:r w:rsidR="00ED52D9">
          <w:t xml:space="preserve"> deux boutons et la liste des machines virtuelles. </w:t>
        </w:r>
      </w:ins>
      <w:ins w:id="2860" w:author="CCCCC" w:date="2017-06-18T14:53:00Z">
        <w:r w:rsidR="00ED52D9">
          <w:t xml:space="preserve">La liste est </w:t>
        </w:r>
      </w:ins>
      <w:ins w:id="2861" w:author="CCCCC" w:date="2017-06-18T14:54:00Z">
        <w:r w:rsidR="00ED52D9">
          <w:t xml:space="preserve">affichée grâce à un composant </w:t>
        </w:r>
      </w:ins>
      <w:ins w:id="2862" w:author="CCCCC" w:date="2017-06-18T14:55:00Z">
        <w:r w:rsidR="005838AF">
          <w:t xml:space="preserve">SortedList. Cette liste prend </w:t>
        </w:r>
        <w:r w:rsidR="00ED52D9">
          <w:t xml:space="preserve">deux arguments : la liste </w:t>
        </w:r>
      </w:ins>
      <w:ins w:id="2863" w:author="CCCCC" w:date="2017-06-18T14:57:00Z">
        <w:r w:rsidR="00ED52D9">
          <w:t>des objets</w:t>
        </w:r>
      </w:ins>
      <w:ins w:id="2864" w:author="CCCCC" w:date="2017-06-18T14:55:00Z">
        <w:r w:rsidR="00ED52D9">
          <w:t xml:space="preserve"> à afficher qui est ici la variable </w:t>
        </w:r>
      </w:ins>
      <w:ins w:id="2865" w:author="CCCCC" w:date="2017-06-18T14:56:00Z">
        <w:r w:rsidR="00ED52D9">
          <w:t xml:space="preserve">« vms » qui a été passé </w:t>
        </w:r>
      </w:ins>
      <w:ins w:id="2866" w:author="CCCCC" w:date="2017-06-18T14:57:00Z">
        <w:r w:rsidR="00ED52D9">
          <w:t xml:space="preserve">en argument </w:t>
        </w:r>
      </w:ins>
      <w:ins w:id="2867" w:author="CCCCC" w:date="2017-06-18T14:56:00Z">
        <w:r w:rsidR="005838AF">
          <w:t>à TabManagement</w:t>
        </w:r>
      </w:ins>
      <w:ins w:id="2868" w:author="CCCCC" w:date="2017-06-18T14:57:00Z">
        <w:r w:rsidR="005838AF">
          <w:t xml:space="preserve"> depuis le composant VmGroup</w:t>
        </w:r>
        <w:r w:rsidR="00ED52D9">
          <w:t>, et un argument « columns »</w:t>
        </w:r>
      </w:ins>
      <w:ins w:id="2869" w:author="CCCCC" w:date="2017-06-18T14:58:00Z">
        <w:r w:rsidR="00ED52D9">
          <w:t xml:space="preserve"> qui définit les colonnes à afficher dans la table.</w:t>
        </w:r>
      </w:ins>
      <w:ins w:id="2870" w:author="CCCCC" w:date="2017-06-18T14:59:00Z">
        <w:r w:rsidR="00ED52D9">
          <w:t xml:space="preserve"> </w:t>
        </w:r>
      </w:ins>
      <w:ins w:id="2871" w:author="CCCCC" w:date="2017-06-18T15:03:00Z">
        <w:r w:rsidR="0047463C">
          <w:br/>
          <w:t xml:space="preserve">Ici, on passe un tableau « VM_COLUMNS » qui est un tableau </w:t>
        </w:r>
      </w:ins>
      <w:ins w:id="2872" w:author="CCCCC" w:date="2017-06-18T15:04:00Z">
        <w:r w:rsidR="0047463C">
          <w:t xml:space="preserve">d’objets. Chaque objet contient un champ </w:t>
        </w:r>
      </w:ins>
      <w:ins w:id="2873" w:author="CCCCC" w:date="2017-06-18T15:05:00Z">
        <w:r w:rsidR="0047463C">
          <w:t xml:space="preserve">« name » qui contient le nom de la colonne, un champ </w:t>
        </w:r>
      </w:ins>
      <w:ins w:id="2874" w:author="CCCCC" w:date="2017-06-18T15:06:00Z">
        <w:r w:rsidR="0047463C">
          <w:t>« itemRenderer » qui est une fonction qui prend en paramètre un objet de la liste et retourne son affichage dans la case du tableau, ainsi q</w:t>
        </w:r>
      </w:ins>
      <w:ins w:id="2875" w:author="CCCCC" w:date="2017-06-18T15:08:00Z">
        <w:r w:rsidR="0047463C">
          <w:t xml:space="preserve">u’un champ « sortCriteria » qui est une fonction qui prend également un objet à afficher et retourne un critère de trie dans la liste. </w:t>
        </w:r>
      </w:ins>
      <w:ins w:id="2876" w:author="CCCCC" w:date="2017-06-18T15:11:00Z">
        <w:r w:rsidR="0047463C">
          <w:t xml:space="preserve">Ce tableau contient donc une colonne affichant le nom </w:t>
        </w:r>
      </w:ins>
      <w:ins w:id="2877" w:author="CCCCC" w:date="2017-06-18T15:12:00Z">
        <w:r w:rsidR="0047463C">
          <w:t>des machines</w:t>
        </w:r>
      </w:ins>
      <w:ins w:id="2878" w:author="CCCCC" w:date="2017-06-18T15:11:00Z">
        <w:r w:rsidR="0047463C">
          <w:t xml:space="preserve"> virtuelle</w:t>
        </w:r>
      </w:ins>
      <w:ins w:id="2879" w:author="CCCCC" w:date="2017-06-18T15:12:00Z">
        <w:r w:rsidR="0047463C">
          <w:t>s, une</w:t>
        </w:r>
      </w:ins>
      <w:ins w:id="2880" w:author="Cédric" w:date="2017-06-21T16:31:00Z">
        <w:r w:rsidR="002A0B3C">
          <w:t>,</w:t>
        </w:r>
      </w:ins>
      <w:ins w:id="2881" w:author="CCCCC" w:date="2017-06-18T15:12:00Z">
        <w:r w:rsidR="0047463C">
          <w:t xml:space="preserve"> montrant sa description, et une dernière affichant un bouton</w:t>
        </w:r>
      </w:ins>
      <w:ins w:id="2882" w:author="CCCCC" w:date="2017-06-18T15:13:00Z">
        <w:r w:rsidR="003F77D0">
          <w:t xml:space="preserve"> permettant de supprimer la VM du groupe. On obtient donc le </w:t>
        </w:r>
      </w:ins>
      <w:ins w:id="2883" w:author="CCCCC" w:date="2017-06-18T15:14:00Z">
        <w:r w:rsidR="003F77D0">
          <w:t>rendu</w:t>
        </w:r>
      </w:ins>
      <w:ins w:id="2884" w:author="CCCCC" w:date="2017-06-18T15:13:00Z">
        <w:r w:rsidR="003F77D0">
          <w:t xml:space="preserve"> </w:t>
        </w:r>
      </w:ins>
      <w:ins w:id="2885" w:author="CCCCC" w:date="2017-06-21T20:13:00Z">
        <w:r w:rsidR="00250681">
          <w:t>ci-contre</w:t>
        </w:r>
      </w:ins>
      <w:ins w:id="2886" w:author="CCCCC" w:date="2017-06-18T15:13:00Z">
        <w:r w:rsidR="003F77D0">
          <w:t> :</w:t>
        </w:r>
      </w:ins>
    </w:p>
    <w:p w14:paraId="4F3037B3" w14:textId="132A4D9E" w:rsidR="00F86C2B" w:rsidRDefault="00FD18DA">
      <w:pPr>
        <w:rPr>
          <w:ins w:id="2887" w:author="CCCCC" w:date="2017-06-18T15:13:00Z"/>
        </w:rPr>
      </w:pPr>
      <w:ins w:id="2888" w:author="Cédric" w:date="2017-06-22T12:54:00Z">
        <w:r>
          <w:rPr>
            <w:noProof/>
          </w:rPr>
          <w:pict w14:anchorId="44729ED8">
            <v:shape id="_x0000_s1082" type="#_x0000_t202" style="position:absolute;left:0;text-align:left;margin-left:147.4pt;margin-top:7.65pt;width:334.5pt;height:20.35pt;z-index:251722752" stroked="f">
              <v:textbox style="mso-fit-shape-to-text:t" inset="0,0,0,0">
                <w:txbxContent>
                  <w:p w14:paraId="4A3C0A74" w14:textId="77777777" w:rsidR="00A247D5" w:rsidRDefault="00A247D5">
                    <w:pPr>
                      <w:pStyle w:val="Caption"/>
                      <w:rPr>
                        <w:noProof/>
                      </w:rPr>
                      <w:pPrChange w:id="2889" w:author="Cédric" w:date="2017-06-22T12:54:00Z">
                        <w:pPr/>
                      </w:pPrChange>
                    </w:pPr>
                    <w:ins w:id="2890" w:author="Cédric" w:date="2017-06-22T12:54:00Z">
                      <w:r>
                        <w:t xml:space="preserve">Figure </w:t>
                      </w:r>
                      <w:r>
                        <w:fldChar w:fldCharType="begin"/>
                      </w:r>
                      <w:r>
                        <w:instrText xml:space="preserve"> SEQ Figure \* ARABIC </w:instrText>
                      </w:r>
                    </w:ins>
                    <w:r>
                      <w:fldChar w:fldCharType="separate"/>
                    </w:r>
                    <w:ins w:id="2891" w:author="Cédric" w:date="2017-06-22T16:58:00Z">
                      <w:r>
                        <w:rPr>
                          <w:noProof/>
                        </w:rPr>
                        <w:t>31</w:t>
                      </w:r>
                    </w:ins>
                    <w:ins w:id="2892" w:author="Cédric" w:date="2017-06-22T12:54:00Z">
                      <w:r>
                        <w:fldChar w:fldCharType="end"/>
                      </w:r>
                      <w:r>
                        <w:t>: Affichage de la liste des VMs du groupe</w:t>
                      </w:r>
                    </w:ins>
                  </w:p>
                </w:txbxContent>
              </v:textbox>
              <w10:wrap type="square"/>
            </v:shape>
          </w:pict>
        </w:r>
      </w:ins>
      <w:ins w:id="2893" w:author="CCCCC" w:date="2017-06-18T15:16:00Z">
        <w:r w:rsidR="003F77D0">
          <w:t xml:space="preserve">Concernant </w:t>
        </w:r>
      </w:ins>
      <w:ins w:id="2894" w:author="CCCCC" w:date="2017-06-18T15:17:00Z">
        <w:r w:rsidR="003F77D0">
          <w:t>les deux boutons bleus</w:t>
        </w:r>
      </w:ins>
      <w:ins w:id="2895" w:author="CCCCC" w:date="2017-06-18T15:16:00Z">
        <w:r w:rsidR="003F77D0">
          <w:t xml:space="preserve"> situés au-dessus du tableau, il</w:t>
        </w:r>
      </w:ins>
      <w:ins w:id="2896" w:author="CCCCC" w:date="2017-06-18T15:18:00Z">
        <w:r w:rsidR="003F77D0">
          <w:t>s</w:t>
        </w:r>
      </w:ins>
      <w:ins w:id="2897" w:author="CCCCC" w:date="2017-06-18T15:16:00Z">
        <w:r w:rsidR="003F77D0">
          <w:t xml:space="preserve"> permettent d</w:t>
        </w:r>
      </w:ins>
      <w:ins w:id="2898" w:author="CCCCC" w:date="2017-06-18T15:17:00Z">
        <w:r w:rsidR="003F77D0">
          <w:t>e montrer les composants d’ajout de machine</w:t>
        </w:r>
      </w:ins>
      <w:ins w:id="2899" w:author="CCCCC" w:date="2017-06-18T19:54:00Z">
        <w:r w:rsidR="001A5692">
          <w:t>s</w:t>
        </w:r>
      </w:ins>
      <w:ins w:id="2900" w:author="CCCCC" w:date="2017-06-18T15:17:00Z">
        <w:r w:rsidR="003F77D0">
          <w:t xml:space="preserve"> au groupe, et de gestion de l’ordre</w:t>
        </w:r>
      </w:ins>
      <w:ins w:id="2901" w:author="CCCCC" w:date="2017-06-18T15:18:00Z">
        <w:r w:rsidR="003F77D0">
          <w:t xml:space="preserve"> de </w:t>
        </w:r>
      </w:ins>
      <w:ins w:id="2902" w:author="CCCCC" w:date="2017-06-18T15:35:00Z">
        <w:r w:rsidR="00D134D2">
          <w:t>démarrage. Ainsi</w:t>
        </w:r>
      </w:ins>
      <w:ins w:id="2903" w:author="CCCCC" w:date="2017-06-18T15:28:00Z">
        <w:r w:rsidR="002F796F">
          <w:t xml:space="preserve">, une valeur </w:t>
        </w:r>
      </w:ins>
      <w:ins w:id="2904" w:author="CCCCC" w:date="2017-06-18T15:29:00Z">
        <w:r w:rsidR="002F796F">
          <w:t xml:space="preserve">« attachVm » </w:t>
        </w:r>
      </w:ins>
      <w:ins w:id="2905" w:author="CCCCC" w:date="2017-06-18T15:28:00Z">
        <w:r w:rsidR="002F796F">
          <w:t>associé</w:t>
        </w:r>
      </w:ins>
      <w:ins w:id="2906" w:author="CCCCC" w:date="2017-06-18T15:29:00Z">
        <w:r w:rsidR="002F796F">
          <w:t>e</w:t>
        </w:r>
      </w:ins>
      <w:ins w:id="2907" w:author="CCCCC" w:date="2017-06-18T15:28:00Z">
        <w:r w:rsidR="002F796F">
          <w:t xml:space="preserve"> au bouton </w:t>
        </w:r>
      </w:ins>
      <w:ins w:id="2908" w:author="CCCCC" w:date="2017-06-18T15:29:00Z">
        <w:r w:rsidR="002F796F">
          <w:t xml:space="preserve">« New VM » dans le </w:t>
        </w:r>
        <w:r w:rsidR="005838AF">
          <w:t>state de TabManagement</w:t>
        </w:r>
        <w:r w:rsidR="002F796F">
          <w:t xml:space="preserve"> est </w:t>
        </w:r>
      </w:ins>
      <w:ins w:id="2909" w:author="CCCCC" w:date="2017-06-18T15:30:00Z">
        <w:r w:rsidR="002F796F">
          <w:t>initialisée</w:t>
        </w:r>
      </w:ins>
      <w:ins w:id="2910" w:author="CCCCC" w:date="2017-06-18T15:29:00Z">
        <w:r w:rsidR="002F796F">
          <w:t xml:space="preserve"> </w:t>
        </w:r>
      </w:ins>
      <w:ins w:id="2911" w:author="CCCCC" w:date="2017-06-18T15:30:00Z">
        <w:r w:rsidR="002F796F">
          <w:t xml:space="preserve">à « false ». Lorsqu’un clic est effectué sur ce bouton, sa valeur associée sera changée </w:t>
        </w:r>
      </w:ins>
      <w:ins w:id="2912" w:author="CCCCC" w:date="2017-06-18T15:32:00Z">
        <w:r w:rsidR="002F796F">
          <w:t>par son opposé</w:t>
        </w:r>
      </w:ins>
      <w:ins w:id="2913" w:author="CCCCC" w:date="2017-06-18T15:30:00Z">
        <w:r w:rsidR="002F796F">
          <w:t xml:space="preserve">. </w:t>
        </w:r>
      </w:ins>
      <w:ins w:id="2914" w:author="CCCCC" w:date="2017-06-18T15:31:00Z">
        <w:r w:rsidR="002F796F">
          <w:t>C’est quand cette valeur est vraie que le composant</w:t>
        </w:r>
      </w:ins>
      <w:ins w:id="2915" w:author="CCCCC" w:date="2017-06-18T15:32:00Z">
        <w:r w:rsidR="002F796F">
          <w:t xml:space="preserve"> permettant d’ajouter des VMs au groupe sera affiché. </w:t>
        </w:r>
      </w:ins>
      <w:ins w:id="2916" w:author="CCCCC" w:date="2017-06-18T15:33:00Z">
        <w:r w:rsidR="002F796F">
          <w:t>Il en est de même avec le bouton</w:t>
        </w:r>
        <w:r w:rsidR="005838AF">
          <w:t xml:space="preserve"> « Boot </w:t>
        </w:r>
        <w:r w:rsidR="00D134D2">
          <w:t>order</w:t>
        </w:r>
      </w:ins>
      <w:ins w:id="2917" w:author="CCCCC" w:date="2017-06-25T18:12:00Z">
        <w:r w:rsidR="005838AF">
          <w:t> »</w:t>
        </w:r>
      </w:ins>
      <w:ins w:id="2918" w:author="CCCCC" w:date="2017-06-18T15:33:00Z">
        <w:r w:rsidR="00D134D2">
          <w:t xml:space="preserve"> qui est associé à </w:t>
        </w:r>
      </w:ins>
      <w:ins w:id="2919" w:author="CCCCC" w:date="2017-06-18T15:34:00Z">
        <w:r w:rsidR="00D134D2">
          <w:t xml:space="preserve">un booléen </w:t>
        </w:r>
      </w:ins>
      <w:ins w:id="2920" w:author="CCCCC" w:date="2017-06-18T15:33:00Z">
        <w:r w:rsidR="00D134D2">
          <w:t>« </w:t>
        </w:r>
      </w:ins>
      <w:ins w:id="2921" w:author="CCCCC" w:date="2017-06-18T15:34:00Z">
        <w:r w:rsidR="00D134D2">
          <w:t xml:space="preserve">bootOrder » et </w:t>
        </w:r>
      </w:ins>
      <w:ins w:id="2922" w:author="CCCCC" w:date="2017-06-25T18:12:00Z">
        <w:r w:rsidR="005838AF">
          <w:t xml:space="preserve">qui </w:t>
        </w:r>
      </w:ins>
      <w:ins w:id="2923" w:author="CCCCC" w:date="2017-06-18T15:34:00Z">
        <w:r w:rsidR="00D134D2">
          <w:t xml:space="preserve">permettra </w:t>
        </w:r>
      </w:ins>
      <w:ins w:id="2924" w:author="CCCCC" w:date="2017-06-25T18:14:00Z">
        <w:r w:rsidR="0068212E">
          <w:t xml:space="preserve">l’affichage de </w:t>
        </w:r>
      </w:ins>
      <w:ins w:id="2925" w:author="CCCCC" w:date="2017-06-18T15:34:00Z">
        <w:r w:rsidR="00D134D2">
          <w:t>la gestion de l’ordre de démarrage</w:t>
        </w:r>
      </w:ins>
      <w:ins w:id="2926" w:author="CCCCC" w:date="2017-06-18T15:35:00Z">
        <w:r w:rsidR="00D134D2">
          <w:t>.</w:t>
        </w:r>
      </w:ins>
    </w:p>
    <w:p w14:paraId="07D5BE80" w14:textId="3B76DA8C" w:rsidR="00F86C2B" w:rsidRDefault="00D134D2">
      <w:pPr>
        <w:rPr>
          <w:ins w:id="2927" w:author="CCCCC" w:date="2017-06-19T19:31:00Z"/>
        </w:rPr>
      </w:pPr>
      <w:ins w:id="2928" w:author="CCCCC" w:date="2017-06-18T15:42:00Z">
        <w:r>
          <w:t xml:space="preserve">L’ajout de machines virtuelles se fait avec un formulaire contenant </w:t>
        </w:r>
      </w:ins>
      <w:ins w:id="2929" w:author="CCCCC" w:date="2017-06-18T16:37:00Z">
        <w:r w:rsidR="00D219E5">
          <w:t xml:space="preserve">un </w:t>
        </w:r>
      </w:ins>
      <w:ins w:id="2930" w:author="CCCCC" w:date="2017-06-18T15:42:00Z">
        <w:r>
          <w:t xml:space="preserve">champ autorisant la </w:t>
        </w:r>
      </w:ins>
      <w:ins w:id="2931" w:author="CCCCC" w:date="2017-06-18T16:37:00Z">
        <w:r w:rsidR="00D219E5">
          <w:t>sélection</w:t>
        </w:r>
      </w:ins>
      <w:ins w:id="2932" w:author="CCCCC" w:date="2017-06-18T15:42:00Z">
        <w:r>
          <w:t xml:space="preserve"> d</w:t>
        </w:r>
      </w:ins>
      <w:ins w:id="2933" w:author="CCCCC" w:date="2017-06-18T15:43:00Z">
        <w:r>
          <w:t xml:space="preserve">’une ou plusieurs VMs, et ce grâce à un composant </w:t>
        </w:r>
        <w:r w:rsidR="0068212E">
          <w:t>SelectVm</w:t>
        </w:r>
      </w:ins>
      <w:ins w:id="2934" w:author="CCCCC" w:date="2017-06-25T18:15:00Z">
        <w:r w:rsidR="0068212E">
          <w:t xml:space="preserve"> qui propose </w:t>
        </w:r>
      </w:ins>
      <w:ins w:id="2935" w:author="CCCCC" w:date="2017-06-25T18:16:00Z">
        <w:r w:rsidR="0068212E">
          <w:t>la sélection d’une ou plusieurs machines dans une liste. Il</w:t>
        </w:r>
      </w:ins>
      <w:ins w:id="2936" w:author="CCCCC" w:date="2017-06-18T15:44:00Z">
        <w:r w:rsidR="008251F1">
          <w:t xml:space="preserve"> prend en argument une fonction « onChange » qui sera exécuté</w:t>
        </w:r>
      </w:ins>
      <w:ins w:id="2937" w:author="Cédric" w:date="2017-06-21T16:34:00Z">
        <w:r w:rsidR="00D70483">
          <w:t>e</w:t>
        </w:r>
      </w:ins>
      <w:ins w:id="2938" w:author="CCCCC" w:date="2017-06-18T15:44:00Z">
        <w:r w:rsidR="008251F1">
          <w:t xml:space="preserve"> quand la valeur du champ sera changé</w:t>
        </w:r>
      </w:ins>
      <w:ins w:id="2939" w:author="CCCCC" w:date="2017-06-18T15:45:00Z">
        <w:r w:rsidR="008251F1">
          <w:t>e</w:t>
        </w:r>
        <w:r w:rsidR="00D219E5">
          <w:t>.</w:t>
        </w:r>
        <w:r w:rsidR="008251F1">
          <w:t xml:space="preserve"> </w:t>
        </w:r>
      </w:ins>
      <w:ins w:id="2940" w:author="CCCCC" w:date="2017-06-18T16:40:00Z">
        <w:r w:rsidR="00D219E5">
          <w:t>I</w:t>
        </w:r>
      </w:ins>
      <w:ins w:id="2941" w:author="CCCCC" w:date="2017-06-18T15:45:00Z">
        <w:r w:rsidR="008251F1">
          <w:t xml:space="preserve">ci, </w:t>
        </w:r>
      </w:ins>
      <w:ins w:id="2942" w:author="CCCCC" w:date="2017-06-18T15:46:00Z">
        <w:r w:rsidR="008251F1">
          <w:t>elle</w:t>
        </w:r>
      </w:ins>
      <w:ins w:id="2943" w:author="Cédric" w:date="2017-06-21T16:34:00Z">
        <w:r w:rsidR="00D70483">
          <w:t xml:space="preserve"> est</w:t>
        </w:r>
      </w:ins>
      <w:ins w:id="2944" w:author="CCCCC" w:date="2017-06-18T15:46:00Z">
        <w:r w:rsidR="008251F1">
          <w:t xml:space="preserve"> associ</w:t>
        </w:r>
      </w:ins>
      <w:ins w:id="2945" w:author="Cédric" w:date="2017-06-21T16:34:00Z">
        <w:r w:rsidR="00D70483">
          <w:t>é</w:t>
        </w:r>
      </w:ins>
      <w:ins w:id="2946" w:author="CCCCC" w:date="2017-06-18T15:46:00Z">
        <w:r w:rsidR="008251F1">
          <w:t>e à un champ « vmsToAdd » du state</w:t>
        </w:r>
      </w:ins>
      <w:ins w:id="2947" w:author="CCCCC" w:date="2017-06-18T16:41:00Z">
        <w:r w:rsidR="00D219E5">
          <w:t>,</w:t>
        </w:r>
      </w:ins>
      <w:ins w:id="2948" w:author="Cédric" w:date="2017-06-21T16:35:00Z">
        <w:r w:rsidR="00D70483">
          <w:t xml:space="preserve"> qui contient</w:t>
        </w:r>
      </w:ins>
      <w:ins w:id="2949" w:author="CCCCC" w:date="2017-06-18T15:46:00Z">
        <w:r w:rsidR="008251F1">
          <w:t xml:space="preserve"> la liste des machines sélectionnées.</w:t>
        </w:r>
      </w:ins>
      <w:ins w:id="2950" w:author="CCCCC" w:date="2017-06-18T16:37:00Z">
        <w:r w:rsidR="00D219E5">
          <w:t xml:space="preserve"> Il prend également en argument un prédicat qui nous permet </w:t>
        </w:r>
      </w:ins>
      <w:ins w:id="2951" w:author="CCCCC" w:date="2017-06-18T16:38:00Z">
        <w:r w:rsidR="00D219E5">
          <w:t xml:space="preserve">de mettre à disposition, une liste contenant les machines voulues. </w:t>
        </w:r>
      </w:ins>
      <w:ins w:id="2952" w:author="CCCCC" w:date="2017-06-18T16:39:00Z">
        <w:r w:rsidR="00D219E5">
          <w:t>En effet, un</w:t>
        </w:r>
      </w:ins>
      <w:ins w:id="2953" w:author="CCCCC" w:date="2017-06-18T16:41:00Z">
        <w:r w:rsidR="00D219E5">
          <w:t>e</w:t>
        </w:r>
      </w:ins>
      <w:ins w:id="2954" w:author="CCCCC" w:date="2017-06-18T16:39:00Z">
        <w:r w:rsidR="00D219E5">
          <w:t xml:space="preserve"> VM ne peut être associé</w:t>
        </w:r>
      </w:ins>
      <w:ins w:id="2955" w:author="Cédric" w:date="2017-06-21T16:36:00Z">
        <w:r w:rsidR="00D70483">
          <w:t>e</w:t>
        </w:r>
      </w:ins>
      <w:ins w:id="2956" w:author="CCCCC" w:date="2017-06-18T16:39:00Z">
        <w:r w:rsidR="00D219E5">
          <w:t xml:space="preserve"> qu’à un seul groupe. Ainsi on définit un prédicat qui renvoie vrai si le </w:t>
        </w:r>
        <w:r w:rsidR="00D219E5">
          <w:lastRenderedPageBreak/>
          <w:t xml:space="preserve">champs </w:t>
        </w:r>
      </w:ins>
      <w:ins w:id="2957" w:author="CCCCC" w:date="2017-06-18T16:40:00Z">
        <w:r w:rsidR="00D219E5">
          <w:t>« appliance » de la machine est « null », et faux sinon.</w:t>
        </w:r>
      </w:ins>
      <w:ins w:id="2958" w:author="CCCCC" w:date="2017-06-18T19:58:00Z">
        <w:r w:rsidR="001A5692">
          <w:t xml:space="preserve"> La liste affiche donc uniquement les machines ne faisan</w:t>
        </w:r>
      </w:ins>
      <w:ins w:id="2959" w:author="CCCCC" w:date="2017-06-18T19:59:00Z">
        <w:r w:rsidR="001A5692">
          <w:t>t</w:t>
        </w:r>
      </w:ins>
      <w:ins w:id="2960" w:author="CCCCC" w:date="2017-06-18T19:58:00Z">
        <w:r w:rsidR="001A5692">
          <w:t xml:space="preserve"> pas parti d</w:t>
        </w:r>
      </w:ins>
      <w:ins w:id="2961" w:author="CCCCC" w:date="2017-06-18T19:59:00Z">
        <w:r w:rsidR="001A5692">
          <w:t>’un groupe.</w:t>
        </w:r>
      </w:ins>
    </w:p>
    <w:p w14:paraId="2DF9DA44" w14:textId="314DCBE3" w:rsidR="009C4D54" w:rsidRDefault="00FD18DA" w:rsidP="009C4D54">
      <w:pPr>
        <w:pStyle w:val="Standard"/>
        <w:rPr>
          <w:ins w:id="2962" w:author="CCCCC" w:date="2017-06-20T18:38:00Z"/>
        </w:rPr>
      </w:pPr>
      <w:ins w:id="2963" w:author="Cédric" w:date="2017-06-22T12:55:00Z">
        <w:r>
          <w:rPr>
            <w:noProof/>
          </w:rPr>
          <w:pict w14:anchorId="7C448E1F">
            <v:shape id="_x0000_s1083" type="#_x0000_t202" style="position:absolute;margin-left:40.3pt;margin-top:268.75pt;width:410.7pt;height:.05pt;z-index:251723776" stroked="f">
              <v:textbox style="mso-fit-shape-to-text:t" inset="0,0,0,0">
                <w:txbxContent>
                  <w:p w14:paraId="045BD906" w14:textId="77777777" w:rsidR="00A247D5" w:rsidRDefault="00A247D5">
                    <w:pPr>
                      <w:pStyle w:val="Caption"/>
                      <w:rPr>
                        <w:noProof/>
                      </w:rPr>
                      <w:pPrChange w:id="2964" w:author="Cédric" w:date="2017-06-22T12:55:00Z">
                        <w:pPr>
                          <w:pStyle w:val="Standard"/>
                        </w:pPr>
                      </w:pPrChange>
                    </w:pPr>
                    <w:ins w:id="2965" w:author="Cédric" w:date="2017-06-22T12:55:00Z">
                      <w:r>
                        <w:t xml:space="preserve">Figure </w:t>
                      </w:r>
                    </w:ins>
                    <w:ins w:id="2966" w:author="Cédric" w:date="2017-06-22T13:05:00Z">
                      <w:r>
                        <w:t>54</w:t>
                      </w:r>
                    </w:ins>
                    <w:ins w:id="2967" w:author="Cédric" w:date="2017-06-22T12:55:00Z">
                      <w:r>
                        <w:t xml:space="preserve"> : Affichage</w:t>
                      </w:r>
                      <w:r>
                        <w:rPr>
                          <w:noProof/>
                        </w:rPr>
                        <w:t xml:space="preserve"> du composant de gestion de l'ordre de démarrage</w:t>
                      </w:r>
                    </w:ins>
                  </w:p>
                </w:txbxContent>
              </v:textbox>
              <w10:wrap type="topAndBottom"/>
            </v:shape>
          </w:pict>
        </w:r>
      </w:ins>
      <w:ins w:id="2968" w:author="CCCCC" w:date="2017-06-20T18:38:00Z">
        <w:r w:rsidR="009C4D54">
          <w:t xml:space="preserve">Dans l’onglet « Disk » de la vue d’une machine virtuelle situé dans le fichier « xo-app/vm/tab-disk.js », un composant permet la gestion de l’ordre de démarrage parmi différents composants de la </w:t>
        </w:r>
      </w:ins>
      <w:ins w:id="2969" w:author="Cédric" w:date="2017-06-21T16:36:00Z">
        <w:del w:id="2970" w:author="CCCCC" w:date="2017-06-22T00:42:00Z">
          <w:r w:rsidR="00D70483" w:rsidDel="00141D02">
            <w:delText xml:space="preserve"> </w:delText>
          </w:r>
        </w:del>
      </w:ins>
      <w:ins w:id="2971" w:author="CCCCC" w:date="2017-06-22T00:42:00Z">
        <w:r w:rsidR="00141D02">
          <w:t>machine.</w:t>
        </w:r>
      </w:ins>
      <w:ins w:id="2972" w:author="CCCCC" w:date="2017-06-20T18:38:00Z">
        <w:r w:rsidR="009C4D54">
          <w:t xml:space="preserve"> Ce composant graphique de gestion d’ordre correspond exactement à ce que nous voulons faire. Cependant, ce composant</w:t>
        </w:r>
      </w:ins>
      <w:ins w:id="2973" w:author="Cédric" w:date="2017-06-21T16:37:00Z">
        <w:r w:rsidR="00D70483">
          <w:t xml:space="preserve"> </w:t>
        </w:r>
        <w:del w:id="2974" w:author="CCCCC" w:date="2017-06-25T18:19:00Z">
          <w:r w:rsidR="00D70483" w:rsidDel="00DC22A9">
            <w:delText>« </w:delText>
          </w:r>
        </w:del>
        <w:r w:rsidR="00D70483">
          <w:t>BootOrder</w:t>
        </w:r>
        <w:del w:id="2975" w:author="CCCCC" w:date="2017-06-25T18:19:00Z">
          <w:r w:rsidR="00D70483" w:rsidDel="00DC22A9">
            <w:delText> »</w:delText>
          </w:r>
        </w:del>
      </w:ins>
      <w:ins w:id="2976" w:author="CCCCC" w:date="2017-06-20T18:38:00Z">
        <w:r w:rsidR="009C4D54">
          <w:t xml:space="preserve"> est déclaré dans le fichier tab-disk</w:t>
        </w:r>
      </w:ins>
      <w:ins w:id="2977" w:author="CCCCC" w:date="2017-06-25T18:19:00Z">
        <w:r w:rsidR="00DC22A9">
          <w:t>.js</w:t>
        </w:r>
      </w:ins>
      <w:ins w:id="2978" w:author="CCCCC" w:date="2017-06-20T18:38:00Z">
        <w:r w:rsidR="009C4D54">
          <w:t xml:space="preserve"> et n’est pas générique. </w:t>
        </w:r>
        <w:del w:id="2979" w:author="Cédric" w:date="2017-06-21T16:37:00Z">
          <w:r w:rsidR="009C4D54" w:rsidDel="00D70483">
            <w:delText xml:space="preserve">Ce composant </w:delText>
          </w:r>
        </w:del>
      </w:ins>
      <w:ins w:id="2980" w:author="Cédric" w:date="2017-06-21T16:37:00Z">
        <w:r w:rsidR="00D70483">
          <w:t>Il</w:t>
        </w:r>
      </w:ins>
      <w:ins w:id="2981" w:author="CCCCC" w:date="2017-06-20T18:38:00Z">
        <w:del w:id="2982" w:author="Cédric" w:date="2017-06-21T16:37:00Z">
          <w:r w:rsidR="009C4D54" w:rsidDel="00D70483">
            <w:delText>« BootOrder »</w:delText>
          </w:r>
        </w:del>
        <w:r w:rsidR="009C4D54">
          <w:t xml:space="preserve"> sera donc copié dans le fichier « tab-management », et adapté à l’utilisation voulue. Etant conscient que la duplication de code entraine des problèmes de </w:t>
        </w:r>
      </w:ins>
      <w:ins w:id="2983" w:author="CCCCC" w:date="2017-06-25T18:20:00Z">
        <w:r w:rsidR="00DC22A9">
          <w:t>maintien</w:t>
        </w:r>
      </w:ins>
      <w:ins w:id="2984" w:author="CCCCC" w:date="2017-06-20T18:38:00Z">
        <w:r w:rsidR="009C4D54">
          <w:t xml:space="preserve"> de celui-ci, il pourra être envisagé par la suite de créer un composant générique satisfaisant ces utilisations. Ceci permet également d’identifier les fonctionnalité</w:t>
        </w:r>
        <w:del w:id="2985" w:author="Cédric" w:date="2017-06-21T16:38:00Z">
          <w:r w:rsidR="009C4D54" w:rsidDel="00D70483">
            <w:delText>e</w:delText>
          </w:r>
        </w:del>
        <w:r w:rsidR="009C4D54">
          <w:t>s à implémenter dans le futur composant générique.</w:t>
        </w:r>
      </w:ins>
    </w:p>
    <w:p w14:paraId="65372B28" w14:textId="10938747" w:rsidR="009C4D54" w:rsidRDefault="00DC22A9" w:rsidP="009C4D54">
      <w:pPr>
        <w:pStyle w:val="Standard"/>
        <w:rPr>
          <w:ins w:id="2986" w:author="CCCCC" w:date="2017-06-20T18:38:00Z"/>
        </w:rPr>
      </w:pPr>
      <w:ins w:id="2987" w:author="Cédric" w:date="2017-06-22T12:54:00Z">
        <w:r>
          <w:rPr>
            <w:noProof/>
            <w:lang w:eastAsia="fr-FR" w:bidi="ar-SA"/>
            <w:rPrChange w:id="2988" w:author="Unknown">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60800" behindDoc="0" locked="0" layoutInCell="1" allowOverlap="1" wp14:anchorId="6D0D2A4E" wp14:editId="0B99288C">
              <wp:simplePos x="0" y="0"/>
              <wp:positionH relativeFrom="column">
                <wp:posOffset>518160</wp:posOffset>
              </wp:positionH>
              <wp:positionV relativeFrom="paragraph">
                <wp:posOffset>341630</wp:posOffset>
              </wp:positionV>
              <wp:extent cx="5215890" cy="1567815"/>
              <wp:effectExtent l="19050" t="0" r="3810" b="0"/>
              <wp:wrapTopAndBottom/>
              <wp:docPr id="82" name="Picture 82" descr="C:\Users\CCCCC\AppData\Local\Temp\7zEC19437B9\bootOrder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CCCC\AppData\Local\Temp\7zEC19437B9\bootOrderManagement.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15890" cy="1567815"/>
                      </a:xfrm>
                      <a:prstGeom prst="rect">
                        <a:avLst/>
                      </a:prstGeom>
                      <a:noFill/>
                      <a:ln>
                        <a:noFill/>
                      </a:ln>
                    </pic:spPr>
                  </pic:pic>
                </a:graphicData>
              </a:graphic>
            </wp:anchor>
          </w:drawing>
        </w:r>
      </w:ins>
      <w:ins w:id="2989" w:author="CCCCC" w:date="2017-06-20T18:38:00Z">
        <w:r w:rsidR="009C4D54">
          <w:t>Ce composant est affiché de la manière suivante</w:t>
        </w:r>
      </w:ins>
      <w:ins w:id="2990" w:author="CCCCC" w:date="2017-06-22T21:20:00Z">
        <w:r w:rsidR="00737840">
          <w:t> :</w:t>
        </w:r>
      </w:ins>
    </w:p>
    <w:p w14:paraId="107F902D" w14:textId="6ADAA760" w:rsidR="009C4D54" w:rsidRDefault="009C4D54" w:rsidP="009C4D54">
      <w:pPr>
        <w:pStyle w:val="Standard"/>
        <w:rPr>
          <w:ins w:id="2991" w:author="CCCCC" w:date="2017-06-20T18:38:00Z"/>
        </w:rPr>
      </w:pPr>
      <w:ins w:id="2992" w:author="CCCCC" w:date="2017-06-20T18:38:00Z">
        <w:r>
          <w:t>Dans cet</w:t>
        </w:r>
      </w:ins>
      <w:ins w:id="2993" w:author="CCCCC" w:date="2017-06-21T20:11:00Z">
        <w:r w:rsidR="00EA674E">
          <w:t>te</w:t>
        </w:r>
      </w:ins>
      <w:ins w:id="2994" w:author="CCCCC" w:date="2017-06-20T18:38:00Z">
        <w:r>
          <w:t xml:space="preserve"> interface, le bouton en haut à gauche permet d’activer ou non la gestion de l’ordre de démarrage des machines. La gestion de l’ordre se fait à partir de la liste en dessous, en drag n drop</w:t>
        </w:r>
      </w:ins>
      <w:ins w:id="2995" w:author="Cédric" w:date="2017-06-21T16:39:00Z">
        <w:r w:rsidR="00795EA1">
          <w:rPr>
            <w:rStyle w:val="FootnoteReference"/>
          </w:rPr>
          <w:footnoteReference w:id="19"/>
        </w:r>
      </w:ins>
      <w:ins w:id="2997" w:author="CCCCC" w:date="2017-06-20T18:38:00Z">
        <w:del w:id="2998" w:author="Cédric" w:date="2017-06-21T16:39:00Z">
          <w:r w:rsidDel="00795EA1">
            <w:delText xml:space="preserve"> (note : gliser déposer)</w:delText>
          </w:r>
        </w:del>
        <w:r>
          <w:t xml:space="preserve">. Le bouton « Save » permet de sauvegarder la configuration, et le bouton « Reset » permet de restituer la dernière configuration </w:t>
        </w:r>
        <w:r w:rsidR="00DC22A9">
          <w:t>sauvée. Le paramètre qui définit</w:t>
        </w:r>
        <w:r>
          <w:t xml:space="preserve"> la priorité de démarrage d’une machine virtuelle est son champ</w:t>
        </w:r>
        <w:del w:id="2999" w:author="Cédric" w:date="2017-06-21T16:39:00Z">
          <w:r w:rsidDel="00795EA1">
            <w:delText>s</w:delText>
          </w:r>
        </w:del>
        <w:r>
          <w:t xml:space="preserve"> « order ». Plus il est bas, plus la priorité est élevée.</w:t>
        </w:r>
      </w:ins>
    </w:p>
    <w:p w14:paraId="08CABE61" w14:textId="2540DFF2" w:rsidR="009C4D54" w:rsidRDefault="009C4D54" w:rsidP="009C4D54">
      <w:pPr>
        <w:pStyle w:val="Standard"/>
        <w:rPr>
          <w:ins w:id="3000" w:author="CCCCC" w:date="2017-06-20T18:38:00Z"/>
        </w:rPr>
      </w:pPr>
      <w:ins w:id="3001" w:author="CCCCC" w:date="2017-06-20T18:38:00Z">
        <w:r>
          <w:t xml:space="preserve">Ce composant </w:t>
        </w:r>
        <w:del w:id="3002" w:author="Cédric" w:date="2017-06-21T17:01:00Z">
          <w:r w:rsidDel="0050170C">
            <w:delText>« </w:delText>
          </w:r>
        </w:del>
        <w:r>
          <w:t>BootOrder</w:t>
        </w:r>
        <w:del w:id="3003" w:author="Cédric" w:date="2017-06-21T17:01:00Z">
          <w:r w:rsidDel="0050170C">
            <w:delText> »</w:delText>
          </w:r>
        </w:del>
        <w:r>
          <w:t xml:space="preserve"> utilise une fonction </w:t>
        </w:r>
        <w:del w:id="3004" w:author="Cédric" w:date="2017-06-21T17:01:00Z">
          <w:r w:rsidDel="0050170C">
            <w:delText>« </w:delText>
          </w:r>
        </w:del>
        <w:r>
          <w:t>parseBootOrder</w:t>
        </w:r>
        <w:del w:id="3005" w:author="Cédric" w:date="2017-06-21T17:01:00Z">
          <w:r w:rsidDel="0050170C">
            <w:delText> »</w:delText>
          </w:r>
        </w:del>
        <w:r>
          <w:t xml:space="preserve"> qui parcourt la liste des VMs reçu en attribut du composant </w:t>
        </w:r>
        <w:del w:id="3006" w:author="Cédric" w:date="2017-06-21T17:01:00Z">
          <w:r w:rsidDel="0050170C">
            <w:delText>« </w:delText>
          </w:r>
        </w:del>
        <w:r>
          <w:t>TabManagement</w:t>
        </w:r>
        <w:del w:id="3007" w:author="Cédric" w:date="2017-06-21T17:01:00Z">
          <w:r w:rsidDel="0050170C">
            <w:delText> »</w:delText>
          </w:r>
        </w:del>
        <w:r>
          <w:t xml:space="preserve"> et établie un ordre initial. Si toutes les valeurs « order » des machines virtuelles sont identiques, aucun ordre ne peut être déterminé, il sera donc désactivé.</w:t>
        </w:r>
        <w:r>
          <w:br/>
          <w:t xml:space="preserve">Une fonction </w:t>
        </w:r>
      </w:ins>
      <w:ins w:id="3008" w:author="CCCCC" w:date="2017-06-25T18:22:00Z">
        <w:r w:rsidR="00DC22A9">
          <w:t>« </w:t>
        </w:r>
      </w:ins>
      <w:ins w:id="3009" w:author="CCCCC" w:date="2017-06-20T18:38:00Z">
        <w:del w:id="3010" w:author="Cédric" w:date="2017-06-21T17:01:00Z">
          <w:r w:rsidDel="0050170C">
            <w:delText>« </w:delText>
          </w:r>
        </w:del>
        <w:r>
          <w:t>setVmBootOrder</w:t>
        </w:r>
      </w:ins>
      <w:ins w:id="3011" w:author="CCCCC" w:date="2017-06-25T18:22:00Z">
        <w:r w:rsidR="00DC22A9">
          <w:t> »</w:t>
        </w:r>
      </w:ins>
      <w:ins w:id="3012" w:author="CCCCC" w:date="2017-06-20T18:38:00Z">
        <w:del w:id="3013" w:author="Cédric" w:date="2017-06-21T17:01:00Z">
          <w:r w:rsidDel="0050170C">
            <w:delText> »</w:delText>
          </w:r>
        </w:del>
        <w:r>
          <w:t xml:space="preserve"> permet d’enregistrer la configuration. Si l</w:t>
        </w:r>
        <w:del w:id="3014" w:author="Cédric" w:date="2017-06-21T16:42:00Z">
          <w:r w:rsidDel="00795EA1">
            <w:delText>e toggle</w:delText>
          </w:r>
        </w:del>
      </w:ins>
      <w:ins w:id="3015" w:author="Cédric" w:date="2017-06-21T16:42:00Z">
        <w:r w:rsidR="00795EA1">
          <w:t>’interrupteur</w:t>
        </w:r>
      </w:ins>
      <w:ins w:id="3016" w:author="CCCCC" w:date="2017-06-20T18:38:00Z">
        <w:r>
          <w:t xml:space="preserve"> est activé, elle va donner à la première machine une valeur 0 à son champ « order », puis 1 à la seconde, etc... et si l</w:t>
        </w:r>
      </w:ins>
      <w:ins w:id="3017" w:author="Cédric" w:date="2017-06-21T16:42:00Z">
        <w:r w:rsidR="00B85D06">
          <w:t xml:space="preserve">’interrupteur </w:t>
        </w:r>
      </w:ins>
      <w:ins w:id="3018" w:author="CCCCC" w:date="2017-06-20T18:38:00Z">
        <w:del w:id="3019" w:author="Cédric" w:date="2017-06-21T16:42:00Z">
          <w:r w:rsidDel="00B85D06">
            <w:delText xml:space="preserve">e toggle </w:delText>
          </w:r>
        </w:del>
        <w:r>
          <w:t xml:space="preserve">est désactivé, toutes </w:t>
        </w:r>
        <w:del w:id="3020" w:author="Cédric" w:date="2017-06-21T16:42:00Z">
          <w:r w:rsidDel="00B85D06">
            <w:delText xml:space="preserve"> </w:delText>
          </w:r>
        </w:del>
        <w:r>
          <w:t>les machines auront une valeur 0 dans leur champs « order ».</w:t>
        </w:r>
      </w:ins>
    </w:p>
    <w:p w14:paraId="64F65345" w14:textId="7E7E9FB5" w:rsidR="00C93960" w:rsidRDefault="00FD18DA">
      <w:pPr>
        <w:rPr>
          <w:ins w:id="3021" w:author="CCCCC" w:date="2017-06-21T20:08:00Z"/>
        </w:rPr>
      </w:pPr>
      <w:ins w:id="3022" w:author="Cédric" w:date="2017-06-22T12:57:00Z">
        <w:r>
          <w:rPr>
            <w:noProof/>
          </w:rPr>
          <w:pict w14:anchorId="45F11F29">
            <v:shape id="_x0000_s1084" type="#_x0000_t202" style="position:absolute;left:0;text-align:left;margin-left:-1.35pt;margin-top:228.25pt;width:211.6pt;height:20.35pt;z-index:251724800" stroked="f">
              <v:textbox style="mso-fit-shape-to-text:t" inset="0,0,0,0">
                <w:txbxContent>
                  <w:p w14:paraId="15DFB78D" w14:textId="77777777" w:rsidR="00A247D5" w:rsidRDefault="00A247D5">
                    <w:pPr>
                      <w:pStyle w:val="Caption"/>
                      <w:rPr>
                        <w:noProof/>
                      </w:rPr>
                      <w:pPrChange w:id="3023" w:author="Cédric" w:date="2017-06-22T12:57:00Z">
                        <w:pPr/>
                      </w:pPrChange>
                    </w:pPr>
                    <w:ins w:id="3024" w:author="Cédric" w:date="2017-06-22T12:57:00Z">
                      <w:r>
                        <w:t xml:space="preserve">Figure </w:t>
                      </w:r>
                    </w:ins>
                    <w:ins w:id="3025" w:author="Cédric" w:date="2017-06-22T13:05:00Z">
                      <w:r>
                        <w:t>55</w:t>
                      </w:r>
                    </w:ins>
                    <w:ins w:id="3026" w:author="Cédric" w:date="2017-06-22T12:57:00Z">
                      <w:r>
                        <w:t xml:space="preserve"> : Calcul des différentes séries de statistiques</w:t>
                      </w:r>
                    </w:ins>
                  </w:p>
                </w:txbxContent>
              </v:textbox>
              <w10:wrap type="topAndBottom"/>
            </v:shape>
          </w:pict>
        </w:r>
      </w:ins>
      <w:ins w:id="3027" w:author="Cédric" w:date="2017-06-22T16:59:00Z">
        <w:r w:rsidR="007A1EA5">
          <w:rPr>
            <w:noProof/>
            <w:lang w:eastAsia="fr-FR" w:bidi="ar-SA"/>
            <w:rPrChange w:id="3028" w:author="Unknown">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599872" behindDoc="0" locked="0" layoutInCell="1" allowOverlap="1" wp14:anchorId="4E455224" wp14:editId="0DB532AB">
              <wp:simplePos x="0" y="0"/>
              <wp:positionH relativeFrom="column">
                <wp:posOffset>-20955</wp:posOffset>
              </wp:positionH>
              <wp:positionV relativeFrom="paragraph">
                <wp:posOffset>2186940</wp:posOffset>
              </wp:positionV>
              <wp:extent cx="2670810" cy="626745"/>
              <wp:effectExtent l="1905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70810" cy="626745"/>
                      </a:xfrm>
                      <a:prstGeom prst="rect">
                        <a:avLst/>
                      </a:prstGeom>
                    </pic:spPr>
                  </pic:pic>
                </a:graphicData>
              </a:graphic>
            </wp:anchor>
          </w:drawing>
        </w:r>
      </w:ins>
      <w:ins w:id="3029" w:author="CCCCC" w:date="2017-06-18T14:32:00Z">
        <w:del w:id="3030" w:author="Cédric" w:date="2017-06-21T16:49:00Z">
          <w:r w:rsidR="00EC2BDB" w:rsidRPr="00EC2BDB">
            <w:rPr>
              <w:rPrChange w:id="3031" w:author="Cédric" w:date="2017-06-21T16:50:00Z">
                <w:rPr>
                  <w:rFonts w:asciiTheme="majorHAnsi" w:eastAsiaTheme="majorEastAsia" w:hAnsiTheme="majorHAnsi" w:cs="Mangal"/>
                  <w:b/>
                  <w:bCs/>
                  <w:color w:val="4F81BD" w:themeColor="accent1"/>
                  <w:sz w:val="26"/>
                  <w:szCs w:val="23"/>
                </w:rPr>
              </w:rPrChange>
            </w:rPr>
            <w:delText>tabStats</w:delText>
          </w:r>
        </w:del>
      </w:ins>
      <w:ins w:id="3032" w:author="Cédric" w:date="2017-06-21T17:05:00Z">
        <w:r w:rsidR="0050170C">
          <w:t>La vue d’une machine virtuelle permet déjà d’afficher des statistique</w:t>
        </w:r>
      </w:ins>
      <w:ins w:id="3033" w:author="Cédric" w:date="2017-06-21T17:06:00Z">
        <w:r w:rsidR="0050170C">
          <w:t>s. Ce seront ces même</w:t>
        </w:r>
      </w:ins>
      <w:ins w:id="3034" w:author="Cédric" w:date="2017-06-21T17:15:00Z">
        <w:r w:rsidR="000A1F5D">
          <w:t>s</w:t>
        </w:r>
      </w:ins>
      <w:ins w:id="3035" w:author="Cédric" w:date="2017-06-21T17:06:00Z">
        <w:r w:rsidR="0050170C">
          <w:t xml:space="preserve"> donn</w:t>
        </w:r>
      </w:ins>
      <w:ins w:id="3036" w:author="Cédric" w:date="2017-06-21T17:08:00Z">
        <w:r w:rsidR="0050170C">
          <w:t xml:space="preserve">ées qui seront affichées dans </w:t>
        </w:r>
      </w:ins>
      <w:ins w:id="3037" w:author="Cédric" w:date="2017-06-21T17:09:00Z">
        <w:r w:rsidR="0050170C">
          <w:t>l’onglet « Stats »</w:t>
        </w:r>
      </w:ins>
      <w:ins w:id="3038" w:author="Cédric" w:date="2017-06-21T17:10:00Z">
        <w:r w:rsidR="000A1F5D">
          <w:t xml:space="preserve">, superposées pour chacune des machines </w:t>
        </w:r>
      </w:ins>
      <w:ins w:id="3039" w:author="Cédric" w:date="2017-06-22T12:56:00Z">
        <w:r w:rsidR="001932F8">
          <w:t>inclu</w:t>
        </w:r>
        <w:del w:id="3040" w:author="CCCCC" w:date="2017-06-25T18:24:00Z">
          <w:r w:rsidR="001932F8" w:rsidDel="00DC22A9">
            <w:delText>ent</w:delText>
          </w:r>
        </w:del>
      </w:ins>
      <w:ins w:id="3041" w:author="Cédric" w:date="2017-06-21T17:10:00Z">
        <w:del w:id="3042" w:author="CCCCC" w:date="2017-06-25T18:24:00Z">
          <w:r w:rsidR="000A1F5D" w:rsidDel="00DC22A9">
            <w:delText xml:space="preserve"> </w:delText>
          </w:r>
        </w:del>
      </w:ins>
      <w:ins w:id="3043" w:author="CCCCC" w:date="2017-06-25T18:24:00Z">
        <w:r w:rsidR="00DC22A9">
          <w:t xml:space="preserve">es </w:t>
        </w:r>
      </w:ins>
      <w:ins w:id="3044" w:author="Cédric" w:date="2017-06-21T17:10:00Z">
        <w:r w:rsidR="000A1F5D">
          <w:t>dans le groupe</w:t>
        </w:r>
      </w:ins>
      <w:ins w:id="3045" w:author="Cédric" w:date="2017-06-21T17:11:00Z">
        <w:r w:rsidR="000A1F5D">
          <w:t>.</w:t>
        </w:r>
      </w:ins>
      <w:ins w:id="3046" w:author="CCCCC" w:date="2017-06-21T18:53:00Z">
        <w:r w:rsidR="00AF4C0C">
          <w:t xml:space="preserve"> De plus, les statis</w:t>
        </w:r>
      </w:ins>
      <w:ins w:id="3047" w:author="CCCCC" w:date="2017-06-21T18:54:00Z">
        <w:r w:rsidR="00A83BB3">
          <w:t>tiques conc</w:t>
        </w:r>
        <w:r w:rsidR="00AF4C0C">
          <w:t>ernant un pool</w:t>
        </w:r>
        <w:r w:rsidR="009D4320">
          <w:t xml:space="preserve"> </w:t>
        </w:r>
      </w:ins>
      <w:ins w:id="3048" w:author="CCCCC" w:date="2017-06-21T18:55:00Z">
        <w:r w:rsidR="009D4320">
          <w:t>a</w:t>
        </w:r>
      </w:ins>
      <w:ins w:id="3049" w:author="CCCCC" w:date="2017-06-21T18:56:00Z">
        <w:r w:rsidR="009D4320">
          <w:t>f</w:t>
        </w:r>
      </w:ins>
      <w:ins w:id="3050" w:author="CCCCC" w:date="2017-06-21T18:55:00Z">
        <w:r w:rsidR="009D4320">
          <w:t>fiche</w:t>
        </w:r>
      </w:ins>
      <w:ins w:id="3051" w:author="CCCCC" w:date="2017-06-21T18:56:00Z">
        <w:r w:rsidR="009D4320">
          <w:t>nt</w:t>
        </w:r>
      </w:ins>
      <w:ins w:id="3052" w:author="CCCCC" w:date="2017-06-21T18:55:00Z">
        <w:r w:rsidR="009D4320">
          <w:t xml:space="preserve"> également des données de plusieurs appareils. Il est donc nécessaire de faire un mélange entre ces deux méthodes pour obtenir les graphiques voulus.</w:t>
        </w:r>
      </w:ins>
      <w:ins w:id="3053" w:author="CCCCC" w:date="2017-06-21T18:57:00Z">
        <w:r w:rsidR="009D4320">
          <w:t xml:space="preserve"> Les composants effectuant ces traitements se trouvent dans le fichier </w:t>
        </w:r>
      </w:ins>
      <w:ins w:id="3054" w:author="CCCCC" w:date="2017-06-21T18:58:00Z">
        <w:r w:rsidR="009D4320">
          <w:t xml:space="preserve">« common/xo-line-chart/index.js ». </w:t>
        </w:r>
      </w:ins>
      <w:ins w:id="3055" w:author="CCCCC" w:date="2017-06-21T18:59:00Z">
        <w:r w:rsidR="009D4320">
          <w:t>Le rendu grap</w:t>
        </w:r>
      </w:ins>
      <w:ins w:id="3056" w:author="CCCCC" w:date="2017-06-21T19:00:00Z">
        <w:r w:rsidR="009D4320">
          <w:t xml:space="preserve">hique de ces données est </w:t>
        </w:r>
        <w:del w:id="3057" w:author="Cédric" w:date="2017-06-22T12:56:00Z">
          <w:r w:rsidR="009D4320" w:rsidDel="001932F8">
            <w:delText>rendu</w:delText>
          </w:r>
        </w:del>
      </w:ins>
      <w:ins w:id="3058" w:author="Cédric" w:date="2017-06-22T12:56:00Z">
        <w:del w:id="3059" w:author="CCCCC" w:date="2017-06-25T20:01:00Z">
          <w:r w:rsidR="001932F8" w:rsidDel="00792845">
            <w:delText>donné</w:delText>
          </w:r>
        </w:del>
      </w:ins>
      <w:ins w:id="3060" w:author="CCCCC" w:date="2017-06-25T20:01:00Z">
        <w:r w:rsidR="00792845">
          <w:t>communiqué</w:t>
        </w:r>
      </w:ins>
      <w:ins w:id="3061" w:author="CCCCC" w:date="2017-06-21T19:00:00Z">
        <w:r w:rsidR="009D4320">
          <w:t xml:space="preserve"> grâce à un composant CharistGraph</w:t>
        </w:r>
      </w:ins>
      <w:ins w:id="3062" w:author="CCCCC" w:date="2017-06-21T19:01:00Z">
        <w:r w:rsidR="009D4320">
          <w:t xml:space="preserve"> qui reçoit </w:t>
        </w:r>
      </w:ins>
      <w:ins w:id="3063" w:author="Cédric" w:date="2017-06-22T15:07:00Z">
        <w:r w:rsidR="00671206">
          <w:t xml:space="preserve">une liste d’options, ainsi </w:t>
        </w:r>
      </w:ins>
      <w:ins w:id="3064" w:author="CCCCC" w:date="2017-06-21T19:01:00Z">
        <w:del w:id="3065" w:author="Cédric" w:date="2017-06-22T15:07:00Z">
          <w:r w:rsidR="009D4320" w:rsidDel="00671206">
            <w:delText xml:space="preserve">dans un champ « data » </w:delText>
          </w:r>
        </w:del>
      </w:ins>
      <w:ins w:id="3066" w:author="Cédric" w:date="2017-06-22T15:08:00Z">
        <w:r w:rsidR="00671206">
          <w:t>qu’</w:t>
        </w:r>
      </w:ins>
      <w:ins w:id="3067" w:author="CCCCC" w:date="2017-06-21T19:01:00Z">
        <w:r w:rsidR="009D4320">
          <w:t xml:space="preserve">un tableau </w:t>
        </w:r>
      </w:ins>
      <w:ins w:id="3068" w:author="Cédric" w:date="2017-06-22T15:08:00Z">
        <w:r w:rsidR="00671206">
          <w:t xml:space="preserve">dans un champ « data », </w:t>
        </w:r>
      </w:ins>
      <w:ins w:id="3069" w:author="CCCCC" w:date="2017-06-21T19:01:00Z">
        <w:r w:rsidR="009D4320">
          <w:t xml:space="preserve">contenant un autre tableau pour chaque </w:t>
        </w:r>
      </w:ins>
      <w:ins w:id="3070" w:author="CCCCC" w:date="2017-06-21T19:03:00Z">
        <w:r w:rsidR="009D4320">
          <w:t>série</w:t>
        </w:r>
      </w:ins>
      <w:ins w:id="3071" w:author="CCCCC" w:date="2017-06-21T19:01:00Z">
        <w:r w:rsidR="009D4320">
          <w:t xml:space="preserve"> à afficher</w:t>
        </w:r>
      </w:ins>
      <w:ins w:id="3072" w:author="CCCCC" w:date="2017-06-21T19:04:00Z">
        <w:del w:id="3073" w:author="Cédric" w:date="2017-06-22T15:08:00Z">
          <w:r w:rsidR="009D4320" w:rsidDel="00671206">
            <w:delText xml:space="preserve"> ainsi qu</w:delText>
          </w:r>
        </w:del>
        <w:del w:id="3074" w:author="Cédric" w:date="2017-06-22T15:07:00Z">
          <w:r w:rsidR="009D4320" w:rsidDel="00671206">
            <w:delText>’une liste d’options</w:delText>
          </w:r>
        </w:del>
      </w:ins>
      <w:ins w:id="3075" w:author="CCCCC" w:date="2017-06-21T19:01:00Z">
        <w:r w:rsidR="009D4320">
          <w:t xml:space="preserve">. </w:t>
        </w:r>
      </w:ins>
      <w:ins w:id="3076" w:author="CCCCC" w:date="2017-06-21T19:03:00Z">
        <w:r w:rsidR="009D4320">
          <w:t>Pour chaque graphique, un composant est créé dans ce même fichier.</w:t>
        </w:r>
      </w:ins>
      <w:ins w:id="3077" w:author="CCCCC" w:date="2017-06-21T19:09:00Z">
        <w:r w:rsidR="0028646F">
          <w:t xml:space="preserve"> </w:t>
        </w:r>
      </w:ins>
      <w:ins w:id="3078" w:author="CCCCC" w:date="2017-06-21T19:10:00Z">
        <w:r w:rsidR="0028646F">
          <w:t xml:space="preserve">On déclare donc les composants </w:t>
        </w:r>
        <w:r w:rsidR="0028646F" w:rsidRPr="0028646F">
          <w:t>VmGroupCpuLineChart</w:t>
        </w:r>
        <w:r w:rsidR="0028646F">
          <w:t xml:space="preserve">, </w:t>
        </w:r>
        <w:r w:rsidR="0028646F" w:rsidRPr="0028646F">
          <w:t>VmGroupMemoryLineChart</w:t>
        </w:r>
        <w:r w:rsidR="0028646F">
          <w:t xml:space="preserve">, </w:t>
        </w:r>
        <w:r w:rsidR="0028646F" w:rsidRPr="0028646F">
          <w:t>VmGroupXvdLineChart</w:t>
        </w:r>
        <w:r w:rsidR="0028646F">
          <w:t xml:space="preserve">, </w:t>
        </w:r>
        <w:r w:rsidR="0028646F" w:rsidRPr="0028646F">
          <w:t>VmGroupVifLineChart</w:t>
        </w:r>
        <w:r w:rsidR="0028646F">
          <w:t>. Chacun d</w:t>
        </w:r>
      </w:ins>
      <w:ins w:id="3079" w:author="CCCCC" w:date="2017-06-21T19:11:00Z">
        <w:r w:rsidR="0028646F">
          <w:t xml:space="preserve">’eux reçoit en argument une liste de données </w:t>
        </w:r>
      </w:ins>
      <w:ins w:id="3080" w:author="CCCCC" w:date="2017-06-21T19:12:00Z">
        <w:r w:rsidR="0028646F">
          <w:t xml:space="preserve">« stats » </w:t>
        </w:r>
      </w:ins>
      <w:ins w:id="3081" w:author="CCCCC" w:date="2017-06-21T19:11:00Z">
        <w:r w:rsidR="0028646F">
          <w:t>transmise</w:t>
        </w:r>
      </w:ins>
      <w:ins w:id="3082" w:author="CCCCC" w:date="2017-06-21T19:12:00Z">
        <w:r w:rsidR="0028646F">
          <w:t>s</w:t>
        </w:r>
      </w:ins>
      <w:ins w:id="3083" w:author="CCCCC" w:date="2017-06-21T19:11:00Z">
        <w:r w:rsidR="0028646F">
          <w:t xml:space="preserve"> par xo-server et </w:t>
        </w:r>
      </w:ins>
      <w:ins w:id="3084" w:author="CCCCC" w:date="2017-06-21T19:12:00Z">
        <w:r w:rsidR="0028646F">
          <w:t>un booléen</w:t>
        </w:r>
      </w:ins>
      <w:ins w:id="3085" w:author="CCCCC" w:date="2017-06-21T19:13:00Z">
        <w:r w:rsidR="0028646F">
          <w:t xml:space="preserve"> « addSumSeries » qui</w:t>
        </w:r>
        <w:r w:rsidR="00450DBB">
          <w:t xml:space="preserve"> défini</w:t>
        </w:r>
      </w:ins>
      <w:ins w:id="3086" w:author="CCCCC" w:date="2017-06-21T19:18:00Z">
        <w:r w:rsidR="00450DBB">
          <w:t>t</w:t>
        </w:r>
      </w:ins>
      <w:ins w:id="3087" w:author="CCCCC" w:date="2017-06-21T19:13:00Z">
        <w:r w:rsidR="0028646F">
          <w:t xml:space="preserve"> si on affiche les statistiques cumulées</w:t>
        </w:r>
      </w:ins>
      <w:ins w:id="3088" w:author="CCCCC" w:date="2017-06-21T19:18:00Z">
        <w:r w:rsidR="00450DBB">
          <w:t xml:space="preserve"> et d’éventuelles options</w:t>
        </w:r>
      </w:ins>
      <w:ins w:id="3089" w:author="CCCCC" w:date="2017-06-21T19:14:00Z">
        <w:r w:rsidR="00450DBB">
          <w:t xml:space="preserve">. </w:t>
        </w:r>
      </w:ins>
      <w:ins w:id="3090" w:author="CCCCC" w:date="2017-06-21T19:18:00Z">
        <w:r w:rsidR="00450DBB">
          <w:t>Si on prend l’exemple du composant affichant les statistiques relatives à l</w:t>
        </w:r>
      </w:ins>
      <w:ins w:id="3091" w:author="CCCCC" w:date="2017-06-21T19:19:00Z">
        <w:r w:rsidR="00450DBB">
          <w:t xml:space="preserve">’utilisation des processeurs de </w:t>
        </w:r>
        <w:r w:rsidR="00450DBB">
          <w:lastRenderedPageBreak/>
          <w:t>chaque machine</w:t>
        </w:r>
      </w:ins>
      <w:ins w:id="3092" w:author="CCCCC" w:date="2017-06-21T19:20:00Z">
        <w:r w:rsidR="00450DBB">
          <w:t>, ces VMs peuvent utiliser plusieurs processeurs, l</w:t>
        </w:r>
      </w:ins>
      <w:ins w:id="3093" w:author="CCCCC" w:date="2017-06-21T19:23:00Z">
        <w:r w:rsidR="00450DBB">
          <w:t>’objet « stats » recevra donc dans son champ</w:t>
        </w:r>
      </w:ins>
      <w:ins w:id="3094" w:author="CCCCC" w:date="2017-06-21T19:24:00Z">
        <w:r w:rsidR="00450DBB">
          <w:t xml:space="preserve"> « cpus » un tableau </w:t>
        </w:r>
      </w:ins>
      <w:ins w:id="3095" w:author="CCCCC" w:date="2017-06-25T20:04:00Z">
        <w:r w:rsidR="00792845">
          <w:t>incluant</w:t>
        </w:r>
      </w:ins>
      <w:ins w:id="3096" w:author="CCCCC" w:date="2017-06-21T19:24:00Z">
        <w:r w:rsidR="00450DBB">
          <w:t xml:space="preserve"> </w:t>
        </w:r>
      </w:ins>
      <w:ins w:id="3097" w:author="CCCCC" w:date="2017-06-25T20:04:00Z">
        <w:r w:rsidR="00792845">
          <w:t xml:space="preserve">un </w:t>
        </w:r>
      </w:ins>
      <w:ins w:id="3098" w:author="CCCCC" w:date="2017-06-21T19:24:00Z">
        <w:r w:rsidR="00792845">
          <w:t>tableau</w:t>
        </w:r>
        <w:r w:rsidR="00450DBB">
          <w:t xml:space="preserve"> de données</w:t>
        </w:r>
      </w:ins>
      <w:ins w:id="3099" w:author="CCCCC" w:date="2017-06-25T20:05:00Z">
        <w:r w:rsidR="00792845">
          <w:t xml:space="preserve"> par processeur</w:t>
        </w:r>
      </w:ins>
      <w:ins w:id="3100" w:author="CCCCC" w:date="2017-06-21T19:25:00Z">
        <w:r w:rsidR="00815234">
          <w:t>.</w:t>
        </w:r>
      </w:ins>
      <w:ins w:id="3101" w:author="CCCCC" w:date="2017-06-25T20:05:00Z">
        <w:r w:rsidR="00792845">
          <w:t xml:space="preserve"> Chaque donnée représente l’utilisation d’un pro</w:t>
        </w:r>
      </w:ins>
      <w:ins w:id="3102" w:author="CCCCC" w:date="2017-06-25T20:06:00Z">
        <w:r w:rsidR="00792845">
          <w:t>cesseur à un instant.</w:t>
        </w:r>
      </w:ins>
      <w:ins w:id="3103" w:author="CCCCC" w:date="2017-06-21T19:25:00Z">
        <w:r w:rsidR="00815234">
          <w:t xml:space="preserve"> L’affichage de l</w:t>
        </w:r>
      </w:ins>
      <w:ins w:id="3104" w:author="CCCCC" w:date="2017-06-21T19:26:00Z">
        <w:r w:rsidR="00815234">
          <w:t xml:space="preserve">’utilisation de ces processeurs va être représenté par </w:t>
        </w:r>
      </w:ins>
      <w:ins w:id="3105" w:author="CCCCC" w:date="2017-06-21T19:27:00Z">
        <w:r w:rsidR="00815234">
          <w:t xml:space="preserve">une somme sur chacun d’eux à chaque instant. Ceci est le but de </w:t>
        </w:r>
      </w:ins>
      <w:ins w:id="3106" w:author="CCCCC" w:date="2017-06-21T19:28:00Z">
        <w:r w:rsidR="00815234">
          <w:t xml:space="preserve">la </w:t>
        </w:r>
      </w:ins>
      <w:ins w:id="3107" w:author="CCCCC" w:date="2017-06-21T19:27:00Z">
        <w:r w:rsidR="00815234">
          <w:t xml:space="preserve">fonction « computeArraysSum ». De plus si les statistiques </w:t>
        </w:r>
      </w:ins>
      <w:ins w:id="3108" w:author="CCCCC" w:date="2017-06-21T19:31:00Z">
        <w:r w:rsidR="00815234">
          <w:t>cumulées</w:t>
        </w:r>
      </w:ins>
      <w:ins w:id="3109" w:author="CCCCC" w:date="2017-06-21T19:27:00Z">
        <w:r w:rsidR="00815234">
          <w:t xml:space="preserve"> sont demandées</w:t>
        </w:r>
      </w:ins>
      <w:ins w:id="3110" w:author="CCCCC" w:date="2017-06-21T19:31:00Z">
        <w:r w:rsidR="00815234">
          <w:t>, une autre liste de données est ajouté</w:t>
        </w:r>
      </w:ins>
      <w:ins w:id="3111" w:author="CCCCC" w:date="2017-06-21T19:32:00Z">
        <w:r w:rsidR="00815234">
          <w:t>e</w:t>
        </w:r>
      </w:ins>
      <w:ins w:id="3112" w:author="CCCCC" w:date="2017-06-21T19:31:00Z">
        <w:r w:rsidR="00815234">
          <w:t xml:space="preserve"> au tableau « series »</w:t>
        </w:r>
      </w:ins>
      <w:ins w:id="3113" w:author="CCCCC" w:date="2017-06-21T19:32:00Z">
        <w:r w:rsidR="00815234">
          <w:t xml:space="preserve"> faisant une seconde somme à chaque instant sur </w:t>
        </w:r>
      </w:ins>
      <w:ins w:id="3114" w:author="CCCCC" w:date="2017-06-21T19:33:00Z">
        <w:r w:rsidR="00815234">
          <w:t>chacune de ces collections.</w:t>
        </w:r>
      </w:ins>
      <w:ins w:id="3115" w:author="CCCCC" w:date="2017-06-21T19:34:00Z">
        <w:r w:rsidR="00C93960">
          <w:t xml:space="preserve"> </w:t>
        </w:r>
      </w:ins>
      <w:ins w:id="3116" w:author="CCCCC" w:date="2017-06-21T19:35:00Z">
        <w:del w:id="3117" w:author="Cédric" w:date="2017-06-23T10:57:00Z">
          <w:r w:rsidR="00C93960" w:rsidDel="001E7221">
            <w:delText>Le tableau « series »</w:delText>
          </w:r>
        </w:del>
      </w:ins>
      <w:ins w:id="3118" w:author="Cédric" w:date="2017-06-23T10:57:00Z">
        <w:r w:rsidR="001E7221">
          <w:t>Il</w:t>
        </w:r>
      </w:ins>
      <w:ins w:id="3119" w:author="CCCCC" w:date="2017-06-21T19:35:00Z">
        <w:r w:rsidR="00C93960">
          <w:t xml:space="preserve"> est ensuite transmis au composant </w:t>
        </w:r>
      </w:ins>
      <w:ins w:id="3120" w:author="CCCCC" w:date="2017-06-21T19:36:00Z">
        <w:r w:rsidR="00C93960" w:rsidRPr="00C93960">
          <w:t>ChartistGraph</w:t>
        </w:r>
        <w:r w:rsidR="00C93960">
          <w:t xml:space="preserve">. </w:t>
        </w:r>
      </w:ins>
      <w:ins w:id="3121" w:author="CCCCC" w:date="2017-06-21T19:41:00Z">
        <w:r w:rsidR="00C93960">
          <w:t>Le rendu est le suivant :</w:t>
        </w:r>
      </w:ins>
    </w:p>
    <w:p w14:paraId="58E57B92" w14:textId="77777777" w:rsidR="005A48E0" w:rsidDel="004C31CA" w:rsidRDefault="00FD18DA">
      <w:pPr>
        <w:rPr>
          <w:ins w:id="3122" w:author="CCCCC" w:date="2017-06-21T20:08:00Z"/>
          <w:del w:id="3123" w:author="Cédric" w:date="2017-06-22T14:46:00Z"/>
        </w:rPr>
      </w:pPr>
      <w:ins w:id="3124" w:author="Cédric" w:date="2017-06-22T16:58:00Z">
        <w:r>
          <w:rPr>
            <w:noProof/>
          </w:rPr>
          <w:pict w14:anchorId="793D8B89">
            <v:shape id="_x0000_s1087" type="#_x0000_t202" style="position:absolute;left:0;text-align:left;margin-left:87pt;margin-top:282.35pt;width:307.95pt;height:.05pt;z-index:251727872" stroked="f">
              <v:textbox style="mso-next-textbox:#_x0000_s1087;mso-fit-shape-to-text:t" inset="0,0,0,0">
                <w:txbxContent>
                  <w:p w14:paraId="5DB0C06B" w14:textId="77777777" w:rsidR="00A247D5" w:rsidRDefault="00A247D5">
                    <w:pPr>
                      <w:pStyle w:val="Caption"/>
                      <w:rPr>
                        <w:noProof/>
                      </w:rPr>
                      <w:pPrChange w:id="3125" w:author="Cédric" w:date="2017-06-22T16:58:00Z">
                        <w:pPr/>
                      </w:pPrChange>
                    </w:pPr>
                    <w:ins w:id="3126" w:author="Cédric" w:date="2017-06-22T16:58:00Z">
                      <w:r>
                        <w:t>Figure</w:t>
                      </w:r>
                    </w:ins>
                    <w:ins w:id="3127" w:author="CCCCC" w:date="2017-06-22T21:21:00Z">
                      <w:r>
                        <w:t xml:space="preserve"> </w:t>
                      </w:r>
                    </w:ins>
                    <w:ins w:id="3128" w:author="Cédric" w:date="2017-06-22T16:58:00Z">
                      <w:del w:id="3129" w:author="CCCCC" w:date="2017-06-22T21:21:00Z">
                        <w:r w:rsidDel="00F65A4D">
                          <w:delText xml:space="preserve"> </w:delText>
                        </w:r>
                      </w:del>
                    </w:ins>
                    <w:ins w:id="3130" w:author="CCCCC" w:date="2017-06-22T21:21:00Z">
                      <w:r>
                        <w:t>56</w:t>
                      </w:r>
                    </w:ins>
                    <w:ins w:id="3131" w:author="Cédric" w:date="2017-06-22T16:58:00Z">
                      <w:del w:id="3132" w:author="CCCCC" w:date="2017-06-22T21:21:00Z">
                        <w:r w:rsidDel="00F65A4D">
                          <w:fldChar w:fldCharType="begin"/>
                        </w:r>
                        <w:r w:rsidDel="00F65A4D">
                          <w:delInstrText xml:space="preserve"> SEQ Figure \* ARABIC </w:delInstrText>
                        </w:r>
                      </w:del>
                    </w:ins>
                    <w:del w:id="3133" w:author="CCCCC" w:date="2017-06-22T21:21:00Z">
                      <w:r w:rsidDel="00F65A4D">
                        <w:fldChar w:fldCharType="separate"/>
                      </w:r>
                    </w:del>
                    <w:ins w:id="3134" w:author="Cédric" w:date="2017-06-22T16:58:00Z">
                      <w:del w:id="3135" w:author="CCCCC" w:date="2017-06-22T21:21:00Z">
                        <w:r w:rsidDel="00F65A4D">
                          <w:rPr>
                            <w:noProof/>
                          </w:rPr>
                          <w:delText>32</w:delText>
                        </w:r>
                        <w:r w:rsidDel="00F65A4D">
                          <w:fldChar w:fldCharType="end"/>
                        </w:r>
                      </w:del>
                      <w:r>
                        <w:t>: S</w:t>
                      </w:r>
                      <w:del w:id="3136" w:author="CCCCC" w:date="2017-06-22T21:20:00Z">
                        <w:r w:rsidDel="00F65A4D">
                          <w:delText>t</w:delText>
                        </w:r>
                      </w:del>
                      <w:r>
                        <w:t>atistiques d'un groupe de VMs</w:t>
                      </w:r>
                    </w:ins>
                  </w:p>
                </w:txbxContent>
              </v:textbox>
              <w10:wrap type="topAndBottom"/>
            </v:shape>
          </w:pict>
        </w:r>
      </w:ins>
      <w:ins w:id="3137" w:author="Cédric" w:date="2017-06-22T16:57:00Z">
        <w:r w:rsidR="007A1EA5">
          <w:rPr>
            <w:noProof/>
            <w:lang w:eastAsia="fr-FR" w:bidi="ar-SA"/>
            <w:rPrChange w:id="3138" w:author="Unknown">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62336" behindDoc="0" locked="0" layoutInCell="1" allowOverlap="1" wp14:anchorId="491F00AD" wp14:editId="7B65793F">
              <wp:simplePos x="0" y="0"/>
              <wp:positionH relativeFrom="column">
                <wp:posOffset>1104900</wp:posOffset>
              </wp:positionH>
              <wp:positionV relativeFrom="paragraph">
                <wp:posOffset>144145</wp:posOffset>
              </wp:positionV>
              <wp:extent cx="3910965" cy="3384550"/>
              <wp:effectExtent l="19050" t="0" r="0" b="0"/>
              <wp:wrapTopAndBottom/>
              <wp:docPr id="73" name="Image 2" descr="C:\Users\Cédric\Downloads\sta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édric\Downloads\stats.png"/>
                      <pic:cNvPicPr>
                        <a:picLocks noChangeAspect="1" noChangeArrowheads="1"/>
                      </pic:cNvPicPr>
                    </pic:nvPicPr>
                    <pic:blipFill>
                      <a:blip r:embed="rId70" cstate="print"/>
                      <a:srcRect/>
                      <a:stretch>
                        <a:fillRect/>
                      </a:stretch>
                    </pic:blipFill>
                    <pic:spPr bwMode="auto">
                      <a:xfrm>
                        <a:off x="0" y="0"/>
                        <a:ext cx="3910965" cy="3384550"/>
                      </a:xfrm>
                      <a:prstGeom prst="rect">
                        <a:avLst/>
                      </a:prstGeom>
                      <a:noFill/>
                      <a:ln w="9525">
                        <a:noFill/>
                        <a:miter lim="800000"/>
                        <a:headEnd/>
                        <a:tailEnd/>
                      </a:ln>
                    </pic:spPr>
                  </pic:pic>
                </a:graphicData>
              </a:graphic>
            </wp:anchor>
          </w:drawing>
        </w:r>
      </w:ins>
      <w:ins w:id="3139" w:author="Cédric" w:date="2017-06-22T12:59:00Z">
        <w:del w:id="3140" w:author="CCCCC" w:date="2017-06-22T21:21:00Z">
          <w:r>
            <w:rPr>
              <w:noProof/>
            </w:rPr>
            <w:pict w14:anchorId="0905FC70">
              <v:shape id="_x0000_s1085" type="#_x0000_t202" style="position:absolute;left:0;text-align:left;margin-left:99.4pt;margin-top:252.1pt;width:280.85pt;height:.05pt;z-index:251725824;mso-position-horizontal-relative:text;mso-position-vertical-relative:text" stroked="f">
                <v:textbox style="mso-next-textbox:#_x0000_s1085;mso-fit-shape-to-text:t" inset="0,0,0,0">
                  <w:txbxContent>
                    <w:p w14:paraId="0F790699" w14:textId="77777777" w:rsidR="00A247D5" w:rsidRDefault="00A247D5">
                      <w:pPr>
                        <w:pStyle w:val="Caption"/>
                        <w:rPr>
                          <w:noProof/>
                        </w:rPr>
                        <w:pPrChange w:id="3141" w:author="Cédric" w:date="2017-06-22T12:59:00Z">
                          <w:pPr/>
                        </w:pPrChange>
                      </w:pPr>
                      <w:ins w:id="3142" w:author="Cédric" w:date="2017-06-22T12:59:00Z">
                        <w:r>
                          <w:t>Figure</w:t>
                        </w:r>
                      </w:ins>
                      <w:ins w:id="3143" w:author="Cédric" w:date="2017-06-22T13:05:00Z">
                        <w:r>
                          <w:t xml:space="preserve"> 56</w:t>
                        </w:r>
                      </w:ins>
                      <w:ins w:id="3144" w:author="Cédric" w:date="2017-06-22T12:59:00Z">
                        <w:r>
                          <w:t>: Affichage des statistiques</w:t>
                        </w:r>
                      </w:ins>
                    </w:p>
                  </w:txbxContent>
                </v:textbox>
                <w10:wrap type="topAndBottom"/>
              </v:shape>
            </w:pict>
          </w:r>
        </w:del>
      </w:ins>
    </w:p>
    <w:p w14:paraId="76C27364" w14:textId="77777777" w:rsidR="005A48E0" w:rsidRDefault="005A48E0">
      <w:pPr>
        <w:rPr>
          <w:ins w:id="3145" w:author="CCCCC" w:date="2017-06-21T20:08:00Z"/>
        </w:rPr>
      </w:pPr>
    </w:p>
    <w:p w14:paraId="1CD1BDFD" w14:textId="020B465E" w:rsidR="005A48E0" w:rsidRDefault="005A48E0">
      <w:pPr>
        <w:rPr>
          <w:ins w:id="3146" w:author="CCCCC" w:date="2017-06-25T20:27:00Z"/>
        </w:rPr>
      </w:pPr>
      <w:ins w:id="3147" w:author="CCCCC" w:date="2017-06-21T20:08:00Z">
        <w:r>
          <w:t>Tous ces traitements sont très similaires,</w:t>
        </w:r>
      </w:ins>
      <w:ins w:id="3148" w:author="CCCCC" w:date="2017-06-21T20:09:00Z">
        <w:r>
          <w:t xml:space="preserve"> </w:t>
        </w:r>
      </w:ins>
      <w:ins w:id="3149" w:author="CCCCC" w:date="2017-06-22T00:44:00Z">
        <w:r w:rsidR="00141D02">
          <w:t xml:space="preserve">mais </w:t>
        </w:r>
      </w:ins>
      <w:ins w:id="3150" w:author="CCCCC" w:date="2017-06-21T20:09:00Z">
        <w:r>
          <w:t>tout de même</w:t>
        </w:r>
      </w:ins>
      <w:ins w:id="3151" w:author="CCCCC" w:date="2017-06-21T20:08:00Z">
        <w:r>
          <w:t xml:space="preserve"> diffèrent</w:t>
        </w:r>
      </w:ins>
      <w:ins w:id="3152" w:author="CCCCC" w:date="2017-06-25T20:26:00Z">
        <w:r w:rsidR="00794023">
          <w:t xml:space="preserve"> car ils n’ont pas </w:t>
        </w:r>
      </w:ins>
      <w:ins w:id="3153" w:author="CCCCC" w:date="2017-06-25T20:27:00Z">
        <w:r w:rsidR="00794023">
          <w:t>les mêmes méthodes</w:t>
        </w:r>
      </w:ins>
      <w:ins w:id="3154" w:author="CCCCC" w:date="2017-06-25T20:26:00Z">
        <w:r w:rsidR="00794023">
          <w:t xml:space="preserve"> de calcul</w:t>
        </w:r>
      </w:ins>
      <w:ins w:id="3155" w:author="CCCCC" w:date="2017-06-25T20:27:00Z">
        <w:r w:rsidR="00794023">
          <w:t>.</w:t>
        </w:r>
      </w:ins>
      <w:ins w:id="3156" w:author="CCCCC" w:date="2017-06-21T20:08:00Z">
        <w:r>
          <w:t xml:space="preserve"> </w:t>
        </w:r>
      </w:ins>
      <w:ins w:id="3157" w:author="CCCCC" w:date="2017-06-25T20:27:00Z">
        <w:r w:rsidR="00794023">
          <w:t>I</w:t>
        </w:r>
      </w:ins>
      <w:ins w:id="3158" w:author="CCCCC" w:date="2017-06-21T20:08:00Z">
        <w:r>
          <w:t>l n’est donc pas forcément judicieux de créer un composant commun pour tous.</w:t>
        </w:r>
      </w:ins>
    </w:p>
    <w:p w14:paraId="05974856" w14:textId="57DA4C44" w:rsidR="00564475" w:rsidRPr="00C93960" w:rsidRDefault="00564475">
      <w:pPr>
        <w:rPr>
          <w:ins w:id="3159" w:author="CCCCC" w:date="2017-06-19T19:18:00Z"/>
        </w:rPr>
      </w:pPr>
      <w:ins w:id="3160" w:author="CCCCC" w:date="2017-06-25T20:27:00Z">
        <w:r>
          <w:t>La gestion et l’affichage des informations concernant un VmGroup étant terminé, il est nécessaire de pouvoir créer des groupes depuis xo-web.</w:t>
        </w:r>
      </w:ins>
    </w:p>
    <w:p w14:paraId="357253B9" w14:textId="77777777" w:rsidR="008B687D" w:rsidRDefault="005F0CF1">
      <w:pPr>
        <w:pStyle w:val="Heading5"/>
        <w:rPr>
          <w:ins w:id="3161" w:author="CCCCC" w:date="2017-06-19T19:18:00Z"/>
        </w:rPr>
        <w:pPrChange w:id="3162" w:author="CCCCC" w:date="2017-06-19T19:18:00Z">
          <w:pPr>
            <w:spacing w:before="0" w:after="0"/>
          </w:pPr>
        </w:pPrChange>
      </w:pPr>
      <w:ins w:id="3163" w:author="CCCCC" w:date="2017-06-19T19:18:00Z">
        <w:r>
          <w:t>Création d’un groupe de machines virtuelles</w:t>
        </w:r>
      </w:ins>
    </w:p>
    <w:p w14:paraId="7E02BE9D" w14:textId="1C76395B" w:rsidR="005F0CF1" w:rsidRDefault="005F0CF1" w:rsidP="005F0CF1">
      <w:pPr>
        <w:pStyle w:val="Standard"/>
        <w:rPr>
          <w:ins w:id="3164" w:author="CCCCC" w:date="2017-06-19T19:18:00Z"/>
        </w:rPr>
      </w:pPr>
      <w:ins w:id="3165" w:author="CCCCC" w:date="2017-06-19T19:18:00Z">
        <w:r>
          <w:t xml:space="preserve">Pour </w:t>
        </w:r>
      </w:ins>
      <w:ins w:id="3166" w:author="CCCCC" w:date="2017-06-25T20:27:00Z">
        <w:r w:rsidR="00564475">
          <w:t>créer</w:t>
        </w:r>
      </w:ins>
      <w:ins w:id="3167" w:author="CCCCC" w:date="2017-06-19T19:18:00Z">
        <w:r w:rsidR="00792845">
          <w:t xml:space="preserve"> un composant VmGroup</w:t>
        </w:r>
        <w:r>
          <w:t xml:space="preserve"> définissant un formulaire est </w:t>
        </w:r>
      </w:ins>
      <w:ins w:id="3168" w:author="CCCCC" w:date="2017-06-25T20:29:00Z">
        <w:r w:rsidR="00564475">
          <w:t>conçu</w:t>
        </w:r>
      </w:ins>
      <w:ins w:id="3169" w:author="CCCCC" w:date="2017-06-19T19:18:00Z">
        <w:r>
          <w:t xml:space="preserve"> dans le dossier «xo-app/new/vm-group ». Le fichier index situé dans le dossier « new » définit que ce composant sera affiché à l’adresse « new/vm-group ».</w:t>
        </w:r>
      </w:ins>
    </w:p>
    <w:p w14:paraId="4A578824" w14:textId="77777777" w:rsidR="00502C7A" w:rsidRDefault="005F0CF1">
      <w:pPr>
        <w:rPr>
          <w:ins w:id="3170" w:author="CCCCC" w:date="2017-06-22T21:22:00Z"/>
        </w:rPr>
      </w:pPr>
      <w:ins w:id="3171" w:author="CCCCC" w:date="2017-06-19T19:18:00Z">
        <w:r>
          <w:t xml:space="preserve">Ce formulaire est très simple, il comporte trois champs : un champ de sélection du pool sur lequel </w:t>
        </w:r>
      </w:ins>
      <w:ins w:id="3172" w:author="CCCCC" w:date="2017-06-19T19:19:00Z">
        <w:r>
          <w:t>sera</w:t>
        </w:r>
      </w:ins>
      <w:ins w:id="3173" w:author="CCCCC" w:date="2017-06-19T19:18:00Z">
        <w:r>
          <w:t xml:space="preserve"> installé le VmGroup, ainsi qu’un champ permettant de lui donner un label et un dernier, pour une éventuelle description. Le choix du pool se fait grâce à un composant « selectPool » qui propose une liste de pool, de manière similaire au composant « selectVm ».</w:t>
        </w:r>
      </w:ins>
    </w:p>
    <w:p w14:paraId="1B0EB7B4" w14:textId="77777777" w:rsidR="00502C7A" w:rsidRDefault="00502C7A">
      <w:pPr>
        <w:rPr>
          <w:ins w:id="3174" w:author="CCCCC" w:date="2017-06-22T21:22:00Z"/>
        </w:rPr>
      </w:pPr>
    </w:p>
    <w:p w14:paraId="1EAA3A14" w14:textId="77777777" w:rsidR="00502C7A" w:rsidRDefault="00502C7A">
      <w:pPr>
        <w:rPr>
          <w:ins w:id="3175" w:author="CCCCC" w:date="2017-06-22T21:22:00Z"/>
        </w:rPr>
      </w:pPr>
    </w:p>
    <w:p w14:paraId="0382C1E6" w14:textId="77777777" w:rsidR="00502C7A" w:rsidRDefault="00502C7A">
      <w:pPr>
        <w:rPr>
          <w:ins w:id="3176" w:author="CCCCC" w:date="2017-06-22T21:22:00Z"/>
        </w:rPr>
      </w:pPr>
    </w:p>
    <w:p w14:paraId="4A55439C" w14:textId="77777777" w:rsidR="00502C7A" w:rsidRDefault="00502C7A">
      <w:pPr>
        <w:rPr>
          <w:ins w:id="3177" w:author="CCCCC" w:date="2017-06-22T21:22:00Z"/>
        </w:rPr>
      </w:pPr>
    </w:p>
    <w:p w14:paraId="440F9435" w14:textId="77777777" w:rsidR="00502C7A" w:rsidRDefault="00502C7A">
      <w:pPr>
        <w:rPr>
          <w:ins w:id="3178" w:author="CCCCC" w:date="2017-06-22T21:22:00Z"/>
        </w:rPr>
      </w:pPr>
    </w:p>
    <w:p w14:paraId="24B59B9C" w14:textId="77777777" w:rsidR="00502C7A" w:rsidRDefault="00502C7A">
      <w:pPr>
        <w:rPr>
          <w:ins w:id="3179" w:author="CCCCC" w:date="2017-06-22T21:22:00Z"/>
        </w:rPr>
      </w:pPr>
    </w:p>
    <w:p w14:paraId="661F67CB" w14:textId="30D71B8E" w:rsidR="005F0CF1" w:rsidDel="00340CED" w:rsidRDefault="005F0CF1" w:rsidP="005F0CF1">
      <w:pPr>
        <w:pStyle w:val="Standard"/>
        <w:rPr>
          <w:ins w:id="3180" w:author="CCCCC" w:date="2017-06-19T19:18:00Z"/>
          <w:del w:id="3181" w:author="Cédric" w:date="2017-06-21T16:47:00Z"/>
        </w:rPr>
      </w:pPr>
      <w:ins w:id="3182" w:author="CCCCC" w:date="2017-06-19T19:18:00Z">
        <w:r>
          <w:t xml:space="preserve"> Lorsque la valeur d’un de ces champs est modifiée, celle-ci est mise à jou</w:t>
        </w:r>
        <w:r w:rsidR="00792845">
          <w:t>r dans le state du formulaire VmGroup</w:t>
        </w:r>
        <w:r w:rsidR="00783597">
          <w:t>. Quand il est validé,</w:t>
        </w:r>
        <w:r>
          <w:t xml:space="preserve"> un groupe </w:t>
        </w:r>
      </w:ins>
      <w:ins w:id="3183" w:author="CCCCC" w:date="2017-06-19T19:21:00Z">
        <w:r w:rsidR="00783597">
          <w:t xml:space="preserve">est </w:t>
        </w:r>
      </w:ins>
      <w:ins w:id="3184" w:author="CCCCC" w:date="2017-06-19T19:18:00Z">
        <w:r>
          <w:t>créé grâce à la fonction « createVmGroup » qui appelle la fonction de creation d’un VmGroup de xo-server. Après validation du formulaire, l’utilisateur est redirigé vers la liste des groupe</w:t>
        </w:r>
      </w:ins>
      <w:ins w:id="3185" w:author="CCCCC" w:date="2017-06-19T19:21:00Z">
        <w:r w:rsidR="00783597">
          <w:t>s</w:t>
        </w:r>
      </w:ins>
      <w:ins w:id="3186" w:author="CCCCC" w:date="2017-06-19T19:18:00Z">
        <w:r>
          <w:t xml:space="preserve"> de machines virtuelles.</w:t>
        </w:r>
      </w:ins>
    </w:p>
    <w:p w14:paraId="5DDDB275" w14:textId="77777777" w:rsidR="008B687D" w:rsidRDefault="008B687D">
      <w:pPr>
        <w:pStyle w:val="Standard"/>
        <w:rPr>
          <w:ins w:id="3187" w:author="CCCCC" w:date="2017-06-18T02:08:00Z"/>
          <w:del w:id="3188" w:author="Cédric" w:date="2017-06-22T12:59:00Z"/>
        </w:rPr>
        <w:pPrChange w:id="3189" w:author="Cédric" w:date="2017-06-21T16:47:00Z">
          <w:pPr/>
        </w:pPrChange>
      </w:pPr>
    </w:p>
    <w:p w14:paraId="1D1418EF" w14:textId="77777777" w:rsidR="00F86C2B" w:rsidRDefault="0023216D">
      <w:pPr>
        <w:rPr>
          <w:ins w:id="3190" w:author="CCCCC" w:date="2017-06-14T19:04:00Z"/>
          <w:noProof/>
          <w:lang w:eastAsia="fr-FR" w:bidi="ar-SA"/>
          <w:rPrChange w:id="3191" w:author="CCCCC" w:date="2017-06-18T01:36:00Z">
            <w:rPr>
              <w:ins w:id="3192" w:author="CCCCC" w:date="2017-06-14T19:04:00Z"/>
              <w:rFonts w:asciiTheme="majorHAnsi" w:hAnsiTheme="majorHAnsi" w:cs="Mangal"/>
              <w:color w:val="4F81BD" w:themeColor="accent1"/>
              <w:szCs w:val="21"/>
            </w:rPr>
          </w:rPrChange>
        </w:rPr>
      </w:pPr>
      <w:ins w:id="3193" w:author="CCCCC" w:date="2017-06-14T19:04:00Z">
        <w:del w:id="3194" w:author="Cédric" w:date="2017-06-22T12:59:00Z">
          <w:r w:rsidDel="001932F8">
            <w:br w:type="page"/>
          </w:r>
        </w:del>
      </w:ins>
    </w:p>
    <w:p w14:paraId="270D47EA" w14:textId="77777777" w:rsidR="001932F8" w:rsidRDefault="00FD18DA">
      <w:pPr>
        <w:spacing w:before="0" w:after="0"/>
        <w:jc w:val="left"/>
        <w:rPr>
          <w:ins w:id="3195" w:author="Cédric" w:date="2017-06-22T13:00:00Z"/>
          <w:rFonts w:asciiTheme="majorHAnsi" w:hAnsiTheme="majorHAnsi" w:cs="Mangal"/>
          <w:b/>
          <w:bCs/>
          <w:color w:val="365F91" w:themeColor="accent1" w:themeShade="BF"/>
          <w:sz w:val="28"/>
          <w:szCs w:val="25"/>
        </w:rPr>
      </w:pPr>
      <w:bookmarkStart w:id="3196" w:name="_Toc485664092"/>
      <w:ins w:id="3197" w:author="Cédric" w:date="2017-06-22T12:59:00Z">
        <w:r>
          <w:rPr>
            <w:noProof/>
          </w:rPr>
          <w:pict w14:anchorId="45B1FF52">
            <v:shape id="_x0000_s1086" type="#_x0000_t202" style="position:absolute;margin-left:112.35pt;margin-top:116.1pt;width:256.05pt;height:20.35pt;z-index:251726848" stroked="f">
              <v:textbox style="mso-next-textbox:#_x0000_s1086;mso-fit-shape-to-text:t" inset="0,0,0,0">
                <w:txbxContent>
                  <w:p w14:paraId="3AFB3CE1" w14:textId="77777777" w:rsidR="00A247D5" w:rsidRDefault="00A247D5">
                    <w:pPr>
                      <w:pStyle w:val="Caption"/>
                      <w:rPr>
                        <w:noProof/>
                      </w:rPr>
                      <w:pPrChange w:id="3198" w:author="Cédric" w:date="2017-06-22T12:59:00Z">
                        <w:pPr>
                          <w:pStyle w:val="Standard"/>
                        </w:pPr>
                      </w:pPrChange>
                    </w:pPr>
                    <w:ins w:id="3199" w:author="Cédric" w:date="2017-06-22T12:59:00Z">
                      <w:r>
                        <w:t xml:space="preserve">Figure </w:t>
                      </w:r>
                      <w:del w:id="3200" w:author="CCCCC" w:date="2017-06-22T21:21:00Z">
                        <w:r w:rsidDel="00706D8B">
                          <w:fldChar w:fldCharType="begin"/>
                        </w:r>
                        <w:r w:rsidDel="00706D8B">
                          <w:delInstrText xml:space="preserve"> SEQ Figure \* ARABIC </w:delInstrText>
                        </w:r>
                      </w:del>
                    </w:ins>
                    <w:del w:id="3201" w:author="CCCCC" w:date="2017-06-22T21:21:00Z">
                      <w:r w:rsidDel="00706D8B">
                        <w:fldChar w:fldCharType="separate"/>
                      </w:r>
                    </w:del>
                    <w:ins w:id="3202" w:author="Cédric" w:date="2017-06-22T16:58:00Z">
                      <w:del w:id="3203" w:author="CCCCC" w:date="2017-06-22T21:21:00Z">
                        <w:r w:rsidDel="00706D8B">
                          <w:rPr>
                            <w:noProof/>
                          </w:rPr>
                          <w:delText>33</w:delText>
                        </w:r>
                      </w:del>
                    </w:ins>
                    <w:ins w:id="3204" w:author="Cédric" w:date="2017-06-22T12:59:00Z">
                      <w:del w:id="3205" w:author="CCCCC" w:date="2017-06-22T21:21:00Z">
                        <w:r w:rsidDel="00706D8B">
                          <w:fldChar w:fldCharType="end"/>
                        </w:r>
                      </w:del>
                    </w:ins>
                    <w:ins w:id="3206" w:author="CCCCC" w:date="2017-06-22T21:21:00Z">
                      <w:r>
                        <w:t>57</w:t>
                      </w:r>
                    </w:ins>
                    <w:ins w:id="3207" w:author="Cédric" w:date="2017-06-22T12:59:00Z">
                      <w:r>
                        <w:t xml:space="preserve"> : Formulaire de création d'un groupe de machines virtuelles</w:t>
                      </w:r>
                    </w:ins>
                  </w:p>
                </w:txbxContent>
              </v:textbox>
              <w10:wrap type="topAndBottom"/>
            </v:shape>
          </w:pict>
        </w:r>
      </w:ins>
      <w:ins w:id="3208" w:author="Cédric" w:date="2017-06-22T14:47:00Z">
        <w:r w:rsidR="007A1EA5">
          <w:rPr>
            <w:noProof/>
            <w:lang w:eastAsia="fr-FR" w:bidi="ar-SA"/>
            <w:rPrChange w:id="3209" w:author="Unknown">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43904" behindDoc="0" locked="0" layoutInCell="1" allowOverlap="1" wp14:anchorId="589CD430" wp14:editId="7EE96FC0">
              <wp:simplePos x="0" y="0"/>
              <wp:positionH relativeFrom="column">
                <wp:posOffset>967464</wp:posOffset>
              </wp:positionH>
              <wp:positionV relativeFrom="paragraph">
                <wp:posOffset>22998</wp:posOffset>
              </wp:positionV>
              <wp:extent cx="4191000" cy="1339215"/>
              <wp:effectExtent l="19050" t="0" r="0" b="0"/>
              <wp:wrapSquare wrapText="bothSides"/>
              <wp:docPr id="79" name="Picture 79" descr="C:\Users\CCCCC\Downloads\formulaireAj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CCCC\Downloads\formulaireAjout.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191000" cy="1339215"/>
                      </a:xfrm>
                      <a:prstGeom prst="rect">
                        <a:avLst/>
                      </a:prstGeom>
                      <a:noFill/>
                      <a:ln>
                        <a:noFill/>
                      </a:ln>
                    </pic:spPr>
                  </pic:pic>
                </a:graphicData>
              </a:graphic>
            </wp:anchor>
          </w:drawing>
        </w:r>
      </w:ins>
      <w:ins w:id="3210" w:author="Cédric" w:date="2017-06-22T13:00:00Z">
        <w:r w:rsidR="001932F8">
          <w:br w:type="page"/>
        </w:r>
      </w:ins>
    </w:p>
    <w:p w14:paraId="438CB399" w14:textId="77777777" w:rsidR="008B687D" w:rsidRDefault="0023216D">
      <w:pPr>
        <w:pStyle w:val="Heading1"/>
        <w:rPr>
          <w:ins w:id="3211" w:author="CCCCC" w:date="2017-06-20T22:51:00Z"/>
          <w:rFonts w:eastAsia="Source Han Sans CN Regular"/>
        </w:rPr>
        <w:pPrChange w:id="3212" w:author="CCCCC" w:date="2017-06-14T19:04:00Z">
          <w:pPr>
            <w:pStyle w:val="Heading4"/>
          </w:pPr>
        </w:pPrChange>
      </w:pPr>
      <w:bookmarkStart w:id="3213" w:name="_Toc485978074"/>
      <w:ins w:id="3214" w:author="CCCCC" w:date="2017-06-14T19:04:00Z">
        <w:r>
          <w:rPr>
            <w:rFonts w:eastAsia="Source Han Sans CN Regular"/>
          </w:rPr>
          <w:lastRenderedPageBreak/>
          <w:t>Conclusion</w:t>
        </w:r>
      </w:ins>
      <w:bookmarkEnd w:id="3196"/>
      <w:bookmarkEnd w:id="3213"/>
    </w:p>
    <w:p w14:paraId="07D2DB63" w14:textId="77777777" w:rsidR="00E726A3" w:rsidRDefault="00E726A3" w:rsidP="00E726A3">
      <w:pPr>
        <w:rPr>
          <w:ins w:id="3215" w:author="CCCCC" w:date="2017-06-20T23:04:00Z"/>
        </w:rPr>
      </w:pPr>
      <w:ins w:id="3216" w:author="CCCCC" w:date="2017-06-20T22:51:00Z">
        <w:r>
          <w:t>Cette période de stage aura été très enrichissante. En effet</w:t>
        </w:r>
        <w:del w:id="3217" w:author="Cédric" w:date="2017-06-23T10:59:00Z">
          <w:r w:rsidDel="001E7221">
            <w:delText>, durant cette période</w:delText>
          </w:r>
        </w:del>
        <w:r>
          <w:t xml:space="preserve">, </w:t>
        </w:r>
      </w:ins>
      <w:ins w:id="3218" w:author="CCCCC" w:date="2017-06-20T22:53:00Z">
        <w:r>
          <w:t xml:space="preserve">j’ai appris à </w:t>
        </w:r>
      </w:ins>
      <w:ins w:id="3219" w:author="CCCCC" w:date="2017-06-20T22:56:00Z">
        <w:r>
          <w:t xml:space="preserve">manier </w:t>
        </w:r>
      </w:ins>
      <w:ins w:id="3220" w:author="CCCCC" w:date="2017-06-20T22:53:00Z">
        <w:r>
          <w:t>le langage ES6 qui</w:t>
        </w:r>
      </w:ins>
      <w:ins w:id="3221" w:author="CCCCC" w:date="2017-06-20T22:55:00Z">
        <w:r>
          <w:t xml:space="preserve"> aujourd‘hui ne me pose plus aucun problème de compréhension.</w:t>
        </w:r>
      </w:ins>
      <w:ins w:id="3222" w:author="CCCCC" w:date="2017-06-20T22:56:00Z">
        <w:r>
          <w:t xml:space="preserve"> De plus </w:t>
        </w:r>
      </w:ins>
      <w:ins w:id="3223" w:author="CCCCC" w:date="2017-06-20T22:59:00Z">
        <w:r>
          <w:t xml:space="preserve">l’apprentissage de l’utilisation </w:t>
        </w:r>
      </w:ins>
      <w:ins w:id="3224" w:author="CCCCC" w:date="2017-06-20T22:58:00Z">
        <w:r>
          <w:t xml:space="preserve">de la </w:t>
        </w:r>
      </w:ins>
      <w:ins w:id="3225" w:author="CCCCC" w:date="2017-06-20T22:56:00Z">
        <w:r>
          <w:t xml:space="preserve">librairie ReactJS </w:t>
        </w:r>
      </w:ins>
      <w:ins w:id="3226" w:author="CCCCC" w:date="2017-06-20T22:58:00Z">
        <w:r>
          <w:t>est pour</w:t>
        </w:r>
      </w:ins>
      <w:ins w:id="3227" w:author="CCCCC" w:date="2017-06-20T22:59:00Z">
        <w:r>
          <w:t xml:space="preserve"> moi un atout car c’est une technologie très </w:t>
        </w:r>
      </w:ins>
      <w:ins w:id="3228" w:author="CCCCC" w:date="2017-06-20T23:00:00Z">
        <w:r>
          <w:t>répandue dans le monde professionnel, et que j’ai trouvé</w:t>
        </w:r>
      </w:ins>
      <w:ins w:id="3229" w:author="CCCCC" w:date="2017-06-20T23:01:00Z">
        <w:r>
          <w:t>,</w:t>
        </w:r>
      </w:ins>
      <w:ins w:id="3230" w:author="CCCCC" w:date="2017-06-20T23:00:00Z">
        <w:r>
          <w:t xml:space="preserve"> </w:t>
        </w:r>
      </w:ins>
      <w:ins w:id="3231" w:author="CCCCC" w:date="2017-06-20T23:01:00Z">
        <w:r>
          <w:t xml:space="preserve">au final, très </w:t>
        </w:r>
        <w:r w:rsidR="007B007A">
          <w:t xml:space="preserve">intuitive et </w:t>
        </w:r>
      </w:ins>
      <w:ins w:id="3232" w:author="CCCCC" w:date="2017-06-20T23:02:00Z">
        <w:r w:rsidR="007B007A">
          <w:t>qui a l’avantage d’être rapide à prendre en main.</w:t>
        </w:r>
      </w:ins>
    </w:p>
    <w:p w14:paraId="3F372089" w14:textId="77777777" w:rsidR="007B007A" w:rsidRDefault="007B007A" w:rsidP="00E726A3">
      <w:pPr>
        <w:rPr>
          <w:ins w:id="3233" w:author="CCCCC" w:date="2017-06-20T22:53:00Z"/>
        </w:rPr>
      </w:pPr>
      <w:ins w:id="3234" w:author="CCCCC" w:date="2017-06-20T23:04:00Z">
        <w:r>
          <w:t>Ce stage m</w:t>
        </w:r>
      </w:ins>
      <w:ins w:id="3235" w:author="CCCCC" w:date="2017-06-20T23:05:00Z">
        <w:r>
          <w:t xml:space="preserve">’a aussi apporté l’occasion d’utiliser git de manière conventionnelle. En effet, j’avais déjà eu l’occasion de </w:t>
        </w:r>
        <w:del w:id="3236" w:author="Cédric" w:date="2017-06-21T17:20:00Z">
          <w:r w:rsidDel="00D05ECD">
            <w:delText>l’utiliser</w:delText>
          </w:r>
        </w:del>
      </w:ins>
      <w:ins w:id="3237" w:author="Cédric" w:date="2017-06-21T17:20:00Z">
        <w:r w:rsidR="00D05ECD">
          <w:t>m’en servir</w:t>
        </w:r>
      </w:ins>
      <w:ins w:id="3238" w:author="CCCCC" w:date="2017-06-20T23:05:00Z">
        <w:r>
          <w:t xml:space="preserve">, dans le but d’avoir </w:t>
        </w:r>
      </w:ins>
      <w:ins w:id="3239" w:author="CCCCC" w:date="2017-06-20T23:06:00Z">
        <w:r>
          <w:t>accès à mes projet</w:t>
        </w:r>
      </w:ins>
      <w:ins w:id="3240" w:author="CCCCC" w:date="2017-06-20T23:07:00Z">
        <w:r>
          <w:t>s</w:t>
        </w:r>
      </w:ins>
      <w:ins w:id="3241" w:author="CCCCC" w:date="2017-06-20T23:06:00Z">
        <w:r>
          <w:t xml:space="preserve"> depuis n’importe quel poste de travail, mais jamais de l</w:t>
        </w:r>
      </w:ins>
      <w:ins w:id="3242" w:author="CCCCC" w:date="2017-06-20T23:07:00Z">
        <w:r>
          <w:t>’utiliser en équipe.</w:t>
        </w:r>
      </w:ins>
    </w:p>
    <w:p w14:paraId="40E7EAC1" w14:textId="77777777" w:rsidR="00E726A3" w:rsidDel="00671206" w:rsidRDefault="00E726A3">
      <w:pPr>
        <w:rPr>
          <w:del w:id="3243" w:author="Cédric" w:date="2017-06-22T15:03:00Z"/>
        </w:rPr>
      </w:pPr>
      <w:ins w:id="3244" w:author="CCCCC" w:date="2017-06-20T22:51:00Z">
        <w:del w:id="3245" w:author="Cédric" w:date="2017-06-21T17:19:00Z">
          <w:r w:rsidDel="00AC7334">
            <w:delText xml:space="preserve"> De plus, la compréhension l’architecture du pattern MVC, utilisé par Symfony, m’a été facilitée grâce au cours de design patterns du premier semestre de L3</w:delText>
          </w:r>
          <w:r w:rsidR="00EC2BDB" w:rsidDel="00AC7334">
            <w:fldChar w:fldCharType="begin"/>
          </w:r>
          <w:r w:rsidDel="00AC7334">
            <w:delInstrText xml:space="preserve"> XE "L3" </w:delInstrText>
          </w:r>
          <w:r w:rsidR="00EC2BDB" w:rsidDel="00AC7334">
            <w:fldChar w:fldCharType="end"/>
          </w:r>
          <w:r w:rsidDel="00AC7334">
            <w:rPr>
              <w:rStyle w:val="FootnoteReference"/>
            </w:rPr>
            <w:footnoteReference w:id="20"/>
          </w:r>
          <w:r w:rsidDel="00AC7334">
            <w:delText xml:space="preserve">. J’ai aussi pu approfondir mes connaissances en PHP, acquises lors d’un projet personnel, notamment en découvrant la parti de programmation orientée objet de PHP que je n’avais pas utilisé. </w:delText>
          </w:r>
        </w:del>
        <w:r>
          <w:t xml:space="preserve">En ce qui concerne la langue anglaise, qui constitue la </w:t>
        </w:r>
        <w:del w:id="3250" w:author="Cédric" w:date="2017-06-22T10:04:00Z">
          <w:r w:rsidDel="008533F7">
            <w:delText xml:space="preserve">plupart </w:delText>
          </w:r>
        </w:del>
      </w:ins>
      <w:ins w:id="3251" w:author="Cédric" w:date="2017-06-22T10:04:00Z">
        <w:r w:rsidR="008533F7">
          <w:t xml:space="preserve">totalité </w:t>
        </w:r>
      </w:ins>
      <w:ins w:id="3252" w:author="CCCCC" w:date="2017-06-20T22:51:00Z">
        <w:r>
          <w:t>des documentations</w:t>
        </w:r>
      </w:ins>
      <w:ins w:id="3253" w:author="Cédric" w:date="2017-06-22T10:04:00Z">
        <w:r w:rsidR="008533F7">
          <w:t xml:space="preserve"> que j’ai pu consulter</w:t>
        </w:r>
      </w:ins>
      <w:ins w:id="3254" w:author="CCCCC" w:date="2017-06-20T22:51:00Z">
        <w:r>
          <w:t>, j’ai pu améliorer ma compréhension écrite de celle-ci en en lisant quotidiennement.</w:t>
        </w:r>
      </w:ins>
    </w:p>
    <w:p w14:paraId="1C25D6CA" w14:textId="77777777" w:rsidR="00671206" w:rsidRDefault="00671206" w:rsidP="00E726A3">
      <w:pPr>
        <w:rPr>
          <w:ins w:id="3255" w:author="Cédric" w:date="2017-06-22T15:03:00Z"/>
        </w:rPr>
      </w:pPr>
    </w:p>
    <w:p w14:paraId="72ADD3B4" w14:textId="77777777" w:rsidR="00671206" w:rsidRDefault="00671206" w:rsidP="00E726A3">
      <w:pPr>
        <w:rPr>
          <w:ins w:id="3256" w:author="Cédric" w:date="2017-06-22T15:03:00Z"/>
        </w:rPr>
      </w:pPr>
      <w:ins w:id="3257" w:author="Cédric" w:date="2017-06-22T15:03:00Z">
        <w:r>
          <w:t>Concernant</w:t>
        </w:r>
      </w:ins>
      <w:ins w:id="3258" w:author="CCCCC" w:date="2017-06-22T21:02:00Z">
        <w:r w:rsidR="006A2506">
          <w:t xml:space="preserve"> le travail sur </w:t>
        </w:r>
      </w:ins>
      <w:ins w:id="3259" w:author="CCCCC" w:date="2017-06-22T21:03:00Z">
        <w:r w:rsidR="006A2506">
          <w:t xml:space="preserve">le </w:t>
        </w:r>
      </w:ins>
      <w:ins w:id="3260" w:author="CCCCC" w:date="2017-06-22T21:02:00Z">
        <w:r w:rsidR="006A2506">
          <w:t xml:space="preserve">logiciel Xen Orchestra, </w:t>
        </w:r>
      </w:ins>
      <w:ins w:id="3261" w:author="CCCCC" w:date="2017-06-22T21:03:00Z">
        <w:r w:rsidR="006A2506">
          <w:t xml:space="preserve">j’ai trouvé </w:t>
        </w:r>
      </w:ins>
      <w:ins w:id="3262" w:author="CCCCC" w:date="2017-06-22T21:02:00Z">
        <w:r w:rsidR="006A2506">
          <w:t>très formateur</w:t>
        </w:r>
      </w:ins>
      <w:ins w:id="3263" w:author="CCCCC" w:date="2017-06-22T21:03:00Z">
        <w:r w:rsidR="006A2506">
          <w:t xml:space="preserve"> de participer au développement d’un projet de cette envergure</w:t>
        </w:r>
      </w:ins>
      <w:ins w:id="3264" w:author="CCCCC" w:date="2017-06-22T21:04:00Z">
        <w:r w:rsidR="00360EB2">
          <w:t>. En effet</w:t>
        </w:r>
      </w:ins>
      <w:ins w:id="3265" w:author="CCCCC" w:date="2017-06-22T21:06:00Z">
        <w:r w:rsidR="00360EB2">
          <w:t>, l</w:t>
        </w:r>
      </w:ins>
      <w:ins w:id="3266" w:author="CCCCC" w:date="2017-06-22T21:07:00Z">
        <w:r w:rsidR="00360EB2">
          <w:t xml:space="preserve">’exercice </w:t>
        </w:r>
      </w:ins>
      <w:ins w:id="3267" w:author="CCCCC" w:date="2017-06-22T21:06:00Z">
        <w:r w:rsidR="00360EB2">
          <w:t>de compréhension de code</w:t>
        </w:r>
      </w:ins>
      <w:ins w:id="3268" w:author="CCCCC" w:date="2017-06-22T21:15:00Z">
        <w:r w:rsidR="00BB3DAF">
          <w:t>,</w:t>
        </w:r>
      </w:ins>
      <w:ins w:id="3269" w:author="CCCCC" w:date="2017-06-22T21:06:00Z">
        <w:r w:rsidR="00360EB2">
          <w:t xml:space="preserve"> que je n’</w:t>
        </w:r>
        <w:r w:rsidR="00BB3DAF">
          <w:t xml:space="preserve">avais </w:t>
        </w:r>
        <w:del w:id="3270" w:author="Cédric" w:date="2017-06-23T10:34:00Z">
          <w:r w:rsidR="00BB3DAF" w:rsidDel="00125496">
            <w:delText>pas</w:delText>
          </w:r>
        </w:del>
      </w:ins>
      <w:ins w:id="3271" w:author="Cédric" w:date="2017-06-23T10:34:00Z">
        <w:r w:rsidR="00125496">
          <w:t>que très peu</w:t>
        </w:r>
      </w:ins>
      <w:ins w:id="3272" w:author="CCCCC" w:date="2017-06-22T21:06:00Z">
        <w:r w:rsidR="00BB3DAF">
          <w:t xml:space="preserve"> produit</w:t>
        </w:r>
      </w:ins>
      <w:ins w:id="3273" w:author="Cédric" w:date="2017-06-23T10:35:00Z">
        <w:r w:rsidR="00125496">
          <w:t xml:space="preserve"> jusqu’ici</w:t>
        </w:r>
      </w:ins>
      <w:ins w:id="3274" w:author="CCCCC" w:date="2017-06-22T21:15:00Z">
        <w:r w:rsidR="00BB3DAF">
          <w:t>,</w:t>
        </w:r>
      </w:ins>
      <w:ins w:id="3275" w:author="CCCCC" w:date="2017-06-22T21:06:00Z">
        <w:r w:rsidR="00360EB2">
          <w:t xml:space="preserve"> ne m’était pas familier</w:t>
        </w:r>
      </w:ins>
      <w:ins w:id="3276" w:author="CCCCC" w:date="2017-06-22T21:08:00Z">
        <w:r w:rsidR="00360EB2">
          <w:t xml:space="preserve">. De plus </w:t>
        </w:r>
      </w:ins>
      <w:ins w:id="3277" w:author="CCCCC" w:date="2017-06-22T21:12:00Z">
        <w:r w:rsidR="00360EB2">
          <w:t xml:space="preserve">n’ayant encore jamais eu l’occasion de développer un serveur, </w:t>
        </w:r>
      </w:ins>
      <w:ins w:id="3278" w:author="CCCCC" w:date="2017-06-22T21:08:00Z">
        <w:r w:rsidR="00360EB2">
          <w:t>les notions de client et serveur</w:t>
        </w:r>
      </w:ins>
      <w:ins w:id="3279" w:author="CCCCC" w:date="2017-06-22T21:09:00Z">
        <w:r w:rsidR="00360EB2">
          <w:t xml:space="preserve"> étai</w:t>
        </w:r>
      </w:ins>
      <w:ins w:id="3280" w:author="CCCCC" w:date="2017-06-22T21:13:00Z">
        <w:r w:rsidR="00360EB2">
          <w:t>en</w:t>
        </w:r>
      </w:ins>
      <w:ins w:id="3281" w:author="CCCCC" w:date="2017-06-22T21:09:00Z">
        <w:r w:rsidR="00360EB2">
          <w:t>t encore un peu abstraite</w:t>
        </w:r>
      </w:ins>
      <w:ins w:id="3282" w:author="CCCCC" w:date="2017-06-22T21:13:00Z">
        <w:r w:rsidR="00360EB2">
          <w:t xml:space="preserve"> </w:t>
        </w:r>
      </w:ins>
      <w:ins w:id="3283" w:author="CCCCC" w:date="2017-06-22T21:14:00Z">
        <w:r w:rsidR="00360EB2">
          <w:t xml:space="preserve">au début de ce stage </w:t>
        </w:r>
      </w:ins>
      <w:ins w:id="3284" w:author="CCCCC" w:date="2017-06-22T21:13:00Z">
        <w:r w:rsidR="00360EB2">
          <w:t xml:space="preserve">car </w:t>
        </w:r>
      </w:ins>
      <w:ins w:id="3285" w:author="CCCCC" w:date="2017-06-22T21:14:00Z">
        <w:r w:rsidR="00360EB2">
          <w:t xml:space="preserve">elles étaient, pour moi, </w:t>
        </w:r>
      </w:ins>
      <w:ins w:id="3286" w:author="CCCCC" w:date="2017-06-22T21:13:00Z">
        <w:r w:rsidR="00360EB2">
          <w:t>uniquement théorique</w:t>
        </w:r>
      </w:ins>
      <w:ins w:id="3287" w:author="CCCCC" w:date="2017-06-22T21:14:00Z">
        <w:r w:rsidR="00360EB2">
          <w:t>.</w:t>
        </w:r>
      </w:ins>
    </w:p>
    <w:p w14:paraId="119F95CE" w14:textId="77777777" w:rsidR="00E726A3" w:rsidDel="006278FA" w:rsidRDefault="00E726A3" w:rsidP="00E726A3">
      <w:pPr>
        <w:rPr>
          <w:ins w:id="3288" w:author="CCCCC" w:date="2017-06-20T22:51:00Z"/>
          <w:del w:id="3289" w:author="Cédric" w:date="2017-06-22T15:03:00Z"/>
        </w:rPr>
      </w:pPr>
      <w:ins w:id="3290" w:author="CCCCC" w:date="2017-06-20T22:51:00Z">
        <w:del w:id="3291" w:author="Cédric" w:date="2017-06-22T15:03:00Z">
          <w:r w:rsidDel="006278FA">
            <w:delText xml:space="preserve">Cette expérience est, pour moi, un atout, car, je désire continuer mes études, puis ma vie professionnelle dans le domaine du web. De plus, la prise en main de </w:delText>
          </w:r>
        </w:del>
        <w:del w:id="3292" w:author="Cédric" w:date="2017-06-22T15:02:00Z">
          <w:r w:rsidDel="006278FA">
            <w:delText xml:space="preserve">Symfony </w:delText>
          </w:r>
        </w:del>
        <w:del w:id="3293" w:author="Cédric" w:date="2017-06-22T15:03:00Z">
          <w:r w:rsidDel="006278FA">
            <w:delText>et de ses bundles est aussi un avantage considérable. En effet, j’ai pu observer, durant ma recherche de stage, que cet outil est utilisé par la plupart des entreprises effectuant du développement de sites internet.</w:delText>
          </w:r>
        </w:del>
      </w:ins>
    </w:p>
    <w:p w14:paraId="3242CB97" w14:textId="77777777" w:rsidR="004710E9" w:rsidRDefault="004710E9">
      <w:pPr>
        <w:rPr>
          <w:ins w:id="3294" w:author="Cédric" w:date="2017-06-22T10:41:00Z"/>
        </w:rPr>
        <w:sectPr w:rsidR="004710E9" w:rsidSect="008B4E5E">
          <w:footerReference w:type="default" r:id="rId72"/>
          <w:headerReference w:type="first" r:id="rId73"/>
          <w:footerReference w:type="first" r:id="rId74"/>
          <w:pgSz w:w="11906" w:h="16838"/>
          <w:pgMar w:top="1134" w:right="1134" w:bottom="1134" w:left="1134" w:header="720" w:footer="720" w:gutter="0"/>
          <w:pgNumType w:start="1"/>
          <w:cols w:space="720"/>
          <w:titlePg/>
          <w:docGrid w:linePitch="326"/>
        </w:sectPr>
      </w:pPr>
    </w:p>
    <w:p w14:paraId="47892BD5" w14:textId="77777777" w:rsidR="00E726A3" w:rsidDel="00AC7334" w:rsidRDefault="00E726A3" w:rsidP="00E726A3">
      <w:pPr>
        <w:rPr>
          <w:ins w:id="3306" w:author="CCCCC" w:date="2017-06-20T22:51:00Z"/>
          <w:del w:id="3307" w:author="Cédric" w:date="2017-06-21T17:20:00Z"/>
        </w:rPr>
      </w:pPr>
      <w:ins w:id="3308" w:author="CCCCC" w:date="2017-06-20T22:51:00Z">
        <w:del w:id="3309" w:author="Cédric" w:date="2017-06-21T17:20:00Z">
          <w:r w:rsidDel="00AC7334">
            <w:lastRenderedPageBreak/>
            <w:delText>Je reste tout de même frustré de ne pas pouvoir mener ce projet à terme même si je suis conscient qu’un projet de cette envergure, pour un novice, nécessite plus de temps que je n’en ai eu à ma disposition.</w:delText>
          </w:r>
        </w:del>
      </w:ins>
    </w:p>
    <w:p w14:paraId="74636B42" w14:textId="77777777" w:rsidR="008B687D" w:rsidRDefault="008B687D">
      <w:pPr>
        <w:rPr>
          <w:ins w:id="3310" w:author="CCCCC" w:date="2017-06-13T23:50:00Z"/>
          <w:del w:id="3311" w:author="Cédric" w:date="2017-06-22T10:41:00Z"/>
        </w:rPr>
        <w:pPrChange w:id="3312" w:author="CCCCC" w:date="2017-06-20T22:51:00Z">
          <w:pPr>
            <w:pStyle w:val="Heading4"/>
          </w:pPr>
        </w:pPrChange>
      </w:pPr>
    </w:p>
    <w:p w14:paraId="2516BDDC" w14:textId="77777777" w:rsidR="00321DC5" w:rsidRPr="00D0376B" w:rsidDel="0017015E" w:rsidRDefault="00321DC5" w:rsidP="00672DF6">
      <w:pPr>
        <w:rPr>
          <w:del w:id="3313" w:author="CCCCC" w:date="2017-06-08T21:48:00Z"/>
          <w:rStyle w:val="Heading2Char"/>
        </w:rPr>
      </w:pPr>
      <w:del w:id="3314" w:author="Cédric" w:date="2017-06-22T10:41:00Z">
        <w:r w:rsidDel="002B610E">
          <w:rPr>
            <w:rStyle w:val="Heading2Char"/>
          </w:rPr>
          <w:br w:type="page"/>
        </w:r>
      </w:del>
    </w:p>
    <w:p w14:paraId="747E7690" w14:textId="77777777" w:rsidR="003E4B51" w:rsidRPr="00D0376B" w:rsidDel="0017015E" w:rsidRDefault="005052AC">
      <w:pPr>
        <w:pStyle w:val="Standard"/>
        <w:rPr>
          <w:del w:id="3315" w:author="CCCCC" w:date="2017-06-08T21:48:00Z"/>
        </w:rPr>
      </w:pPr>
      <w:del w:id="3316" w:author="CCCCC" w:date="2017-06-08T21:48:00Z">
        <w:r w:rsidRPr="00D0376B" w:rsidDel="0017015E">
          <w:rPr>
            <w:rStyle w:val="Heading2Char"/>
          </w:rPr>
          <w:delText>Réalisation et tests</w:delText>
        </w:r>
      </w:del>
    </w:p>
    <w:p w14:paraId="329763C1" w14:textId="77777777" w:rsidR="003E4B51" w:rsidRPr="00D0376B" w:rsidDel="0017015E" w:rsidRDefault="005052AC">
      <w:pPr>
        <w:pStyle w:val="Standard"/>
        <w:rPr>
          <w:del w:id="3317" w:author="CCCCC" w:date="2017-06-08T21:48:00Z"/>
        </w:rPr>
      </w:pPr>
      <w:del w:id="3318" w:author="CCCCC" w:date="2017-06-08T21:48:00Z">
        <w:r w:rsidRPr="00D0376B" w:rsidDel="0017015E">
          <w:tab/>
          <w:delText>- mise en place redux</w:delText>
        </w:r>
      </w:del>
    </w:p>
    <w:p w14:paraId="74DABD40" w14:textId="77777777" w:rsidR="00332442" w:rsidRPr="00D0376B" w:rsidDel="0017015E" w:rsidRDefault="005052AC">
      <w:pPr>
        <w:pStyle w:val="Standard"/>
        <w:rPr>
          <w:del w:id="3319" w:author="CCCCC" w:date="2017-06-08T21:48:00Z"/>
          <w:rPrChange w:id="3320" w:author="CCCCC" w:date="2017-06-12T23:23:00Z">
            <w:rPr>
              <w:del w:id="3321" w:author="CCCCC" w:date="2017-06-08T21:48:00Z"/>
              <w:lang w:val="en-US"/>
            </w:rPr>
          </w:rPrChange>
        </w:rPr>
      </w:pPr>
      <w:del w:id="3322" w:author="CCCCC" w:date="2017-06-08T21:48:00Z">
        <w:r w:rsidRPr="00D0376B" w:rsidDel="0017015E">
          <w:tab/>
        </w:r>
        <w:r w:rsidR="00EC2BDB" w:rsidRPr="00EC2BDB">
          <w:rPr>
            <w:rPrChange w:id="3323" w:author="CCCCC" w:date="2017-06-12T23:23:00Z">
              <w:rPr>
                <w:rFonts w:asciiTheme="majorHAnsi" w:eastAsiaTheme="majorEastAsia" w:hAnsiTheme="majorHAnsi" w:cs="Mangal"/>
                <w:b/>
                <w:bCs/>
                <w:color w:val="4F81BD" w:themeColor="accent1"/>
                <w:sz w:val="26"/>
                <w:szCs w:val="23"/>
                <w:lang w:val="en-US"/>
              </w:rPr>
            </w:rPrChange>
          </w:rPr>
          <w:delText xml:space="preserve">- </w:delText>
        </w:r>
      </w:del>
    </w:p>
    <w:p w14:paraId="069B2DCD" w14:textId="77777777" w:rsidR="00332442" w:rsidRPr="00D0376B" w:rsidDel="0017015E" w:rsidRDefault="00EC2BDB" w:rsidP="00672DF6">
      <w:pPr>
        <w:rPr>
          <w:del w:id="3324" w:author="CCCCC" w:date="2017-06-08T21:48:00Z"/>
          <w:rFonts w:ascii="Liberation Serif" w:hAnsi="Liberation Serif"/>
          <w:rPrChange w:id="3325" w:author="CCCCC" w:date="2017-06-12T23:23:00Z">
            <w:rPr>
              <w:del w:id="3326" w:author="CCCCC" w:date="2017-06-08T21:48:00Z"/>
              <w:rFonts w:ascii="Liberation Serif" w:hAnsi="Liberation Serif"/>
              <w:lang w:val="en-US"/>
            </w:rPr>
          </w:rPrChange>
        </w:rPr>
      </w:pPr>
      <w:del w:id="3327" w:author="CCCCC" w:date="2017-06-08T21:48:00Z">
        <w:r w:rsidRPr="00EC2BDB">
          <w:rPr>
            <w:rPrChange w:id="3328" w:author="CCCCC" w:date="2017-06-12T23:23:00Z">
              <w:rPr>
                <w:rFonts w:asciiTheme="majorHAnsi" w:eastAsiaTheme="majorEastAsia" w:hAnsiTheme="majorHAnsi" w:cs="Mangal"/>
                <w:b/>
                <w:bCs/>
                <w:color w:val="4F81BD" w:themeColor="accent1"/>
                <w:sz w:val="26"/>
                <w:szCs w:val="23"/>
                <w:lang w:val="en-US"/>
              </w:rPr>
            </w:rPrChange>
          </w:rPr>
          <w:br w:type="page"/>
        </w:r>
      </w:del>
    </w:p>
    <w:p w14:paraId="0A38B42B" w14:textId="77777777" w:rsidR="008B687D" w:rsidRPr="008B687D" w:rsidRDefault="00EC2BDB">
      <w:pPr>
        <w:pStyle w:val="Heading1"/>
        <w:rPr>
          <w:rPrChange w:id="3329" w:author="CCCCC" w:date="2017-06-13T18:16:00Z">
            <w:rPr>
              <w:lang w:val="en-US"/>
            </w:rPr>
          </w:rPrChange>
        </w:rPr>
        <w:pPrChange w:id="3330" w:author="CCCCC" w:date="2017-06-11T20:49:00Z">
          <w:pPr>
            <w:pStyle w:val="Heading2"/>
          </w:pPr>
        </w:pPrChange>
      </w:pPr>
      <w:del w:id="3331" w:author="CCCCC" w:date="2017-06-11T20:49:00Z">
        <w:r w:rsidRPr="00EC2BDB">
          <w:rPr>
            <w:rPrChange w:id="3332" w:author="CCCCC" w:date="2017-06-12T23:23:00Z">
              <w:rPr>
                <w:b w:val="0"/>
                <w:bCs w:val="0"/>
                <w:lang w:val="en-US"/>
              </w:rPr>
            </w:rPrChange>
          </w:rPr>
          <w:delText>Liens</w:delText>
        </w:r>
      </w:del>
      <w:bookmarkStart w:id="3333" w:name="_Toc485664093"/>
      <w:bookmarkStart w:id="3334" w:name="_Toc485891639"/>
      <w:bookmarkStart w:id="3335" w:name="_Toc485978075"/>
      <w:ins w:id="3336" w:author="CCCCC" w:date="2017-06-11T20:49:00Z">
        <w:r w:rsidRPr="00EC2BDB">
          <w:rPr>
            <w:rPrChange w:id="3337" w:author="CCCCC" w:date="2017-06-12T23:23:00Z">
              <w:rPr>
                <w:b w:val="0"/>
                <w:bCs w:val="0"/>
                <w:lang w:val="en-US"/>
              </w:rPr>
            </w:rPrChange>
          </w:rPr>
          <w:t>Bibliographie</w:t>
        </w:r>
      </w:ins>
      <w:bookmarkEnd w:id="3333"/>
      <w:bookmarkEnd w:id="3334"/>
      <w:bookmarkEnd w:id="3335"/>
    </w:p>
    <w:p w14:paraId="3C648CEB" w14:textId="77777777" w:rsidR="003339AB" w:rsidRPr="00EB4017" w:rsidRDefault="003339AB" w:rsidP="003339AB">
      <w:pPr>
        <w:pStyle w:val="ListParagraph"/>
        <w:numPr>
          <w:ilvl w:val="0"/>
          <w:numId w:val="23"/>
        </w:numPr>
        <w:rPr>
          <w:ins w:id="3338" w:author="Cédric" w:date="2017-06-22T14:56:00Z"/>
          <w:lang w:val="en-US"/>
        </w:rPr>
      </w:pPr>
      <w:ins w:id="3339" w:author="Cédric" w:date="2017-06-22T14:56:00Z">
        <w:r w:rsidRPr="00EB4017">
          <w:rPr>
            <w:lang w:val="en-US"/>
          </w:rPr>
          <w:t xml:space="preserve">Xen Orchestra : </w:t>
        </w:r>
        <w:r w:rsidR="00EC2BDB" w:rsidRPr="00C05BCD">
          <w:fldChar w:fldCharType="begin"/>
        </w:r>
        <w:r w:rsidRPr="00EB4017">
          <w:rPr>
            <w:lang w:val="en-US"/>
          </w:rPr>
          <w:instrText xml:space="preserve"> HYPERLINK "https://xen-orchestra.com" </w:instrText>
        </w:r>
        <w:r w:rsidR="00EC2BDB" w:rsidRPr="00C05BCD">
          <w:fldChar w:fldCharType="separate"/>
        </w:r>
        <w:r w:rsidRPr="00EB4017">
          <w:rPr>
            <w:rStyle w:val="Hyperlink"/>
            <w:rFonts w:cs="Times New Roman"/>
            <w:szCs w:val="24"/>
            <w:lang w:val="en-US"/>
          </w:rPr>
          <w:t>https://xen-orchestra.com</w:t>
        </w:r>
        <w:r w:rsidR="00EC2BDB" w:rsidRPr="00C05BCD">
          <w:fldChar w:fldCharType="end"/>
        </w:r>
      </w:ins>
    </w:p>
    <w:p w14:paraId="787EEF28" w14:textId="77777777" w:rsidR="008B687D" w:rsidRPr="008B687D" w:rsidRDefault="003339AB">
      <w:pPr>
        <w:pStyle w:val="ListParagraph"/>
        <w:numPr>
          <w:ilvl w:val="0"/>
          <w:numId w:val="23"/>
        </w:numPr>
        <w:rPr>
          <w:ins w:id="3340" w:author="Cédric" w:date="2017-06-22T14:56:00Z"/>
          <w:rFonts w:cs="Times New Roman"/>
          <w:rPrChange w:id="3341" w:author="Cédric" w:date="2017-06-22T14:56:00Z">
            <w:rPr>
              <w:ins w:id="3342" w:author="Cédric" w:date="2017-06-22T14:56:00Z"/>
              <w:rFonts w:cs="Times New Roman"/>
              <w:lang w:val="en-US"/>
            </w:rPr>
          </w:rPrChange>
        </w:rPr>
        <w:pPrChange w:id="3343" w:author="Cédric" w:date="2017-06-22T10:37:00Z">
          <w:pPr>
            <w:pStyle w:val="ListParagraph"/>
          </w:pPr>
        </w:pPrChange>
      </w:pPr>
      <w:ins w:id="3344" w:author="Cédric" w:date="2017-06-22T14:56:00Z">
        <w:r w:rsidRPr="00EB4017">
          <w:rPr>
            <w:rFonts w:cs="Times New Roman"/>
            <w:szCs w:val="24"/>
          </w:rPr>
          <w:t xml:space="preserve">Dépot </w:t>
        </w:r>
        <w:r w:rsidRPr="00C05BCD">
          <w:rPr>
            <w:szCs w:val="24"/>
          </w:rPr>
          <w:t xml:space="preserve">git de Vates : </w:t>
        </w:r>
        <w:r w:rsidR="00EC2BDB" w:rsidRPr="00C05BCD">
          <w:rPr>
            <w:szCs w:val="24"/>
          </w:rPr>
          <w:fldChar w:fldCharType="begin"/>
        </w:r>
        <w:r w:rsidRPr="00C05BCD">
          <w:rPr>
            <w:szCs w:val="24"/>
          </w:rPr>
          <w:instrText xml:space="preserve"> HYPERLINK "https://github.com/vatesfr" </w:instrText>
        </w:r>
        <w:r w:rsidR="00EC2BDB" w:rsidRPr="00C05BCD">
          <w:rPr>
            <w:szCs w:val="24"/>
          </w:rPr>
          <w:fldChar w:fldCharType="separate"/>
        </w:r>
        <w:r w:rsidRPr="00C05BCD">
          <w:rPr>
            <w:rStyle w:val="Hyperlink"/>
            <w:rFonts w:cs="Times New Roman"/>
            <w:szCs w:val="24"/>
          </w:rPr>
          <w:t>https://github.com/vatesfr</w:t>
        </w:r>
        <w:r w:rsidR="00EC2BDB" w:rsidRPr="00C05BCD">
          <w:rPr>
            <w:szCs w:val="24"/>
          </w:rPr>
          <w:fldChar w:fldCharType="end"/>
        </w:r>
      </w:ins>
    </w:p>
    <w:p w14:paraId="38A9BEED" w14:textId="77777777" w:rsidR="008B687D" w:rsidRDefault="00EC2BDB">
      <w:pPr>
        <w:pStyle w:val="ListParagraph"/>
        <w:numPr>
          <w:ilvl w:val="0"/>
          <w:numId w:val="23"/>
        </w:numPr>
        <w:rPr>
          <w:rFonts w:cs="Times New Roman"/>
          <w:lang w:val="en-US"/>
        </w:rPr>
        <w:pPrChange w:id="3345" w:author="Cédric" w:date="2017-06-22T10:37:00Z">
          <w:pPr>
            <w:pStyle w:val="ListParagraph"/>
          </w:pPr>
        </w:pPrChange>
      </w:pPr>
      <w:del w:id="3346" w:author="Cédric" w:date="2017-06-22T10:05:00Z">
        <w:r w:rsidRPr="00EC2BDB">
          <w:rPr>
            <w:rFonts w:cs="Times New Roman"/>
            <w:lang w:val="en-US"/>
            <w:rPrChange w:id="3347" w:author="Cédric" w:date="2017-06-22T10:37:00Z">
              <w:rPr>
                <w:rFonts w:asciiTheme="majorHAnsi" w:eastAsiaTheme="majorEastAsia" w:hAnsiTheme="majorHAnsi"/>
                <w:b/>
                <w:bCs/>
                <w:color w:val="4F81BD" w:themeColor="accent1"/>
                <w:sz w:val="26"/>
                <w:szCs w:val="23"/>
                <w:lang w:val="en-US"/>
              </w:rPr>
            </w:rPrChange>
          </w:rPr>
          <w:delText>b</w:delText>
        </w:r>
      </w:del>
      <w:del w:id="3348" w:author="Cédric" w:date="2017-06-22T10:10:00Z">
        <w:r w:rsidRPr="00EC2BDB">
          <w:rPr>
            <w:rFonts w:cs="Times New Roman"/>
            <w:lang w:val="en-US"/>
            <w:rPrChange w:id="3349" w:author="Cédric" w:date="2017-06-22T10:37:00Z">
              <w:rPr>
                <w:rFonts w:asciiTheme="majorHAnsi" w:eastAsiaTheme="majorEastAsia" w:hAnsiTheme="majorHAnsi"/>
                <w:b/>
                <w:bCs/>
                <w:color w:val="4F81BD" w:themeColor="accent1"/>
                <w:sz w:val="26"/>
                <w:szCs w:val="23"/>
                <w:lang w:val="en-US"/>
              </w:rPr>
            </w:rPrChange>
          </w:rPr>
          <w:delText>abel</w:delText>
        </w:r>
      </w:del>
      <w:ins w:id="3350" w:author="Cédric" w:date="2017-06-22T10:10:00Z">
        <w:r w:rsidRPr="00EC2BDB">
          <w:rPr>
            <w:rFonts w:cs="Times New Roman"/>
            <w:lang w:val="en-US"/>
            <w:rPrChange w:id="3351" w:author="Cédric" w:date="2017-06-22T10:37:00Z">
              <w:rPr>
                <w:rFonts w:asciiTheme="majorHAnsi" w:eastAsiaTheme="majorEastAsia" w:hAnsiTheme="majorHAnsi"/>
                <w:b/>
                <w:bCs/>
                <w:color w:val="4F81BD" w:themeColor="accent1"/>
                <w:sz w:val="26"/>
                <w:szCs w:val="23"/>
                <w:lang w:val="en-US"/>
              </w:rPr>
            </w:rPrChange>
          </w:rPr>
          <w:t xml:space="preserve">Babel: </w:t>
        </w:r>
      </w:ins>
      <w:ins w:id="3352" w:author="Cédric" w:date="2017-06-22T10:35:00Z">
        <w:r w:rsidRPr="00EC2BDB">
          <w:rPr>
            <w:rFonts w:cs="Times New Roman"/>
            <w:lang w:val="en-US"/>
            <w:rPrChange w:id="3353" w:author="Cédric" w:date="2017-06-22T10:37:00Z">
              <w:rPr>
                <w:color w:val="0000FF" w:themeColor="hyperlink"/>
                <w:u w:val="single"/>
                <w:lang w:val="en-US"/>
              </w:rPr>
            </w:rPrChange>
          </w:rPr>
          <w:fldChar w:fldCharType="begin"/>
        </w:r>
        <w:r w:rsidRPr="00EC2BDB">
          <w:rPr>
            <w:rFonts w:cs="Times New Roman"/>
            <w:lang w:val="en-US"/>
            <w:rPrChange w:id="3354" w:author="Cédric" w:date="2017-06-22T10:37:00Z">
              <w:rPr>
                <w:rFonts w:asciiTheme="majorHAnsi" w:eastAsiaTheme="majorEastAsia" w:hAnsiTheme="majorHAnsi"/>
                <w:b/>
                <w:bCs/>
                <w:color w:val="4F81BD" w:themeColor="accent1"/>
                <w:sz w:val="26"/>
                <w:szCs w:val="23"/>
                <w:lang w:val="en-US"/>
              </w:rPr>
            </w:rPrChange>
          </w:rPr>
          <w:instrText xml:space="preserve"> HYPERLINK "https://babeljs.io" </w:instrText>
        </w:r>
        <w:r w:rsidRPr="00EC2BDB">
          <w:rPr>
            <w:rFonts w:cs="Times New Roman"/>
            <w:lang w:val="en-US"/>
            <w:rPrChange w:id="3355" w:author="Cédric" w:date="2017-06-22T10:37:00Z">
              <w:rPr>
                <w:color w:val="0000FF" w:themeColor="hyperlink"/>
                <w:u w:val="single"/>
                <w:lang w:val="en-US"/>
              </w:rPr>
            </w:rPrChange>
          </w:rPr>
          <w:fldChar w:fldCharType="separate"/>
        </w:r>
        <w:r w:rsidRPr="00EC2BDB">
          <w:rPr>
            <w:rStyle w:val="Hyperlink"/>
            <w:rFonts w:cs="Times New Roman"/>
            <w:szCs w:val="24"/>
            <w:lang w:val="en-US"/>
            <w:rPrChange w:id="3356" w:author="Cédric" w:date="2017-06-22T10:37:00Z">
              <w:rPr>
                <w:rStyle w:val="Hyperlink"/>
                <w:lang w:val="en-US"/>
              </w:rPr>
            </w:rPrChange>
          </w:rPr>
          <w:t>https://babeljs.io</w:t>
        </w:r>
        <w:r w:rsidRPr="00EC2BDB">
          <w:rPr>
            <w:rFonts w:cs="Times New Roman"/>
            <w:lang w:val="en-US"/>
            <w:rPrChange w:id="3357" w:author="Cédric" w:date="2017-06-22T10:37:00Z">
              <w:rPr>
                <w:color w:val="0000FF" w:themeColor="hyperlink"/>
                <w:u w:val="single"/>
                <w:lang w:val="en-US"/>
              </w:rPr>
            </w:rPrChange>
          </w:rPr>
          <w:fldChar w:fldCharType="end"/>
        </w:r>
      </w:ins>
    </w:p>
    <w:p w14:paraId="630E6B6D" w14:textId="77777777" w:rsidR="008B687D" w:rsidRDefault="00EC2BDB">
      <w:pPr>
        <w:pStyle w:val="ListParagraph"/>
        <w:numPr>
          <w:ilvl w:val="0"/>
          <w:numId w:val="23"/>
        </w:numPr>
        <w:rPr>
          <w:rFonts w:cs="Times New Roman"/>
          <w:lang w:val="en-US"/>
        </w:rPr>
        <w:pPrChange w:id="3358" w:author="Cédric" w:date="2017-06-22T10:37:00Z">
          <w:pPr>
            <w:pStyle w:val="ListParagraph"/>
          </w:pPr>
        </w:pPrChange>
      </w:pPr>
      <w:del w:id="3359" w:author="Cédric" w:date="2017-06-22T10:05:00Z">
        <w:r w:rsidRPr="00EC2BDB">
          <w:rPr>
            <w:rFonts w:cs="Times New Roman"/>
            <w:lang w:val="en-US"/>
            <w:rPrChange w:id="3360" w:author="Cédric" w:date="2017-06-22T10:37:00Z">
              <w:rPr>
                <w:rFonts w:asciiTheme="majorHAnsi" w:eastAsiaTheme="majorEastAsia" w:hAnsiTheme="majorHAnsi"/>
                <w:b/>
                <w:bCs/>
                <w:color w:val="4F81BD" w:themeColor="accent1"/>
                <w:sz w:val="26"/>
                <w:szCs w:val="23"/>
                <w:u w:val="single"/>
                <w:lang w:val="en-US"/>
              </w:rPr>
            </w:rPrChange>
          </w:rPr>
          <w:delText>n</w:delText>
        </w:r>
      </w:del>
      <w:del w:id="3361" w:author="Cédric" w:date="2017-06-22T10:10:00Z">
        <w:r w:rsidRPr="00EC2BDB">
          <w:rPr>
            <w:rFonts w:cs="Times New Roman"/>
            <w:lang w:val="en-US"/>
            <w:rPrChange w:id="3362" w:author="Cédric" w:date="2017-06-22T10:37:00Z">
              <w:rPr>
                <w:rFonts w:asciiTheme="majorHAnsi" w:eastAsiaTheme="majorEastAsia" w:hAnsiTheme="majorHAnsi"/>
                <w:b/>
                <w:bCs/>
                <w:color w:val="4F81BD" w:themeColor="accent1"/>
                <w:sz w:val="26"/>
                <w:szCs w:val="23"/>
                <w:u w:val="single"/>
                <w:lang w:val="en-US"/>
              </w:rPr>
            </w:rPrChange>
          </w:rPr>
          <w:delText>ode</w:delText>
        </w:r>
      </w:del>
      <w:ins w:id="3363" w:author="Cédric" w:date="2017-06-22T10:10:00Z">
        <w:r w:rsidRPr="00EC2BDB">
          <w:rPr>
            <w:rFonts w:cs="Times New Roman"/>
            <w:lang w:val="en-US"/>
            <w:rPrChange w:id="3364" w:author="Cédric" w:date="2017-06-22T10:37:00Z">
              <w:rPr>
                <w:color w:val="0000FF" w:themeColor="hyperlink"/>
                <w:u w:val="single"/>
                <w:lang w:val="en-US"/>
              </w:rPr>
            </w:rPrChange>
          </w:rPr>
          <w:t xml:space="preserve">Node: </w:t>
        </w:r>
      </w:ins>
      <w:ins w:id="3365" w:author="Cédric" w:date="2017-06-22T10:35:00Z">
        <w:r w:rsidRPr="00EC2BDB">
          <w:rPr>
            <w:rFonts w:cs="Times New Roman"/>
            <w:color w:val="006621"/>
            <w:shd w:val="clear" w:color="auto" w:fill="FFFFFF"/>
            <w:lang w:val="en-US"/>
            <w:rPrChange w:id="3366" w:author="Cédric" w:date="2017-06-22T10:37:00Z">
              <w:rPr>
                <w:rFonts w:ascii="Arial" w:hAnsi="Arial" w:cs="Arial"/>
                <w:color w:val="006621"/>
                <w:sz w:val="23"/>
                <w:szCs w:val="23"/>
                <w:u w:val="single"/>
                <w:shd w:val="clear" w:color="auto" w:fill="FFFFFF"/>
                <w:lang w:val="en-US"/>
              </w:rPr>
            </w:rPrChange>
          </w:rPr>
          <w:fldChar w:fldCharType="begin"/>
        </w:r>
        <w:r w:rsidRPr="00EC2BDB">
          <w:rPr>
            <w:rFonts w:cs="Times New Roman"/>
            <w:color w:val="006621"/>
            <w:shd w:val="clear" w:color="auto" w:fill="FFFFFF"/>
            <w:lang w:val="en-US"/>
            <w:rPrChange w:id="3367" w:author="Cédric" w:date="2017-06-22T10:37:00Z">
              <w:rPr>
                <w:rFonts w:ascii="Arial" w:hAnsi="Arial" w:cs="Arial"/>
                <w:color w:val="006621"/>
                <w:sz w:val="23"/>
                <w:szCs w:val="23"/>
                <w:u w:val="single"/>
                <w:shd w:val="clear" w:color="auto" w:fill="FFFFFF"/>
                <w:lang w:val="en-US"/>
              </w:rPr>
            </w:rPrChange>
          </w:rPr>
          <w:instrText xml:space="preserve"> HYPERLINK "https://nodejs.org/" </w:instrText>
        </w:r>
        <w:r w:rsidRPr="00EC2BDB">
          <w:rPr>
            <w:rFonts w:cs="Times New Roman"/>
            <w:color w:val="006621"/>
            <w:shd w:val="clear" w:color="auto" w:fill="FFFFFF"/>
            <w:lang w:val="en-US"/>
            <w:rPrChange w:id="3368" w:author="Cédric" w:date="2017-06-22T10:37:00Z">
              <w:rPr>
                <w:rFonts w:ascii="Arial" w:hAnsi="Arial" w:cs="Arial"/>
                <w:color w:val="006621"/>
                <w:sz w:val="23"/>
                <w:szCs w:val="23"/>
                <w:u w:val="single"/>
                <w:shd w:val="clear" w:color="auto" w:fill="FFFFFF"/>
                <w:lang w:val="en-US"/>
              </w:rPr>
            </w:rPrChange>
          </w:rPr>
          <w:fldChar w:fldCharType="separate"/>
        </w:r>
        <w:r w:rsidRPr="00EC2BDB">
          <w:rPr>
            <w:rStyle w:val="Hyperlink"/>
            <w:rFonts w:cs="Times New Roman"/>
            <w:szCs w:val="24"/>
            <w:lang w:val="en-US"/>
            <w:rPrChange w:id="3369" w:author="Cédric" w:date="2017-06-22T10:37:00Z">
              <w:rPr>
                <w:rFonts w:ascii="Arial" w:hAnsi="Arial" w:cs="Arial"/>
                <w:color w:val="006621"/>
                <w:sz w:val="23"/>
                <w:szCs w:val="23"/>
                <w:u w:val="single"/>
                <w:shd w:val="clear" w:color="auto" w:fill="FFFFFF"/>
              </w:rPr>
            </w:rPrChange>
          </w:rPr>
          <w:t>https://nodejs.org/</w:t>
        </w:r>
        <w:r w:rsidRPr="00EC2BDB">
          <w:rPr>
            <w:rFonts w:cs="Times New Roman"/>
            <w:color w:val="006621"/>
            <w:shd w:val="clear" w:color="auto" w:fill="FFFFFF"/>
            <w:lang w:val="en-US"/>
            <w:rPrChange w:id="3370" w:author="Cédric" w:date="2017-06-22T10:37:00Z">
              <w:rPr>
                <w:rFonts w:ascii="Arial" w:hAnsi="Arial" w:cs="Arial"/>
                <w:color w:val="006621"/>
                <w:sz w:val="23"/>
                <w:szCs w:val="23"/>
                <w:u w:val="single"/>
                <w:shd w:val="clear" w:color="auto" w:fill="FFFFFF"/>
                <w:lang w:val="en-US"/>
              </w:rPr>
            </w:rPrChange>
          </w:rPr>
          <w:fldChar w:fldCharType="end"/>
        </w:r>
      </w:ins>
    </w:p>
    <w:p w14:paraId="3B3C32ED" w14:textId="77777777" w:rsidR="008B687D" w:rsidRPr="008B687D" w:rsidRDefault="00EC2BDB">
      <w:pPr>
        <w:pStyle w:val="ListParagraph"/>
        <w:numPr>
          <w:ilvl w:val="0"/>
          <w:numId w:val="23"/>
        </w:numPr>
        <w:rPr>
          <w:ins w:id="3371" w:author="Cédric" w:date="2017-06-22T10:38:00Z"/>
          <w:rFonts w:cs="Times New Roman"/>
          <w:rPrChange w:id="3372" w:author="Cédric" w:date="2017-06-22T10:38:00Z">
            <w:rPr>
              <w:ins w:id="3373" w:author="Cédric" w:date="2017-06-22T10:38:00Z"/>
              <w:rFonts w:cs="Times New Roman"/>
              <w:color w:val="006621"/>
              <w:shd w:val="clear" w:color="auto" w:fill="FFFFFF"/>
            </w:rPr>
          </w:rPrChange>
        </w:rPr>
        <w:pPrChange w:id="3374" w:author="Cédric" w:date="2017-06-22T10:37:00Z">
          <w:pPr>
            <w:pStyle w:val="ListParagraph"/>
          </w:pPr>
        </w:pPrChange>
      </w:pPr>
      <w:ins w:id="3375" w:author="Cédric" w:date="2017-06-22T10:05:00Z">
        <w:r w:rsidRPr="00EC2BDB">
          <w:rPr>
            <w:rFonts w:cs="Times New Roman"/>
            <w:rPrChange w:id="3376" w:author="Cédric" w:date="2017-06-22T10:37:00Z">
              <w:rPr>
                <w:color w:val="0000FF" w:themeColor="hyperlink"/>
                <w:u w:val="single"/>
              </w:rPr>
            </w:rPrChange>
          </w:rPr>
          <w:t>Y</w:t>
        </w:r>
      </w:ins>
      <w:del w:id="3377" w:author="Cédric" w:date="2017-06-22T10:05:00Z">
        <w:r w:rsidRPr="00EC2BDB">
          <w:rPr>
            <w:rFonts w:cs="Times New Roman"/>
            <w:rPrChange w:id="3378" w:author="Cédric" w:date="2017-06-22T10:37:00Z">
              <w:rPr>
                <w:rFonts w:asciiTheme="majorHAnsi" w:eastAsiaTheme="majorEastAsia" w:hAnsiTheme="majorHAnsi"/>
                <w:b/>
                <w:bCs/>
                <w:color w:val="4F81BD" w:themeColor="accent1"/>
                <w:sz w:val="26"/>
                <w:szCs w:val="23"/>
                <w:u w:val="single"/>
                <w:lang w:val="en-US"/>
              </w:rPr>
            </w:rPrChange>
          </w:rPr>
          <w:delText>y</w:delText>
        </w:r>
      </w:del>
      <w:r w:rsidRPr="00EC2BDB">
        <w:rPr>
          <w:rFonts w:cs="Times New Roman"/>
          <w:rPrChange w:id="3379" w:author="Cédric" w:date="2017-06-22T10:37:00Z">
            <w:rPr>
              <w:rFonts w:asciiTheme="majorHAnsi" w:eastAsiaTheme="majorEastAsia" w:hAnsiTheme="majorHAnsi"/>
              <w:b/>
              <w:bCs/>
              <w:color w:val="4F81BD" w:themeColor="accent1"/>
              <w:sz w:val="26"/>
              <w:szCs w:val="23"/>
              <w:u w:val="single"/>
              <w:lang w:val="en-US"/>
            </w:rPr>
          </w:rPrChange>
        </w:rPr>
        <w:t>arn</w:t>
      </w:r>
      <w:ins w:id="3380" w:author="Cédric" w:date="2017-06-22T10:11:00Z">
        <w:r w:rsidRPr="00EC2BDB">
          <w:rPr>
            <w:rFonts w:cs="Times New Roman"/>
            <w:rPrChange w:id="3381" w:author="Cédric" w:date="2017-06-22T10:37:00Z">
              <w:rPr>
                <w:color w:val="0000FF" w:themeColor="hyperlink"/>
                <w:u w:val="single"/>
                <w:lang w:val="en-US"/>
              </w:rPr>
            </w:rPrChange>
          </w:rPr>
          <w:t xml:space="preserve"> : </w:t>
        </w:r>
      </w:ins>
      <w:ins w:id="3382" w:author="Cédric" w:date="2017-06-22T10:35:00Z">
        <w:r w:rsidRPr="00EC2BDB">
          <w:rPr>
            <w:rFonts w:cs="Times New Roman"/>
            <w:color w:val="006621"/>
            <w:shd w:val="clear" w:color="auto" w:fill="FFFFFF"/>
            <w:rPrChange w:id="3383" w:author="Cédric" w:date="2017-06-22T10:37:00Z">
              <w:rPr>
                <w:rFonts w:ascii="Arial" w:hAnsi="Arial" w:cs="Arial"/>
                <w:color w:val="006621"/>
                <w:sz w:val="23"/>
                <w:szCs w:val="23"/>
                <w:u w:val="single"/>
                <w:shd w:val="clear" w:color="auto" w:fill="FFFFFF"/>
              </w:rPr>
            </w:rPrChange>
          </w:rPr>
          <w:fldChar w:fldCharType="begin"/>
        </w:r>
        <w:r w:rsidRPr="00EC2BDB">
          <w:rPr>
            <w:rFonts w:cs="Times New Roman"/>
            <w:color w:val="006621"/>
            <w:shd w:val="clear" w:color="auto" w:fill="FFFFFF"/>
            <w:rPrChange w:id="3384" w:author="Cédric" w:date="2017-06-22T10:37:00Z">
              <w:rPr>
                <w:rFonts w:ascii="Arial" w:hAnsi="Arial" w:cs="Arial"/>
                <w:color w:val="006621"/>
                <w:sz w:val="23"/>
                <w:szCs w:val="23"/>
                <w:u w:val="single"/>
                <w:shd w:val="clear" w:color="auto" w:fill="FFFFFF"/>
              </w:rPr>
            </w:rPrChange>
          </w:rPr>
          <w:instrText xml:space="preserve"> HYPERLINK "https://yarnpkg.com/" </w:instrText>
        </w:r>
        <w:r w:rsidRPr="00EC2BDB">
          <w:rPr>
            <w:rFonts w:cs="Times New Roman"/>
            <w:color w:val="006621"/>
            <w:shd w:val="clear" w:color="auto" w:fill="FFFFFF"/>
            <w:rPrChange w:id="3385" w:author="Cédric" w:date="2017-06-22T10:37:00Z">
              <w:rPr>
                <w:rFonts w:ascii="Arial" w:hAnsi="Arial" w:cs="Arial"/>
                <w:color w:val="006621"/>
                <w:sz w:val="23"/>
                <w:szCs w:val="23"/>
                <w:u w:val="single"/>
                <w:shd w:val="clear" w:color="auto" w:fill="FFFFFF"/>
              </w:rPr>
            </w:rPrChange>
          </w:rPr>
          <w:fldChar w:fldCharType="separate"/>
        </w:r>
        <w:r w:rsidRPr="00EC2BDB">
          <w:rPr>
            <w:rStyle w:val="Hyperlink"/>
            <w:rFonts w:cs="Times New Roman"/>
            <w:szCs w:val="24"/>
            <w:shd w:val="clear" w:color="auto" w:fill="FFFFFF"/>
            <w:rPrChange w:id="3386" w:author="Cédric" w:date="2017-06-22T10:37:00Z">
              <w:rPr>
                <w:rStyle w:val="Hyperlink"/>
                <w:rFonts w:ascii="Arial" w:hAnsi="Arial" w:cs="Arial"/>
                <w:sz w:val="23"/>
                <w:szCs w:val="23"/>
                <w:shd w:val="clear" w:color="auto" w:fill="FFFFFF"/>
              </w:rPr>
            </w:rPrChange>
          </w:rPr>
          <w:t>https://yarnpkg.com/</w:t>
        </w:r>
        <w:r w:rsidRPr="00EC2BDB">
          <w:rPr>
            <w:rFonts w:cs="Times New Roman"/>
            <w:color w:val="006621"/>
            <w:shd w:val="clear" w:color="auto" w:fill="FFFFFF"/>
            <w:rPrChange w:id="3387" w:author="Cédric" w:date="2017-06-22T10:37:00Z">
              <w:rPr>
                <w:rFonts w:ascii="Arial" w:hAnsi="Arial" w:cs="Arial"/>
                <w:color w:val="006621"/>
                <w:sz w:val="23"/>
                <w:szCs w:val="23"/>
                <w:u w:val="single"/>
                <w:shd w:val="clear" w:color="auto" w:fill="FFFFFF"/>
              </w:rPr>
            </w:rPrChange>
          </w:rPr>
          <w:fldChar w:fldCharType="end"/>
        </w:r>
      </w:ins>
    </w:p>
    <w:p w14:paraId="0F7A9162" w14:textId="77777777" w:rsidR="00C05BCD" w:rsidRDefault="00C05BCD" w:rsidP="00C05BCD">
      <w:pPr>
        <w:pStyle w:val="ListParagraph"/>
        <w:numPr>
          <w:ilvl w:val="0"/>
          <w:numId w:val="23"/>
        </w:numPr>
        <w:rPr>
          <w:ins w:id="3388" w:author="Cédric" w:date="2017-06-22T10:38:00Z"/>
          <w:rFonts w:cs="Times New Roman"/>
          <w:lang w:val="en-US"/>
        </w:rPr>
      </w:pPr>
      <w:ins w:id="3389" w:author="Cédric" w:date="2017-06-22T10:38:00Z">
        <w:r w:rsidRPr="00C05BCD">
          <w:rPr>
            <w:rFonts w:cs="Times New Roman"/>
            <w:lang w:val="en-US"/>
          </w:rPr>
          <w:t xml:space="preserve">React : </w:t>
        </w:r>
        <w:r w:rsidR="00EC2BDB" w:rsidRPr="00C05BCD">
          <w:rPr>
            <w:rFonts w:cs="Times New Roman"/>
            <w:lang w:val="en-US"/>
          </w:rPr>
          <w:fldChar w:fldCharType="begin"/>
        </w:r>
        <w:r w:rsidRPr="00C05BCD">
          <w:rPr>
            <w:rFonts w:cs="Times New Roman"/>
            <w:lang w:val="en-US"/>
          </w:rPr>
          <w:instrText xml:space="preserve"> HYPERLINK "https://facebook.github.io/react/" </w:instrText>
        </w:r>
        <w:r w:rsidR="00EC2BDB" w:rsidRPr="00C05BCD">
          <w:rPr>
            <w:rFonts w:cs="Times New Roman"/>
            <w:lang w:val="en-US"/>
          </w:rPr>
          <w:fldChar w:fldCharType="separate"/>
        </w:r>
        <w:r w:rsidRPr="00C05BCD">
          <w:rPr>
            <w:rStyle w:val="Hyperlink"/>
            <w:rFonts w:cs="Times New Roman"/>
            <w:szCs w:val="24"/>
            <w:lang w:val="en-US"/>
          </w:rPr>
          <w:t>https://facebook.github.io/react/</w:t>
        </w:r>
        <w:r w:rsidR="00EC2BDB" w:rsidRPr="00C05BCD">
          <w:rPr>
            <w:rFonts w:cs="Times New Roman"/>
            <w:lang w:val="en-US"/>
          </w:rPr>
          <w:fldChar w:fldCharType="end"/>
        </w:r>
      </w:ins>
    </w:p>
    <w:p w14:paraId="6C280390" w14:textId="77777777" w:rsidR="00C05BCD" w:rsidRDefault="00C05BCD" w:rsidP="00C05BCD">
      <w:pPr>
        <w:pStyle w:val="ListParagraph"/>
        <w:numPr>
          <w:ilvl w:val="0"/>
          <w:numId w:val="23"/>
        </w:numPr>
        <w:rPr>
          <w:ins w:id="3390" w:author="Cédric" w:date="2017-06-22T10:38:00Z"/>
          <w:lang w:val="en-US"/>
        </w:rPr>
      </w:pPr>
      <w:ins w:id="3391" w:author="Cédric" w:date="2017-06-22T10:38:00Z">
        <w:r w:rsidRPr="00C05BCD">
          <w:rPr>
            <w:rFonts w:cs="Times New Roman"/>
          </w:rPr>
          <w:t xml:space="preserve">Lodash : </w:t>
        </w:r>
        <w:r w:rsidR="00EC2BDB" w:rsidRPr="00C05BCD">
          <w:rPr>
            <w:rFonts w:cs="Times New Roman"/>
            <w:color w:val="006621"/>
            <w:shd w:val="clear" w:color="auto" w:fill="FFFFFF"/>
          </w:rPr>
          <w:fldChar w:fldCharType="begin"/>
        </w:r>
        <w:r w:rsidRPr="00C05BCD">
          <w:rPr>
            <w:rFonts w:cs="Times New Roman"/>
            <w:color w:val="006621"/>
            <w:shd w:val="clear" w:color="auto" w:fill="FFFFFF"/>
          </w:rPr>
          <w:instrText xml:space="preserve"> HYPERLINK "https://lodash.com" </w:instrText>
        </w:r>
        <w:r w:rsidR="00EC2BDB" w:rsidRPr="00C05BCD">
          <w:rPr>
            <w:rFonts w:cs="Times New Roman"/>
            <w:color w:val="006621"/>
            <w:shd w:val="clear" w:color="auto" w:fill="FFFFFF"/>
          </w:rPr>
          <w:fldChar w:fldCharType="separate"/>
        </w:r>
        <w:r w:rsidRPr="00C05BCD">
          <w:rPr>
            <w:rStyle w:val="Hyperlink"/>
            <w:rFonts w:cs="Times New Roman"/>
            <w:szCs w:val="24"/>
            <w:shd w:val="clear" w:color="auto" w:fill="FFFFFF"/>
          </w:rPr>
          <w:t>https://lodash.com</w:t>
        </w:r>
        <w:r w:rsidR="00EC2BDB" w:rsidRPr="00C05BCD">
          <w:rPr>
            <w:rFonts w:cs="Times New Roman"/>
            <w:color w:val="006621"/>
            <w:shd w:val="clear" w:color="auto" w:fill="FFFFFF"/>
          </w:rPr>
          <w:fldChar w:fldCharType="end"/>
        </w:r>
      </w:ins>
    </w:p>
    <w:p w14:paraId="561D9689" w14:textId="77777777" w:rsidR="00EB4017" w:rsidRDefault="00C05BCD" w:rsidP="00C05BCD">
      <w:pPr>
        <w:pStyle w:val="ListParagraph"/>
        <w:numPr>
          <w:ilvl w:val="0"/>
          <w:numId w:val="23"/>
        </w:numPr>
        <w:rPr>
          <w:ins w:id="3392" w:author="Cédric" w:date="2017-06-22T10:38:00Z"/>
          <w:lang w:val="en-US"/>
        </w:rPr>
      </w:pPr>
      <w:ins w:id="3393" w:author="Cédric" w:date="2017-06-22T10:38:00Z">
        <w:r w:rsidRPr="00C05BCD">
          <w:rPr>
            <w:rFonts w:cs="Times New Roman"/>
            <w:szCs w:val="24"/>
            <w:lang w:val="en-US"/>
          </w:rPr>
          <w:t xml:space="preserve">Jest : </w:t>
        </w:r>
        <w:r w:rsidR="00EC2BDB" w:rsidRPr="00C05BCD">
          <w:rPr>
            <w:rFonts w:cs="Times New Roman"/>
            <w:szCs w:val="24"/>
            <w:lang w:val="en-US"/>
          </w:rPr>
          <w:fldChar w:fldCharType="begin"/>
        </w:r>
        <w:r w:rsidRPr="00C05BCD">
          <w:rPr>
            <w:rFonts w:cs="Times New Roman"/>
            <w:szCs w:val="24"/>
            <w:lang w:val="en-US"/>
          </w:rPr>
          <w:instrText xml:space="preserve"> HYPERLINK "https://facebook.github.io/jest/" </w:instrText>
        </w:r>
        <w:r w:rsidR="00EC2BDB" w:rsidRPr="00C05BCD">
          <w:rPr>
            <w:rFonts w:cs="Times New Roman"/>
            <w:szCs w:val="24"/>
            <w:lang w:val="en-US"/>
          </w:rPr>
          <w:fldChar w:fldCharType="separate"/>
        </w:r>
        <w:r w:rsidRPr="00C05BCD">
          <w:rPr>
            <w:rStyle w:val="Hyperlink"/>
            <w:rFonts w:cs="Times New Roman"/>
            <w:szCs w:val="24"/>
            <w:lang w:val="en-US"/>
          </w:rPr>
          <w:t>https://facebook.github.io/jest/</w:t>
        </w:r>
        <w:r w:rsidR="00EC2BDB" w:rsidRPr="00C05BCD">
          <w:rPr>
            <w:lang w:val="en-US"/>
          </w:rPr>
          <w:fldChar w:fldCharType="end"/>
        </w:r>
      </w:ins>
    </w:p>
    <w:p w14:paraId="4824DCE9" w14:textId="77777777" w:rsidR="00C05BCD" w:rsidRPr="00EB4017" w:rsidRDefault="00C05BCD" w:rsidP="00C05BCD">
      <w:pPr>
        <w:pStyle w:val="ListParagraph"/>
        <w:numPr>
          <w:ilvl w:val="0"/>
          <w:numId w:val="23"/>
        </w:numPr>
        <w:rPr>
          <w:ins w:id="3394" w:author="Cédric" w:date="2017-06-22T10:39:00Z"/>
        </w:rPr>
      </w:pPr>
      <w:ins w:id="3395" w:author="Cédric" w:date="2017-06-22T10:38:00Z">
        <w:r w:rsidRPr="00EB4017">
          <w:rPr>
            <w:rFonts w:cs="Times New Roman"/>
            <w:szCs w:val="24"/>
          </w:rPr>
          <w:t xml:space="preserve">Redis-server : </w:t>
        </w:r>
        <w:r w:rsidR="00EC2BDB" w:rsidRPr="00C05BCD">
          <w:rPr>
            <w:rFonts w:cs="Times New Roman"/>
            <w:szCs w:val="24"/>
          </w:rPr>
          <w:fldChar w:fldCharType="begin"/>
        </w:r>
        <w:r w:rsidRPr="00EB4017">
          <w:rPr>
            <w:rFonts w:cs="Times New Roman"/>
            <w:szCs w:val="24"/>
          </w:rPr>
          <w:instrText xml:space="preserve"> HYPERLINK "https://redis.io/" </w:instrText>
        </w:r>
        <w:r w:rsidR="00EC2BDB" w:rsidRPr="00C05BCD">
          <w:rPr>
            <w:rFonts w:cs="Times New Roman"/>
            <w:szCs w:val="24"/>
          </w:rPr>
          <w:fldChar w:fldCharType="separate"/>
        </w:r>
        <w:r w:rsidRPr="00EB4017">
          <w:rPr>
            <w:rStyle w:val="Hyperlink"/>
            <w:rFonts w:cs="Times New Roman"/>
            <w:szCs w:val="24"/>
          </w:rPr>
          <w:t>https://redis.io/</w:t>
        </w:r>
        <w:r w:rsidR="00EC2BDB" w:rsidRPr="00C05BCD">
          <w:rPr>
            <w:rFonts w:cs="Times New Roman"/>
            <w:szCs w:val="24"/>
          </w:rPr>
          <w:fldChar w:fldCharType="end"/>
        </w:r>
      </w:ins>
    </w:p>
    <w:p w14:paraId="493BBA00" w14:textId="77777777" w:rsidR="008B687D" w:rsidRPr="008B687D" w:rsidRDefault="008B687D">
      <w:pPr>
        <w:rPr>
          <w:del w:id="3396" w:author="Cédric" w:date="2017-06-22T10:38:00Z"/>
          <w:rPrChange w:id="3397" w:author="Cédric" w:date="2017-06-22T10:39:00Z">
            <w:rPr>
              <w:del w:id="3398" w:author="Cédric" w:date="2017-06-22T10:38:00Z"/>
              <w:lang w:val="en-US"/>
            </w:rPr>
          </w:rPrChange>
        </w:rPr>
        <w:pPrChange w:id="3399" w:author="Cédric" w:date="2017-06-22T14:56:00Z">
          <w:pPr>
            <w:pStyle w:val="ListParagraph"/>
          </w:pPr>
        </w:pPrChange>
      </w:pPr>
    </w:p>
    <w:p w14:paraId="135B664C" w14:textId="77777777" w:rsidR="008B687D" w:rsidRPr="008B687D" w:rsidRDefault="00EC2BDB">
      <w:pPr>
        <w:rPr>
          <w:del w:id="3400" w:author="Cédric" w:date="2017-06-22T10:37:00Z"/>
          <w:rFonts w:cs="Mangal"/>
          <w:lang w:val="en-US"/>
          <w:rPrChange w:id="3401" w:author="Cédric" w:date="2017-06-22T10:38:00Z">
            <w:rPr>
              <w:del w:id="3402" w:author="Cédric" w:date="2017-06-22T10:37:00Z"/>
              <w:rFonts w:cs="Times New Roman"/>
              <w:color w:val="006621"/>
              <w:shd w:val="clear" w:color="auto" w:fill="FFFFFF"/>
            </w:rPr>
          </w:rPrChange>
        </w:rPr>
        <w:pPrChange w:id="3403" w:author="Cédric" w:date="2017-06-22T14:56:00Z">
          <w:pPr>
            <w:pStyle w:val="ListParagraph"/>
          </w:pPr>
        </w:pPrChange>
      </w:pPr>
      <w:del w:id="3404" w:author="Cédric" w:date="2017-06-22T10:05:00Z">
        <w:r w:rsidRPr="00EC2BDB">
          <w:rPr>
            <w:szCs w:val="21"/>
            <w:lang w:val="en-US"/>
            <w:rPrChange w:id="3405" w:author="Cédric" w:date="2017-06-22T10:37:00Z">
              <w:rPr>
                <w:rFonts w:asciiTheme="majorHAnsi" w:eastAsiaTheme="majorEastAsia" w:hAnsiTheme="majorHAnsi"/>
                <w:b/>
                <w:bCs/>
                <w:color w:val="4F81BD" w:themeColor="accent1"/>
                <w:sz w:val="26"/>
                <w:szCs w:val="23"/>
                <w:u w:val="single"/>
                <w:lang w:val="en-US"/>
              </w:rPr>
            </w:rPrChange>
          </w:rPr>
          <w:delText>r</w:delText>
        </w:r>
      </w:del>
      <w:del w:id="3406" w:author="Cédric" w:date="2017-06-22T10:38:00Z">
        <w:r w:rsidRPr="00EC2BDB">
          <w:rPr>
            <w:szCs w:val="21"/>
            <w:lang w:val="en-US"/>
            <w:rPrChange w:id="3407" w:author="Cédric" w:date="2017-06-22T10:37:00Z">
              <w:rPr>
                <w:rFonts w:asciiTheme="majorHAnsi" w:eastAsiaTheme="majorEastAsia" w:hAnsiTheme="majorHAnsi"/>
                <w:b/>
                <w:bCs/>
                <w:color w:val="4F81BD" w:themeColor="accent1"/>
                <w:sz w:val="26"/>
                <w:szCs w:val="23"/>
                <w:u w:val="single"/>
                <w:lang w:val="en-US"/>
              </w:rPr>
            </w:rPrChange>
          </w:rPr>
          <w:delText>eact</w:delText>
        </w:r>
      </w:del>
      <w:moveToRangeStart w:id="3408" w:author="Cédric" w:date="2017-06-22T10:06:00Z" w:name="move485889308"/>
      <w:moveTo w:id="3409" w:author="Cédric" w:date="2017-06-22T10:06:00Z">
        <w:del w:id="3410" w:author="Cédric" w:date="2017-06-22T10:38:00Z">
          <w:r w:rsidRPr="00EC2BDB">
            <w:rPr>
              <w:rPrChange w:id="3411" w:author="Cédric" w:date="2017-06-22T10:38:00Z">
                <w:rPr>
                  <w:color w:val="0000FF" w:themeColor="hyperlink"/>
                  <w:u w:val="single"/>
                </w:rPr>
              </w:rPrChange>
            </w:rPr>
            <w:delText>Lodash</w:delText>
          </w:r>
        </w:del>
      </w:moveTo>
    </w:p>
    <w:p w14:paraId="34703259" w14:textId="77777777" w:rsidR="008B687D" w:rsidRDefault="00EC2BDB">
      <w:pPr>
        <w:rPr>
          <w:del w:id="3412" w:author="Cédric" w:date="2017-06-22T10:06:00Z"/>
        </w:rPr>
        <w:pPrChange w:id="3413" w:author="Cédric" w:date="2017-06-22T14:56:00Z">
          <w:pPr>
            <w:pStyle w:val="ListParagraph"/>
          </w:pPr>
        </w:pPrChange>
      </w:pPr>
      <w:moveTo w:id="3414" w:author="Cédric" w:date="2017-06-22T10:06:00Z">
        <w:del w:id="3415" w:author="Cédric" w:date="2017-06-22T10:38:00Z">
          <w:r w:rsidRPr="00EC2BDB">
            <w:rPr>
              <w:lang w:val="en-US"/>
              <w:rPrChange w:id="3416" w:author="Cédric" w:date="2017-06-22T10:37:00Z">
                <w:rPr>
                  <w:color w:val="0000FF" w:themeColor="hyperlink"/>
                  <w:u w:val="single"/>
                </w:rPr>
              </w:rPrChange>
            </w:rPr>
            <w:delText>Jest</w:delText>
          </w:r>
          <w:r w:rsidRPr="00EC2BDB">
            <w:rPr>
              <w:rPrChange w:id="3417" w:author="Cédric" w:date="2017-06-22T10:37:00Z">
                <w:rPr>
                  <w:color w:val="0000FF" w:themeColor="hyperlink"/>
                  <w:u w:val="single"/>
                </w:rPr>
              </w:rPrChange>
            </w:rPr>
            <w:delText>Redis-server</w:delText>
          </w:r>
        </w:del>
      </w:moveTo>
    </w:p>
    <w:moveToRangeEnd w:id="3408"/>
    <w:p w14:paraId="4F4857C6" w14:textId="77777777" w:rsidR="008B687D" w:rsidRPr="008B687D" w:rsidRDefault="008B687D">
      <w:pPr>
        <w:rPr>
          <w:del w:id="3418" w:author="Cédric" w:date="2017-06-22T10:38:00Z"/>
          <w:rPrChange w:id="3419" w:author="Cédric" w:date="2017-06-22T10:36:00Z">
            <w:rPr>
              <w:del w:id="3420" w:author="Cédric" w:date="2017-06-22T10:38:00Z"/>
              <w:lang w:val="en-US"/>
            </w:rPr>
          </w:rPrChange>
        </w:rPr>
        <w:pPrChange w:id="3421" w:author="Cédric" w:date="2017-06-22T14:56:00Z">
          <w:pPr>
            <w:pStyle w:val="ListParagraph"/>
          </w:pPr>
        </w:pPrChange>
      </w:pPr>
    </w:p>
    <w:p w14:paraId="255C1FCC" w14:textId="77777777" w:rsidR="00332442" w:rsidDel="00EB4017" w:rsidRDefault="00EC2BDB">
      <w:pPr>
        <w:rPr>
          <w:del w:id="3422" w:author="Cédric" w:date="2017-06-22T10:38:00Z"/>
        </w:rPr>
      </w:pPr>
      <w:del w:id="3423" w:author="Cédric" w:date="2017-06-22T10:05:00Z">
        <w:r w:rsidRPr="00EC2BDB">
          <w:rPr>
            <w:szCs w:val="21"/>
            <w:rPrChange w:id="3424" w:author="Cédric" w:date="2017-06-22T10:37:00Z">
              <w:rPr>
                <w:rFonts w:asciiTheme="majorHAnsi" w:eastAsiaTheme="majorEastAsia" w:hAnsiTheme="majorHAnsi"/>
                <w:b/>
                <w:bCs/>
                <w:color w:val="4F81BD" w:themeColor="accent1"/>
                <w:sz w:val="26"/>
                <w:szCs w:val="23"/>
                <w:u w:val="single"/>
                <w:lang w:val="en-US"/>
              </w:rPr>
            </w:rPrChange>
          </w:rPr>
          <w:delText>xo</w:delText>
        </w:r>
      </w:del>
    </w:p>
    <w:p w14:paraId="5A3C98EB" w14:textId="77777777" w:rsidR="008B687D" w:rsidRPr="008B687D" w:rsidRDefault="00EC2BDB">
      <w:pPr>
        <w:rPr>
          <w:del w:id="3425" w:author="Cédric" w:date="2017-06-22T10:21:00Z"/>
          <w:rFonts w:cs="Times New Roman"/>
          <w:rPrChange w:id="3426" w:author="Cédric" w:date="2017-06-22T10:38:00Z">
            <w:rPr>
              <w:del w:id="3427" w:author="Cédric" w:date="2017-06-22T10:21:00Z"/>
              <w:lang w:val="en-US"/>
            </w:rPr>
          </w:rPrChange>
        </w:rPr>
        <w:pPrChange w:id="3428" w:author="Cédric" w:date="2017-06-22T14:56:00Z">
          <w:pPr>
            <w:pStyle w:val="ListParagraph"/>
          </w:pPr>
        </w:pPrChange>
      </w:pPr>
      <w:del w:id="3429" w:author="Cédric" w:date="2017-06-22T14:56:00Z">
        <w:r w:rsidRPr="00EC2BDB">
          <w:rPr>
            <w:rFonts w:cs="Times New Roman"/>
            <w:rPrChange w:id="3430" w:author="Cédric" w:date="2017-06-22T10:38:00Z">
              <w:rPr>
                <w:rFonts w:asciiTheme="majorHAnsi" w:eastAsiaTheme="majorEastAsia" w:hAnsiTheme="majorHAnsi"/>
                <w:b/>
                <w:bCs/>
                <w:color w:val="4F81BD" w:themeColor="accent1"/>
                <w:sz w:val="26"/>
                <w:szCs w:val="23"/>
                <w:u w:val="single"/>
                <w:lang w:val="en-US"/>
              </w:rPr>
            </w:rPrChange>
          </w:rPr>
          <w:delText xml:space="preserve">Dépot </w:delText>
        </w:r>
      </w:del>
      <w:del w:id="3431" w:author="Cédric" w:date="2017-06-22T10:14:00Z">
        <w:r w:rsidRPr="00EC2BDB">
          <w:rPr>
            <w:rFonts w:cs="Times New Roman"/>
            <w:rPrChange w:id="3432" w:author="Cédric" w:date="2017-06-22T10:38:00Z">
              <w:rPr>
                <w:rFonts w:asciiTheme="majorHAnsi" w:eastAsiaTheme="majorEastAsia" w:hAnsiTheme="majorHAnsi"/>
                <w:b/>
                <w:bCs/>
                <w:color w:val="4F81BD" w:themeColor="accent1"/>
                <w:sz w:val="26"/>
                <w:szCs w:val="23"/>
                <w:u w:val="single"/>
                <w:lang w:val="en-US"/>
              </w:rPr>
            </w:rPrChange>
          </w:rPr>
          <w:delText>Gitlab</w:delText>
        </w:r>
      </w:del>
    </w:p>
    <w:p w14:paraId="61C357F8" w14:textId="77777777" w:rsidR="008B687D" w:rsidRPr="008B687D" w:rsidRDefault="00EC2BDB">
      <w:pPr>
        <w:rPr>
          <w:del w:id="3433" w:author="Cédric" w:date="2017-06-22T10:32:00Z"/>
          <w:rPrChange w:id="3434" w:author="Cédric" w:date="2017-06-22T10:37:00Z">
            <w:rPr>
              <w:del w:id="3435" w:author="Cédric" w:date="2017-06-22T10:32:00Z"/>
              <w:lang w:val="en-US"/>
            </w:rPr>
          </w:rPrChange>
        </w:rPr>
        <w:pPrChange w:id="3436" w:author="Cédric" w:date="2017-06-22T14:56:00Z">
          <w:pPr>
            <w:pStyle w:val="ListParagraph"/>
          </w:pPr>
        </w:pPrChange>
      </w:pPr>
      <w:del w:id="3437" w:author="Cédric" w:date="2017-06-22T10:33:00Z">
        <w:r w:rsidRPr="00EC2BDB">
          <w:rPr>
            <w:rPrChange w:id="3438" w:author="Cédric" w:date="2017-06-22T10:36:00Z">
              <w:rPr>
                <w:rFonts w:asciiTheme="majorHAnsi" w:eastAsiaTheme="majorEastAsia" w:hAnsiTheme="majorHAnsi"/>
                <w:b/>
                <w:bCs/>
                <w:color w:val="4F81BD" w:themeColor="accent1"/>
                <w:sz w:val="26"/>
                <w:szCs w:val="23"/>
                <w:u w:val="single"/>
                <w:lang w:val="en-US"/>
              </w:rPr>
            </w:rPrChange>
          </w:rPr>
          <w:delText>Dépot</w:delText>
        </w:r>
      </w:del>
      <w:del w:id="3439" w:author="Cédric" w:date="2017-06-22T14:56:00Z">
        <w:r w:rsidRPr="00EC2BDB">
          <w:rPr>
            <w:rPrChange w:id="3440" w:author="Cédric" w:date="2017-06-22T10:36:00Z">
              <w:rPr>
                <w:rFonts w:asciiTheme="majorHAnsi" w:eastAsiaTheme="majorEastAsia" w:hAnsiTheme="majorHAnsi"/>
                <w:b/>
                <w:bCs/>
                <w:color w:val="4F81BD" w:themeColor="accent1"/>
                <w:sz w:val="26"/>
                <w:szCs w:val="23"/>
                <w:u w:val="single"/>
                <w:lang w:val="en-US"/>
              </w:rPr>
            </w:rPrChange>
          </w:rPr>
          <w:delText xml:space="preserve"> Vates</w:delText>
        </w:r>
      </w:del>
    </w:p>
    <w:p w14:paraId="1E12B4D0" w14:textId="77777777" w:rsidR="008B687D" w:rsidRPr="008B687D" w:rsidRDefault="00EC2BDB">
      <w:pPr>
        <w:rPr>
          <w:del w:id="3441" w:author="Cédric" w:date="2017-06-22T10:37:00Z"/>
          <w:rPrChange w:id="3442" w:author="CCCCC" w:date="2017-06-13T18:16:00Z">
            <w:rPr>
              <w:del w:id="3443" w:author="Cédric" w:date="2017-06-22T10:37:00Z"/>
              <w:lang w:val="en-US"/>
            </w:rPr>
          </w:rPrChange>
        </w:rPr>
        <w:pPrChange w:id="3444" w:author="Cédric" w:date="2017-06-22T14:56:00Z">
          <w:pPr>
            <w:pStyle w:val="ListParagraph"/>
          </w:pPr>
        </w:pPrChange>
      </w:pPr>
      <w:moveFromRangeStart w:id="3445" w:author="Cédric" w:date="2017-06-22T10:06:00Z" w:name="move485889308"/>
      <w:moveFrom w:id="3446" w:author="Cédric" w:date="2017-06-22T10:06:00Z">
        <w:del w:id="3447" w:author="Cédric" w:date="2017-06-22T10:37:00Z">
          <w:r w:rsidRPr="00EC2BDB">
            <w:rPr>
              <w:szCs w:val="21"/>
              <w:rPrChange w:id="3448" w:author="CCCCC" w:date="2017-06-13T18:16:00Z">
                <w:rPr>
                  <w:rFonts w:asciiTheme="majorHAnsi" w:eastAsiaTheme="majorEastAsia" w:hAnsiTheme="majorHAnsi"/>
                  <w:b/>
                  <w:bCs/>
                  <w:color w:val="4F81BD" w:themeColor="accent1"/>
                  <w:sz w:val="26"/>
                  <w:szCs w:val="23"/>
                  <w:u w:val="single"/>
                  <w:lang w:val="en-US"/>
                </w:rPr>
              </w:rPrChange>
            </w:rPr>
            <w:delText>Lodash</w:delText>
          </w:r>
        </w:del>
      </w:moveFrom>
    </w:p>
    <w:p w14:paraId="4EAF62BB" w14:textId="77777777" w:rsidR="008B687D" w:rsidRDefault="00EC2BDB">
      <w:pPr>
        <w:rPr>
          <w:ins w:id="3449" w:author="CCCCC" w:date="2017-06-16T21:11:00Z"/>
          <w:del w:id="3450" w:author="Cédric" w:date="2017-06-22T10:37:00Z"/>
        </w:rPr>
        <w:pPrChange w:id="3451" w:author="Cédric" w:date="2017-06-22T14:56:00Z">
          <w:pPr>
            <w:pStyle w:val="ListParagraph"/>
          </w:pPr>
        </w:pPrChange>
      </w:pPr>
      <w:moveFrom w:id="3452" w:author="Cédric" w:date="2017-06-22T10:06:00Z">
        <w:del w:id="3453" w:author="Cédric" w:date="2017-06-22T10:37:00Z">
          <w:r w:rsidRPr="00EC2BDB">
            <w:rPr>
              <w:szCs w:val="21"/>
              <w:rPrChange w:id="3454" w:author="CCCCC" w:date="2017-06-13T18:16:00Z">
                <w:rPr>
                  <w:rFonts w:asciiTheme="majorHAnsi" w:eastAsiaTheme="majorEastAsia" w:hAnsiTheme="majorHAnsi"/>
                  <w:b/>
                  <w:bCs/>
                  <w:color w:val="4F81BD" w:themeColor="accent1"/>
                  <w:sz w:val="26"/>
                  <w:szCs w:val="23"/>
                  <w:u w:val="single"/>
                  <w:lang w:val="en-US"/>
                </w:rPr>
              </w:rPrChange>
            </w:rPr>
            <w:delText>Jest</w:delText>
          </w:r>
        </w:del>
      </w:moveFrom>
    </w:p>
    <w:p w14:paraId="396B919A" w14:textId="77777777" w:rsidR="008B687D" w:rsidRPr="008B687D" w:rsidRDefault="0028118C">
      <w:pPr>
        <w:rPr>
          <w:del w:id="3455" w:author="Cédric" w:date="2017-06-22T10:37:00Z"/>
          <w:rPrChange w:id="3456" w:author="CCCCC" w:date="2017-06-13T18:16:00Z">
            <w:rPr>
              <w:del w:id="3457" w:author="Cédric" w:date="2017-06-22T10:37:00Z"/>
              <w:lang w:val="en-US"/>
            </w:rPr>
          </w:rPrChange>
        </w:rPr>
        <w:pPrChange w:id="3458" w:author="Cédric" w:date="2017-06-22T14:56:00Z">
          <w:pPr>
            <w:pStyle w:val="ListParagraph"/>
          </w:pPr>
        </w:pPrChange>
      </w:pPr>
      <w:moveFrom w:id="3459" w:author="Cédric" w:date="2017-06-22T10:06:00Z">
        <w:ins w:id="3460" w:author="CCCCC" w:date="2017-06-16T21:11:00Z">
          <w:del w:id="3461" w:author="Cédric" w:date="2017-06-22T10:37:00Z">
            <w:r w:rsidDel="00C05BCD">
              <w:delText>Redis-server</w:delText>
            </w:r>
          </w:del>
        </w:ins>
      </w:moveFrom>
    </w:p>
    <w:moveFromRangeEnd w:id="3445"/>
    <w:p w14:paraId="6EBD8979" w14:textId="77777777" w:rsidR="00E54A28" w:rsidRDefault="00E54A28">
      <w:pPr>
        <w:rPr>
          <w:del w:id="3462" w:author="Cédric" w:date="2017-06-22T10:32:00Z"/>
          <w:rPrChange w:id="3463" w:author="Unknown">
            <w:rPr>
              <w:del w:id="3464" w:author="Cédric" w:date="2017-06-22T10:32:00Z"/>
              <w:lang w:val="en-US"/>
            </w:rPr>
          </w:rPrChange>
        </w:rPr>
        <w:sectPr w:rsidR="00E54A28" w:rsidSect="008B4E5E">
          <w:pgSz w:w="11906" w:h="16838"/>
          <w:pgMar w:top="1134" w:right="1134" w:bottom="1134" w:left="1134" w:header="720" w:footer="720" w:gutter="0"/>
          <w:pgNumType w:start="1"/>
          <w:cols w:space="720"/>
          <w:titlePg/>
          <w:docGrid w:linePitch="326"/>
        </w:sectPr>
      </w:pPr>
    </w:p>
    <w:p w14:paraId="784FE090" w14:textId="77777777" w:rsidR="00332442" w:rsidRPr="00353380" w:rsidDel="00C05BCD" w:rsidRDefault="00EC2BDB">
      <w:pPr>
        <w:rPr>
          <w:del w:id="3465" w:author="Cédric" w:date="2017-06-22T10:31:00Z"/>
          <w:rPrChange w:id="3466" w:author="CCCCC" w:date="2017-06-13T18:16:00Z">
            <w:rPr>
              <w:del w:id="3467" w:author="Cédric" w:date="2017-06-22T10:31:00Z"/>
              <w:lang w:val="en-US"/>
            </w:rPr>
          </w:rPrChange>
        </w:rPr>
      </w:pPr>
      <w:del w:id="3468" w:author="Cédric" w:date="2017-06-22T10:31:00Z">
        <w:r w:rsidRPr="00EC2BDB">
          <w:rPr>
            <w:rPrChange w:id="3469" w:author="CCCCC" w:date="2017-06-13T18:16:00Z">
              <w:rPr>
                <w:rFonts w:asciiTheme="majorHAnsi" w:eastAsiaTheme="majorEastAsia" w:hAnsiTheme="majorHAnsi" w:cs="Mangal"/>
                <w:b/>
                <w:bCs/>
                <w:color w:val="4F81BD" w:themeColor="accent1"/>
                <w:sz w:val="26"/>
                <w:szCs w:val="23"/>
                <w:u w:val="single"/>
                <w:lang w:val="en-US"/>
              </w:rPr>
            </w:rPrChange>
          </w:rPr>
          <w:delText xml:space="preserve">Annexes : </w:delText>
        </w:r>
      </w:del>
    </w:p>
    <w:p w14:paraId="2B66ED06" w14:textId="77777777" w:rsidR="000C1A41" w:rsidRPr="00C05BCD" w:rsidDel="00C05BCD" w:rsidRDefault="00EC2BDB">
      <w:pPr>
        <w:rPr>
          <w:del w:id="3470" w:author="Cédric" w:date="2017-06-22T10:31:00Z"/>
          <w:lang w:val="en-US"/>
        </w:rPr>
      </w:pPr>
      <w:del w:id="3471" w:author="Cédric" w:date="2017-06-22T10:31:00Z">
        <w:r w:rsidRPr="00EC2BDB">
          <w:rPr>
            <w:lang w:val="en-US"/>
            <w:rPrChange w:id="3472" w:author="Cédric" w:date="2017-06-22T10:31:00Z">
              <w:rPr>
                <w:rFonts w:asciiTheme="majorHAnsi" w:eastAsiaTheme="majorEastAsia" w:hAnsiTheme="majorHAnsi" w:cs="Mangal"/>
                <w:b/>
                <w:bCs/>
                <w:color w:val="4F81BD" w:themeColor="accent1"/>
                <w:sz w:val="26"/>
                <w:szCs w:val="23"/>
                <w:u w:val="single"/>
                <w:lang w:val="en-US"/>
              </w:rPr>
            </w:rPrChange>
          </w:rPr>
          <w:delText xml:space="preserve">State v1 : </w:delText>
        </w:r>
        <w:r w:rsidDel="00C05BCD">
          <w:fldChar w:fldCharType="begin"/>
        </w:r>
        <w:r w:rsidRPr="00EC2BDB">
          <w:rPr>
            <w:lang w:val="en-US"/>
            <w:rPrChange w:id="3473" w:author="Cédric" w:date="2017-06-22T10:31:00Z">
              <w:rPr>
                <w:rFonts w:asciiTheme="majorHAnsi" w:eastAsiaTheme="majorEastAsia" w:hAnsiTheme="majorHAnsi" w:cs="Mangal"/>
                <w:b/>
                <w:bCs/>
                <w:color w:val="4F81BD" w:themeColor="accent1"/>
                <w:sz w:val="26"/>
                <w:szCs w:val="23"/>
                <w:u w:val="single"/>
              </w:rPr>
            </w:rPrChange>
          </w:rPr>
          <w:delInstrText xml:space="preserve"> HYPERLINK "https://gitlab.com/vates/www-xo-2/blob/2d54b2d25dcf78e0cb9703074c59b84565ba6a52/src/node_modules/with-state.js" </w:delInstrText>
        </w:r>
        <w:r w:rsidDel="00C05BCD">
          <w:fldChar w:fldCharType="separate"/>
        </w:r>
        <w:r w:rsidR="00F55D17" w:rsidRPr="00C05BCD" w:rsidDel="00C05BCD">
          <w:rPr>
            <w:rStyle w:val="Hyperlink"/>
            <w:lang w:val="en-US"/>
          </w:rPr>
          <w:delText>https://gitlab.com/vates/www-xo-2/blob/2d54b2d25dcf78e0cb9703074c59b84565ba6a52/src/node_modules/with-state.js</w:delText>
        </w:r>
        <w:r w:rsidDel="00C05BCD">
          <w:rPr>
            <w:rStyle w:val="Hyperlink"/>
            <w:lang w:val="en-US"/>
          </w:rPr>
          <w:fldChar w:fldCharType="end"/>
        </w:r>
      </w:del>
    </w:p>
    <w:p w14:paraId="269FCAA2" w14:textId="77777777" w:rsidR="00526457" w:rsidDel="00C05BCD" w:rsidRDefault="00526457">
      <w:pPr>
        <w:rPr>
          <w:del w:id="3474" w:author="Cédric" w:date="2017-06-22T10:31:00Z"/>
          <w:lang w:val="en-US"/>
        </w:rPr>
      </w:pPr>
      <w:del w:id="3475" w:author="Cédric" w:date="2017-06-22T10:31:00Z">
        <w:r w:rsidDel="00C05BCD">
          <w:rPr>
            <w:lang w:val="en-US"/>
          </w:rPr>
          <w:delText xml:space="preserve">TodoListV2 : </w:delText>
        </w:r>
        <w:r w:rsidR="00EC2BDB" w:rsidDel="00C05BCD">
          <w:fldChar w:fldCharType="begin"/>
        </w:r>
        <w:r w:rsidR="00EC2BDB" w:rsidRPr="00EC2BDB">
          <w:rPr>
            <w:lang w:val="en-US"/>
            <w:rPrChange w:id="3476" w:author="CCCCC" w:date="2017-06-08T18:23:00Z">
              <w:rPr>
                <w:color w:val="0000FF" w:themeColor="hyperlink"/>
                <w:u w:val="single"/>
              </w:rPr>
            </w:rPrChange>
          </w:rPr>
          <w:delInstrText xml:space="preserve"> HYPERLINK "https://gitlab.com/vates/www-xo-2/blob/0ae51c7019abe00102407e27b90aa550a8822921/src/App/TodoList.js" </w:delInstrText>
        </w:r>
        <w:r w:rsidR="00EC2BDB" w:rsidDel="00C05BCD">
          <w:fldChar w:fldCharType="separate"/>
        </w:r>
        <w:r w:rsidRPr="00D75558" w:rsidDel="00C05BCD">
          <w:rPr>
            <w:rStyle w:val="Hyperlink"/>
            <w:lang w:val="en-US"/>
          </w:rPr>
          <w:delText>https://gitlab.com/vates/www-xo-2/blob/0ae51c7019abe00102407e27b90aa550a8822921/src/App/TodoList.js</w:delText>
        </w:r>
        <w:r w:rsidR="00EC2BDB" w:rsidDel="00C05BCD">
          <w:rPr>
            <w:rStyle w:val="Hyperlink"/>
            <w:lang w:val="en-US"/>
          </w:rPr>
          <w:fldChar w:fldCharType="end"/>
        </w:r>
      </w:del>
    </w:p>
    <w:p w14:paraId="5B2D7F51" w14:textId="77777777" w:rsidR="00526457" w:rsidDel="00C05BCD" w:rsidRDefault="00526457">
      <w:pPr>
        <w:rPr>
          <w:del w:id="3477" w:author="Cédric" w:date="2017-06-22T10:31:00Z"/>
          <w:lang w:val="en-US"/>
        </w:rPr>
      </w:pPr>
      <w:del w:id="3478" w:author="Cédric" w:date="2017-06-22T10:31:00Z">
        <w:r w:rsidDel="00C05BCD">
          <w:rPr>
            <w:lang w:val="en-US"/>
          </w:rPr>
          <w:delText xml:space="preserve">withState v2  : </w:delText>
        </w:r>
        <w:r w:rsidR="00EC2BDB" w:rsidDel="00C05BCD">
          <w:fldChar w:fldCharType="begin"/>
        </w:r>
        <w:r w:rsidR="00EC2BDB" w:rsidRPr="00EC2BDB">
          <w:rPr>
            <w:lang w:val="en-US"/>
            <w:rPrChange w:id="3479" w:author="CCCCC" w:date="2017-06-08T18:23:00Z">
              <w:rPr>
                <w:color w:val="0000FF" w:themeColor="hyperlink"/>
                <w:u w:val="single"/>
              </w:rPr>
            </w:rPrChange>
          </w:rPr>
          <w:delInstrText xml:space="preserve"> HYPERLINK "https://gitlab.com/vates/www-xo-2/blob/0ae51c7019abe00102407e27b90aa550a8822921/src/node_modules/with-state.js" </w:delInstrText>
        </w:r>
        <w:r w:rsidR="00EC2BDB" w:rsidDel="00C05BCD">
          <w:fldChar w:fldCharType="separate"/>
        </w:r>
        <w:r w:rsidRPr="00D75558" w:rsidDel="00C05BCD">
          <w:rPr>
            <w:rStyle w:val="Hyperlink"/>
            <w:lang w:val="en-US"/>
          </w:rPr>
          <w:delText>https://gitlab.com/vates/www-xo-2/blob/0ae51c7019abe00102407e27b90aa550a8822921/src/node_modules/with-state.js</w:delText>
        </w:r>
        <w:r w:rsidR="00EC2BDB" w:rsidDel="00C05BCD">
          <w:rPr>
            <w:rStyle w:val="Hyperlink"/>
            <w:lang w:val="en-US"/>
          </w:rPr>
          <w:fldChar w:fldCharType="end"/>
        </w:r>
      </w:del>
    </w:p>
    <w:p w14:paraId="7B7A37CA" w14:textId="77777777" w:rsidR="00526457" w:rsidDel="00C05BCD" w:rsidRDefault="007D5D0D">
      <w:pPr>
        <w:rPr>
          <w:ins w:id="3480" w:author="CCCCC" w:date="2017-06-07T22:25:00Z"/>
          <w:del w:id="3481" w:author="Cédric" w:date="2017-06-22T10:31:00Z"/>
          <w:lang w:val="en-US"/>
        </w:rPr>
      </w:pPr>
      <w:ins w:id="3482" w:author="CCCCC" w:date="2017-06-07T22:25:00Z">
        <w:del w:id="3483" w:author="Cédric" w:date="2017-06-22T10:31:00Z">
          <w:r w:rsidDel="00C05BCD">
            <w:rPr>
              <w:lang w:val="en-US"/>
            </w:rPr>
            <w:delText xml:space="preserve">Tests withState : </w:delText>
          </w:r>
          <w:r w:rsidR="00EC2BDB" w:rsidDel="00C05BCD">
            <w:rPr>
              <w:lang w:val="en-US"/>
            </w:rPr>
            <w:fldChar w:fldCharType="begin"/>
          </w:r>
          <w:r w:rsidDel="00C05BCD">
            <w:rPr>
              <w:lang w:val="en-US"/>
            </w:rPr>
            <w:delInstrText xml:space="preserve"> HYPERLINK "</w:delInstrText>
          </w:r>
          <w:r w:rsidRPr="007D5D0D" w:rsidDel="00C05BCD">
            <w:rPr>
              <w:lang w:val="en-US"/>
            </w:rPr>
            <w:delInstrText>https://gitlab.com/vates/www-xo-2/blob/0ae51c7019abe00102407e27b90aa550a8822921/src/node_modules/with-state.spec.js</w:delInstrText>
          </w:r>
          <w:r w:rsidDel="00C05BCD">
            <w:rPr>
              <w:lang w:val="en-US"/>
            </w:rPr>
            <w:delInstrText xml:space="preserve">" </w:delInstrText>
          </w:r>
          <w:r w:rsidR="00EC2BDB" w:rsidDel="00C05BCD">
            <w:rPr>
              <w:lang w:val="en-US"/>
            </w:rPr>
            <w:fldChar w:fldCharType="separate"/>
          </w:r>
          <w:r w:rsidRPr="00AE6843" w:rsidDel="00C05BCD">
            <w:rPr>
              <w:rStyle w:val="Hyperlink"/>
              <w:lang w:val="en-US"/>
            </w:rPr>
            <w:delText>https://gitlab.com/vates/www-xo-2/blob/0ae51c7019abe00102407e27b90aa550a8822921/src/node_modules/with-state.spec.js</w:delText>
          </w:r>
          <w:r w:rsidR="00EC2BDB" w:rsidDel="00C05BCD">
            <w:rPr>
              <w:lang w:val="en-US"/>
            </w:rPr>
            <w:fldChar w:fldCharType="end"/>
          </w:r>
        </w:del>
      </w:ins>
    </w:p>
    <w:p w14:paraId="1ABB39C5" w14:textId="77777777" w:rsidR="00D220E5" w:rsidRDefault="00FC1B01">
      <w:pPr>
        <w:rPr>
          <w:ins w:id="3484" w:author="CCCCC" w:date="2017-06-08T19:12:00Z"/>
          <w:del w:id="3485" w:author="Cédric" w:date="2017-06-22T10:31:00Z"/>
          <w:lang w:val="en-US"/>
        </w:rPr>
      </w:pPr>
      <w:ins w:id="3486" w:author="CCCCC" w:date="2017-06-08T19:12:00Z">
        <w:del w:id="3487" w:author="Cédric" w:date="2017-06-22T10:31:00Z">
          <w:r w:rsidDel="00C05BCD">
            <w:rPr>
              <w:lang w:val="en-US"/>
            </w:rPr>
            <w:br w:type="page"/>
          </w:r>
        </w:del>
      </w:ins>
    </w:p>
    <w:p w14:paraId="1BA3F7EF" w14:textId="77777777" w:rsidR="008B687D" w:rsidRDefault="007A1EA5">
      <w:pPr>
        <w:rPr>
          <w:ins w:id="3488" w:author="CCCCC" w:date="2017-06-08T19:13:00Z"/>
          <w:del w:id="3489" w:author="Cédric" w:date="2017-06-22T10:31:00Z"/>
        </w:rPr>
        <w:pPrChange w:id="3490" w:author="Cédric" w:date="2017-06-22T14:56:00Z">
          <w:pPr>
            <w:pStyle w:val="Heading1"/>
          </w:pPr>
        </w:pPrChange>
      </w:pPr>
      <w:bookmarkStart w:id="3491" w:name="_Toc485664094"/>
      <w:ins w:id="3492" w:author="CCCCC" w:date="2017-06-08T19:12:00Z">
        <w:del w:id="3493" w:author="Cédric" w:date="2017-06-22T10:31:00Z">
          <w:r>
            <w:rPr>
              <w:noProof/>
              <w:color w:val="365F91" w:themeColor="accent1" w:themeShade="BF"/>
              <w:lang w:eastAsia="fr-FR" w:bidi="ar-SA"/>
              <w:rPrChange w:id="3494" w:author="Unknown">
                <w:rPr>
                  <w:noProof/>
                  <w:color w:val="0000FF" w:themeColor="hyperlink"/>
                  <w:u w:val="single"/>
                  <w:lang w:eastAsia="fr-FR" w:bidi="ar-SA"/>
                </w:rPr>
              </w:rPrChange>
            </w:rPr>
            <w:drawing>
              <wp:anchor distT="0" distB="0" distL="114300" distR="114300" simplePos="0" relativeHeight="251601920" behindDoc="0" locked="0" layoutInCell="1" allowOverlap="1" wp14:anchorId="76793C7E" wp14:editId="0F738919">
                <wp:simplePos x="0" y="0"/>
                <wp:positionH relativeFrom="margin">
                  <wp:align>center</wp:align>
                </wp:positionH>
                <wp:positionV relativeFrom="paragraph">
                  <wp:posOffset>771766</wp:posOffset>
                </wp:positionV>
                <wp:extent cx="7016750" cy="7632700"/>
                <wp:effectExtent l="0" t="0" r="0" b="635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7016750" cy="7632700"/>
                        </a:xfrm>
                        <a:prstGeom prst="rect">
                          <a:avLst/>
                        </a:prstGeom>
                      </pic:spPr>
                    </pic:pic>
                  </a:graphicData>
                </a:graphic>
              </wp:anchor>
            </w:drawing>
          </w:r>
        </w:del>
      </w:ins>
      <w:ins w:id="3495" w:author="CCCCC" w:date="2017-06-13T19:30:00Z">
        <w:del w:id="3496" w:author="Cédric" w:date="2017-06-22T10:31:00Z">
          <w:r w:rsidR="003D289F" w:rsidDel="00C05BCD">
            <w:delText xml:space="preserve">Annexe I : </w:delText>
          </w:r>
        </w:del>
      </w:ins>
      <w:ins w:id="3497" w:author="CCCCC" w:date="2017-06-08T19:12:00Z">
        <w:del w:id="3498" w:author="Cédric" w:date="2017-06-22T10:31:00Z">
          <w:r w:rsidR="00EC2BDB" w:rsidRPr="00EC2BDB">
            <w:rPr>
              <w:color w:val="365F91" w:themeColor="accent1" w:themeShade="BF"/>
              <w:rPrChange w:id="3499" w:author="CCCCC" w:date="2017-06-08T19:13:00Z">
                <w:rPr>
                  <w:color w:val="0000FF" w:themeColor="hyperlink"/>
                  <w:u w:val="single"/>
                  <w:lang w:val="en-US"/>
                </w:rPr>
              </w:rPrChange>
            </w:rPr>
            <w:delText>Utilisation de la première version de withState</w:delText>
          </w:r>
        </w:del>
      </w:ins>
      <w:bookmarkEnd w:id="3491"/>
    </w:p>
    <w:p w14:paraId="7C6B5C98" w14:textId="77777777" w:rsidR="008B687D" w:rsidRDefault="00FC1B01">
      <w:pPr>
        <w:rPr>
          <w:ins w:id="3500" w:author="CCCCC" w:date="2017-06-08T19:13:00Z"/>
          <w:del w:id="3501" w:author="Cédric" w:date="2017-06-22T10:31:00Z"/>
          <w:rFonts w:asciiTheme="majorHAnsi" w:eastAsiaTheme="majorEastAsia" w:hAnsiTheme="majorHAnsi"/>
          <w:b/>
          <w:bCs/>
          <w:color w:val="365F91" w:themeColor="accent1" w:themeShade="BF"/>
          <w:sz w:val="28"/>
          <w:szCs w:val="25"/>
        </w:rPr>
        <w:pPrChange w:id="3502" w:author="Cédric" w:date="2017-06-22T14:56:00Z">
          <w:pPr>
            <w:spacing w:before="0" w:after="0"/>
          </w:pPr>
        </w:pPrChange>
      </w:pPr>
      <w:ins w:id="3503" w:author="CCCCC" w:date="2017-06-08T19:13:00Z">
        <w:del w:id="3504" w:author="Cédric" w:date="2017-06-22T10:31:00Z">
          <w:r w:rsidDel="00C05BCD">
            <w:br w:type="page"/>
          </w:r>
        </w:del>
      </w:ins>
    </w:p>
    <w:p w14:paraId="3DCC2C14" w14:textId="77777777" w:rsidR="008B687D" w:rsidRDefault="007A1EA5">
      <w:pPr>
        <w:rPr>
          <w:ins w:id="3505" w:author="CCCCC" w:date="2017-06-08T19:33:00Z"/>
          <w:del w:id="3506" w:author="Cédric" w:date="2017-06-22T10:31:00Z"/>
        </w:rPr>
        <w:pPrChange w:id="3507" w:author="Cédric" w:date="2017-06-22T14:56:00Z">
          <w:pPr>
            <w:pStyle w:val="Heading1"/>
          </w:pPr>
        </w:pPrChange>
      </w:pPr>
      <w:bookmarkStart w:id="3508" w:name="_Toc485664095"/>
      <w:ins w:id="3509" w:author="CCCCC" w:date="2017-06-08T19:15:00Z">
        <w:del w:id="3510" w:author="Cédric" w:date="2017-06-22T10:31:00Z">
          <w:r>
            <w:rPr>
              <w:noProof/>
              <w:color w:val="365F91" w:themeColor="accent1" w:themeShade="BF"/>
              <w:lang w:eastAsia="fr-FR" w:bidi="ar-SA"/>
              <w:rPrChange w:id="3511" w:author="Unknown">
                <w:rPr>
                  <w:noProof/>
                  <w:color w:val="0000FF" w:themeColor="hyperlink"/>
                  <w:u w:val="single"/>
                  <w:lang w:eastAsia="fr-FR" w:bidi="ar-SA"/>
                </w:rPr>
              </w:rPrChange>
            </w:rPr>
            <w:drawing>
              <wp:anchor distT="0" distB="0" distL="114300" distR="114300" simplePos="0" relativeHeight="251602944" behindDoc="0" locked="0" layoutInCell="1" allowOverlap="1" wp14:anchorId="78958500" wp14:editId="5E5F3E86">
                <wp:simplePos x="0" y="0"/>
                <wp:positionH relativeFrom="margin">
                  <wp:align>center</wp:align>
                </wp:positionH>
                <wp:positionV relativeFrom="paragraph">
                  <wp:posOffset>603753</wp:posOffset>
                </wp:positionV>
                <wp:extent cx="6967855" cy="8040370"/>
                <wp:effectExtent l="0" t="0" r="444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967855" cy="8040370"/>
                        </a:xfrm>
                        <a:prstGeom prst="rect">
                          <a:avLst/>
                        </a:prstGeom>
                      </pic:spPr>
                    </pic:pic>
                  </a:graphicData>
                </a:graphic>
              </wp:anchor>
            </w:drawing>
          </w:r>
        </w:del>
      </w:ins>
      <w:ins w:id="3512" w:author="CCCCC" w:date="2017-06-13T19:30:00Z">
        <w:del w:id="3513" w:author="Cédric" w:date="2017-06-22T10:31:00Z">
          <w:r w:rsidR="003D289F" w:rsidDel="00C05BCD">
            <w:delText xml:space="preserve">Annexe II : </w:delText>
          </w:r>
        </w:del>
      </w:ins>
      <w:ins w:id="3514" w:author="CCCCC" w:date="2017-06-08T19:14:00Z">
        <w:del w:id="3515" w:author="Cédric" w:date="2017-06-22T10:31:00Z">
          <w:r w:rsidR="00FC1B01" w:rsidDel="00C05BCD">
            <w:delText>Première version du module withState</w:delText>
          </w:r>
        </w:del>
      </w:ins>
      <w:bookmarkEnd w:id="3508"/>
    </w:p>
    <w:p w14:paraId="5CC3D4A7" w14:textId="77777777" w:rsidR="00F86C2B" w:rsidDel="00C05BCD" w:rsidRDefault="008D19F8">
      <w:pPr>
        <w:rPr>
          <w:ins w:id="3516" w:author="CCCCC" w:date="2017-06-08T19:33:00Z"/>
          <w:del w:id="3517" w:author="Cédric" w:date="2017-06-22T10:31:00Z"/>
          <w:rFonts w:asciiTheme="majorHAnsi" w:eastAsiaTheme="majorEastAsia" w:hAnsiTheme="majorHAnsi"/>
          <w:color w:val="365F91" w:themeColor="accent1" w:themeShade="BF"/>
          <w:sz w:val="28"/>
          <w:szCs w:val="25"/>
        </w:rPr>
      </w:pPr>
      <w:ins w:id="3518" w:author="CCCCC" w:date="2017-06-08T19:33:00Z">
        <w:del w:id="3519" w:author="Cédric" w:date="2017-06-22T10:31:00Z">
          <w:r w:rsidDel="00C05BCD">
            <w:br w:type="page"/>
          </w:r>
        </w:del>
      </w:ins>
    </w:p>
    <w:p w14:paraId="5FC1FF41" w14:textId="77777777" w:rsidR="008B687D" w:rsidRDefault="007A1EA5">
      <w:pPr>
        <w:rPr>
          <w:ins w:id="3520" w:author="CCCCC" w:date="2017-06-08T19:42:00Z"/>
          <w:del w:id="3521" w:author="Cédric" w:date="2017-06-22T10:31:00Z"/>
        </w:rPr>
        <w:pPrChange w:id="3522" w:author="Cédric" w:date="2017-06-22T14:56:00Z">
          <w:pPr>
            <w:pStyle w:val="Heading1"/>
          </w:pPr>
        </w:pPrChange>
      </w:pPr>
      <w:bookmarkStart w:id="3523" w:name="_Toc485664096"/>
      <w:ins w:id="3524" w:author="CCCCC" w:date="2017-06-08T21:52:00Z">
        <w:del w:id="3525" w:author="Cédric" w:date="2017-06-22T10:31:00Z">
          <w:r>
            <w:rPr>
              <w:noProof/>
              <w:color w:val="365F91" w:themeColor="accent1" w:themeShade="BF"/>
              <w:lang w:eastAsia="fr-FR" w:bidi="ar-SA"/>
              <w:rPrChange w:id="3526" w:author="Unknown">
                <w:rPr>
                  <w:noProof/>
                  <w:color w:val="0000FF" w:themeColor="hyperlink"/>
                  <w:u w:val="single"/>
                  <w:lang w:eastAsia="fr-FR" w:bidi="ar-SA"/>
                </w:rPr>
              </w:rPrChange>
            </w:rPr>
            <w:drawing>
              <wp:anchor distT="0" distB="0" distL="114300" distR="114300" simplePos="0" relativeHeight="251618304" behindDoc="0" locked="0" layoutInCell="1" allowOverlap="1" wp14:anchorId="261C83D1" wp14:editId="06EE8E99">
                <wp:simplePos x="0" y="0"/>
                <wp:positionH relativeFrom="margin">
                  <wp:align>center</wp:align>
                </wp:positionH>
                <wp:positionV relativeFrom="paragraph">
                  <wp:posOffset>383796</wp:posOffset>
                </wp:positionV>
                <wp:extent cx="6828155" cy="8590280"/>
                <wp:effectExtent l="0" t="0" r="0"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val="0"/>
                            </a:ext>
                          </a:extLst>
                        </a:blip>
                        <a:srcRect b="6864"/>
                        <a:stretch/>
                      </pic:blipFill>
                      <pic:spPr bwMode="auto">
                        <a:xfrm>
                          <a:off x="0" y="0"/>
                          <a:ext cx="6828155" cy="8590280"/>
                        </a:xfrm>
                        <a:prstGeom prst="rect">
                          <a:avLst/>
                        </a:prstGeom>
                        <a:ln>
                          <a:noFill/>
                        </a:ln>
                        <a:extLst>
                          <a:ext uri="{53640926-AAD7-44D8-BBD7-CCE9431645EC}">
                            <a14:shadowObscured xmlns:a14="http://schemas.microsoft.com/office/drawing/2010/main"/>
                          </a:ext>
                        </a:extLst>
                      </pic:spPr>
                    </pic:pic>
                  </a:graphicData>
                </a:graphic>
              </wp:anchor>
            </w:drawing>
          </w:r>
        </w:del>
      </w:ins>
      <w:ins w:id="3527" w:author="CCCCC" w:date="2017-06-13T19:30:00Z">
        <w:del w:id="3528" w:author="Cédric" w:date="2017-06-22T10:31:00Z">
          <w:r w:rsidR="003D289F" w:rsidDel="00C05BCD">
            <w:delText xml:space="preserve">Annexe III : </w:delText>
          </w:r>
        </w:del>
      </w:ins>
      <w:ins w:id="3529" w:author="CCCCC" w:date="2017-06-08T19:34:00Z">
        <w:del w:id="3530" w:author="Cédric" w:date="2017-06-22T10:31:00Z">
          <w:r w:rsidR="008D19F8" w:rsidDel="00C05BCD">
            <w:delText>Composant TodoList utilisant la seconde version de withState</w:delText>
          </w:r>
        </w:del>
      </w:ins>
      <w:bookmarkEnd w:id="3523"/>
      <w:ins w:id="3531" w:author="CCCCC" w:date="2017-06-08T21:52:00Z">
        <w:del w:id="3532" w:author="Cédric" w:date="2017-06-22T10:31:00Z">
          <w:r w:rsidR="0017015E" w:rsidRPr="0017015E" w:rsidDel="00C05BCD">
            <w:rPr>
              <w:noProof/>
              <w:lang w:eastAsia="fr-FR" w:bidi="ar-SA"/>
            </w:rPr>
            <w:delText xml:space="preserve"> </w:delText>
          </w:r>
        </w:del>
      </w:ins>
    </w:p>
    <w:p w14:paraId="306A52BB" w14:textId="77777777" w:rsidR="008B687D" w:rsidRDefault="007A1EA5">
      <w:pPr>
        <w:rPr>
          <w:ins w:id="3533" w:author="CCCCC" w:date="2017-06-08T19:37:00Z"/>
          <w:del w:id="3534" w:author="Cédric" w:date="2017-06-22T10:31:00Z"/>
        </w:rPr>
        <w:pPrChange w:id="3535" w:author="Cédric" w:date="2017-06-22T14:56:00Z">
          <w:pPr>
            <w:pStyle w:val="Heading1"/>
          </w:pPr>
        </w:pPrChange>
      </w:pPr>
      <w:bookmarkStart w:id="3536" w:name="_Toc485664097"/>
      <w:ins w:id="3537" w:author="CCCCC" w:date="2017-06-08T19:37:00Z">
        <w:del w:id="3538" w:author="Cédric" w:date="2017-06-22T10:31:00Z">
          <w:r>
            <w:rPr>
              <w:noProof/>
              <w:color w:val="365F91" w:themeColor="accent1" w:themeShade="BF"/>
              <w:lang w:eastAsia="fr-FR" w:bidi="ar-SA"/>
              <w:rPrChange w:id="3539" w:author="Unknown">
                <w:rPr>
                  <w:noProof/>
                  <w:color w:val="0000FF" w:themeColor="hyperlink"/>
                  <w:u w:val="single"/>
                  <w:lang w:eastAsia="fr-FR" w:bidi="ar-SA"/>
                </w:rPr>
              </w:rPrChange>
            </w:rPr>
            <w:drawing>
              <wp:anchor distT="0" distB="0" distL="114300" distR="114300" simplePos="0" relativeHeight="251603968" behindDoc="0" locked="0" layoutInCell="1" allowOverlap="1" wp14:anchorId="3D83D874" wp14:editId="08E136FD">
                <wp:simplePos x="0" y="0"/>
                <wp:positionH relativeFrom="margin">
                  <wp:align>center</wp:align>
                </wp:positionH>
                <wp:positionV relativeFrom="paragraph">
                  <wp:posOffset>74295</wp:posOffset>
                </wp:positionV>
                <wp:extent cx="5612130" cy="9084310"/>
                <wp:effectExtent l="0" t="0" r="7620" b="254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print">
                          <a:extLst>
                            <a:ext uri="{28A0092B-C50C-407E-A947-70E740481C1C}">
                              <a14:useLocalDpi xmlns:a14="http://schemas.microsoft.com/office/drawing/2010/main" val="0"/>
                            </a:ext>
                          </a:extLst>
                        </a:blip>
                        <a:srcRect t="14805"/>
                        <a:stretch/>
                      </pic:blipFill>
                      <pic:spPr bwMode="auto">
                        <a:xfrm>
                          <a:off x="0" y="0"/>
                          <a:ext cx="5612130" cy="9084310"/>
                        </a:xfrm>
                        <a:prstGeom prst="rect">
                          <a:avLst/>
                        </a:prstGeom>
                        <a:ln>
                          <a:noFill/>
                        </a:ln>
                        <a:extLst>
                          <a:ext uri="{53640926-AAD7-44D8-BBD7-CCE9431645EC}">
                            <a14:shadowObscured xmlns:a14="http://schemas.microsoft.com/office/drawing/2010/main"/>
                          </a:ext>
                        </a:extLst>
                      </pic:spPr>
                    </pic:pic>
                  </a:graphicData>
                </a:graphic>
              </wp:anchor>
            </w:drawing>
          </w:r>
        </w:del>
      </w:ins>
      <w:ins w:id="3540" w:author="CCCCC" w:date="2017-06-08T19:46:00Z">
        <w:del w:id="3541" w:author="Cédric" w:date="2017-06-22T10:31:00Z">
          <w:r w:rsidR="002607CE" w:rsidDel="00C05BCD">
            <w:br/>
          </w:r>
          <w:r w:rsidR="002607CE" w:rsidDel="00C05BCD">
            <w:br/>
          </w:r>
        </w:del>
      </w:ins>
      <w:ins w:id="3542" w:author="CCCCC" w:date="2017-06-13T19:30:00Z">
        <w:del w:id="3543" w:author="Cédric" w:date="2017-06-22T10:31:00Z">
          <w:r w:rsidR="003D289F" w:rsidDel="00C05BCD">
            <w:delText xml:space="preserve">Annexe IV : </w:delText>
          </w:r>
        </w:del>
      </w:ins>
      <w:ins w:id="3544" w:author="CCCCC" w:date="2017-06-08T19:42:00Z">
        <w:del w:id="3545" w:author="Cédric" w:date="2017-06-22T10:31:00Z">
          <w:r w:rsidR="008D19F8" w:rsidDel="00C05BCD">
            <w:delText>Implémentation de la d</w:delText>
          </w:r>
        </w:del>
      </w:ins>
      <w:ins w:id="3546" w:author="CCCCC" w:date="2017-06-08T19:43:00Z">
        <w:del w:id="3547" w:author="Cédric" w:date="2017-06-22T10:31:00Z">
          <w:r w:rsidR="008D19F8" w:rsidDel="00C05BCD">
            <w:delText>euxième version du module withState</w:delText>
          </w:r>
        </w:del>
      </w:ins>
      <w:bookmarkEnd w:id="3536"/>
    </w:p>
    <w:p w14:paraId="79F49BE8" w14:textId="77777777" w:rsidR="00F86C2B" w:rsidDel="00C05BCD" w:rsidRDefault="00F86C2B">
      <w:pPr>
        <w:rPr>
          <w:ins w:id="3548" w:author="CCCCC" w:date="2017-06-08T19:50:00Z"/>
          <w:del w:id="3549" w:author="Cédric" w:date="2017-06-22T10:31:00Z"/>
          <w:noProof/>
          <w:lang w:eastAsia="fr-FR" w:bidi="ar-SA"/>
        </w:rPr>
      </w:pPr>
    </w:p>
    <w:p w14:paraId="380E1A87" w14:textId="77777777" w:rsidR="00F86C2B" w:rsidDel="00C05BCD" w:rsidRDefault="00F86C2B">
      <w:pPr>
        <w:rPr>
          <w:ins w:id="3550" w:author="CCCCC" w:date="2017-06-08T19:41:00Z"/>
          <w:del w:id="3551" w:author="Cédric" w:date="2017-06-22T10:31:00Z"/>
          <w:noProof/>
          <w:lang w:eastAsia="fr-FR" w:bidi="ar-SA"/>
        </w:rPr>
      </w:pPr>
    </w:p>
    <w:p w14:paraId="101C81A4" w14:textId="77777777" w:rsidR="00D220E5" w:rsidRDefault="007A1EA5">
      <w:pPr>
        <w:rPr>
          <w:ins w:id="3552" w:author="CCCCC" w:date="2017-06-08T20:47:00Z"/>
          <w:del w:id="3553" w:author="Cédric" w:date="2017-06-22T10:31:00Z"/>
        </w:rPr>
      </w:pPr>
      <w:ins w:id="3554" w:author="CCCCC" w:date="2017-06-08T19:46:00Z">
        <w:del w:id="3555" w:author="Cédric" w:date="2017-06-22T10:31:00Z">
          <w:r>
            <w:rPr>
              <w:noProof/>
              <w:lang w:eastAsia="fr-FR" w:bidi="ar-SA"/>
              <w:rPrChange w:id="3556" w:author="Unknown">
                <w:rPr>
                  <w:noProof/>
                  <w:color w:val="0000FF" w:themeColor="hyperlink"/>
                  <w:u w:val="single"/>
                  <w:lang w:eastAsia="fr-FR" w:bidi="ar-SA"/>
                </w:rPr>
              </w:rPrChange>
            </w:rPr>
            <w:drawing>
              <wp:anchor distT="0" distB="0" distL="114300" distR="114300" simplePos="0" relativeHeight="251604992" behindDoc="0" locked="0" layoutInCell="1" allowOverlap="1" wp14:anchorId="3E764423" wp14:editId="43072C40">
                <wp:simplePos x="0" y="0"/>
                <wp:positionH relativeFrom="margin">
                  <wp:align>center</wp:align>
                </wp:positionH>
                <wp:positionV relativeFrom="paragraph">
                  <wp:posOffset>1715573</wp:posOffset>
                </wp:positionV>
                <wp:extent cx="6983095" cy="3816350"/>
                <wp:effectExtent l="0" t="0" r="8255"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cstate="print">
                          <a:extLst>
                            <a:ext uri="{28A0092B-C50C-407E-A947-70E740481C1C}">
                              <a14:useLocalDpi xmlns:a14="http://schemas.microsoft.com/office/drawing/2010/main" val="0"/>
                            </a:ext>
                          </a:extLst>
                        </a:blip>
                        <a:srcRect b="48328"/>
                        <a:stretch/>
                      </pic:blipFill>
                      <pic:spPr bwMode="auto">
                        <a:xfrm>
                          <a:off x="0" y="0"/>
                          <a:ext cx="6983095" cy="3816350"/>
                        </a:xfrm>
                        <a:prstGeom prst="rect">
                          <a:avLst/>
                        </a:prstGeom>
                        <a:ln>
                          <a:noFill/>
                        </a:ln>
                        <a:extLst>
                          <a:ext uri="{53640926-AAD7-44D8-BBD7-CCE9431645EC}">
                            <a14:shadowObscured xmlns:a14="http://schemas.microsoft.com/office/drawing/2010/main"/>
                          </a:ext>
                        </a:extLst>
                      </pic:spPr>
                    </pic:pic>
                  </a:graphicData>
                </a:graphic>
              </wp:anchor>
            </w:drawing>
          </w:r>
        </w:del>
      </w:ins>
      <w:ins w:id="3557" w:author="CCCCC" w:date="2017-06-08T19:37:00Z">
        <w:del w:id="3558" w:author="Cédric" w:date="2017-06-22T10:31:00Z">
          <w:r w:rsidR="008D19F8" w:rsidDel="00C05BCD">
            <w:br w:type="page"/>
          </w:r>
        </w:del>
      </w:ins>
      <w:ins w:id="3559" w:author="CCCCC" w:date="2017-06-08T19:48:00Z">
        <w:del w:id="3560" w:author="Cédric" w:date="2017-06-22T10:31:00Z">
          <w:r>
            <w:rPr>
              <w:noProof/>
              <w:lang w:eastAsia="fr-FR" w:bidi="ar-SA"/>
              <w:rPrChange w:id="3561" w:author="Unknown">
                <w:rPr>
                  <w:noProof/>
                  <w:color w:val="0000FF" w:themeColor="hyperlink"/>
                  <w:u w:val="single"/>
                  <w:lang w:eastAsia="fr-FR" w:bidi="ar-SA"/>
                </w:rPr>
              </w:rPrChange>
            </w:rPr>
            <w:drawing>
              <wp:anchor distT="0" distB="0" distL="114300" distR="114300" simplePos="0" relativeHeight="251606016" behindDoc="0" locked="0" layoutInCell="1" allowOverlap="1" wp14:anchorId="38E3C348" wp14:editId="053970C4">
                <wp:simplePos x="0" y="0"/>
                <wp:positionH relativeFrom="margin">
                  <wp:align>center</wp:align>
                </wp:positionH>
                <wp:positionV relativeFrom="paragraph">
                  <wp:posOffset>1461661</wp:posOffset>
                </wp:positionV>
                <wp:extent cx="6708140" cy="6336665"/>
                <wp:effectExtent l="0" t="0" r="0" b="698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708140" cy="6336665"/>
                        </a:xfrm>
                        <a:prstGeom prst="rect">
                          <a:avLst/>
                        </a:prstGeom>
                      </pic:spPr>
                    </pic:pic>
                  </a:graphicData>
                </a:graphic>
              </wp:anchor>
            </w:drawing>
          </w:r>
        </w:del>
      </w:ins>
      <w:ins w:id="3562" w:author="CCCCC" w:date="2017-06-08T20:47:00Z">
        <w:del w:id="3563" w:author="Cédric" w:date="2017-06-22T10:31:00Z">
          <w:r w:rsidR="00FE5807" w:rsidDel="00C05BCD">
            <w:br w:type="page"/>
          </w:r>
        </w:del>
      </w:ins>
    </w:p>
    <w:p w14:paraId="30A626D4" w14:textId="77777777" w:rsidR="008B687D" w:rsidRDefault="003D289F">
      <w:pPr>
        <w:rPr>
          <w:ins w:id="3564" w:author="CCCCC" w:date="2017-06-08T20:51:00Z"/>
          <w:del w:id="3565" w:author="Cédric" w:date="2017-06-22T10:31:00Z"/>
        </w:rPr>
        <w:pPrChange w:id="3566" w:author="Cédric" w:date="2017-06-22T14:56:00Z">
          <w:pPr>
            <w:pStyle w:val="Heading1"/>
          </w:pPr>
        </w:pPrChange>
      </w:pPr>
      <w:bookmarkStart w:id="3567" w:name="_Toc485664098"/>
      <w:ins w:id="3568" w:author="CCCCC" w:date="2017-06-13T19:30:00Z">
        <w:del w:id="3569" w:author="Cédric" w:date="2017-06-22T10:31:00Z">
          <w:r w:rsidDel="00C05BCD">
            <w:delText>Annexe V</w:delText>
          </w:r>
        </w:del>
      </w:ins>
      <w:ins w:id="3570" w:author="CCCCC" w:date="2017-06-13T19:31:00Z">
        <w:del w:id="3571" w:author="Cédric" w:date="2017-06-22T10:31:00Z">
          <w:r w:rsidDel="00C05BCD">
            <w:delText> </w:delText>
          </w:r>
        </w:del>
      </w:ins>
      <w:ins w:id="3572" w:author="CCCCC" w:date="2017-06-13T19:30:00Z">
        <w:del w:id="3573" w:author="Cédric" w:date="2017-06-22T10:31:00Z">
          <w:r w:rsidDel="00C05BCD">
            <w:delText>:</w:delText>
          </w:r>
        </w:del>
      </w:ins>
      <w:ins w:id="3574" w:author="CCCCC" w:date="2017-06-13T19:31:00Z">
        <w:del w:id="3575" w:author="Cédric" w:date="2017-06-22T10:31:00Z">
          <w:r w:rsidDel="00C05BCD">
            <w:delText xml:space="preserve"> </w:delText>
          </w:r>
        </w:del>
      </w:ins>
      <w:ins w:id="3576" w:author="CCCCC" w:date="2017-06-08T20:48:00Z">
        <w:del w:id="3577" w:author="Cédric" w:date="2017-06-22T10:31:00Z">
          <w:r w:rsidR="00FE5807" w:rsidDel="00C05BCD">
            <w:delText>Fichier de tests permettant de valider le module withState</w:delText>
          </w:r>
        </w:del>
      </w:ins>
      <w:bookmarkEnd w:id="3567"/>
    </w:p>
    <w:p w14:paraId="712C59F8" w14:textId="77777777" w:rsidR="008B687D" w:rsidRDefault="007A1EA5">
      <w:pPr>
        <w:rPr>
          <w:ins w:id="3578" w:author="CCCCC" w:date="2017-06-08T20:58:00Z"/>
          <w:del w:id="3579" w:author="Cédric" w:date="2017-06-22T10:31:00Z"/>
        </w:rPr>
        <w:pPrChange w:id="3580" w:author="Cédric" w:date="2017-06-22T14:56:00Z">
          <w:pPr>
            <w:pStyle w:val="Heading2"/>
          </w:pPr>
        </w:pPrChange>
      </w:pPr>
      <w:bookmarkStart w:id="3581" w:name="_Toc485664099"/>
      <w:ins w:id="3582" w:author="CCCCC" w:date="2017-06-08T20:58:00Z">
        <w:del w:id="3583" w:author="Cédric" w:date="2017-06-22T10:31:00Z">
          <w:r>
            <w:rPr>
              <w:noProof/>
              <w:color w:val="4F81BD" w:themeColor="accent1"/>
              <w:lang w:eastAsia="fr-FR" w:bidi="ar-SA"/>
              <w:rPrChange w:id="3584" w:author="Unknown">
                <w:rPr>
                  <w:noProof/>
                  <w:color w:val="0000FF" w:themeColor="hyperlink"/>
                  <w:u w:val="single"/>
                  <w:lang w:eastAsia="fr-FR" w:bidi="ar-SA"/>
                </w:rPr>
              </w:rPrChange>
            </w:rPr>
            <w:drawing>
              <wp:anchor distT="0" distB="0" distL="114300" distR="114300" simplePos="0" relativeHeight="251607040" behindDoc="0" locked="0" layoutInCell="1" allowOverlap="1" wp14:anchorId="4419B68F" wp14:editId="07A7B6B2">
                <wp:simplePos x="0" y="0"/>
                <wp:positionH relativeFrom="margin">
                  <wp:align>center</wp:align>
                </wp:positionH>
                <wp:positionV relativeFrom="paragraph">
                  <wp:posOffset>434076</wp:posOffset>
                </wp:positionV>
                <wp:extent cx="6433820" cy="7703185"/>
                <wp:effectExtent l="0" t="0" r="508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433820" cy="7703185"/>
                        </a:xfrm>
                        <a:prstGeom prst="rect">
                          <a:avLst/>
                        </a:prstGeom>
                      </pic:spPr>
                    </pic:pic>
                  </a:graphicData>
                </a:graphic>
              </wp:anchor>
            </w:drawing>
          </w:r>
        </w:del>
      </w:ins>
      <w:ins w:id="3585" w:author="CCCCC" w:date="2017-06-13T19:31:00Z">
        <w:del w:id="3586" w:author="Cédric" w:date="2017-06-22T10:31:00Z">
          <w:r w:rsidR="003D289F" w:rsidDel="00C05BCD">
            <w:delText xml:space="preserve">Annexe V.I : </w:delText>
          </w:r>
        </w:del>
      </w:ins>
      <w:ins w:id="3587" w:author="CCCCC" w:date="2017-06-08T20:52:00Z">
        <w:del w:id="3588" w:author="Cédric" w:date="2017-06-22T10:31:00Z">
          <w:r w:rsidR="00FE5807" w:rsidDel="00C05BCD">
            <w:delText>Décor</w:delText>
          </w:r>
        </w:del>
      </w:ins>
      <w:ins w:id="3589" w:author="CCCCC" w:date="2017-06-08T20:53:00Z">
        <w:del w:id="3590" w:author="Cédric" w:date="2017-06-22T10:31:00Z">
          <w:r w:rsidR="00FE5807" w:rsidDel="00C05BCD">
            <w:delText>ation d’</w:delText>
          </w:r>
        </w:del>
      </w:ins>
      <w:ins w:id="3591" w:author="CCCCC" w:date="2017-06-08T20:52:00Z">
        <w:del w:id="3592" w:author="Cédric" w:date="2017-06-22T10:31:00Z">
          <w:r w:rsidR="00FE5807" w:rsidDel="00C05BCD">
            <w:delText>un composant stateful</w:delText>
          </w:r>
        </w:del>
      </w:ins>
      <w:bookmarkEnd w:id="3581"/>
    </w:p>
    <w:p w14:paraId="4D847FD2" w14:textId="77777777" w:rsidR="008B687D" w:rsidRDefault="008B687D">
      <w:pPr>
        <w:rPr>
          <w:ins w:id="3593" w:author="CCCCC" w:date="2017-06-08T20:57:00Z"/>
          <w:del w:id="3594" w:author="Cédric" w:date="2017-06-22T10:31:00Z"/>
        </w:rPr>
        <w:pPrChange w:id="3595" w:author="Cédric" w:date="2017-06-22T14:56:00Z">
          <w:pPr>
            <w:pStyle w:val="Heading2"/>
          </w:pPr>
        </w:pPrChange>
      </w:pPr>
    </w:p>
    <w:p w14:paraId="6F287786" w14:textId="77777777" w:rsidR="008B687D" w:rsidRDefault="007B5BBB">
      <w:pPr>
        <w:rPr>
          <w:ins w:id="3596" w:author="CCCCC" w:date="2017-06-08T20:57:00Z"/>
          <w:del w:id="3597" w:author="Cédric" w:date="2017-06-22T10:31:00Z"/>
          <w:rFonts w:asciiTheme="majorHAnsi" w:eastAsiaTheme="majorEastAsia" w:hAnsiTheme="majorHAnsi"/>
          <w:b/>
          <w:bCs/>
          <w:color w:val="4F81BD" w:themeColor="accent1"/>
          <w:sz w:val="26"/>
          <w:szCs w:val="23"/>
        </w:rPr>
        <w:pPrChange w:id="3598" w:author="Cédric" w:date="2017-06-22T14:56:00Z">
          <w:pPr>
            <w:spacing w:before="0" w:after="0"/>
          </w:pPr>
        </w:pPrChange>
      </w:pPr>
      <w:ins w:id="3599" w:author="CCCCC" w:date="2017-06-08T20:57:00Z">
        <w:del w:id="3600" w:author="Cédric" w:date="2017-06-22T10:31:00Z">
          <w:r w:rsidDel="00C05BCD">
            <w:br w:type="page"/>
          </w:r>
        </w:del>
      </w:ins>
    </w:p>
    <w:p w14:paraId="7E7E4085" w14:textId="77777777" w:rsidR="008B687D" w:rsidRDefault="007A1EA5">
      <w:pPr>
        <w:rPr>
          <w:ins w:id="3601" w:author="CCCCC" w:date="2017-06-08T20:54:00Z"/>
          <w:del w:id="3602" w:author="Cédric" w:date="2017-06-22T10:31:00Z"/>
        </w:rPr>
        <w:pPrChange w:id="3603" w:author="Cédric" w:date="2017-06-22T14:56:00Z">
          <w:pPr>
            <w:pStyle w:val="ListParagraph"/>
            <w:numPr>
              <w:numId w:val="15"/>
            </w:numPr>
            <w:ind w:hanging="360"/>
          </w:pPr>
        </w:pPrChange>
      </w:pPr>
      <w:bookmarkStart w:id="3604" w:name="_Toc485664100"/>
      <w:ins w:id="3605" w:author="CCCCC" w:date="2017-06-08T21:08:00Z">
        <w:del w:id="3606" w:author="Cédric" w:date="2017-06-22T10:31:00Z">
          <w:r>
            <w:rPr>
              <w:b/>
              <w:bCs/>
              <w:noProof/>
              <w:color w:val="4F81BD" w:themeColor="accent1"/>
              <w:lang w:eastAsia="fr-FR" w:bidi="ar-SA"/>
              <w:rPrChange w:id="3607" w:author="Unknown">
                <w:rPr>
                  <w:b/>
                  <w:bCs/>
                  <w:noProof/>
                  <w:color w:val="0000FF" w:themeColor="hyperlink"/>
                  <w:u w:val="single"/>
                  <w:lang w:eastAsia="fr-FR" w:bidi="ar-SA"/>
                </w:rPr>
              </w:rPrChange>
            </w:rPr>
            <w:drawing>
              <wp:anchor distT="0" distB="0" distL="114300" distR="114300" simplePos="0" relativeHeight="251609088" behindDoc="0" locked="0" layoutInCell="1" allowOverlap="1" wp14:anchorId="49FBF076" wp14:editId="48187393">
                <wp:simplePos x="0" y="0"/>
                <wp:positionH relativeFrom="margin">
                  <wp:align>center</wp:align>
                </wp:positionH>
                <wp:positionV relativeFrom="paragraph">
                  <wp:posOffset>384810</wp:posOffset>
                </wp:positionV>
                <wp:extent cx="5048250" cy="8716645"/>
                <wp:effectExtent l="0" t="0" r="0" b="825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48250" cy="8716645"/>
                        </a:xfrm>
                        <a:prstGeom prst="rect">
                          <a:avLst/>
                        </a:prstGeom>
                      </pic:spPr>
                    </pic:pic>
                  </a:graphicData>
                </a:graphic>
              </wp:anchor>
            </w:drawing>
          </w:r>
        </w:del>
      </w:ins>
      <w:ins w:id="3608" w:author="CCCCC" w:date="2017-06-08T21:06:00Z">
        <w:del w:id="3609" w:author="Cédric" w:date="2017-06-22T10:31:00Z">
          <w:r w:rsidR="007B5BBB" w:rsidDel="00C05BCD">
            <w:delText xml:space="preserve"> </w:delText>
          </w:r>
        </w:del>
      </w:ins>
      <w:ins w:id="3610" w:author="CCCCC" w:date="2017-06-13T19:31:00Z">
        <w:del w:id="3611" w:author="Cédric" w:date="2017-06-22T10:31:00Z">
          <w:r w:rsidR="003D289F" w:rsidDel="00C05BCD">
            <w:delText xml:space="preserve">Annexe V.II : </w:delText>
          </w:r>
        </w:del>
      </w:ins>
      <w:ins w:id="3612" w:author="CCCCC" w:date="2017-06-08T20:53:00Z">
        <w:del w:id="3613" w:author="Cédric" w:date="2017-06-22T10:31:00Z">
          <w:r w:rsidR="00FE5807" w:rsidDel="00C05BCD">
            <w:delText xml:space="preserve">Décoration d’un composant </w:delText>
          </w:r>
        </w:del>
      </w:ins>
      <w:ins w:id="3614" w:author="CCCCC" w:date="2017-06-08T20:52:00Z">
        <w:del w:id="3615" w:author="Cédric" w:date="2017-06-22T10:31:00Z">
          <w:r w:rsidR="00FE5807" w:rsidDel="00C05BCD">
            <w:delText>stateless</w:delText>
          </w:r>
        </w:del>
      </w:ins>
      <w:bookmarkEnd w:id="3604"/>
      <w:ins w:id="3616" w:author="CCCCC" w:date="2017-06-08T21:08:00Z">
        <w:del w:id="3617" w:author="Cédric" w:date="2017-06-22T10:31:00Z">
          <w:r w:rsidR="001D4A6B" w:rsidRPr="001D4A6B" w:rsidDel="00C05BCD">
            <w:rPr>
              <w:noProof/>
              <w:lang w:eastAsia="fr-FR" w:bidi="ar-SA"/>
            </w:rPr>
            <w:delText xml:space="preserve"> </w:delText>
          </w:r>
        </w:del>
      </w:ins>
    </w:p>
    <w:p w14:paraId="4C7E1D6F" w14:textId="77777777" w:rsidR="008B687D" w:rsidRDefault="007A1EA5">
      <w:pPr>
        <w:rPr>
          <w:ins w:id="3618" w:author="CCCCC" w:date="2017-06-08T21:12:00Z"/>
          <w:del w:id="3619" w:author="Cédric" w:date="2017-06-22T10:31:00Z"/>
          <w:noProof/>
          <w:lang w:eastAsia="fr-FR" w:bidi="ar-SA"/>
        </w:rPr>
        <w:pPrChange w:id="3620" w:author="Cédric" w:date="2017-06-22T14:56:00Z">
          <w:pPr>
            <w:pStyle w:val="Heading2"/>
          </w:pPr>
        </w:pPrChange>
      </w:pPr>
      <w:bookmarkStart w:id="3621" w:name="_Toc485664101"/>
      <w:ins w:id="3622" w:author="CCCCC" w:date="2017-06-08T21:11:00Z">
        <w:del w:id="3623" w:author="Cédric" w:date="2017-06-22T10:31:00Z">
          <w:r>
            <w:rPr>
              <w:noProof/>
              <w:color w:val="4F81BD" w:themeColor="accent1"/>
              <w:lang w:eastAsia="fr-FR" w:bidi="ar-SA"/>
              <w:rPrChange w:id="3624" w:author="Unknown">
                <w:rPr>
                  <w:noProof/>
                  <w:color w:val="0000FF" w:themeColor="hyperlink"/>
                  <w:u w:val="single"/>
                  <w:lang w:eastAsia="fr-FR" w:bidi="ar-SA"/>
                </w:rPr>
              </w:rPrChange>
            </w:rPr>
            <w:drawing>
              <wp:anchor distT="0" distB="0" distL="114300" distR="114300" simplePos="0" relativeHeight="251611136" behindDoc="0" locked="0" layoutInCell="1" allowOverlap="1" wp14:anchorId="2443AB5E" wp14:editId="6D16AEFC">
                <wp:simplePos x="0" y="0"/>
                <wp:positionH relativeFrom="margin">
                  <wp:align>center</wp:align>
                </wp:positionH>
                <wp:positionV relativeFrom="paragraph">
                  <wp:posOffset>2718435</wp:posOffset>
                </wp:positionV>
                <wp:extent cx="5029200" cy="3808730"/>
                <wp:effectExtent l="0" t="0" r="0" b="127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29200" cy="3808730"/>
                        </a:xfrm>
                        <a:prstGeom prst="rect">
                          <a:avLst/>
                        </a:prstGeom>
                      </pic:spPr>
                    </pic:pic>
                  </a:graphicData>
                </a:graphic>
              </wp:anchor>
            </w:drawing>
          </w:r>
        </w:del>
      </w:ins>
      <w:ins w:id="3625" w:author="CCCCC" w:date="2017-06-08T21:09:00Z">
        <w:del w:id="3626" w:author="Cédric" w:date="2017-06-22T10:31:00Z">
          <w:r>
            <w:rPr>
              <w:noProof/>
              <w:color w:val="4F81BD" w:themeColor="accent1"/>
              <w:lang w:eastAsia="fr-FR" w:bidi="ar-SA"/>
              <w:rPrChange w:id="3627" w:author="Unknown">
                <w:rPr>
                  <w:noProof/>
                  <w:color w:val="0000FF" w:themeColor="hyperlink"/>
                  <w:u w:val="single"/>
                  <w:lang w:eastAsia="fr-FR" w:bidi="ar-SA"/>
                </w:rPr>
              </w:rPrChange>
            </w:rPr>
            <w:drawing>
              <wp:anchor distT="0" distB="0" distL="114300" distR="114300" simplePos="0" relativeHeight="251610112" behindDoc="0" locked="0" layoutInCell="1" allowOverlap="1" wp14:anchorId="74888C17" wp14:editId="1A43D88F">
                <wp:simplePos x="0" y="0"/>
                <wp:positionH relativeFrom="margin">
                  <wp:align>center</wp:align>
                </wp:positionH>
                <wp:positionV relativeFrom="paragraph">
                  <wp:posOffset>0</wp:posOffset>
                </wp:positionV>
                <wp:extent cx="5049321" cy="2285841"/>
                <wp:effectExtent l="0" t="0" r="0" b="63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049321" cy="2285841"/>
                        </a:xfrm>
                        <a:prstGeom prst="rect">
                          <a:avLst/>
                        </a:prstGeom>
                      </pic:spPr>
                    </pic:pic>
                  </a:graphicData>
                </a:graphic>
              </wp:anchor>
            </w:drawing>
          </w:r>
          <w:r w:rsidR="001D4A6B" w:rsidDel="00C05BCD">
            <w:delText xml:space="preserve"> </w:delText>
          </w:r>
        </w:del>
      </w:ins>
      <w:ins w:id="3628" w:author="CCCCC" w:date="2017-06-13T19:31:00Z">
        <w:del w:id="3629" w:author="Cédric" w:date="2017-06-22T10:31:00Z">
          <w:r w:rsidR="003D289F" w:rsidDel="00C05BCD">
            <w:delText xml:space="preserve">Annexe V.III   : </w:delText>
          </w:r>
        </w:del>
      </w:ins>
      <w:ins w:id="3630" w:author="CCCCC" w:date="2017-06-08T20:52:00Z">
        <w:del w:id="3631" w:author="Cédric" w:date="2017-06-22T10:31:00Z">
          <w:r w:rsidR="007B5BBB" w:rsidDel="00C05BCD">
            <w:delText>Utilisation</w:delText>
          </w:r>
        </w:del>
      </w:ins>
      <w:ins w:id="3632" w:author="CCCCC" w:date="2017-06-08T20:54:00Z">
        <w:del w:id="3633" w:author="Cédric" w:date="2017-06-22T10:31:00Z">
          <w:r w:rsidR="007B5BBB" w:rsidDel="00C05BCD">
            <w:delText xml:space="preserve"> d’</w:delText>
          </w:r>
        </w:del>
      </w:ins>
      <w:ins w:id="3634" w:author="CCCCC" w:date="2017-06-08T20:52:00Z">
        <w:del w:id="3635" w:author="Cédric" w:date="2017-06-22T10:31:00Z">
          <w:r w:rsidR="00FE5807" w:rsidDel="00C05BCD">
            <w:delText>une fonction pour initialiser la valeur d’un sous-state</w:delText>
          </w:r>
        </w:del>
      </w:ins>
      <w:bookmarkEnd w:id="3621"/>
      <w:ins w:id="3636" w:author="CCCCC" w:date="2017-06-08T21:11:00Z">
        <w:del w:id="3637" w:author="Cédric" w:date="2017-06-22T10:31:00Z">
          <w:r w:rsidR="001D4A6B" w:rsidRPr="001D4A6B" w:rsidDel="00C05BCD">
            <w:rPr>
              <w:noProof/>
              <w:lang w:eastAsia="fr-FR" w:bidi="ar-SA"/>
            </w:rPr>
            <w:delText xml:space="preserve"> </w:delText>
          </w:r>
        </w:del>
      </w:ins>
    </w:p>
    <w:p w14:paraId="1D3C138D" w14:textId="77777777" w:rsidR="008B687D" w:rsidRDefault="001D4A6B">
      <w:pPr>
        <w:rPr>
          <w:ins w:id="3638" w:author="CCCCC" w:date="2017-06-08T21:12:00Z"/>
          <w:del w:id="3639" w:author="Cédric" w:date="2017-06-22T10:31:00Z"/>
          <w:rFonts w:asciiTheme="majorHAnsi" w:eastAsiaTheme="majorEastAsia" w:hAnsiTheme="majorHAnsi"/>
          <w:b/>
          <w:bCs/>
          <w:noProof/>
          <w:color w:val="4F81BD" w:themeColor="accent1"/>
          <w:sz w:val="26"/>
          <w:szCs w:val="23"/>
          <w:lang w:eastAsia="fr-FR" w:bidi="ar-SA"/>
        </w:rPr>
        <w:pPrChange w:id="3640" w:author="Cédric" w:date="2017-06-22T14:56:00Z">
          <w:pPr>
            <w:spacing w:before="0" w:after="0"/>
          </w:pPr>
        </w:pPrChange>
      </w:pPr>
      <w:ins w:id="3641" w:author="CCCCC" w:date="2017-06-08T21:12:00Z">
        <w:del w:id="3642" w:author="Cédric" w:date="2017-06-22T10:31:00Z">
          <w:r w:rsidDel="00C05BCD">
            <w:rPr>
              <w:noProof/>
              <w:lang w:eastAsia="fr-FR" w:bidi="ar-SA"/>
            </w:rPr>
            <w:br w:type="page"/>
          </w:r>
        </w:del>
      </w:ins>
    </w:p>
    <w:p w14:paraId="24C6D51A" w14:textId="77777777" w:rsidR="008B687D" w:rsidRDefault="003D289F">
      <w:pPr>
        <w:rPr>
          <w:ins w:id="3643" w:author="CCCCC" w:date="2017-06-08T20:52:00Z"/>
          <w:del w:id="3644" w:author="Cédric" w:date="2017-06-22T10:31:00Z"/>
        </w:rPr>
        <w:pPrChange w:id="3645" w:author="Cédric" w:date="2017-06-22T14:56:00Z">
          <w:pPr>
            <w:pStyle w:val="ListParagraph"/>
            <w:numPr>
              <w:numId w:val="15"/>
            </w:numPr>
            <w:ind w:hanging="360"/>
          </w:pPr>
        </w:pPrChange>
      </w:pPr>
      <w:bookmarkStart w:id="3646" w:name="_Toc485664102"/>
      <w:ins w:id="3647" w:author="CCCCC" w:date="2017-06-13T19:32:00Z">
        <w:del w:id="3648" w:author="Cédric" w:date="2017-06-22T10:31:00Z">
          <w:r w:rsidDel="00C05BCD">
            <w:delText>Annexe V.I</w:delText>
          </w:r>
        </w:del>
      </w:ins>
      <w:ins w:id="3649" w:author="CCCCC" w:date="2017-06-08T21:12:00Z">
        <w:del w:id="3650" w:author="Cédric" w:date="2017-06-22T10:31:00Z">
          <w:r w:rsidR="007A1EA5">
            <w:rPr>
              <w:b/>
              <w:bCs/>
              <w:noProof/>
              <w:color w:val="4F81BD" w:themeColor="accent1"/>
              <w:lang w:eastAsia="fr-FR" w:bidi="ar-SA"/>
              <w:rPrChange w:id="3651" w:author="Unknown">
                <w:rPr>
                  <w:b/>
                  <w:bCs/>
                  <w:noProof/>
                  <w:color w:val="0000FF" w:themeColor="hyperlink"/>
                  <w:u w:val="single"/>
                  <w:lang w:eastAsia="fr-FR" w:bidi="ar-SA"/>
                </w:rPr>
              </w:rPrChange>
            </w:rPr>
            <w:drawing>
              <wp:anchor distT="0" distB="0" distL="114300" distR="114300" simplePos="0" relativeHeight="251612160" behindDoc="0" locked="0" layoutInCell="1" allowOverlap="1" wp14:anchorId="23A7F4FA" wp14:editId="37D7A5B7">
                <wp:simplePos x="0" y="0"/>
                <wp:positionH relativeFrom="margin">
                  <wp:align>center</wp:align>
                </wp:positionH>
                <wp:positionV relativeFrom="paragraph">
                  <wp:posOffset>318135</wp:posOffset>
                </wp:positionV>
                <wp:extent cx="5553075" cy="8498840"/>
                <wp:effectExtent l="0" t="0" r="952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553075" cy="8498840"/>
                        </a:xfrm>
                        <a:prstGeom prst="rect">
                          <a:avLst/>
                        </a:prstGeom>
                      </pic:spPr>
                    </pic:pic>
                  </a:graphicData>
                </a:graphic>
              </wp:anchor>
            </w:drawing>
          </w:r>
        </w:del>
      </w:ins>
      <w:ins w:id="3652" w:author="CCCCC" w:date="2017-06-13T19:32:00Z">
        <w:del w:id="3653" w:author="Cédric" w:date="2017-06-22T10:31:00Z">
          <w:r w:rsidDel="00C05BCD">
            <w:delText xml:space="preserve">V : </w:delText>
          </w:r>
        </w:del>
      </w:ins>
      <w:ins w:id="3654" w:author="CCCCC" w:date="2017-06-08T20:52:00Z">
        <w:del w:id="3655" w:author="Cédric" w:date="2017-06-22T10:31:00Z">
          <w:r w:rsidR="007B5BBB" w:rsidDel="00C05BCD">
            <w:delText>Remise de</w:delText>
          </w:r>
          <w:r w:rsidR="00FE5807" w:rsidDel="00C05BCD">
            <w:delText xml:space="preserve"> la valeur d’un sous-state à sa valeur initiale</w:delText>
          </w:r>
        </w:del>
      </w:ins>
      <w:bookmarkEnd w:id="3646"/>
      <w:ins w:id="3656" w:author="CCCCC" w:date="2017-06-08T21:12:00Z">
        <w:del w:id="3657" w:author="Cédric" w:date="2017-06-22T10:31:00Z">
          <w:r w:rsidR="001D4A6B" w:rsidRPr="001D4A6B" w:rsidDel="00C05BCD">
            <w:rPr>
              <w:noProof/>
              <w:lang w:eastAsia="fr-FR" w:bidi="ar-SA"/>
            </w:rPr>
            <w:delText xml:space="preserve"> </w:delText>
          </w:r>
        </w:del>
      </w:ins>
    </w:p>
    <w:p w14:paraId="7AEA07DB" w14:textId="77777777" w:rsidR="008B687D" w:rsidRDefault="001D4A6B">
      <w:pPr>
        <w:rPr>
          <w:ins w:id="3658" w:author="CCCCC" w:date="2017-06-08T21:15:00Z"/>
          <w:del w:id="3659" w:author="Cédric" w:date="2017-06-22T10:31:00Z"/>
        </w:rPr>
        <w:pPrChange w:id="3660" w:author="Cédric" w:date="2017-06-22T14:56:00Z">
          <w:pPr>
            <w:pStyle w:val="Heading2"/>
          </w:pPr>
        </w:pPrChange>
      </w:pPr>
      <w:ins w:id="3661" w:author="CCCCC" w:date="2017-06-08T21:13:00Z">
        <w:del w:id="3662" w:author="Cédric" w:date="2017-06-22T10:31:00Z">
          <w:r w:rsidDel="00C05BCD">
            <w:delText xml:space="preserve"> </w:delText>
          </w:r>
        </w:del>
      </w:ins>
    </w:p>
    <w:p w14:paraId="7F3C4C59" w14:textId="77777777" w:rsidR="00F86C2B" w:rsidDel="00C05BCD" w:rsidRDefault="007A1EA5">
      <w:pPr>
        <w:rPr>
          <w:ins w:id="3663" w:author="CCCCC" w:date="2017-06-08T21:15:00Z"/>
          <w:del w:id="3664" w:author="Cédric" w:date="2017-06-22T10:31:00Z"/>
          <w:rFonts w:asciiTheme="majorHAnsi" w:eastAsiaTheme="majorEastAsia" w:hAnsiTheme="majorHAnsi"/>
          <w:color w:val="4F81BD" w:themeColor="accent1"/>
          <w:sz w:val="26"/>
          <w:szCs w:val="23"/>
        </w:rPr>
      </w:pPr>
      <w:ins w:id="3665" w:author="CCCCC" w:date="2017-06-08T21:13:00Z">
        <w:del w:id="3666" w:author="Cédric" w:date="2017-06-22T10:31:00Z">
          <w:r>
            <w:rPr>
              <w:noProof/>
              <w:lang w:eastAsia="fr-FR" w:bidi="ar-SA"/>
              <w:rPrChange w:id="3667" w:author="Unknown">
                <w:rPr>
                  <w:noProof/>
                  <w:color w:val="0000FF" w:themeColor="hyperlink"/>
                  <w:u w:val="single"/>
                  <w:lang w:eastAsia="fr-FR" w:bidi="ar-SA"/>
                </w:rPr>
              </w:rPrChange>
            </w:rPr>
            <w:drawing>
              <wp:anchor distT="0" distB="0" distL="114300" distR="114300" simplePos="0" relativeHeight="251613184" behindDoc="0" locked="0" layoutInCell="1" allowOverlap="1" wp14:anchorId="7B280D67" wp14:editId="66FD270F">
                <wp:simplePos x="0" y="0"/>
                <wp:positionH relativeFrom="margin">
                  <wp:posOffset>288925</wp:posOffset>
                </wp:positionH>
                <wp:positionV relativeFrom="paragraph">
                  <wp:posOffset>0</wp:posOffset>
                </wp:positionV>
                <wp:extent cx="4813300" cy="5771515"/>
                <wp:effectExtent l="0" t="0" r="6350" b="63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813300" cy="5771515"/>
                        </a:xfrm>
                        <a:prstGeom prst="rect">
                          <a:avLst/>
                        </a:prstGeom>
                      </pic:spPr>
                    </pic:pic>
                  </a:graphicData>
                </a:graphic>
              </wp:anchor>
            </w:drawing>
          </w:r>
        </w:del>
      </w:ins>
      <w:ins w:id="3668" w:author="CCCCC" w:date="2017-06-08T21:15:00Z">
        <w:del w:id="3669" w:author="Cédric" w:date="2017-06-22T10:31:00Z">
          <w:r w:rsidR="001D4A6B" w:rsidDel="00C05BCD">
            <w:br w:type="page"/>
          </w:r>
        </w:del>
      </w:ins>
    </w:p>
    <w:p w14:paraId="4749F2D5" w14:textId="77777777" w:rsidR="008B687D" w:rsidRDefault="003D289F">
      <w:pPr>
        <w:rPr>
          <w:ins w:id="3670" w:author="CCCCC" w:date="2017-06-08T20:54:00Z"/>
          <w:del w:id="3671" w:author="Cédric" w:date="2017-06-22T10:31:00Z"/>
        </w:rPr>
        <w:pPrChange w:id="3672" w:author="Cédric" w:date="2017-06-22T14:56:00Z">
          <w:pPr>
            <w:pStyle w:val="ListParagraph"/>
            <w:numPr>
              <w:numId w:val="15"/>
            </w:numPr>
            <w:ind w:hanging="360"/>
          </w:pPr>
        </w:pPrChange>
      </w:pPr>
      <w:bookmarkStart w:id="3673" w:name="_Toc485664103"/>
      <w:ins w:id="3674" w:author="CCCCC" w:date="2017-06-13T19:32:00Z">
        <w:del w:id="3675" w:author="Cédric" w:date="2017-06-22T10:31:00Z">
          <w:r w:rsidDel="00C05BCD">
            <w:delText>Annexe V.V :</w:delText>
          </w:r>
          <w:r w:rsidDel="00C05BCD">
            <w:rPr>
              <w:noProof/>
              <w:lang w:eastAsia="fr-FR" w:bidi="ar-SA"/>
            </w:rPr>
            <w:delText xml:space="preserve"> </w:delText>
          </w:r>
        </w:del>
      </w:ins>
      <w:ins w:id="3676" w:author="CCCCC" w:date="2017-06-08T21:16:00Z">
        <w:del w:id="3677" w:author="Cédric" w:date="2017-06-22T10:31:00Z">
          <w:r w:rsidR="007A1EA5">
            <w:rPr>
              <w:b/>
              <w:bCs/>
              <w:noProof/>
              <w:color w:val="4F81BD" w:themeColor="accent1"/>
              <w:lang w:eastAsia="fr-FR" w:bidi="ar-SA"/>
              <w:rPrChange w:id="3678" w:author="Unknown">
                <w:rPr>
                  <w:b/>
                  <w:bCs/>
                  <w:noProof/>
                  <w:color w:val="0000FF" w:themeColor="hyperlink"/>
                  <w:u w:val="single"/>
                  <w:lang w:eastAsia="fr-FR" w:bidi="ar-SA"/>
                </w:rPr>
              </w:rPrChange>
            </w:rPr>
            <w:drawing>
              <wp:anchor distT="0" distB="0" distL="114300" distR="114300" simplePos="0" relativeHeight="251614208" behindDoc="0" locked="0" layoutInCell="1" allowOverlap="1" wp14:anchorId="2500E1DF" wp14:editId="18D05287">
                <wp:simplePos x="0" y="0"/>
                <wp:positionH relativeFrom="margin">
                  <wp:align>center</wp:align>
                </wp:positionH>
                <wp:positionV relativeFrom="paragraph">
                  <wp:posOffset>327660</wp:posOffset>
                </wp:positionV>
                <wp:extent cx="4476750" cy="861187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476750" cy="8611870"/>
                        </a:xfrm>
                        <a:prstGeom prst="rect">
                          <a:avLst/>
                        </a:prstGeom>
                      </pic:spPr>
                    </pic:pic>
                  </a:graphicData>
                </a:graphic>
              </wp:anchor>
            </w:drawing>
          </w:r>
        </w:del>
      </w:ins>
      <w:ins w:id="3679" w:author="CCCCC" w:date="2017-06-08T20:54:00Z">
        <w:del w:id="3680" w:author="Cédric" w:date="2017-06-22T10:31:00Z">
          <w:r w:rsidR="007B5BBB" w:rsidDel="00C05BCD">
            <w:delText>Test d’une action qui ne retourne rien</w:delText>
          </w:r>
        </w:del>
      </w:ins>
      <w:bookmarkEnd w:id="3673"/>
      <w:ins w:id="3681" w:author="CCCCC" w:date="2017-06-08T21:16:00Z">
        <w:del w:id="3682" w:author="Cédric" w:date="2017-06-22T10:31:00Z">
          <w:r w:rsidR="001D4A6B" w:rsidRPr="001D4A6B" w:rsidDel="00C05BCD">
            <w:rPr>
              <w:noProof/>
              <w:lang w:eastAsia="fr-FR" w:bidi="ar-SA"/>
            </w:rPr>
            <w:delText xml:space="preserve"> </w:delText>
          </w:r>
        </w:del>
      </w:ins>
    </w:p>
    <w:p w14:paraId="7AF5C2FF" w14:textId="77777777" w:rsidR="00D220E5" w:rsidRDefault="00CA13B8">
      <w:pPr>
        <w:rPr>
          <w:ins w:id="3683" w:author="CCCCC" w:date="2017-06-08T21:17:00Z"/>
          <w:del w:id="3684" w:author="Cédric" w:date="2017-06-22T10:31:00Z"/>
          <w:rFonts w:asciiTheme="majorHAnsi" w:eastAsiaTheme="majorEastAsia" w:hAnsiTheme="majorHAnsi"/>
          <w:b/>
          <w:bCs/>
          <w:color w:val="4F81BD" w:themeColor="accent1"/>
          <w:sz w:val="26"/>
          <w:szCs w:val="23"/>
        </w:rPr>
      </w:pPr>
      <w:ins w:id="3685" w:author="CCCCC" w:date="2017-06-08T21:17:00Z">
        <w:del w:id="3686" w:author="Cédric" w:date="2017-06-22T10:31:00Z">
          <w:r w:rsidDel="00C05BCD">
            <w:br w:type="page"/>
          </w:r>
        </w:del>
      </w:ins>
    </w:p>
    <w:p w14:paraId="4146A6E0" w14:textId="77777777" w:rsidR="008B687D" w:rsidRDefault="003D289F">
      <w:pPr>
        <w:rPr>
          <w:ins w:id="3687" w:author="CCCCC" w:date="2017-06-08T20:52:00Z"/>
          <w:del w:id="3688" w:author="Cédric" w:date="2017-06-22T10:31:00Z"/>
        </w:rPr>
        <w:pPrChange w:id="3689" w:author="Cédric" w:date="2017-06-22T14:56:00Z">
          <w:pPr>
            <w:pStyle w:val="ListParagraph"/>
            <w:numPr>
              <w:numId w:val="15"/>
            </w:numPr>
            <w:ind w:hanging="360"/>
          </w:pPr>
        </w:pPrChange>
      </w:pPr>
      <w:bookmarkStart w:id="3690" w:name="_Toc485664104"/>
      <w:ins w:id="3691" w:author="CCCCC" w:date="2017-06-13T19:32:00Z">
        <w:del w:id="3692" w:author="Cédric" w:date="2017-06-22T10:31:00Z">
          <w:r w:rsidDel="00C05BCD">
            <w:delText>Annexe V.VI :</w:delText>
          </w:r>
          <w:r w:rsidDel="00C05BCD">
            <w:rPr>
              <w:noProof/>
              <w:lang w:eastAsia="fr-FR" w:bidi="ar-SA"/>
            </w:rPr>
            <w:delText xml:space="preserve"> </w:delText>
          </w:r>
        </w:del>
      </w:ins>
      <w:ins w:id="3693" w:author="CCCCC" w:date="2017-06-08T21:17:00Z">
        <w:del w:id="3694" w:author="Cédric" w:date="2017-06-22T10:31:00Z">
          <w:r w:rsidR="007A1EA5">
            <w:rPr>
              <w:b/>
              <w:bCs/>
              <w:noProof/>
              <w:color w:val="4F81BD" w:themeColor="accent1"/>
              <w:lang w:eastAsia="fr-FR" w:bidi="ar-SA"/>
              <w:rPrChange w:id="3695" w:author="Unknown">
                <w:rPr>
                  <w:b/>
                  <w:bCs/>
                  <w:noProof/>
                  <w:color w:val="0000FF" w:themeColor="hyperlink"/>
                  <w:u w:val="single"/>
                  <w:lang w:eastAsia="fr-FR" w:bidi="ar-SA"/>
                </w:rPr>
              </w:rPrChange>
            </w:rPr>
            <w:drawing>
              <wp:anchor distT="0" distB="0" distL="114300" distR="114300" simplePos="0" relativeHeight="251616256" behindDoc="0" locked="0" layoutInCell="1" allowOverlap="1" wp14:anchorId="6904DAD8" wp14:editId="0AFAC3FC">
                <wp:simplePos x="0" y="0"/>
                <wp:positionH relativeFrom="margin">
                  <wp:align>center</wp:align>
                </wp:positionH>
                <wp:positionV relativeFrom="paragraph">
                  <wp:posOffset>481330</wp:posOffset>
                </wp:positionV>
                <wp:extent cx="6304915" cy="5179060"/>
                <wp:effectExtent l="0" t="0" r="635" b="254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304915" cy="5179060"/>
                        </a:xfrm>
                        <a:prstGeom prst="rect">
                          <a:avLst/>
                        </a:prstGeom>
                      </pic:spPr>
                    </pic:pic>
                  </a:graphicData>
                </a:graphic>
              </wp:anchor>
            </w:drawing>
          </w:r>
        </w:del>
      </w:ins>
      <w:ins w:id="3696" w:author="CCCCC" w:date="2017-06-08T20:55:00Z">
        <w:del w:id="3697" w:author="Cédric" w:date="2017-06-22T10:31:00Z">
          <w:r w:rsidR="007B5BBB" w:rsidDel="00C05BCD">
            <w:delText>I</w:delText>
          </w:r>
        </w:del>
      </w:ins>
      <w:ins w:id="3698" w:author="CCCCC" w:date="2017-06-08T20:52:00Z">
        <w:del w:id="3699" w:author="Cédric" w:date="2017-06-22T10:31:00Z">
          <w:r w:rsidR="00FE5807" w:rsidDel="00C05BCD">
            <w:delText xml:space="preserve">nitialisation </w:delText>
          </w:r>
          <w:r w:rsidR="007B5BBB" w:rsidDel="00C05BCD">
            <w:delText>d’une chaine de caractères vide</w:delText>
          </w:r>
        </w:del>
      </w:ins>
      <w:ins w:id="3700" w:author="CCCCC" w:date="2017-06-08T20:55:00Z">
        <w:del w:id="3701" w:author="Cédric" w:date="2017-06-22T10:31:00Z">
          <w:r w:rsidR="007B5BBB" w:rsidDel="00C05BCD">
            <w:delText xml:space="preserve"> et création d</w:delText>
          </w:r>
        </w:del>
      </w:ins>
      <w:ins w:id="3702" w:author="CCCCC" w:date="2017-06-08T20:56:00Z">
        <w:del w:id="3703" w:author="Cédric" w:date="2017-06-22T10:31:00Z">
          <w:r w:rsidR="007B5BBB" w:rsidDel="00C05BCD">
            <w:delText>’une fonction de mise à jour de celle-ci</w:delText>
          </w:r>
        </w:del>
      </w:ins>
      <w:bookmarkEnd w:id="3690"/>
      <w:ins w:id="3704" w:author="CCCCC" w:date="2017-06-08T21:17:00Z">
        <w:del w:id="3705" w:author="Cédric" w:date="2017-06-22T10:31:00Z">
          <w:r w:rsidR="00CA13B8" w:rsidRPr="00CA13B8" w:rsidDel="00C05BCD">
            <w:rPr>
              <w:noProof/>
              <w:lang w:eastAsia="fr-FR" w:bidi="ar-SA"/>
            </w:rPr>
            <w:delText xml:space="preserve"> </w:delText>
          </w:r>
        </w:del>
      </w:ins>
    </w:p>
    <w:p w14:paraId="4E7CAB20" w14:textId="77777777" w:rsidR="008B687D" w:rsidRDefault="003D289F">
      <w:pPr>
        <w:rPr>
          <w:ins w:id="3706" w:author="CCCCC" w:date="2017-06-08T20:49:00Z"/>
          <w:del w:id="3707" w:author="Cédric" w:date="2017-06-22T10:31:00Z"/>
        </w:rPr>
        <w:pPrChange w:id="3708" w:author="Cédric" w:date="2017-06-22T14:56:00Z">
          <w:pPr>
            <w:pStyle w:val="Heading1"/>
          </w:pPr>
        </w:pPrChange>
      </w:pPr>
      <w:bookmarkStart w:id="3709" w:name="_Toc485664105"/>
      <w:ins w:id="3710" w:author="CCCCC" w:date="2017-06-13T19:33:00Z">
        <w:del w:id="3711" w:author="Cédric" w:date="2017-06-22T10:31:00Z">
          <w:r w:rsidDel="00C05BCD">
            <w:delText>Annexe V.VII :</w:delText>
          </w:r>
          <w:r w:rsidDel="00C05BCD">
            <w:rPr>
              <w:noProof/>
              <w:lang w:eastAsia="fr-FR" w:bidi="ar-SA"/>
            </w:rPr>
            <w:delText xml:space="preserve"> </w:delText>
          </w:r>
        </w:del>
      </w:ins>
      <w:ins w:id="3712" w:author="CCCCC" w:date="2017-06-08T21:18:00Z">
        <w:del w:id="3713" w:author="Cédric" w:date="2017-06-22T10:31:00Z">
          <w:r w:rsidR="007A1EA5">
            <w:rPr>
              <w:noProof/>
              <w:color w:val="4F81BD" w:themeColor="accent1"/>
              <w:lang w:eastAsia="fr-FR" w:bidi="ar-SA"/>
              <w:rPrChange w:id="3714" w:author="Unknown">
                <w:rPr>
                  <w:noProof/>
                  <w:color w:val="0000FF" w:themeColor="hyperlink"/>
                  <w:u w:val="single"/>
                  <w:lang w:eastAsia="fr-FR" w:bidi="ar-SA"/>
                </w:rPr>
              </w:rPrChange>
            </w:rPr>
            <w:drawing>
              <wp:anchor distT="0" distB="0" distL="114300" distR="114300" simplePos="0" relativeHeight="251617280" behindDoc="0" locked="0" layoutInCell="1" allowOverlap="1" wp14:anchorId="62C7B127" wp14:editId="513D6433">
                <wp:simplePos x="0" y="0"/>
                <wp:positionH relativeFrom="margin">
                  <wp:align>center</wp:align>
                </wp:positionH>
                <wp:positionV relativeFrom="paragraph">
                  <wp:posOffset>5652490</wp:posOffset>
                </wp:positionV>
                <wp:extent cx="5581650" cy="2840355"/>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581650" cy="2840355"/>
                        </a:xfrm>
                        <a:prstGeom prst="rect">
                          <a:avLst/>
                        </a:prstGeom>
                      </pic:spPr>
                    </pic:pic>
                  </a:graphicData>
                </a:graphic>
              </wp:anchor>
            </w:drawing>
          </w:r>
        </w:del>
      </w:ins>
      <w:ins w:id="3715" w:author="CCCCC" w:date="2017-06-08T20:52:00Z">
        <w:del w:id="3716" w:author="Cédric" w:date="2017-06-22T10:31:00Z">
          <w:r w:rsidR="007B5BBB" w:rsidDel="00C05BCD">
            <w:delText xml:space="preserve">Déclenchement </w:delText>
          </w:r>
        </w:del>
      </w:ins>
      <w:ins w:id="3717" w:author="CCCCC" w:date="2017-06-08T20:56:00Z">
        <w:del w:id="3718" w:author="Cédric" w:date="2017-06-22T10:31:00Z">
          <w:r w:rsidR="007B5BBB" w:rsidDel="00C05BCD">
            <w:delText>d’</w:delText>
          </w:r>
        </w:del>
      </w:ins>
      <w:ins w:id="3719" w:author="CCCCC" w:date="2017-06-08T20:52:00Z">
        <w:del w:id="3720" w:author="Cédric" w:date="2017-06-22T10:31:00Z">
          <w:r w:rsidR="00FE5807" w:rsidDel="00C05BCD">
            <w:delText xml:space="preserve">une erreur </w:delText>
          </w:r>
        </w:del>
      </w:ins>
      <w:ins w:id="3721" w:author="CCCCC" w:date="2017-06-08T20:56:00Z">
        <w:del w:id="3722" w:author="Cédric" w:date="2017-06-22T10:31:00Z">
          <w:r w:rsidR="007B5BBB" w:rsidDel="00C05BCD">
            <w:delText>lorsque</w:delText>
          </w:r>
        </w:del>
      </w:ins>
      <w:ins w:id="3723" w:author="CCCCC" w:date="2017-06-08T20:52:00Z">
        <w:del w:id="3724" w:author="Cédric" w:date="2017-06-22T10:31:00Z">
          <w:r w:rsidR="00FE5807" w:rsidDel="00C05BCD">
            <w:delText xml:space="preserve"> plus d’une valeur </w:delText>
          </w:r>
        </w:del>
      </w:ins>
      <w:ins w:id="3725" w:author="CCCCC" w:date="2017-06-08T20:56:00Z">
        <w:del w:id="3726" w:author="Cédric" w:date="2017-06-22T10:31:00Z">
          <w:r w:rsidR="007B5BBB" w:rsidDel="00C05BCD">
            <w:delText>est</w:delText>
          </w:r>
        </w:del>
      </w:ins>
      <w:ins w:id="3727" w:author="CCCCC" w:date="2017-06-08T20:52:00Z">
        <w:del w:id="3728" w:author="Cédric" w:date="2017-06-22T10:31:00Z">
          <w:r w:rsidR="00FE5807" w:rsidDel="00C05BCD">
            <w:delText xml:space="preserve"> déclarée dans un sous-state</w:delText>
          </w:r>
        </w:del>
      </w:ins>
      <w:bookmarkEnd w:id="3709"/>
      <w:ins w:id="3729" w:author="CCCCC" w:date="2017-06-08T21:18:00Z">
        <w:del w:id="3730" w:author="Cédric" w:date="2017-06-22T10:31:00Z">
          <w:r w:rsidR="00CA13B8" w:rsidRPr="00CA13B8" w:rsidDel="00C05BCD">
            <w:rPr>
              <w:noProof/>
              <w:lang w:eastAsia="fr-FR" w:bidi="ar-SA"/>
            </w:rPr>
            <w:delText xml:space="preserve"> </w:delText>
          </w:r>
        </w:del>
      </w:ins>
    </w:p>
    <w:p w14:paraId="1FBDDCF8" w14:textId="77777777" w:rsidR="005A1737" w:rsidDel="00C05BCD" w:rsidRDefault="00FE5807">
      <w:pPr>
        <w:rPr>
          <w:ins w:id="3731" w:author="CCCCC" w:date="2017-06-13T00:00:00Z"/>
          <w:del w:id="3732" w:author="Cédric" w:date="2017-06-22T10:31:00Z"/>
        </w:rPr>
      </w:pPr>
      <w:ins w:id="3733" w:author="CCCCC" w:date="2017-06-08T20:49:00Z">
        <w:del w:id="3734" w:author="Cédric" w:date="2017-06-22T10:31:00Z">
          <w:r w:rsidDel="00C05BCD">
            <w:br w:type="page"/>
          </w:r>
        </w:del>
      </w:ins>
      <w:bookmarkStart w:id="3735" w:name="_Toc485664106"/>
      <w:ins w:id="3736" w:author="CCCCC" w:date="2017-06-13T19:33:00Z">
        <w:del w:id="3737" w:author="Cédric" w:date="2017-06-22T10:31:00Z">
          <w:r w:rsidR="003D289F" w:rsidDel="00C05BCD">
            <w:delText xml:space="preserve">Annexe VI : </w:delText>
          </w:r>
        </w:del>
      </w:ins>
      <w:ins w:id="3738" w:author="CCCCC" w:date="2017-06-12T23:59:00Z">
        <w:del w:id="3739" w:author="Cédric" w:date="2017-06-22T10:31:00Z">
          <w:r w:rsidR="00467671" w:rsidDel="00C05BCD">
            <w:delText>Commandes de gestion d</w:delText>
          </w:r>
        </w:del>
      </w:ins>
      <w:ins w:id="3740" w:author="CCCCC" w:date="2017-06-13T00:00:00Z">
        <w:del w:id="3741" w:author="Cédric" w:date="2017-06-22T10:31:00Z">
          <w:r w:rsidR="00467671" w:rsidDel="00C05BCD">
            <w:delText>’un VM_Appliance</w:delText>
          </w:r>
          <w:bookmarkEnd w:id="3735"/>
        </w:del>
      </w:ins>
    </w:p>
    <w:p w14:paraId="51D2D09D" w14:textId="77777777" w:rsidR="00467671" w:rsidRPr="00467671" w:rsidRDefault="007A1EA5">
      <w:pPr>
        <w:rPr>
          <w:rPrChange w:id="3742" w:author="CCCCC" w:date="2017-06-13T00:00:00Z">
            <w:rPr>
              <w:lang w:val="en-US"/>
            </w:rPr>
          </w:rPrChange>
        </w:rPr>
      </w:pPr>
      <w:ins w:id="3743" w:author="CCCCC" w:date="2017-06-13T00:00:00Z">
        <w:del w:id="3744" w:author="Cédric" w:date="2017-06-22T10:31:00Z">
          <w:r>
            <w:rPr>
              <w:noProof/>
              <w:lang w:eastAsia="fr-FR" w:bidi="ar-SA"/>
              <w:rPrChange w:id="3745" w:author="Unknown">
                <w:rPr>
                  <w:noProof/>
                  <w:color w:val="0000FF" w:themeColor="hyperlink"/>
                  <w:u w:val="single"/>
                  <w:lang w:eastAsia="fr-FR" w:bidi="ar-SA"/>
                </w:rPr>
              </w:rPrChange>
            </w:rPr>
            <w:drawing>
              <wp:anchor distT="0" distB="0" distL="114300" distR="114300" simplePos="0" relativeHeight="251631616" behindDoc="0" locked="0" layoutInCell="1" allowOverlap="1" wp14:anchorId="42F9FE8E" wp14:editId="3B39E792">
                <wp:simplePos x="0" y="0"/>
                <wp:positionH relativeFrom="margin">
                  <wp:align>left</wp:align>
                </wp:positionH>
                <wp:positionV relativeFrom="paragraph">
                  <wp:posOffset>772234</wp:posOffset>
                </wp:positionV>
                <wp:extent cx="6120130" cy="7284085"/>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120130" cy="7284085"/>
                        </a:xfrm>
                        <a:prstGeom prst="rect">
                          <a:avLst/>
                        </a:prstGeom>
                      </pic:spPr>
                    </pic:pic>
                  </a:graphicData>
                </a:graphic>
              </wp:anchor>
            </w:drawing>
          </w:r>
        </w:del>
      </w:ins>
    </w:p>
    <w:sectPr w:rsidR="00467671" w:rsidRPr="00467671" w:rsidSect="008B4E5E">
      <w:headerReference w:type="default" r:id="rId91"/>
      <w:footerReference w:type="first" r:id="rId92"/>
      <w:pgSz w:w="11906" w:h="16838"/>
      <w:pgMar w:top="1134" w:right="1134" w:bottom="1134" w:left="1134" w:header="720" w:footer="720" w:gutter="0"/>
      <w:pgNumType w:start="1"/>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794" w:author="CCCCC" w:date="2017-06-10T18:44:00Z" w:initials="C">
    <w:p w14:paraId="2A23CF73" w14:textId="77777777" w:rsidR="00A247D5" w:rsidRPr="00844DF8" w:rsidRDefault="00A247D5">
      <w:pPr>
        <w:pStyle w:val="CommentText"/>
        <w:rPr>
          <w:lang w:val="en-US"/>
        </w:rPr>
      </w:pPr>
      <w:r>
        <w:rPr>
          <w:rStyle w:val="CommentReference"/>
        </w:rPr>
        <w:annotationRef/>
      </w:r>
      <w:r w:rsidRPr="00844DF8">
        <w:rPr>
          <w:lang w:val="en-US"/>
        </w:rPr>
        <w:t>Confirm : https://github.com/vatesfr/xo-web/blob/07d237f18aebf77a6d5e9a54943a2de6e6275ad1/src/common/modal.js</w:t>
      </w:r>
    </w:p>
  </w:comment>
  <w:comment w:id="2342" w:author="Cédric" w:date="2017-06-21T15:42:00Z" w:initials="C">
    <w:p w14:paraId="3ADA41CC" w14:textId="77777777" w:rsidR="00A247D5" w:rsidRDefault="00A247D5">
      <w:pPr>
        <w:pStyle w:val="CommentText"/>
      </w:pPr>
      <w:r>
        <w:rPr>
          <w:rStyle w:val="CommentReference"/>
        </w:rPr>
        <w:annotationRef/>
      </w:r>
      <w:r>
        <w:t>Partie présentation XO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A23CF73" w15:done="0"/>
  <w15:commentEx w15:paraId="3ADA41CC"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CD322EB" w14:textId="77777777" w:rsidR="00FD18DA" w:rsidRDefault="00FD18DA" w:rsidP="00672DF6">
      <w:r>
        <w:separator/>
      </w:r>
    </w:p>
  </w:endnote>
  <w:endnote w:type="continuationSeparator" w:id="0">
    <w:p w14:paraId="508BAA5C" w14:textId="77777777" w:rsidR="00FD18DA" w:rsidRDefault="00FD18DA" w:rsidP="00672D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font>
  <w:font w:name="Source Han Sans CN Regular">
    <w:altName w:val="Times New Roman"/>
    <w:charset w:val="00"/>
    <w:family w:val="auto"/>
    <w:pitch w:val="variable"/>
  </w:font>
  <w:font w:name="Lohit Devanagari">
    <w:altName w:val="Times New Roman"/>
    <w:charset w:val="00"/>
    <w:family w:val="auto"/>
    <w:pitch w:val="variable"/>
  </w:font>
  <w:font w:name="Cambria">
    <w:panose1 w:val="02040503050406030204"/>
    <w:charset w:val="00"/>
    <w:family w:val="roman"/>
    <w:pitch w:val="variable"/>
    <w:sig w:usb0="E00002FF" w:usb1="400004FF" w:usb2="00000000" w:usb3="00000000" w:csb0="0000019F" w:csb1="00000000"/>
  </w:font>
  <w:font w:name="Mangal">
    <w:panose1 w:val="02040503050203030202"/>
    <w:charset w:val="00"/>
    <w:family w:val="roman"/>
    <w:pitch w:val="variable"/>
    <w:sig w:usb0="00008003" w:usb1="00000000" w:usb2="00000000" w:usb3="00000000" w:csb0="00000001" w:csb1="00000000"/>
  </w:font>
  <w:font w:name="Liberation Sans">
    <w:charset w:val="00"/>
    <w:family w:val="swiss"/>
    <w:pitch w:val="variable"/>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Berlin Sans FB Demi">
    <w:panose1 w:val="020E0802020502020306"/>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A86A15" w14:textId="77777777" w:rsidR="00A247D5" w:rsidRDefault="00A247D5">
    <w:pPr>
      <w:pStyle w:val="Footer"/>
      <w:jc w:val="center"/>
      <w:rPr>
        <w:ins w:id="73" w:author="Cédric" w:date="2017-06-22T10:41:00Z"/>
      </w:rPr>
    </w:pPr>
  </w:p>
  <w:p w14:paraId="7EFA8450" w14:textId="77777777" w:rsidR="00A247D5" w:rsidRDefault="00A247D5" w:rsidP="00672DF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1583F0" w14:textId="77777777" w:rsidR="00A247D5" w:rsidRDefault="00A247D5" w:rsidP="00672DF6">
    <w:pPr>
      <w:pStyle w:val="Footer"/>
    </w:pPr>
  </w:p>
  <w:p w14:paraId="59736AB9" w14:textId="77777777" w:rsidR="00A247D5" w:rsidRDefault="00A247D5" w:rsidP="00672DF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22659366"/>
      <w:docPartObj>
        <w:docPartGallery w:val="Page Numbers (Bottom of Page)"/>
        <w:docPartUnique/>
      </w:docPartObj>
    </w:sdtPr>
    <w:sdtEndPr>
      <w:rPr>
        <w:noProof/>
      </w:rPr>
    </w:sdtEndPr>
    <w:sdtContent>
      <w:p w14:paraId="075E4970" w14:textId="28364C62" w:rsidR="00A247D5" w:rsidRDefault="00A247D5">
        <w:pPr>
          <w:pStyle w:val="Footer"/>
          <w:jc w:val="center"/>
        </w:pPr>
        <w:r>
          <w:fldChar w:fldCharType="begin"/>
        </w:r>
        <w:r>
          <w:instrText xml:space="preserve"> PAGE   \* MERGEFORMAT </w:instrText>
        </w:r>
        <w:r>
          <w:fldChar w:fldCharType="separate"/>
        </w:r>
        <w:r w:rsidR="002B6E89">
          <w:rPr>
            <w:noProof/>
          </w:rPr>
          <w:t>6</w:t>
        </w:r>
        <w:r>
          <w:rPr>
            <w:noProof/>
          </w:rPr>
          <w:fldChar w:fldCharType="end"/>
        </w:r>
      </w:p>
    </w:sdtContent>
  </w:sdt>
  <w:p w14:paraId="47340309" w14:textId="77777777" w:rsidR="00A247D5" w:rsidRDefault="00A247D5" w:rsidP="00672DF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7759009"/>
      <w:docPartObj>
        <w:docPartGallery w:val="Page Numbers (Bottom of Page)"/>
        <w:docPartUnique/>
      </w:docPartObj>
    </w:sdtPr>
    <w:sdtEndPr/>
    <w:sdtContent>
      <w:p w14:paraId="78B20948" w14:textId="238C1514" w:rsidR="00A247D5" w:rsidRDefault="00A247D5">
        <w:pPr>
          <w:pStyle w:val="Footer"/>
          <w:jc w:val="center"/>
          <w:pPrChange w:id="3305" w:author="Cédric" w:date="2017-06-23T14:43:00Z">
            <w:pPr>
              <w:pStyle w:val="Footer"/>
            </w:pPr>
          </w:pPrChange>
        </w:pPr>
        <w:r>
          <w:fldChar w:fldCharType="begin"/>
        </w:r>
        <w:r>
          <w:instrText xml:space="preserve"> PAGE   \* MERGEFORMAT </w:instrText>
        </w:r>
        <w:r>
          <w:fldChar w:fldCharType="separate"/>
        </w:r>
        <w:r w:rsidR="002B6E89">
          <w:rPr>
            <w:noProof/>
          </w:rPr>
          <w:t>1</w:t>
        </w:r>
        <w:r>
          <w:rPr>
            <w:noProof/>
          </w:rPr>
          <w:fldChar w:fldCharType="end"/>
        </w:r>
      </w:p>
    </w:sdtContent>
  </w:sdt>
  <w:p w14:paraId="611AFEDF" w14:textId="77777777" w:rsidR="00A247D5" w:rsidRDefault="00A247D5" w:rsidP="00672DF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757682"/>
      <w:docPartObj>
        <w:docPartGallery w:val="Page Numbers (Bottom of Page)"/>
        <w:docPartUnique/>
      </w:docPartObj>
    </w:sdtPr>
    <w:sdtEndPr/>
    <w:sdtContent>
      <w:p w14:paraId="552D17D4" w14:textId="77777777" w:rsidR="00A247D5" w:rsidRDefault="00A247D5" w:rsidP="00672DF6">
        <w:pPr>
          <w:pStyle w:val="Footer"/>
        </w:pPr>
        <w:del w:id="3751" w:author="Cédric" w:date="2017-06-22T10:41:00Z">
          <w:r w:rsidDel="004710E9">
            <w:fldChar w:fldCharType="begin"/>
          </w:r>
          <w:r w:rsidDel="004710E9">
            <w:delInstrText xml:space="preserve"> PAGE   \* MERGEFORMAT </w:delInstrText>
          </w:r>
          <w:r w:rsidDel="004710E9">
            <w:fldChar w:fldCharType="separate"/>
          </w:r>
          <w:r w:rsidDel="004710E9">
            <w:rPr>
              <w:noProof/>
            </w:rPr>
            <w:delText>1</w:delText>
          </w:r>
          <w:r w:rsidDel="004710E9">
            <w:rPr>
              <w:noProof/>
            </w:rPr>
            <w:fldChar w:fldCharType="end"/>
          </w:r>
        </w:del>
      </w:p>
    </w:sdtContent>
  </w:sdt>
  <w:p w14:paraId="3DF81521" w14:textId="77777777" w:rsidR="00A247D5" w:rsidRDefault="00A247D5" w:rsidP="00672D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F03FCE3" w14:textId="77777777" w:rsidR="00FD18DA" w:rsidRDefault="00FD18DA" w:rsidP="00672DF6">
      <w:r w:rsidRPr="003E4B51">
        <w:separator/>
      </w:r>
    </w:p>
  </w:footnote>
  <w:footnote w:type="continuationSeparator" w:id="0">
    <w:p w14:paraId="3943E8F0" w14:textId="77777777" w:rsidR="00FD18DA" w:rsidRDefault="00FD18DA" w:rsidP="00672DF6">
      <w:r>
        <w:continuationSeparator/>
      </w:r>
    </w:p>
  </w:footnote>
  <w:footnote w:id="1">
    <w:p w14:paraId="2B3B3EC3" w14:textId="3E0F843B" w:rsidR="00A247D5" w:rsidRDefault="00A247D5" w:rsidP="00672DF6">
      <w:pPr>
        <w:pStyle w:val="FootnoteText"/>
      </w:pPr>
      <w:r>
        <w:rPr>
          <w:rStyle w:val="FootnoteReference"/>
        </w:rPr>
        <w:footnoteRef/>
      </w:r>
      <w:r>
        <w:t xml:space="preserve"> Ce qu'on appelle un objet en Javascript est en réalité un tableau associatif comportant </w:t>
      </w:r>
      <w:ins w:id="551" w:author="CCCCC" w:date="2017-06-24T22:27:00Z">
        <w:r>
          <w:t>pour</w:t>
        </w:r>
      </w:ins>
      <w:del w:id="552" w:author="CCCCC" w:date="2017-06-24T22:27:00Z">
        <w:r w:rsidDel="003315A7">
          <w:delText>à</w:delText>
        </w:r>
      </w:del>
      <w:r>
        <w:t xml:space="preserve"> chaque clé unique, une valeur associée</w:t>
      </w:r>
      <w:ins w:id="553" w:author="CCCCC" w:date="2017-06-24T22:27:00Z">
        <w:r>
          <w:t>. Un objet</w:t>
        </w:r>
      </w:ins>
      <w:del w:id="554" w:author="CCCCC" w:date="2017-06-24T22:27:00Z">
        <w:r w:rsidDel="009962B3">
          <w:delText>,</w:delText>
        </w:r>
      </w:del>
      <w:r>
        <w:t xml:space="preserve"> </w:t>
      </w:r>
      <w:ins w:id="555" w:author="CCCCC" w:date="2017-06-24T22:27:00Z">
        <w:r>
          <w:t xml:space="preserve">est </w:t>
        </w:r>
      </w:ins>
      <w:r>
        <w:t>déclaré entre accolades.</w:t>
      </w:r>
    </w:p>
  </w:footnote>
  <w:footnote w:id="2">
    <w:p w14:paraId="1AE381AE" w14:textId="77777777" w:rsidR="00A247D5" w:rsidRDefault="00A247D5">
      <w:pPr>
        <w:pStyle w:val="FootnoteText"/>
      </w:pPr>
      <w:r>
        <w:rPr>
          <w:rStyle w:val="FootnoteReference"/>
        </w:rPr>
        <w:footnoteRef/>
      </w:r>
      <w:r>
        <w:t xml:space="preserve"> Un décorateur est une fonction qui prend un composant en argument et en renvoie un nouveau</w:t>
      </w:r>
    </w:p>
  </w:footnote>
  <w:footnote w:id="3">
    <w:p w14:paraId="24F2A496" w14:textId="77777777" w:rsidR="00A247D5" w:rsidRDefault="00A247D5">
      <w:pPr>
        <w:pStyle w:val="FootnoteText"/>
      </w:pPr>
      <w:ins w:id="746" w:author="Cédric" w:date="2017-06-22T10:23:00Z">
        <w:r>
          <w:rPr>
            <w:rStyle w:val="FootnoteReference"/>
          </w:rPr>
          <w:footnoteRef/>
        </w:r>
        <w:r>
          <w:t xml:space="preserve"> </w:t>
        </w:r>
      </w:ins>
      <w:ins w:id="747" w:author="Cédric" w:date="2017-06-22T10:24:00Z">
        <w:r>
          <w:t>Adresse</w:t>
        </w:r>
      </w:ins>
      <w:ins w:id="748" w:author="Cédric" w:date="2017-06-22T10:25:00Z">
        <w:r>
          <w:t>s</w:t>
        </w:r>
      </w:ins>
      <w:ins w:id="749" w:author="Cédric" w:date="2017-06-22T10:24:00Z">
        <w:r>
          <w:t xml:space="preserve"> des dépôts git de développement de withState : </w:t>
        </w:r>
        <w:r>
          <w:fldChar w:fldCharType="begin"/>
        </w:r>
        <w:r>
          <w:instrText xml:space="preserve"> HYPERLINK "https://gitlab.com/vates/www-xo-2/merge_requests/10/" </w:instrText>
        </w:r>
        <w:r>
          <w:fldChar w:fldCharType="separate"/>
        </w:r>
        <w:r w:rsidRPr="00BE18B4">
          <w:rPr>
            <w:rStyle w:val="Hyperlink"/>
          </w:rPr>
          <w:t>https://gitlab.com/vates/www-xo-2/merge_requests/10/</w:t>
        </w:r>
        <w:r>
          <w:fldChar w:fldCharType="end"/>
        </w:r>
        <w:r>
          <w:t xml:space="preserve">, </w:t>
        </w:r>
      </w:ins>
      <w:ins w:id="750" w:author="Cédric" w:date="2017-06-22T10:25:00Z">
        <w:r>
          <w:fldChar w:fldCharType="begin"/>
        </w:r>
        <w:r>
          <w:instrText xml:space="preserve"> HYPERLINK "https://gitlab.com/vates/www-xo-2/merge_requests/12" </w:instrText>
        </w:r>
        <w:r>
          <w:fldChar w:fldCharType="separate"/>
        </w:r>
        <w:r w:rsidRPr="00BE18B4">
          <w:rPr>
            <w:rStyle w:val="Hyperlink"/>
          </w:rPr>
          <w:t>https://gitlab.com/vates/www-xo-2/merge_requests/12</w:t>
        </w:r>
        <w:r>
          <w:fldChar w:fldCharType="end"/>
        </w:r>
      </w:ins>
    </w:p>
  </w:footnote>
  <w:footnote w:id="4">
    <w:p w14:paraId="0BA0E710" w14:textId="77777777" w:rsidR="00A247D5" w:rsidRDefault="00A247D5">
      <w:pPr>
        <w:pStyle w:val="FootnoteText"/>
      </w:pPr>
      <w:r>
        <w:rPr>
          <w:rStyle w:val="FootnoteReference"/>
        </w:rPr>
        <w:footnoteRef/>
      </w:r>
      <w:r>
        <w:t xml:space="preserve"> On entend ici par un seul niveau que chaque champ du state représente un sous-state qui lui, contient des valeurs.</w:t>
      </w:r>
    </w:p>
  </w:footnote>
  <w:footnote w:id="5">
    <w:p w14:paraId="36CCF8C0" w14:textId="77777777" w:rsidR="00A247D5" w:rsidDel="00997880" w:rsidRDefault="00A247D5">
      <w:pPr>
        <w:pStyle w:val="FootnoteText"/>
        <w:rPr>
          <w:del w:id="754" w:author="CCCCC" w:date="2017-06-25T13:14:00Z"/>
        </w:rPr>
      </w:pPr>
      <w:del w:id="755" w:author="CCCCC" w:date="2017-06-25T13:14:00Z">
        <w:r w:rsidDel="00997880">
          <w:rPr>
            <w:rStyle w:val="FootnoteReference"/>
          </w:rPr>
          <w:footnoteRef/>
        </w:r>
        <w:r w:rsidDel="00997880">
          <w:delText xml:space="preserve"> Dans les exemples suivant, le state n’est composé que d’un seul sous-state.</w:delText>
        </w:r>
      </w:del>
    </w:p>
  </w:footnote>
  <w:footnote w:id="6">
    <w:p w14:paraId="706FB078" w14:textId="77777777" w:rsidR="00A247D5" w:rsidRDefault="00A247D5">
      <w:pPr>
        <w:pStyle w:val="FootnoteText"/>
      </w:pPr>
      <w:ins w:id="1132" w:author="Cédric" w:date="2017-06-22T10:26:00Z">
        <w:r>
          <w:rPr>
            <w:rStyle w:val="FootnoteReference"/>
          </w:rPr>
          <w:footnoteRef/>
        </w:r>
        <w:r>
          <w:t xml:space="preserve"> </w:t>
        </w:r>
      </w:ins>
      <w:ins w:id="1133" w:author="Cédric" w:date="2017-06-22T10:27:00Z">
        <w:r>
          <w:t>Adresses d</w:t>
        </w:r>
      </w:ins>
      <w:ins w:id="1134" w:author="Cédric" w:date="2017-06-22T11:19:00Z">
        <w:r>
          <w:t>es</w:t>
        </w:r>
      </w:ins>
      <w:ins w:id="1135" w:author="Cédric" w:date="2017-06-22T10:27:00Z">
        <w:r>
          <w:t xml:space="preserve"> dépôt</w:t>
        </w:r>
      </w:ins>
      <w:ins w:id="1136" w:author="Cédric" w:date="2017-06-22T11:19:00Z">
        <w:r>
          <w:t>s</w:t>
        </w:r>
      </w:ins>
      <w:ins w:id="1137" w:author="Cédric" w:date="2017-06-22T10:27:00Z">
        <w:r>
          <w:t xml:space="preserve"> de Xen Orchestra: </w:t>
        </w:r>
      </w:ins>
      <w:ins w:id="1138" w:author="Cédric" w:date="2017-06-22T10:28:00Z">
        <w:r>
          <w:fldChar w:fldCharType="begin"/>
        </w:r>
        <w:r>
          <w:instrText xml:space="preserve"> HYPERLINK "https://github.com/vatesfr/xo-web" </w:instrText>
        </w:r>
        <w:r>
          <w:fldChar w:fldCharType="separate"/>
        </w:r>
        <w:r w:rsidRPr="00875CC0">
          <w:rPr>
            <w:rStyle w:val="Hyperlink"/>
          </w:rPr>
          <w:t>https://github.com/vatesfr/xo-web</w:t>
        </w:r>
        <w:r>
          <w:fldChar w:fldCharType="end"/>
        </w:r>
        <w:r>
          <w:t xml:space="preserve"> et </w:t>
        </w:r>
        <w:r>
          <w:fldChar w:fldCharType="begin"/>
        </w:r>
        <w:r>
          <w:instrText xml:space="preserve"> HYPERLINK "https://github.com/vatesfr/xo-server" </w:instrText>
        </w:r>
        <w:r>
          <w:fldChar w:fldCharType="separate"/>
        </w:r>
        <w:r w:rsidRPr="00875CC0">
          <w:rPr>
            <w:rStyle w:val="Hyperlink"/>
          </w:rPr>
          <w:t>https://github.com/vatesfr/xo-server</w:t>
        </w:r>
        <w:r>
          <w:fldChar w:fldCharType="end"/>
        </w:r>
      </w:ins>
    </w:p>
  </w:footnote>
  <w:footnote w:id="7">
    <w:p w14:paraId="07D1D9D1" w14:textId="77777777" w:rsidR="00A247D5" w:rsidRDefault="00A247D5">
      <w:pPr>
        <w:pStyle w:val="FootnoteText"/>
      </w:pPr>
      <w:ins w:id="1158" w:author="Cédric" w:date="2017-06-22T15:18:00Z">
        <w:r>
          <w:rPr>
            <w:rStyle w:val="FootnoteReference"/>
          </w:rPr>
          <w:footnoteRef/>
        </w:r>
        <w:r>
          <w:t xml:space="preserve"> Une API</w:t>
        </w:r>
      </w:ins>
      <w:ins w:id="1159" w:author="Cédric" w:date="2017-06-22T15:22:00Z">
        <w:r>
          <w:t xml:space="preserve"> (Application Programming Interface)</w:t>
        </w:r>
      </w:ins>
      <w:ins w:id="1160" w:author="Cédric" w:date="2017-06-22T15:18:00Z">
        <w:r>
          <w:t xml:space="preserve"> est une </w:t>
        </w:r>
      </w:ins>
      <w:ins w:id="1161" w:author="Cédric" w:date="2017-06-22T15:21:00Z">
        <w:r>
          <w:t>interface de programmation par laquelle un logiciel offre des services.</w:t>
        </w:r>
      </w:ins>
    </w:p>
  </w:footnote>
  <w:footnote w:id="8">
    <w:p w14:paraId="189DE1E6" w14:textId="77777777" w:rsidR="00A247D5" w:rsidRDefault="00A247D5">
      <w:pPr>
        <w:pStyle w:val="FootnoteText"/>
      </w:pPr>
      <w:ins w:id="1261" w:author="CCCCC" w:date="2017-06-15T22:55:00Z">
        <w:r>
          <w:rPr>
            <w:rStyle w:val="FootnoteReference"/>
          </w:rPr>
          <w:footnoteRef/>
        </w:r>
        <w:r>
          <w:t xml:space="preserve"> Decorateur(</w:t>
        </w:r>
      </w:ins>
      <w:ins w:id="1262" w:author="CCCCC" w:date="2017-06-15T22:56:00Z">
        <w:r>
          <w:t>args)(composant à décorer)</w:t>
        </w:r>
      </w:ins>
    </w:p>
  </w:footnote>
  <w:footnote w:id="9">
    <w:p w14:paraId="7BEFE627" w14:textId="77777777" w:rsidR="00A247D5" w:rsidRDefault="00A247D5">
      <w:pPr>
        <w:pStyle w:val="FootnoteText"/>
      </w:pPr>
      <w:ins w:id="1383" w:author="Cédric" w:date="2017-06-21T14:34:00Z">
        <w:r>
          <w:rPr>
            <w:rStyle w:val="FootnoteReference"/>
          </w:rPr>
          <w:footnoteRef/>
        </w:r>
        <w:r>
          <w:t xml:space="preserve"> </w:t>
        </w:r>
      </w:ins>
      <w:ins w:id="1384" w:author="Cédric" w:date="2017-06-21T14:35:00Z">
        <w:r>
          <w:t>Adresse web</w:t>
        </w:r>
      </w:ins>
    </w:p>
  </w:footnote>
  <w:footnote w:id="10">
    <w:p w14:paraId="3D5D6FD0" w14:textId="66FE83F6" w:rsidR="00A247D5" w:rsidRDefault="00A247D5">
      <w:pPr>
        <w:pStyle w:val="FootnoteText"/>
      </w:pPr>
      <w:ins w:id="1855" w:author="CCCCC" w:date="2017-06-11T19:56:00Z">
        <w:r>
          <w:rPr>
            <w:rStyle w:val="FootnoteReference"/>
          </w:rPr>
          <w:footnoteRef/>
        </w:r>
        <w:r>
          <w:t xml:space="preserve"> React-Bootstrap est</w:t>
        </w:r>
      </w:ins>
      <w:ins w:id="1856" w:author="Cédric" w:date="2017-06-21T15:05:00Z">
        <w:r>
          <w:t xml:space="preserve"> une</w:t>
        </w:r>
      </w:ins>
      <w:ins w:id="1857" w:author="CCCCC" w:date="2017-06-11T19:56:00Z">
        <w:r>
          <w:t xml:space="preserve"> librairie permettant d’utiliser le framework css Bootstrap dans un projet React</w:t>
        </w:r>
      </w:ins>
      <w:ins w:id="1858" w:author="CCCCC" w:date="2017-06-11T19:57:00Z">
        <w:r>
          <w:t xml:space="preserve"> à travers des composant</w:t>
        </w:r>
      </w:ins>
      <w:ins w:id="1859" w:author="CCCCC" w:date="2017-06-25T15:40:00Z">
        <w:r w:rsidR="00C16F14">
          <w:t>s</w:t>
        </w:r>
      </w:ins>
      <w:ins w:id="1860" w:author="CCCCC" w:date="2017-06-11T19:57:00Z">
        <w:r>
          <w:t xml:space="preserve"> React</w:t>
        </w:r>
      </w:ins>
      <w:ins w:id="1861" w:author="CCCCC" w:date="2017-06-11T19:56:00Z">
        <w:r>
          <w:t>.</w:t>
        </w:r>
      </w:ins>
    </w:p>
  </w:footnote>
  <w:footnote w:id="11">
    <w:p w14:paraId="44974BF7" w14:textId="62D61452" w:rsidR="00A247D5" w:rsidRDefault="00A247D5">
      <w:pPr>
        <w:pStyle w:val="FootnoteText"/>
      </w:pPr>
      <w:ins w:id="1896" w:author="CCCCC" w:date="2017-06-11T17:14:00Z">
        <w:r>
          <w:rPr>
            <w:rStyle w:val="FootnoteReference"/>
          </w:rPr>
          <w:footnoteRef/>
        </w:r>
        <w:r>
          <w:t xml:space="preserve"> </w:t>
        </w:r>
      </w:ins>
      <w:ins w:id="1897" w:author="CCCCC" w:date="2017-06-11T17:15:00Z">
        <w:r>
          <w:t xml:space="preserve">Une promesse est un objet Javascript qui </w:t>
        </w:r>
      </w:ins>
      <w:ins w:id="1898" w:author="CCCCC" w:date="2017-06-11T17:19:00Z">
        <w:r>
          <w:t xml:space="preserve">est utilisé pour réaliser des traitements de façon </w:t>
        </w:r>
      </w:ins>
      <w:ins w:id="1899" w:author="CCCCC" w:date="2017-06-11T17:20:00Z">
        <w:r>
          <w:t>asynchrone</w:t>
        </w:r>
      </w:ins>
      <w:ins w:id="1900" w:author="CCCCC" w:date="2017-06-11T17:19:00Z">
        <w:r>
          <w:t xml:space="preserve">. Il </w:t>
        </w:r>
      </w:ins>
      <w:ins w:id="1901" w:author="CCCCC" w:date="2017-06-11T17:15:00Z">
        <w:r>
          <w:t>prend un exécuteur en paramètre.</w:t>
        </w:r>
      </w:ins>
      <w:ins w:id="1902" w:author="CCCCC" w:date="2017-06-11T17:17:00Z">
        <w:r>
          <w:t xml:space="preserve"> Cet exécuteur est une fonction qui prend </w:t>
        </w:r>
      </w:ins>
      <w:ins w:id="1903" w:author="CCCCC" w:date="2017-06-11T17:21:00Z">
        <w:r w:rsidR="00464C9C">
          <w:t>en argument</w:t>
        </w:r>
        <w:r>
          <w:t xml:space="preserve"> deux fonctions qui seront exécutées, l’une si la promesse est résolue, l’autre si elle est rejetée</w:t>
        </w:r>
      </w:ins>
      <w:ins w:id="1904" w:author="CCCCC" w:date="2017-06-11T17:17:00Z">
        <w:r>
          <w:t>.</w:t>
        </w:r>
      </w:ins>
    </w:p>
  </w:footnote>
  <w:footnote w:id="12">
    <w:p w14:paraId="7B4A0E8E" w14:textId="77777777" w:rsidR="00A247D5" w:rsidRPr="00353380" w:rsidRDefault="00A247D5">
      <w:pPr>
        <w:pStyle w:val="FootnoteText"/>
        <w:rPr>
          <w:lang w:val="en-US"/>
          <w:rPrChange w:id="2022" w:author="CCCCC" w:date="2017-06-13T18:17:00Z">
            <w:rPr/>
          </w:rPrChange>
        </w:rPr>
      </w:pPr>
      <w:ins w:id="2023" w:author="CCCCC" w:date="2017-06-12T19:43:00Z">
        <w:r>
          <w:rPr>
            <w:rStyle w:val="FootnoteReference"/>
          </w:rPr>
          <w:footnoteRef/>
        </w:r>
        <w:r w:rsidRPr="00EC2BDB">
          <w:rPr>
            <w:lang w:val="en-US"/>
            <w:rPrChange w:id="2024" w:author="CCCCC" w:date="2017-06-13T18:17:00Z">
              <w:rPr/>
            </w:rPrChange>
          </w:rPr>
          <w:t xml:space="preserve"> </w:t>
        </w:r>
      </w:ins>
      <w:ins w:id="2025" w:author="CCCCC" w:date="2017-06-12T19:44:00Z">
        <w:r w:rsidRPr="00EC2BDB">
          <w:rPr>
            <w:lang w:val="en-US"/>
            <w:rPrChange w:id="2026" w:author="CCCCC" w:date="2017-06-13T18:17:00Z">
              <w:rPr/>
            </w:rPrChange>
          </w:rPr>
          <w:t>Server Message Block</w:t>
        </w:r>
      </w:ins>
    </w:p>
  </w:footnote>
  <w:footnote w:id="13">
    <w:p w14:paraId="631D56E5" w14:textId="77777777" w:rsidR="00A247D5" w:rsidRPr="00353380" w:rsidRDefault="00A247D5">
      <w:pPr>
        <w:pStyle w:val="FootnoteText"/>
        <w:rPr>
          <w:lang w:val="en-US"/>
          <w:rPrChange w:id="2030" w:author="CCCCC" w:date="2017-06-13T18:17:00Z">
            <w:rPr/>
          </w:rPrChange>
        </w:rPr>
      </w:pPr>
      <w:ins w:id="2031" w:author="CCCCC" w:date="2017-06-12T19:45:00Z">
        <w:r>
          <w:rPr>
            <w:rStyle w:val="FootnoteReference"/>
          </w:rPr>
          <w:footnoteRef/>
        </w:r>
        <w:r w:rsidRPr="00EC2BDB">
          <w:rPr>
            <w:lang w:val="en-US"/>
            <w:rPrChange w:id="2032" w:author="CCCCC" w:date="2017-06-13T18:17:00Z">
              <w:rPr/>
            </w:rPrChange>
          </w:rPr>
          <w:t xml:space="preserve"> </w:t>
        </w:r>
      </w:ins>
      <w:ins w:id="2033" w:author="CCCCC" w:date="2017-06-12T19:46:00Z">
        <w:r w:rsidRPr="00EC2BDB">
          <w:rPr>
            <w:lang w:val="en-US"/>
            <w:rPrChange w:id="2034" w:author="CCCCC" w:date="2017-06-13T18:17:00Z">
              <w:rPr/>
            </w:rPrChange>
          </w:rPr>
          <w:t>Network File System</w:t>
        </w:r>
      </w:ins>
    </w:p>
  </w:footnote>
  <w:footnote w:id="14">
    <w:p w14:paraId="664AC5F9" w14:textId="1BB8223C" w:rsidR="00323552" w:rsidRDefault="00323552">
      <w:pPr>
        <w:pStyle w:val="FootnoteText"/>
      </w:pPr>
      <w:ins w:id="2311" w:author="CCCCC" w:date="2017-06-25T16:44:00Z">
        <w:r>
          <w:rPr>
            <w:rStyle w:val="FootnoteReference"/>
          </w:rPr>
          <w:footnoteRef/>
        </w:r>
        <w:r>
          <w:t xml:space="preserve"> </w:t>
        </w:r>
        <w:r>
          <w:rPr>
            <w:rStyle w:val="st"/>
          </w:rPr>
          <w:t>Secure Shell</w:t>
        </w:r>
      </w:ins>
    </w:p>
  </w:footnote>
  <w:footnote w:id="15">
    <w:p w14:paraId="779B6C06" w14:textId="77777777" w:rsidR="00A247D5" w:rsidRDefault="00A247D5">
      <w:pPr>
        <w:pStyle w:val="FootnoteText"/>
      </w:pPr>
      <w:ins w:id="2353" w:author="CCCCC" w:date="2017-06-14T00:08:00Z">
        <w:r>
          <w:rPr>
            <w:rStyle w:val="FootnoteReference"/>
          </w:rPr>
          <w:footnoteRef/>
        </w:r>
        <w:r>
          <w:t xml:space="preserve"> Le nom vm-appliance ne correspondant pas vraiment à </w:t>
        </w:r>
      </w:ins>
      <w:ins w:id="2354" w:author="CCCCC" w:date="2017-06-14T00:09:00Z">
        <w:r>
          <w:t>la fonctionnalité</w:t>
        </w:r>
      </w:ins>
      <w:ins w:id="2355" w:author="CCCCC" w:date="2017-06-14T00:08:00Z">
        <w:r>
          <w:t xml:space="preserve"> q</w:t>
        </w:r>
      </w:ins>
      <w:ins w:id="2356" w:author="CCCCC" w:date="2017-06-14T00:09:00Z">
        <w:r>
          <w:t>u’il représente, il a été renommé par vm-group dans Xen Orchestra.</w:t>
        </w:r>
      </w:ins>
    </w:p>
  </w:footnote>
  <w:footnote w:id="16">
    <w:p w14:paraId="208C2468" w14:textId="77777777" w:rsidR="00A247D5" w:rsidRPr="00AF4C0C" w:rsidRDefault="00A247D5">
      <w:pPr>
        <w:pStyle w:val="FootnoteText"/>
        <w:rPr>
          <w:lang w:val="en-US"/>
          <w:rPrChange w:id="2386" w:author="CCCCC" w:date="2017-06-21T18:53:00Z">
            <w:rPr/>
          </w:rPrChange>
        </w:rPr>
      </w:pPr>
      <w:ins w:id="2387" w:author="Cédric" w:date="2017-06-21T15:44:00Z">
        <w:r>
          <w:rPr>
            <w:rStyle w:val="FootnoteReference"/>
          </w:rPr>
          <w:footnoteRef/>
        </w:r>
        <w:r w:rsidRPr="00EC2BDB">
          <w:rPr>
            <w:lang w:val="en-US"/>
            <w:rPrChange w:id="2388" w:author="CCCCC" w:date="2017-06-21T18:53:00Z">
              <w:rPr/>
            </w:rPrChange>
          </w:rPr>
          <w:t xml:space="preserve"> Machine virtuelle</w:t>
        </w:r>
      </w:ins>
    </w:p>
  </w:footnote>
  <w:footnote w:id="17">
    <w:p w14:paraId="3B5D77EF" w14:textId="77777777" w:rsidR="00A247D5" w:rsidRPr="00AF4C0C" w:rsidRDefault="00A247D5">
      <w:pPr>
        <w:pStyle w:val="FootnoteText"/>
        <w:rPr>
          <w:lang w:val="en-US"/>
          <w:rPrChange w:id="2818" w:author="CCCCC" w:date="2017-06-21T18:53:00Z">
            <w:rPr/>
          </w:rPrChange>
        </w:rPr>
      </w:pPr>
      <w:ins w:id="2819" w:author="Cédric" w:date="2017-06-21T16:25:00Z">
        <w:r>
          <w:rPr>
            <w:rStyle w:val="FootnoteReference"/>
          </w:rPr>
          <w:footnoteRef/>
        </w:r>
        <w:r w:rsidRPr="00EC2BDB">
          <w:rPr>
            <w:lang w:val="en-US"/>
            <w:rPrChange w:id="2820" w:author="CCCCC" w:date="2017-06-21T18:53:00Z">
              <w:rPr/>
            </w:rPrChange>
          </w:rPr>
          <w:t xml:space="preserve"> virtual disk image</w:t>
        </w:r>
      </w:ins>
    </w:p>
  </w:footnote>
  <w:footnote w:id="18">
    <w:p w14:paraId="0BCED09D" w14:textId="77777777" w:rsidR="00A247D5" w:rsidRPr="00AF4C0C" w:rsidRDefault="00A247D5">
      <w:pPr>
        <w:pStyle w:val="FootnoteText"/>
        <w:rPr>
          <w:lang w:val="en-US"/>
          <w:rPrChange w:id="2824" w:author="CCCCC" w:date="2017-06-21T18:53:00Z">
            <w:rPr/>
          </w:rPrChange>
        </w:rPr>
      </w:pPr>
      <w:ins w:id="2825" w:author="Cédric" w:date="2017-06-21T16:25:00Z">
        <w:r>
          <w:rPr>
            <w:rStyle w:val="FootnoteReference"/>
          </w:rPr>
          <w:footnoteRef/>
        </w:r>
        <w:r w:rsidRPr="00EC2BDB">
          <w:rPr>
            <w:lang w:val="en-US"/>
            <w:rPrChange w:id="2826" w:author="CCCCC" w:date="2017-06-21T18:53:00Z">
              <w:rPr/>
            </w:rPrChange>
          </w:rPr>
          <w:t xml:space="preserve"> virtual block device</w:t>
        </w:r>
      </w:ins>
    </w:p>
  </w:footnote>
  <w:footnote w:id="19">
    <w:p w14:paraId="1825C0C6" w14:textId="77777777" w:rsidR="00A247D5" w:rsidRDefault="00A247D5">
      <w:pPr>
        <w:pStyle w:val="FootnoteText"/>
      </w:pPr>
      <w:ins w:id="2996" w:author="Cédric" w:date="2017-06-21T16:39:00Z">
        <w:r>
          <w:rPr>
            <w:rStyle w:val="FootnoteReference"/>
          </w:rPr>
          <w:footnoteRef/>
        </w:r>
        <w:r>
          <w:t xml:space="preserve"> Glisser, déposer</w:t>
        </w:r>
      </w:ins>
    </w:p>
  </w:footnote>
  <w:footnote w:id="20">
    <w:p w14:paraId="7B612612" w14:textId="77777777" w:rsidR="00A247D5" w:rsidDel="00AC7334" w:rsidRDefault="00A247D5" w:rsidP="00E726A3">
      <w:pPr>
        <w:pStyle w:val="FootnoteText"/>
        <w:rPr>
          <w:ins w:id="3246" w:author="CCCCC" w:date="2017-06-20T22:51:00Z"/>
          <w:del w:id="3247" w:author="Cédric" w:date="2017-06-21T17:19:00Z"/>
        </w:rPr>
      </w:pPr>
      <w:ins w:id="3248" w:author="CCCCC" w:date="2017-06-20T22:51:00Z">
        <w:del w:id="3249" w:author="Cédric" w:date="2017-06-21T17:19:00Z">
          <w:r w:rsidDel="00AC7334">
            <w:rPr>
              <w:rStyle w:val="FootnoteReference"/>
            </w:rPr>
            <w:footnoteRef/>
          </w:r>
          <w:r w:rsidDel="00AC7334">
            <w:delText xml:space="preserve"> Troisième année de licence</w:delText>
          </w:r>
        </w:del>
      </w:ins>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BBD01F" w14:textId="77777777" w:rsidR="00A247D5" w:rsidDel="00F06B40" w:rsidRDefault="00A247D5">
    <w:pPr>
      <w:pStyle w:val="Header"/>
      <w:rPr>
        <w:ins w:id="3295" w:author="CCCCC" w:date="2017-06-21T21:22:00Z"/>
        <w:del w:id="3296" w:author="Cédric" w:date="2017-06-22T10:42:00Z"/>
      </w:rPr>
    </w:pPr>
    <w:ins w:id="3297" w:author="CCCCC" w:date="2017-06-21T21:22:00Z">
      <w:r>
        <w:t>Bois Cédric</w:t>
      </w:r>
    </w:ins>
    <w:ins w:id="3298" w:author="Cédric" w:date="2017-06-22T10:42:00Z">
      <w:r>
        <w:t xml:space="preserve"> - </w:t>
      </w:r>
    </w:ins>
  </w:p>
  <w:p w14:paraId="1B2BE67E" w14:textId="77777777" w:rsidR="00A247D5" w:rsidDel="00F06B40" w:rsidRDefault="00A247D5">
    <w:pPr>
      <w:pStyle w:val="Header"/>
      <w:rPr>
        <w:ins w:id="3299" w:author="CCCCC" w:date="2017-06-21T21:22:00Z"/>
        <w:del w:id="3300" w:author="Cédric" w:date="2017-06-22T10:42:00Z"/>
      </w:rPr>
    </w:pPr>
    <w:ins w:id="3301" w:author="CCCCC" w:date="2017-06-21T21:22:00Z">
      <w:r>
        <w:t>Master WIC</w:t>
      </w:r>
    </w:ins>
    <w:ins w:id="3302" w:author="Cédric" w:date="2017-06-22T10:42:00Z">
      <w:r>
        <w:t xml:space="preserve"> – Année </w:t>
      </w:r>
    </w:ins>
  </w:p>
  <w:p w14:paraId="7E363035" w14:textId="77777777" w:rsidR="00A247D5" w:rsidRDefault="00A247D5">
    <w:pPr>
      <w:pStyle w:val="Header"/>
    </w:pPr>
    <w:ins w:id="3303" w:author="CCCCC" w:date="2017-06-21T21:22:00Z">
      <w:r>
        <w:t xml:space="preserve">2016 </w:t>
      </w:r>
      <w:del w:id="3304" w:author="Cédric" w:date="2017-06-22T10:42:00Z">
        <w:r w:rsidDel="00F06B40">
          <w:delText xml:space="preserve">- </w:delText>
        </w:r>
      </w:del>
      <w:r>
        <w:t>2017</w:t>
      </w:r>
    </w:ins>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8E6809" w14:textId="77777777" w:rsidR="00A247D5" w:rsidRDefault="00A247D5">
    <w:pPr>
      <w:pStyle w:val="Header"/>
    </w:pPr>
    <w:ins w:id="3746" w:author="Cédric" w:date="2017-06-22T10:39:00Z">
      <w:r>
        <w:t xml:space="preserve">Bois Cédric – Master WIC – </w:t>
      </w:r>
    </w:ins>
    <w:ins w:id="3747" w:author="Cédric" w:date="2017-06-22T10:40:00Z">
      <w:r>
        <w:t xml:space="preserve">Année </w:t>
      </w:r>
    </w:ins>
    <w:ins w:id="3748" w:author="Cédric" w:date="2017-06-22T10:39:00Z">
      <w:r>
        <w:t>2016</w:t>
      </w:r>
    </w:ins>
    <w:ins w:id="3749" w:author="Cédric" w:date="2017-06-22T10:40:00Z">
      <w:r>
        <w:t xml:space="preserve"> </w:t>
      </w:r>
    </w:ins>
    <w:ins w:id="3750" w:author="Cédric" w:date="2017-06-22T10:39:00Z">
      <w:r>
        <w:t>2017</w:t>
      </w:r>
    </w:ins>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0406F"/>
    <w:multiLevelType w:val="hybridMultilevel"/>
    <w:tmpl w:val="6B0C4C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27D11F3"/>
    <w:multiLevelType w:val="hybridMultilevel"/>
    <w:tmpl w:val="B85E5C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59F53F0"/>
    <w:multiLevelType w:val="hybridMultilevel"/>
    <w:tmpl w:val="390047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99061C9"/>
    <w:multiLevelType w:val="hybridMultilevel"/>
    <w:tmpl w:val="709A62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B763204"/>
    <w:multiLevelType w:val="hybridMultilevel"/>
    <w:tmpl w:val="03984E3E"/>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 w15:restartNumberingAfterBreak="0">
    <w:nsid w:val="1CD96B14"/>
    <w:multiLevelType w:val="hybridMultilevel"/>
    <w:tmpl w:val="6C543E7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6" w15:restartNumberingAfterBreak="0">
    <w:nsid w:val="21FA25F4"/>
    <w:multiLevelType w:val="hybridMultilevel"/>
    <w:tmpl w:val="65144DD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7" w15:restartNumberingAfterBreak="0">
    <w:nsid w:val="2255530C"/>
    <w:multiLevelType w:val="hybridMultilevel"/>
    <w:tmpl w:val="6C44D9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41A3094"/>
    <w:multiLevelType w:val="hybridMultilevel"/>
    <w:tmpl w:val="D05C19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6AB20B7"/>
    <w:multiLevelType w:val="hybridMultilevel"/>
    <w:tmpl w:val="AA3C68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9961325"/>
    <w:multiLevelType w:val="hybridMultilevel"/>
    <w:tmpl w:val="434E6E5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CDD4373"/>
    <w:multiLevelType w:val="hybridMultilevel"/>
    <w:tmpl w:val="AA0AAD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0D64487"/>
    <w:multiLevelType w:val="hybridMultilevel"/>
    <w:tmpl w:val="4B289D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4711240"/>
    <w:multiLevelType w:val="hybridMultilevel"/>
    <w:tmpl w:val="AFD068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A7B30EE"/>
    <w:multiLevelType w:val="hybridMultilevel"/>
    <w:tmpl w:val="C51E8F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EEA54F9"/>
    <w:multiLevelType w:val="hybridMultilevel"/>
    <w:tmpl w:val="3C72693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419814C1"/>
    <w:multiLevelType w:val="hybridMultilevel"/>
    <w:tmpl w:val="CDACBA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49B14464"/>
    <w:multiLevelType w:val="hybridMultilevel"/>
    <w:tmpl w:val="F2540E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58BC7AAA"/>
    <w:multiLevelType w:val="hybridMultilevel"/>
    <w:tmpl w:val="50B469B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9" w15:restartNumberingAfterBreak="0">
    <w:nsid w:val="5AB76F95"/>
    <w:multiLevelType w:val="hybridMultilevel"/>
    <w:tmpl w:val="125EEEE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FC67174"/>
    <w:multiLevelType w:val="hybridMultilevel"/>
    <w:tmpl w:val="8802473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642F1F85"/>
    <w:multiLevelType w:val="hybridMultilevel"/>
    <w:tmpl w:val="D8C821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64DA578B"/>
    <w:multiLevelType w:val="hybridMultilevel"/>
    <w:tmpl w:val="882EC7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C5A49F9"/>
    <w:multiLevelType w:val="hybridMultilevel"/>
    <w:tmpl w:val="175A24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
  </w:num>
  <w:num w:numId="2">
    <w:abstractNumId w:val="9"/>
  </w:num>
  <w:num w:numId="3">
    <w:abstractNumId w:val="22"/>
  </w:num>
  <w:num w:numId="4">
    <w:abstractNumId w:val="14"/>
  </w:num>
  <w:num w:numId="5">
    <w:abstractNumId w:val="20"/>
  </w:num>
  <w:num w:numId="6">
    <w:abstractNumId w:val="11"/>
  </w:num>
  <w:num w:numId="7">
    <w:abstractNumId w:val="3"/>
  </w:num>
  <w:num w:numId="8">
    <w:abstractNumId w:val="6"/>
  </w:num>
  <w:num w:numId="9">
    <w:abstractNumId w:val="5"/>
  </w:num>
  <w:num w:numId="10">
    <w:abstractNumId w:val="21"/>
  </w:num>
  <w:num w:numId="11">
    <w:abstractNumId w:val="0"/>
  </w:num>
  <w:num w:numId="12">
    <w:abstractNumId w:val="10"/>
  </w:num>
  <w:num w:numId="13">
    <w:abstractNumId w:val="12"/>
  </w:num>
  <w:num w:numId="14">
    <w:abstractNumId w:val="15"/>
  </w:num>
  <w:num w:numId="15">
    <w:abstractNumId w:val="16"/>
  </w:num>
  <w:num w:numId="16">
    <w:abstractNumId w:val="17"/>
  </w:num>
  <w:num w:numId="17">
    <w:abstractNumId w:val="19"/>
  </w:num>
  <w:num w:numId="18">
    <w:abstractNumId w:val="8"/>
  </w:num>
  <w:num w:numId="19">
    <w:abstractNumId w:val="18"/>
  </w:num>
  <w:num w:numId="20">
    <w:abstractNumId w:val="23"/>
  </w:num>
  <w:num w:numId="21">
    <w:abstractNumId w:val="7"/>
  </w:num>
  <w:num w:numId="22">
    <w:abstractNumId w:val="4"/>
  </w:num>
  <w:num w:numId="23">
    <w:abstractNumId w:val="13"/>
  </w:num>
  <w:num w:numId="2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CCCCC">
    <w15:presenceInfo w15:providerId="None" w15:userId="CCCC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activeWritingStyle w:appName="MSWord" w:lang="fr-FR" w:vendorID="64" w:dllVersion="131078" w:nlCheck="1" w:checkStyle="0"/>
  <w:activeWritingStyle w:appName="MSWord" w:lang="en-US" w:vendorID="64" w:dllVersion="131078" w:nlCheck="1" w:checkStyle="1"/>
  <w:revisionView w:markup="0"/>
  <w:trackRevisions/>
  <w:defaultTabStop w:val="709"/>
  <w:autoHyphenation/>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3E4B51"/>
    <w:rsid w:val="00000176"/>
    <w:rsid w:val="00001904"/>
    <w:rsid w:val="0000491D"/>
    <w:rsid w:val="00005E3C"/>
    <w:rsid w:val="00006FEB"/>
    <w:rsid w:val="00012E0B"/>
    <w:rsid w:val="0002292D"/>
    <w:rsid w:val="000255D2"/>
    <w:rsid w:val="00027CEE"/>
    <w:rsid w:val="000308C2"/>
    <w:rsid w:val="00031663"/>
    <w:rsid w:val="00051691"/>
    <w:rsid w:val="00062CED"/>
    <w:rsid w:val="00064FB0"/>
    <w:rsid w:val="00065939"/>
    <w:rsid w:val="00076FAB"/>
    <w:rsid w:val="00091876"/>
    <w:rsid w:val="00094ED1"/>
    <w:rsid w:val="0009519E"/>
    <w:rsid w:val="000A0FA8"/>
    <w:rsid w:val="000A1F5D"/>
    <w:rsid w:val="000A6E6A"/>
    <w:rsid w:val="000B536E"/>
    <w:rsid w:val="000B5C4A"/>
    <w:rsid w:val="000C1A41"/>
    <w:rsid w:val="000C2900"/>
    <w:rsid w:val="000C33DA"/>
    <w:rsid w:val="000C5739"/>
    <w:rsid w:val="000D1E7F"/>
    <w:rsid w:val="000D7996"/>
    <w:rsid w:val="000D7E77"/>
    <w:rsid w:val="000E2EAF"/>
    <w:rsid w:val="000E38D6"/>
    <w:rsid w:val="000F2FBA"/>
    <w:rsid w:val="000F375F"/>
    <w:rsid w:val="00100D00"/>
    <w:rsid w:val="00105275"/>
    <w:rsid w:val="0010723F"/>
    <w:rsid w:val="00110DB9"/>
    <w:rsid w:val="00124B64"/>
    <w:rsid w:val="00125496"/>
    <w:rsid w:val="00127D2D"/>
    <w:rsid w:val="00131705"/>
    <w:rsid w:val="00131C42"/>
    <w:rsid w:val="001349D1"/>
    <w:rsid w:val="00134D31"/>
    <w:rsid w:val="00140792"/>
    <w:rsid w:val="00141D02"/>
    <w:rsid w:val="00152EBE"/>
    <w:rsid w:val="0015685F"/>
    <w:rsid w:val="001574DF"/>
    <w:rsid w:val="0016322B"/>
    <w:rsid w:val="00165C10"/>
    <w:rsid w:val="0017015E"/>
    <w:rsid w:val="00175BCC"/>
    <w:rsid w:val="00180512"/>
    <w:rsid w:val="001842F0"/>
    <w:rsid w:val="00184BEA"/>
    <w:rsid w:val="001855E4"/>
    <w:rsid w:val="00186300"/>
    <w:rsid w:val="00186F5A"/>
    <w:rsid w:val="0019242A"/>
    <w:rsid w:val="001932F8"/>
    <w:rsid w:val="001A2404"/>
    <w:rsid w:val="001A2F5E"/>
    <w:rsid w:val="001A3614"/>
    <w:rsid w:val="001A4C64"/>
    <w:rsid w:val="001A504E"/>
    <w:rsid w:val="001A5692"/>
    <w:rsid w:val="001B332D"/>
    <w:rsid w:val="001B6925"/>
    <w:rsid w:val="001C0FA1"/>
    <w:rsid w:val="001C36BC"/>
    <w:rsid w:val="001C4193"/>
    <w:rsid w:val="001C459A"/>
    <w:rsid w:val="001C6FBA"/>
    <w:rsid w:val="001D486A"/>
    <w:rsid w:val="001D4A6B"/>
    <w:rsid w:val="001D7009"/>
    <w:rsid w:val="001D78B0"/>
    <w:rsid w:val="001E322E"/>
    <w:rsid w:val="001E7221"/>
    <w:rsid w:val="001F0903"/>
    <w:rsid w:val="001F2447"/>
    <w:rsid w:val="001F2AB8"/>
    <w:rsid w:val="001F68C4"/>
    <w:rsid w:val="001F753E"/>
    <w:rsid w:val="001F7E81"/>
    <w:rsid w:val="0020158E"/>
    <w:rsid w:val="00202FDA"/>
    <w:rsid w:val="00211A67"/>
    <w:rsid w:val="002202D2"/>
    <w:rsid w:val="00221844"/>
    <w:rsid w:val="00223CCA"/>
    <w:rsid w:val="00225451"/>
    <w:rsid w:val="00225B0F"/>
    <w:rsid w:val="0022762F"/>
    <w:rsid w:val="0023129A"/>
    <w:rsid w:val="002315BA"/>
    <w:rsid w:val="0023216D"/>
    <w:rsid w:val="002333D4"/>
    <w:rsid w:val="00234BCD"/>
    <w:rsid w:val="00235BED"/>
    <w:rsid w:val="00235D57"/>
    <w:rsid w:val="002402C0"/>
    <w:rsid w:val="00243482"/>
    <w:rsid w:val="00250388"/>
    <w:rsid w:val="00250681"/>
    <w:rsid w:val="002607CE"/>
    <w:rsid w:val="00260CB2"/>
    <w:rsid w:val="00262789"/>
    <w:rsid w:val="00263290"/>
    <w:rsid w:val="002652F6"/>
    <w:rsid w:val="00265CA5"/>
    <w:rsid w:val="00271080"/>
    <w:rsid w:val="00274E89"/>
    <w:rsid w:val="0027714B"/>
    <w:rsid w:val="00277691"/>
    <w:rsid w:val="0028118C"/>
    <w:rsid w:val="00281BC1"/>
    <w:rsid w:val="002854EC"/>
    <w:rsid w:val="0028646F"/>
    <w:rsid w:val="002957AD"/>
    <w:rsid w:val="002A0B3C"/>
    <w:rsid w:val="002A51A9"/>
    <w:rsid w:val="002B486A"/>
    <w:rsid w:val="002B4A10"/>
    <w:rsid w:val="002B5055"/>
    <w:rsid w:val="002B610E"/>
    <w:rsid w:val="002B6E89"/>
    <w:rsid w:val="002C062F"/>
    <w:rsid w:val="002C4B3F"/>
    <w:rsid w:val="002C58E7"/>
    <w:rsid w:val="002C76DF"/>
    <w:rsid w:val="002C7F62"/>
    <w:rsid w:val="002D0314"/>
    <w:rsid w:val="002D2B03"/>
    <w:rsid w:val="002E120D"/>
    <w:rsid w:val="002E13BC"/>
    <w:rsid w:val="002F3705"/>
    <w:rsid w:val="002F796F"/>
    <w:rsid w:val="00302622"/>
    <w:rsid w:val="0031033F"/>
    <w:rsid w:val="00312850"/>
    <w:rsid w:val="003136F5"/>
    <w:rsid w:val="00316367"/>
    <w:rsid w:val="0032197F"/>
    <w:rsid w:val="00321DC5"/>
    <w:rsid w:val="00323552"/>
    <w:rsid w:val="0032560F"/>
    <w:rsid w:val="003315A7"/>
    <w:rsid w:val="00332442"/>
    <w:rsid w:val="003339AB"/>
    <w:rsid w:val="003369C2"/>
    <w:rsid w:val="00340CED"/>
    <w:rsid w:val="00346255"/>
    <w:rsid w:val="003529DC"/>
    <w:rsid w:val="00352E36"/>
    <w:rsid w:val="00353380"/>
    <w:rsid w:val="0035538D"/>
    <w:rsid w:val="00360EB2"/>
    <w:rsid w:val="00363884"/>
    <w:rsid w:val="00375806"/>
    <w:rsid w:val="0037711A"/>
    <w:rsid w:val="00380E67"/>
    <w:rsid w:val="0038452B"/>
    <w:rsid w:val="00386330"/>
    <w:rsid w:val="00397ED6"/>
    <w:rsid w:val="003A286B"/>
    <w:rsid w:val="003B4AC3"/>
    <w:rsid w:val="003B4E0D"/>
    <w:rsid w:val="003B64B0"/>
    <w:rsid w:val="003C68AA"/>
    <w:rsid w:val="003D1314"/>
    <w:rsid w:val="003D289F"/>
    <w:rsid w:val="003E39BA"/>
    <w:rsid w:val="003E4B51"/>
    <w:rsid w:val="003E5D3E"/>
    <w:rsid w:val="003E6424"/>
    <w:rsid w:val="003F77D0"/>
    <w:rsid w:val="004028AD"/>
    <w:rsid w:val="00402C4C"/>
    <w:rsid w:val="0041257D"/>
    <w:rsid w:val="004164E9"/>
    <w:rsid w:val="004179D6"/>
    <w:rsid w:val="00417EB8"/>
    <w:rsid w:val="00421941"/>
    <w:rsid w:val="0042341C"/>
    <w:rsid w:val="004239CA"/>
    <w:rsid w:val="004247DA"/>
    <w:rsid w:val="00432D2B"/>
    <w:rsid w:val="004330AE"/>
    <w:rsid w:val="00434DD0"/>
    <w:rsid w:val="00450DBB"/>
    <w:rsid w:val="00457CD5"/>
    <w:rsid w:val="00464C9C"/>
    <w:rsid w:val="00467671"/>
    <w:rsid w:val="00467A3B"/>
    <w:rsid w:val="004710E9"/>
    <w:rsid w:val="00471A83"/>
    <w:rsid w:val="00473767"/>
    <w:rsid w:val="00473C18"/>
    <w:rsid w:val="00473C54"/>
    <w:rsid w:val="0047463C"/>
    <w:rsid w:val="00496593"/>
    <w:rsid w:val="004A10BC"/>
    <w:rsid w:val="004A2D55"/>
    <w:rsid w:val="004B3546"/>
    <w:rsid w:val="004B7E7F"/>
    <w:rsid w:val="004C078E"/>
    <w:rsid w:val="004C31CA"/>
    <w:rsid w:val="004C7B3C"/>
    <w:rsid w:val="004D78C6"/>
    <w:rsid w:val="004E12B8"/>
    <w:rsid w:val="004E6FCB"/>
    <w:rsid w:val="004F4E97"/>
    <w:rsid w:val="004F5306"/>
    <w:rsid w:val="004F6BC9"/>
    <w:rsid w:val="004F7A7A"/>
    <w:rsid w:val="0050170C"/>
    <w:rsid w:val="00502C7A"/>
    <w:rsid w:val="005052AC"/>
    <w:rsid w:val="005125BA"/>
    <w:rsid w:val="005132E9"/>
    <w:rsid w:val="005177F3"/>
    <w:rsid w:val="00523988"/>
    <w:rsid w:val="00526457"/>
    <w:rsid w:val="005365C6"/>
    <w:rsid w:val="005402B6"/>
    <w:rsid w:val="00541828"/>
    <w:rsid w:val="00564475"/>
    <w:rsid w:val="005741CB"/>
    <w:rsid w:val="00575365"/>
    <w:rsid w:val="00582BD3"/>
    <w:rsid w:val="005838AF"/>
    <w:rsid w:val="00585D2B"/>
    <w:rsid w:val="00586EFC"/>
    <w:rsid w:val="00587075"/>
    <w:rsid w:val="0059095D"/>
    <w:rsid w:val="0059168B"/>
    <w:rsid w:val="005965EF"/>
    <w:rsid w:val="00597B6C"/>
    <w:rsid w:val="005A1737"/>
    <w:rsid w:val="005A48E0"/>
    <w:rsid w:val="005B05B5"/>
    <w:rsid w:val="005B068D"/>
    <w:rsid w:val="005B20EF"/>
    <w:rsid w:val="005B3F29"/>
    <w:rsid w:val="005B76EB"/>
    <w:rsid w:val="005C58D5"/>
    <w:rsid w:val="005D526A"/>
    <w:rsid w:val="005E061D"/>
    <w:rsid w:val="005E4704"/>
    <w:rsid w:val="005F0CF1"/>
    <w:rsid w:val="005F1751"/>
    <w:rsid w:val="005F2017"/>
    <w:rsid w:val="005F2819"/>
    <w:rsid w:val="006008E5"/>
    <w:rsid w:val="0060717E"/>
    <w:rsid w:val="00607A0D"/>
    <w:rsid w:val="00607E1F"/>
    <w:rsid w:val="00611219"/>
    <w:rsid w:val="00612BCE"/>
    <w:rsid w:val="00617AAB"/>
    <w:rsid w:val="00625DCE"/>
    <w:rsid w:val="006278FA"/>
    <w:rsid w:val="0064240A"/>
    <w:rsid w:val="00643EEF"/>
    <w:rsid w:val="00644C0E"/>
    <w:rsid w:val="00654D2F"/>
    <w:rsid w:val="006621A3"/>
    <w:rsid w:val="00665D1C"/>
    <w:rsid w:val="00667DE3"/>
    <w:rsid w:val="00671206"/>
    <w:rsid w:val="00672DF6"/>
    <w:rsid w:val="006760A7"/>
    <w:rsid w:val="0068051B"/>
    <w:rsid w:val="00681248"/>
    <w:rsid w:val="0068212E"/>
    <w:rsid w:val="00682D19"/>
    <w:rsid w:val="0068391D"/>
    <w:rsid w:val="00686AED"/>
    <w:rsid w:val="00687032"/>
    <w:rsid w:val="006870E2"/>
    <w:rsid w:val="00694B33"/>
    <w:rsid w:val="006A0671"/>
    <w:rsid w:val="006A16AA"/>
    <w:rsid w:val="006A2506"/>
    <w:rsid w:val="006A61E6"/>
    <w:rsid w:val="006A6726"/>
    <w:rsid w:val="006B7C1F"/>
    <w:rsid w:val="006C3758"/>
    <w:rsid w:val="006C7277"/>
    <w:rsid w:val="006D1F56"/>
    <w:rsid w:val="006D4C52"/>
    <w:rsid w:val="006D646A"/>
    <w:rsid w:val="006D74F9"/>
    <w:rsid w:val="006F3074"/>
    <w:rsid w:val="006F7A8D"/>
    <w:rsid w:val="007052F5"/>
    <w:rsid w:val="00706D8B"/>
    <w:rsid w:val="007107EF"/>
    <w:rsid w:val="00714326"/>
    <w:rsid w:val="00716310"/>
    <w:rsid w:val="007165AA"/>
    <w:rsid w:val="00717A1F"/>
    <w:rsid w:val="00717BF0"/>
    <w:rsid w:val="007259E9"/>
    <w:rsid w:val="00732203"/>
    <w:rsid w:val="007366E9"/>
    <w:rsid w:val="00737840"/>
    <w:rsid w:val="00742D20"/>
    <w:rsid w:val="00744367"/>
    <w:rsid w:val="007478AE"/>
    <w:rsid w:val="00756D60"/>
    <w:rsid w:val="0076147E"/>
    <w:rsid w:val="007619BB"/>
    <w:rsid w:val="00762455"/>
    <w:rsid w:val="007625BB"/>
    <w:rsid w:val="007708F8"/>
    <w:rsid w:val="0077221D"/>
    <w:rsid w:val="0077658B"/>
    <w:rsid w:val="00783597"/>
    <w:rsid w:val="00783A6C"/>
    <w:rsid w:val="00792845"/>
    <w:rsid w:val="00794023"/>
    <w:rsid w:val="007949FD"/>
    <w:rsid w:val="00795EA1"/>
    <w:rsid w:val="007965B5"/>
    <w:rsid w:val="00797D10"/>
    <w:rsid w:val="007A1EA5"/>
    <w:rsid w:val="007A649E"/>
    <w:rsid w:val="007A7568"/>
    <w:rsid w:val="007B007A"/>
    <w:rsid w:val="007B5988"/>
    <w:rsid w:val="007B5BBB"/>
    <w:rsid w:val="007B5D77"/>
    <w:rsid w:val="007B5FB3"/>
    <w:rsid w:val="007C302F"/>
    <w:rsid w:val="007C69A9"/>
    <w:rsid w:val="007C7913"/>
    <w:rsid w:val="007D0CCA"/>
    <w:rsid w:val="007D41AF"/>
    <w:rsid w:val="007D5D0D"/>
    <w:rsid w:val="007D6B61"/>
    <w:rsid w:val="007E565D"/>
    <w:rsid w:val="00800840"/>
    <w:rsid w:val="00811F50"/>
    <w:rsid w:val="00815234"/>
    <w:rsid w:val="008219C9"/>
    <w:rsid w:val="00821BCE"/>
    <w:rsid w:val="008251F1"/>
    <w:rsid w:val="00826AFF"/>
    <w:rsid w:val="00830692"/>
    <w:rsid w:val="00833F3F"/>
    <w:rsid w:val="00836214"/>
    <w:rsid w:val="00841621"/>
    <w:rsid w:val="00841EB4"/>
    <w:rsid w:val="00844DF8"/>
    <w:rsid w:val="00851F94"/>
    <w:rsid w:val="00852655"/>
    <w:rsid w:val="008533F7"/>
    <w:rsid w:val="00855BAC"/>
    <w:rsid w:val="00857FE5"/>
    <w:rsid w:val="00870F16"/>
    <w:rsid w:val="00873C9B"/>
    <w:rsid w:val="008743D8"/>
    <w:rsid w:val="00875CC0"/>
    <w:rsid w:val="0088294D"/>
    <w:rsid w:val="00882F47"/>
    <w:rsid w:val="00885419"/>
    <w:rsid w:val="00890EEB"/>
    <w:rsid w:val="00893895"/>
    <w:rsid w:val="0089420D"/>
    <w:rsid w:val="00894B2C"/>
    <w:rsid w:val="008960A9"/>
    <w:rsid w:val="008B04F0"/>
    <w:rsid w:val="008B16F5"/>
    <w:rsid w:val="008B3D37"/>
    <w:rsid w:val="008B4E5E"/>
    <w:rsid w:val="008B650A"/>
    <w:rsid w:val="008B687D"/>
    <w:rsid w:val="008B6E6A"/>
    <w:rsid w:val="008C2B2B"/>
    <w:rsid w:val="008C5E05"/>
    <w:rsid w:val="008D19F8"/>
    <w:rsid w:val="008D2735"/>
    <w:rsid w:val="008D45AE"/>
    <w:rsid w:val="008D6C78"/>
    <w:rsid w:val="008E61A6"/>
    <w:rsid w:val="008F14E3"/>
    <w:rsid w:val="008F63AA"/>
    <w:rsid w:val="008F6699"/>
    <w:rsid w:val="008F75D1"/>
    <w:rsid w:val="00900DBF"/>
    <w:rsid w:val="00903F03"/>
    <w:rsid w:val="00903F3E"/>
    <w:rsid w:val="009075B3"/>
    <w:rsid w:val="009108B6"/>
    <w:rsid w:val="00910EA0"/>
    <w:rsid w:val="00915F57"/>
    <w:rsid w:val="00920D3D"/>
    <w:rsid w:val="009227EE"/>
    <w:rsid w:val="0092373C"/>
    <w:rsid w:val="00927304"/>
    <w:rsid w:val="00932030"/>
    <w:rsid w:val="00941E96"/>
    <w:rsid w:val="0094291B"/>
    <w:rsid w:val="00947FD3"/>
    <w:rsid w:val="00950EE2"/>
    <w:rsid w:val="00951F7C"/>
    <w:rsid w:val="009550E7"/>
    <w:rsid w:val="0096550D"/>
    <w:rsid w:val="00977CE4"/>
    <w:rsid w:val="00992F50"/>
    <w:rsid w:val="009962B3"/>
    <w:rsid w:val="00997880"/>
    <w:rsid w:val="009A1F6C"/>
    <w:rsid w:val="009B259F"/>
    <w:rsid w:val="009B4F51"/>
    <w:rsid w:val="009B78A2"/>
    <w:rsid w:val="009C0634"/>
    <w:rsid w:val="009C102E"/>
    <w:rsid w:val="009C419B"/>
    <w:rsid w:val="009C4D54"/>
    <w:rsid w:val="009D4320"/>
    <w:rsid w:val="009E097B"/>
    <w:rsid w:val="009E26CB"/>
    <w:rsid w:val="009E4953"/>
    <w:rsid w:val="009F1EF0"/>
    <w:rsid w:val="009F72D3"/>
    <w:rsid w:val="00A038BB"/>
    <w:rsid w:val="00A156E7"/>
    <w:rsid w:val="00A22159"/>
    <w:rsid w:val="00A22295"/>
    <w:rsid w:val="00A231FE"/>
    <w:rsid w:val="00A247D5"/>
    <w:rsid w:val="00A24F9D"/>
    <w:rsid w:val="00A256CB"/>
    <w:rsid w:val="00A269B7"/>
    <w:rsid w:val="00A33292"/>
    <w:rsid w:val="00A46E78"/>
    <w:rsid w:val="00A47241"/>
    <w:rsid w:val="00A50DFC"/>
    <w:rsid w:val="00A62916"/>
    <w:rsid w:val="00A67341"/>
    <w:rsid w:val="00A71D8D"/>
    <w:rsid w:val="00A748D1"/>
    <w:rsid w:val="00A7596A"/>
    <w:rsid w:val="00A775DE"/>
    <w:rsid w:val="00A83BB3"/>
    <w:rsid w:val="00A862B3"/>
    <w:rsid w:val="00A92189"/>
    <w:rsid w:val="00A930A0"/>
    <w:rsid w:val="00A9463A"/>
    <w:rsid w:val="00AA16F9"/>
    <w:rsid w:val="00AA1CA8"/>
    <w:rsid w:val="00AA4682"/>
    <w:rsid w:val="00AB5755"/>
    <w:rsid w:val="00AC3941"/>
    <w:rsid w:val="00AC41E9"/>
    <w:rsid w:val="00AC7334"/>
    <w:rsid w:val="00AF1E5D"/>
    <w:rsid w:val="00AF4C0C"/>
    <w:rsid w:val="00AF7EFD"/>
    <w:rsid w:val="00B045DA"/>
    <w:rsid w:val="00B06379"/>
    <w:rsid w:val="00B13FDB"/>
    <w:rsid w:val="00B236D0"/>
    <w:rsid w:val="00B330DF"/>
    <w:rsid w:val="00B3731C"/>
    <w:rsid w:val="00B37D3A"/>
    <w:rsid w:val="00B444E3"/>
    <w:rsid w:val="00B4496C"/>
    <w:rsid w:val="00B54839"/>
    <w:rsid w:val="00B60E60"/>
    <w:rsid w:val="00B62F09"/>
    <w:rsid w:val="00B76940"/>
    <w:rsid w:val="00B84877"/>
    <w:rsid w:val="00B85D06"/>
    <w:rsid w:val="00BB0330"/>
    <w:rsid w:val="00BB0916"/>
    <w:rsid w:val="00BB1C80"/>
    <w:rsid w:val="00BB3DAF"/>
    <w:rsid w:val="00BB4AAD"/>
    <w:rsid w:val="00BB5970"/>
    <w:rsid w:val="00BB7FF4"/>
    <w:rsid w:val="00BD1F64"/>
    <w:rsid w:val="00BE18B4"/>
    <w:rsid w:val="00BE47D5"/>
    <w:rsid w:val="00BE7142"/>
    <w:rsid w:val="00BF200B"/>
    <w:rsid w:val="00C02EB0"/>
    <w:rsid w:val="00C04163"/>
    <w:rsid w:val="00C05BCD"/>
    <w:rsid w:val="00C15560"/>
    <w:rsid w:val="00C16AE5"/>
    <w:rsid w:val="00C16F14"/>
    <w:rsid w:val="00C21BE3"/>
    <w:rsid w:val="00C2227C"/>
    <w:rsid w:val="00C22413"/>
    <w:rsid w:val="00C251A8"/>
    <w:rsid w:val="00C26A18"/>
    <w:rsid w:val="00C31344"/>
    <w:rsid w:val="00C320AC"/>
    <w:rsid w:val="00C35345"/>
    <w:rsid w:val="00C374A9"/>
    <w:rsid w:val="00C418C4"/>
    <w:rsid w:val="00C51DA3"/>
    <w:rsid w:val="00C55C05"/>
    <w:rsid w:val="00C617FA"/>
    <w:rsid w:val="00C65498"/>
    <w:rsid w:val="00C66991"/>
    <w:rsid w:val="00C7379A"/>
    <w:rsid w:val="00C768EC"/>
    <w:rsid w:val="00C77AC3"/>
    <w:rsid w:val="00C865C2"/>
    <w:rsid w:val="00C87EF3"/>
    <w:rsid w:val="00C93960"/>
    <w:rsid w:val="00C9727D"/>
    <w:rsid w:val="00CA13B8"/>
    <w:rsid w:val="00CB6268"/>
    <w:rsid w:val="00CB74D7"/>
    <w:rsid w:val="00CC293B"/>
    <w:rsid w:val="00CC4285"/>
    <w:rsid w:val="00CC5FEB"/>
    <w:rsid w:val="00CD2527"/>
    <w:rsid w:val="00CD495B"/>
    <w:rsid w:val="00CE3A6A"/>
    <w:rsid w:val="00CE65BD"/>
    <w:rsid w:val="00CE6F68"/>
    <w:rsid w:val="00CF00F1"/>
    <w:rsid w:val="00CF010E"/>
    <w:rsid w:val="00CF0650"/>
    <w:rsid w:val="00CF112C"/>
    <w:rsid w:val="00CF2AA4"/>
    <w:rsid w:val="00D00A96"/>
    <w:rsid w:val="00D0376B"/>
    <w:rsid w:val="00D049F9"/>
    <w:rsid w:val="00D05ECD"/>
    <w:rsid w:val="00D06539"/>
    <w:rsid w:val="00D070E2"/>
    <w:rsid w:val="00D11BE6"/>
    <w:rsid w:val="00D12E2E"/>
    <w:rsid w:val="00D134D2"/>
    <w:rsid w:val="00D219E5"/>
    <w:rsid w:val="00D220E5"/>
    <w:rsid w:val="00D22796"/>
    <w:rsid w:val="00D2744D"/>
    <w:rsid w:val="00D333F3"/>
    <w:rsid w:val="00D33EEB"/>
    <w:rsid w:val="00D34A97"/>
    <w:rsid w:val="00D37C21"/>
    <w:rsid w:val="00D46AF3"/>
    <w:rsid w:val="00D501A2"/>
    <w:rsid w:val="00D51187"/>
    <w:rsid w:val="00D520DB"/>
    <w:rsid w:val="00D5711C"/>
    <w:rsid w:val="00D572C5"/>
    <w:rsid w:val="00D601E1"/>
    <w:rsid w:val="00D63E18"/>
    <w:rsid w:val="00D65B50"/>
    <w:rsid w:val="00D70483"/>
    <w:rsid w:val="00D727ED"/>
    <w:rsid w:val="00D72ADE"/>
    <w:rsid w:val="00D75288"/>
    <w:rsid w:val="00D81019"/>
    <w:rsid w:val="00D82C7D"/>
    <w:rsid w:val="00D835DD"/>
    <w:rsid w:val="00D95510"/>
    <w:rsid w:val="00DA2A43"/>
    <w:rsid w:val="00DA3F7E"/>
    <w:rsid w:val="00DA7618"/>
    <w:rsid w:val="00DA7D81"/>
    <w:rsid w:val="00DB787C"/>
    <w:rsid w:val="00DC1B3D"/>
    <w:rsid w:val="00DC1E0A"/>
    <w:rsid w:val="00DC22A9"/>
    <w:rsid w:val="00DC3BF2"/>
    <w:rsid w:val="00DC7EB4"/>
    <w:rsid w:val="00DC7F29"/>
    <w:rsid w:val="00DD0EE8"/>
    <w:rsid w:val="00DD32BE"/>
    <w:rsid w:val="00DE03AD"/>
    <w:rsid w:val="00DF5884"/>
    <w:rsid w:val="00E007BA"/>
    <w:rsid w:val="00E1413B"/>
    <w:rsid w:val="00E15E4D"/>
    <w:rsid w:val="00E17615"/>
    <w:rsid w:val="00E224CF"/>
    <w:rsid w:val="00E30E3B"/>
    <w:rsid w:val="00E311DD"/>
    <w:rsid w:val="00E404FE"/>
    <w:rsid w:val="00E44C61"/>
    <w:rsid w:val="00E5209F"/>
    <w:rsid w:val="00E54A28"/>
    <w:rsid w:val="00E56737"/>
    <w:rsid w:val="00E671F9"/>
    <w:rsid w:val="00E674A9"/>
    <w:rsid w:val="00E71547"/>
    <w:rsid w:val="00E726A3"/>
    <w:rsid w:val="00E743F2"/>
    <w:rsid w:val="00E74B04"/>
    <w:rsid w:val="00E76A1B"/>
    <w:rsid w:val="00E87667"/>
    <w:rsid w:val="00E91E38"/>
    <w:rsid w:val="00E9474C"/>
    <w:rsid w:val="00E96724"/>
    <w:rsid w:val="00EA15C6"/>
    <w:rsid w:val="00EA196F"/>
    <w:rsid w:val="00EA21D3"/>
    <w:rsid w:val="00EA674E"/>
    <w:rsid w:val="00EB2B64"/>
    <w:rsid w:val="00EB4017"/>
    <w:rsid w:val="00EB43D1"/>
    <w:rsid w:val="00EB6773"/>
    <w:rsid w:val="00EB72E3"/>
    <w:rsid w:val="00EB7417"/>
    <w:rsid w:val="00EC014F"/>
    <w:rsid w:val="00EC1231"/>
    <w:rsid w:val="00EC2BDB"/>
    <w:rsid w:val="00EC5E05"/>
    <w:rsid w:val="00ED464C"/>
    <w:rsid w:val="00ED52D9"/>
    <w:rsid w:val="00ED67CE"/>
    <w:rsid w:val="00ED6B52"/>
    <w:rsid w:val="00EF15D7"/>
    <w:rsid w:val="00EF66FC"/>
    <w:rsid w:val="00EF7035"/>
    <w:rsid w:val="00EF7A95"/>
    <w:rsid w:val="00F0188C"/>
    <w:rsid w:val="00F01DBB"/>
    <w:rsid w:val="00F0256C"/>
    <w:rsid w:val="00F06B40"/>
    <w:rsid w:val="00F10476"/>
    <w:rsid w:val="00F11CC9"/>
    <w:rsid w:val="00F11EA1"/>
    <w:rsid w:val="00F15C4C"/>
    <w:rsid w:val="00F228DD"/>
    <w:rsid w:val="00F242B6"/>
    <w:rsid w:val="00F24D6B"/>
    <w:rsid w:val="00F24FB8"/>
    <w:rsid w:val="00F2544C"/>
    <w:rsid w:val="00F306BE"/>
    <w:rsid w:val="00F31021"/>
    <w:rsid w:val="00F3335A"/>
    <w:rsid w:val="00F448B0"/>
    <w:rsid w:val="00F53E82"/>
    <w:rsid w:val="00F55C14"/>
    <w:rsid w:val="00F55C7B"/>
    <w:rsid w:val="00F55D17"/>
    <w:rsid w:val="00F56E6B"/>
    <w:rsid w:val="00F63535"/>
    <w:rsid w:val="00F635DD"/>
    <w:rsid w:val="00F65A4D"/>
    <w:rsid w:val="00F66E46"/>
    <w:rsid w:val="00F71E81"/>
    <w:rsid w:val="00F77EBE"/>
    <w:rsid w:val="00F86C2B"/>
    <w:rsid w:val="00F87647"/>
    <w:rsid w:val="00F9202D"/>
    <w:rsid w:val="00F920F1"/>
    <w:rsid w:val="00F94A0C"/>
    <w:rsid w:val="00FB251F"/>
    <w:rsid w:val="00FB26AB"/>
    <w:rsid w:val="00FC1B01"/>
    <w:rsid w:val="00FC3046"/>
    <w:rsid w:val="00FC3F16"/>
    <w:rsid w:val="00FC4687"/>
    <w:rsid w:val="00FD0D24"/>
    <w:rsid w:val="00FD18DA"/>
    <w:rsid w:val="00FD3415"/>
    <w:rsid w:val="00FD4174"/>
    <w:rsid w:val="00FD52DB"/>
    <w:rsid w:val="00FE0A69"/>
    <w:rsid w:val="00FE2BAE"/>
    <w:rsid w:val="00FE35A8"/>
    <w:rsid w:val="00FE4839"/>
    <w:rsid w:val="00FE5807"/>
    <w:rsid w:val="00FE6FA7"/>
    <w:rsid w:val="00FF0B63"/>
    <w:rsid w:val="00FF47C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E14CBA"/>
  <w15:docId w15:val="{EECF34D2-1A55-4C98-B37D-DD08C27AF7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iberation Serif" w:eastAsia="Source Han Sans CN Regular" w:hAnsi="Liberation Serif" w:cs="Lohit Devanagari"/>
        <w:kern w:val="3"/>
        <w:sz w:val="24"/>
        <w:szCs w:val="24"/>
        <w:lang w:val="fr-FR" w:eastAsia="zh-CN" w:bidi="hi-IN"/>
      </w:rPr>
    </w:rPrDefault>
    <w:pPrDefault>
      <w:pPr>
        <w:suppressAutoHyphens/>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6E6A"/>
    <w:pPr>
      <w:spacing w:before="120" w:after="120"/>
      <w:jc w:val="both"/>
      <w:pPrChange w:id="0" w:author="CCCCC" w:date="2017-06-15T22:48:00Z">
        <w:pPr>
          <w:suppressAutoHyphens/>
          <w:autoSpaceDN w:val="0"/>
          <w:spacing w:before="120" w:after="120"/>
          <w:textAlignment w:val="baseline"/>
        </w:pPr>
      </w:pPrChange>
    </w:pPr>
    <w:rPr>
      <w:rFonts w:ascii="Times New Roman" w:hAnsi="Times New Roman"/>
      <w:rPrChange w:id="0" w:author="CCCCC" w:date="2017-06-15T22:48:00Z">
        <w:rPr>
          <w:rFonts w:eastAsia="Source Han Sans CN Regular" w:cs="Lohit Devanagari"/>
          <w:kern w:val="3"/>
          <w:sz w:val="24"/>
          <w:szCs w:val="24"/>
          <w:lang w:val="fr-FR" w:eastAsia="zh-CN" w:bidi="hi-IN"/>
        </w:rPr>
      </w:rPrChange>
    </w:rPr>
  </w:style>
  <w:style w:type="paragraph" w:styleId="Heading1">
    <w:name w:val="heading 1"/>
    <w:basedOn w:val="Normal"/>
    <w:next w:val="Normal"/>
    <w:link w:val="Heading1Char"/>
    <w:uiPriority w:val="9"/>
    <w:qFormat/>
    <w:rsid w:val="008B4E5E"/>
    <w:pPr>
      <w:keepNext/>
      <w:keepLines/>
      <w:spacing w:before="480" w:after="0"/>
      <w:outlineLvl w:val="0"/>
    </w:pPr>
    <w:rPr>
      <w:rFonts w:asciiTheme="majorHAnsi" w:eastAsiaTheme="majorEastAsia" w:hAnsiTheme="majorHAnsi" w:cs="Mangal"/>
      <w:b/>
      <w:bCs/>
      <w:color w:val="365F91" w:themeColor="accent1" w:themeShade="BF"/>
      <w:sz w:val="28"/>
      <w:szCs w:val="25"/>
    </w:rPr>
  </w:style>
  <w:style w:type="paragraph" w:styleId="Heading2">
    <w:name w:val="heading 2"/>
    <w:basedOn w:val="Normal"/>
    <w:next w:val="Normal"/>
    <w:link w:val="Heading2Char"/>
    <w:uiPriority w:val="9"/>
    <w:unhideWhenUsed/>
    <w:qFormat/>
    <w:rsid w:val="00800840"/>
    <w:pPr>
      <w:keepNext/>
      <w:keepLines/>
      <w:spacing w:before="200"/>
      <w:outlineLvl w:val="1"/>
    </w:pPr>
    <w:rPr>
      <w:rFonts w:asciiTheme="majorHAnsi" w:eastAsiaTheme="majorEastAsia" w:hAnsiTheme="majorHAnsi" w:cs="Mangal"/>
      <w:b/>
      <w:bCs/>
      <w:color w:val="4F81BD" w:themeColor="accent1"/>
      <w:sz w:val="26"/>
      <w:szCs w:val="23"/>
    </w:rPr>
  </w:style>
  <w:style w:type="paragraph" w:styleId="Heading3">
    <w:name w:val="heading 3"/>
    <w:basedOn w:val="Normal"/>
    <w:next w:val="Normal"/>
    <w:link w:val="Heading3Char"/>
    <w:uiPriority w:val="9"/>
    <w:unhideWhenUsed/>
    <w:qFormat/>
    <w:rsid w:val="001F7E81"/>
    <w:pPr>
      <w:keepNext/>
      <w:keepLines/>
      <w:spacing w:before="200" w:after="0"/>
      <w:ind w:left="709"/>
      <w:outlineLvl w:val="2"/>
    </w:pPr>
    <w:rPr>
      <w:rFonts w:asciiTheme="majorHAnsi" w:eastAsiaTheme="majorEastAsia" w:hAnsiTheme="majorHAnsi" w:cs="Mangal"/>
      <w:b/>
      <w:bCs/>
      <w:color w:val="4F81BD" w:themeColor="accent1"/>
      <w:szCs w:val="21"/>
    </w:rPr>
  </w:style>
  <w:style w:type="paragraph" w:styleId="Heading4">
    <w:name w:val="heading 4"/>
    <w:basedOn w:val="Normal"/>
    <w:next w:val="Normal"/>
    <w:link w:val="Heading4Char"/>
    <w:uiPriority w:val="9"/>
    <w:unhideWhenUsed/>
    <w:qFormat/>
    <w:rsid w:val="00127D2D"/>
    <w:pPr>
      <w:keepNext/>
      <w:keepLines/>
      <w:spacing w:before="200" w:after="0"/>
      <w:ind w:left="1418"/>
      <w:outlineLvl w:val="3"/>
    </w:pPr>
    <w:rPr>
      <w:rFonts w:asciiTheme="majorHAnsi" w:eastAsiaTheme="majorEastAsia" w:hAnsiTheme="majorHAnsi" w:cs="Mangal"/>
      <w:b/>
      <w:bCs/>
      <w:i/>
      <w:iCs/>
      <w:color w:val="4F81BD" w:themeColor="accent1"/>
      <w:szCs w:val="21"/>
    </w:rPr>
  </w:style>
  <w:style w:type="paragraph" w:styleId="Heading5">
    <w:name w:val="heading 5"/>
    <w:basedOn w:val="Normal"/>
    <w:next w:val="Normal"/>
    <w:link w:val="Heading5Char"/>
    <w:uiPriority w:val="9"/>
    <w:unhideWhenUsed/>
    <w:qFormat/>
    <w:rsid w:val="00FD52DB"/>
    <w:pPr>
      <w:keepNext/>
      <w:keepLines/>
      <w:spacing w:before="40" w:after="0"/>
      <w:ind w:left="2127"/>
      <w:outlineLvl w:val="4"/>
    </w:pPr>
    <w:rPr>
      <w:rFonts w:asciiTheme="majorHAnsi" w:eastAsiaTheme="majorEastAsia" w:hAnsiTheme="majorHAnsi" w:cs="Mangal"/>
      <w:color w:val="365F91" w:themeColor="accent1" w:themeShade="B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rsid w:val="003E4B51"/>
  </w:style>
  <w:style w:type="paragraph" w:customStyle="1" w:styleId="Heading">
    <w:name w:val="Heading"/>
    <w:basedOn w:val="Standard"/>
    <w:next w:val="Textbody"/>
    <w:rsid w:val="003E4B51"/>
    <w:pPr>
      <w:keepNext/>
      <w:spacing w:before="240" w:after="120"/>
    </w:pPr>
    <w:rPr>
      <w:rFonts w:ascii="Liberation Sans" w:hAnsi="Liberation Sans"/>
      <w:sz w:val="28"/>
      <w:szCs w:val="28"/>
    </w:rPr>
  </w:style>
  <w:style w:type="paragraph" w:customStyle="1" w:styleId="Textbody">
    <w:name w:val="Text body"/>
    <w:basedOn w:val="Standard"/>
    <w:rsid w:val="003E4B51"/>
    <w:pPr>
      <w:spacing w:after="140" w:line="288" w:lineRule="auto"/>
    </w:pPr>
  </w:style>
  <w:style w:type="paragraph" w:styleId="List">
    <w:name w:val="List"/>
    <w:basedOn w:val="Textbody"/>
    <w:rsid w:val="003E4B51"/>
  </w:style>
  <w:style w:type="paragraph" w:customStyle="1" w:styleId="Caption1">
    <w:name w:val="Caption1"/>
    <w:basedOn w:val="Standard"/>
    <w:rsid w:val="003E4B51"/>
    <w:pPr>
      <w:suppressLineNumbers/>
      <w:spacing w:before="120" w:after="120"/>
    </w:pPr>
    <w:rPr>
      <w:i/>
      <w:iCs/>
    </w:rPr>
  </w:style>
  <w:style w:type="paragraph" w:customStyle="1" w:styleId="Index">
    <w:name w:val="Index"/>
    <w:basedOn w:val="Standard"/>
    <w:rsid w:val="003E4B51"/>
    <w:pPr>
      <w:suppressLineNumbers/>
    </w:pPr>
  </w:style>
  <w:style w:type="character" w:customStyle="1" w:styleId="Heading2Char">
    <w:name w:val="Heading 2 Char"/>
    <w:basedOn w:val="DefaultParagraphFont"/>
    <w:link w:val="Heading2"/>
    <w:uiPriority w:val="9"/>
    <w:rsid w:val="00800840"/>
    <w:rPr>
      <w:rFonts w:asciiTheme="majorHAnsi" w:eastAsiaTheme="majorEastAsia" w:hAnsiTheme="majorHAnsi" w:cs="Mangal"/>
      <w:b/>
      <w:bCs/>
      <w:color w:val="4F81BD" w:themeColor="accent1"/>
      <w:sz w:val="26"/>
      <w:szCs w:val="23"/>
    </w:rPr>
  </w:style>
  <w:style w:type="character" w:customStyle="1" w:styleId="5yl5">
    <w:name w:val="_5yl5"/>
    <w:basedOn w:val="DefaultParagraphFont"/>
    <w:rsid w:val="00321DC5"/>
  </w:style>
  <w:style w:type="character" w:customStyle="1" w:styleId="Heading4Char">
    <w:name w:val="Heading 4 Char"/>
    <w:basedOn w:val="DefaultParagraphFont"/>
    <w:link w:val="Heading4"/>
    <w:uiPriority w:val="9"/>
    <w:rsid w:val="00127D2D"/>
    <w:rPr>
      <w:rFonts w:asciiTheme="majorHAnsi" w:eastAsiaTheme="majorEastAsia" w:hAnsiTheme="majorHAnsi" w:cs="Mangal"/>
      <w:b/>
      <w:bCs/>
      <w:i/>
      <w:iCs/>
      <w:color w:val="4F81BD" w:themeColor="accent1"/>
      <w:szCs w:val="21"/>
    </w:rPr>
  </w:style>
  <w:style w:type="paragraph" w:styleId="BalloonText">
    <w:name w:val="Balloon Text"/>
    <w:basedOn w:val="Normal"/>
    <w:link w:val="BalloonTextChar"/>
    <w:uiPriority w:val="99"/>
    <w:semiHidden/>
    <w:unhideWhenUsed/>
    <w:rsid w:val="004E12B8"/>
    <w:pPr>
      <w:spacing w:before="0" w:after="0"/>
    </w:pPr>
    <w:rPr>
      <w:rFonts w:ascii="Tahoma" w:hAnsi="Tahoma" w:cs="Mangal"/>
      <w:sz w:val="16"/>
      <w:szCs w:val="14"/>
    </w:rPr>
  </w:style>
  <w:style w:type="character" w:customStyle="1" w:styleId="BalloonTextChar">
    <w:name w:val="Balloon Text Char"/>
    <w:basedOn w:val="DefaultParagraphFont"/>
    <w:link w:val="BalloonText"/>
    <w:uiPriority w:val="99"/>
    <w:semiHidden/>
    <w:rsid w:val="004E12B8"/>
    <w:rPr>
      <w:rFonts w:ascii="Tahoma" w:hAnsi="Tahoma" w:cs="Mangal"/>
      <w:sz w:val="16"/>
      <w:szCs w:val="14"/>
    </w:rPr>
  </w:style>
  <w:style w:type="character" w:customStyle="1" w:styleId="Heading3Char">
    <w:name w:val="Heading 3 Char"/>
    <w:basedOn w:val="DefaultParagraphFont"/>
    <w:link w:val="Heading3"/>
    <w:uiPriority w:val="9"/>
    <w:rsid w:val="001F7E81"/>
    <w:rPr>
      <w:rFonts w:asciiTheme="majorHAnsi" w:eastAsiaTheme="majorEastAsia" w:hAnsiTheme="majorHAnsi" w:cs="Mangal"/>
      <w:b/>
      <w:bCs/>
      <w:color w:val="4F81BD" w:themeColor="accent1"/>
      <w:szCs w:val="21"/>
    </w:rPr>
  </w:style>
  <w:style w:type="paragraph" w:styleId="ListParagraph">
    <w:name w:val="List Paragraph"/>
    <w:basedOn w:val="Normal"/>
    <w:uiPriority w:val="34"/>
    <w:qFormat/>
    <w:rsid w:val="000D7996"/>
    <w:pPr>
      <w:ind w:left="720"/>
      <w:contextualSpacing/>
    </w:pPr>
    <w:rPr>
      <w:rFonts w:cs="Mangal"/>
      <w:szCs w:val="21"/>
    </w:rPr>
  </w:style>
  <w:style w:type="paragraph" w:styleId="NoSpacing">
    <w:name w:val="No Spacing"/>
    <w:link w:val="NoSpacingChar"/>
    <w:uiPriority w:val="1"/>
    <w:qFormat/>
    <w:rsid w:val="000D7996"/>
    <w:pPr>
      <w:suppressAutoHyphens w:val="0"/>
      <w:autoSpaceDN/>
      <w:textAlignment w:val="auto"/>
    </w:pPr>
    <w:rPr>
      <w:rFonts w:asciiTheme="minorHAnsi" w:eastAsiaTheme="minorEastAsia" w:hAnsiTheme="minorHAnsi" w:cstheme="minorBidi"/>
      <w:kern w:val="0"/>
      <w:sz w:val="22"/>
      <w:szCs w:val="22"/>
      <w:lang w:eastAsia="en-US" w:bidi="ar-SA"/>
    </w:rPr>
  </w:style>
  <w:style w:type="character" w:customStyle="1" w:styleId="NoSpacingChar">
    <w:name w:val="No Spacing Char"/>
    <w:basedOn w:val="DefaultParagraphFont"/>
    <w:link w:val="NoSpacing"/>
    <w:uiPriority w:val="1"/>
    <w:rsid w:val="000D7996"/>
    <w:rPr>
      <w:rFonts w:asciiTheme="minorHAnsi" w:eastAsiaTheme="minorEastAsia" w:hAnsiTheme="minorHAnsi" w:cstheme="minorBidi"/>
      <w:kern w:val="0"/>
      <w:sz w:val="22"/>
      <w:szCs w:val="22"/>
      <w:lang w:eastAsia="en-US" w:bidi="ar-SA"/>
    </w:rPr>
  </w:style>
  <w:style w:type="character" w:customStyle="1" w:styleId="Heading1Char">
    <w:name w:val="Heading 1 Char"/>
    <w:basedOn w:val="DefaultParagraphFont"/>
    <w:link w:val="Heading1"/>
    <w:uiPriority w:val="9"/>
    <w:rsid w:val="008B4E5E"/>
    <w:rPr>
      <w:rFonts w:asciiTheme="majorHAnsi" w:eastAsiaTheme="majorEastAsia" w:hAnsiTheme="majorHAnsi" w:cs="Mangal"/>
      <w:b/>
      <w:bCs/>
      <w:color w:val="365F91" w:themeColor="accent1" w:themeShade="BF"/>
      <w:sz w:val="28"/>
      <w:szCs w:val="25"/>
    </w:rPr>
  </w:style>
  <w:style w:type="paragraph" w:styleId="TOCHeading">
    <w:name w:val="TOC Heading"/>
    <w:basedOn w:val="Heading1"/>
    <w:next w:val="Normal"/>
    <w:uiPriority w:val="39"/>
    <w:unhideWhenUsed/>
    <w:qFormat/>
    <w:rsid w:val="008B4E5E"/>
    <w:pPr>
      <w:suppressAutoHyphens w:val="0"/>
      <w:autoSpaceDN/>
      <w:spacing w:line="276" w:lineRule="auto"/>
      <w:textAlignment w:val="auto"/>
      <w:outlineLvl w:val="9"/>
    </w:pPr>
    <w:rPr>
      <w:rFonts w:cstheme="majorBidi"/>
      <w:kern w:val="0"/>
      <w:szCs w:val="28"/>
      <w:lang w:eastAsia="en-US" w:bidi="ar-SA"/>
    </w:rPr>
  </w:style>
  <w:style w:type="paragraph" w:styleId="TOC2">
    <w:name w:val="toc 2"/>
    <w:basedOn w:val="Normal"/>
    <w:next w:val="Normal"/>
    <w:autoRedefine/>
    <w:uiPriority w:val="39"/>
    <w:unhideWhenUsed/>
    <w:rsid w:val="008B4E5E"/>
    <w:pPr>
      <w:spacing w:after="100"/>
      <w:ind w:left="240"/>
    </w:pPr>
    <w:rPr>
      <w:rFonts w:cs="Mangal"/>
      <w:szCs w:val="21"/>
    </w:rPr>
  </w:style>
  <w:style w:type="paragraph" w:styleId="TOC3">
    <w:name w:val="toc 3"/>
    <w:basedOn w:val="Normal"/>
    <w:next w:val="Normal"/>
    <w:autoRedefine/>
    <w:uiPriority w:val="39"/>
    <w:unhideWhenUsed/>
    <w:rsid w:val="008B4E5E"/>
    <w:pPr>
      <w:spacing w:after="100"/>
      <w:ind w:left="480"/>
    </w:pPr>
    <w:rPr>
      <w:rFonts w:cs="Mangal"/>
      <w:szCs w:val="21"/>
    </w:rPr>
  </w:style>
  <w:style w:type="character" w:styleId="Hyperlink">
    <w:name w:val="Hyperlink"/>
    <w:basedOn w:val="DefaultParagraphFont"/>
    <w:uiPriority w:val="99"/>
    <w:unhideWhenUsed/>
    <w:rsid w:val="008B4E5E"/>
    <w:rPr>
      <w:color w:val="0000FF" w:themeColor="hyperlink"/>
      <w:u w:val="single"/>
    </w:rPr>
  </w:style>
  <w:style w:type="paragraph" w:styleId="Header">
    <w:name w:val="header"/>
    <w:basedOn w:val="Normal"/>
    <w:link w:val="HeaderChar"/>
    <w:uiPriority w:val="99"/>
    <w:unhideWhenUsed/>
    <w:rsid w:val="008B4E5E"/>
    <w:pPr>
      <w:tabs>
        <w:tab w:val="center" w:pos="4536"/>
        <w:tab w:val="right" w:pos="9072"/>
      </w:tabs>
      <w:spacing w:before="0" w:after="0"/>
    </w:pPr>
    <w:rPr>
      <w:rFonts w:cs="Mangal"/>
      <w:szCs w:val="21"/>
    </w:rPr>
  </w:style>
  <w:style w:type="character" w:customStyle="1" w:styleId="HeaderChar">
    <w:name w:val="Header Char"/>
    <w:basedOn w:val="DefaultParagraphFont"/>
    <w:link w:val="Header"/>
    <w:uiPriority w:val="99"/>
    <w:rsid w:val="008B4E5E"/>
    <w:rPr>
      <w:rFonts w:ascii="Times New Roman" w:hAnsi="Times New Roman" w:cs="Mangal"/>
      <w:szCs w:val="21"/>
    </w:rPr>
  </w:style>
  <w:style w:type="paragraph" w:styleId="Footer">
    <w:name w:val="footer"/>
    <w:basedOn w:val="Normal"/>
    <w:link w:val="FooterChar"/>
    <w:uiPriority w:val="99"/>
    <w:unhideWhenUsed/>
    <w:rsid w:val="008B4E5E"/>
    <w:pPr>
      <w:tabs>
        <w:tab w:val="center" w:pos="4536"/>
        <w:tab w:val="right" w:pos="9072"/>
      </w:tabs>
      <w:spacing w:before="0" w:after="0"/>
    </w:pPr>
    <w:rPr>
      <w:rFonts w:cs="Mangal"/>
      <w:szCs w:val="21"/>
    </w:rPr>
  </w:style>
  <w:style w:type="character" w:customStyle="1" w:styleId="FooterChar">
    <w:name w:val="Footer Char"/>
    <w:basedOn w:val="DefaultParagraphFont"/>
    <w:link w:val="Footer"/>
    <w:uiPriority w:val="99"/>
    <w:rsid w:val="008B4E5E"/>
    <w:rPr>
      <w:rFonts w:ascii="Times New Roman" w:hAnsi="Times New Roman" w:cs="Mangal"/>
      <w:szCs w:val="21"/>
    </w:rPr>
  </w:style>
  <w:style w:type="paragraph" w:styleId="EndnoteText">
    <w:name w:val="endnote text"/>
    <w:basedOn w:val="Normal"/>
    <w:link w:val="EndnoteTextChar"/>
    <w:uiPriority w:val="99"/>
    <w:semiHidden/>
    <w:unhideWhenUsed/>
    <w:rsid w:val="007E565D"/>
    <w:pPr>
      <w:spacing w:before="0" w:after="0"/>
    </w:pPr>
    <w:rPr>
      <w:rFonts w:cs="Mangal"/>
      <w:sz w:val="20"/>
      <w:szCs w:val="18"/>
    </w:rPr>
  </w:style>
  <w:style w:type="character" w:customStyle="1" w:styleId="EndnoteTextChar">
    <w:name w:val="Endnote Text Char"/>
    <w:basedOn w:val="DefaultParagraphFont"/>
    <w:link w:val="EndnoteText"/>
    <w:uiPriority w:val="99"/>
    <w:semiHidden/>
    <w:rsid w:val="007E565D"/>
    <w:rPr>
      <w:rFonts w:ascii="Times New Roman" w:hAnsi="Times New Roman" w:cs="Mangal"/>
      <w:sz w:val="20"/>
      <w:szCs w:val="18"/>
    </w:rPr>
  </w:style>
  <w:style w:type="character" w:styleId="EndnoteReference">
    <w:name w:val="endnote reference"/>
    <w:basedOn w:val="DefaultParagraphFont"/>
    <w:uiPriority w:val="99"/>
    <w:semiHidden/>
    <w:unhideWhenUsed/>
    <w:rsid w:val="007E565D"/>
    <w:rPr>
      <w:vertAlign w:val="superscript"/>
    </w:rPr>
  </w:style>
  <w:style w:type="paragraph" w:styleId="FootnoteText">
    <w:name w:val="footnote text"/>
    <w:basedOn w:val="Normal"/>
    <w:link w:val="FootnoteTextChar"/>
    <w:uiPriority w:val="99"/>
    <w:unhideWhenUsed/>
    <w:rsid w:val="007E565D"/>
    <w:pPr>
      <w:spacing w:before="0" w:after="0"/>
    </w:pPr>
    <w:rPr>
      <w:rFonts w:cs="Mangal"/>
      <w:sz w:val="20"/>
      <w:szCs w:val="18"/>
    </w:rPr>
  </w:style>
  <w:style w:type="character" w:customStyle="1" w:styleId="FootnoteTextChar">
    <w:name w:val="Footnote Text Char"/>
    <w:basedOn w:val="DefaultParagraphFont"/>
    <w:link w:val="FootnoteText"/>
    <w:uiPriority w:val="99"/>
    <w:rsid w:val="007E565D"/>
    <w:rPr>
      <w:rFonts w:ascii="Times New Roman" w:hAnsi="Times New Roman" w:cs="Mangal"/>
      <w:sz w:val="20"/>
      <w:szCs w:val="18"/>
    </w:rPr>
  </w:style>
  <w:style w:type="character" w:styleId="FootnoteReference">
    <w:name w:val="footnote reference"/>
    <w:basedOn w:val="DefaultParagraphFont"/>
    <w:uiPriority w:val="99"/>
    <w:semiHidden/>
    <w:unhideWhenUsed/>
    <w:rsid w:val="007E565D"/>
    <w:rPr>
      <w:vertAlign w:val="superscript"/>
    </w:rPr>
  </w:style>
  <w:style w:type="paragraph" w:styleId="Caption">
    <w:name w:val="caption"/>
    <w:basedOn w:val="Normal"/>
    <w:next w:val="Normal"/>
    <w:uiPriority w:val="35"/>
    <w:unhideWhenUsed/>
    <w:qFormat/>
    <w:rsid w:val="00D070E2"/>
    <w:pPr>
      <w:spacing w:before="0" w:after="200"/>
      <w:jc w:val="center"/>
    </w:pPr>
    <w:rPr>
      <w:rFonts w:cs="Mangal"/>
      <w:i/>
      <w:iCs/>
      <w:color w:val="1F497D" w:themeColor="text2"/>
      <w:sz w:val="18"/>
      <w:szCs w:val="16"/>
    </w:rPr>
  </w:style>
  <w:style w:type="paragraph" w:styleId="Revision">
    <w:name w:val="Revision"/>
    <w:hidden/>
    <w:uiPriority w:val="99"/>
    <w:semiHidden/>
    <w:rsid w:val="00BB5970"/>
    <w:pPr>
      <w:suppressAutoHyphens w:val="0"/>
      <w:autoSpaceDN/>
      <w:textAlignment w:val="auto"/>
    </w:pPr>
    <w:rPr>
      <w:rFonts w:ascii="Times New Roman" w:hAnsi="Times New Roman" w:cs="Mangal"/>
      <w:szCs w:val="21"/>
    </w:rPr>
  </w:style>
  <w:style w:type="paragraph" w:styleId="TOC1">
    <w:name w:val="toc 1"/>
    <w:basedOn w:val="Normal"/>
    <w:next w:val="Normal"/>
    <w:autoRedefine/>
    <w:uiPriority w:val="39"/>
    <w:unhideWhenUsed/>
    <w:rsid w:val="008F6699"/>
    <w:pPr>
      <w:spacing w:after="100"/>
    </w:pPr>
    <w:rPr>
      <w:rFonts w:cs="Mangal"/>
      <w:szCs w:val="21"/>
    </w:rPr>
  </w:style>
  <w:style w:type="character" w:styleId="CommentReference">
    <w:name w:val="annotation reference"/>
    <w:basedOn w:val="DefaultParagraphFont"/>
    <w:uiPriority w:val="99"/>
    <w:semiHidden/>
    <w:unhideWhenUsed/>
    <w:rsid w:val="00EB7417"/>
    <w:rPr>
      <w:sz w:val="16"/>
      <w:szCs w:val="16"/>
    </w:rPr>
  </w:style>
  <w:style w:type="paragraph" w:styleId="CommentText">
    <w:name w:val="annotation text"/>
    <w:basedOn w:val="Normal"/>
    <w:link w:val="CommentTextChar"/>
    <w:uiPriority w:val="99"/>
    <w:semiHidden/>
    <w:unhideWhenUsed/>
    <w:rsid w:val="00EB7417"/>
    <w:rPr>
      <w:rFonts w:cs="Mangal"/>
      <w:sz w:val="20"/>
      <w:szCs w:val="18"/>
    </w:rPr>
  </w:style>
  <w:style w:type="character" w:customStyle="1" w:styleId="CommentTextChar">
    <w:name w:val="Comment Text Char"/>
    <w:basedOn w:val="DefaultParagraphFont"/>
    <w:link w:val="CommentText"/>
    <w:uiPriority w:val="99"/>
    <w:semiHidden/>
    <w:rsid w:val="00EB7417"/>
    <w:rPr>
      <w:rFonts w:ascii="Times New Roman" w:hAnsi="Times New Roman" w:cs="Mangal"/>
      <w:sz w:val="20"/>
      <w:szCs w:val="18"/>
    </w:rPr>
  </w:style>
  <w:style w:type="paragraph" w:styleId="CommentSubject">
    <w:name w:val="annotation subject"/>
    <w:basedOn w:val="CommentText"/>
    <w:next w:val="CommentText"/>
    <w:link w:val="CommentSubjectChar"/>
    <w:uiPriority w:val="99"/>
    <w:semiHidden/>
    <w:unhideWhenUsed/>
    <w:rsid w:val="00EB7417"/>
    <w:rPr>
      <w:b/>
      <w:bCs/>
    </w:rPr>
  </w:style>
  <w:style w:type="character" w:customStyle="1" w:styleId="CommentSubjectChar">
    <w:name w:val="Comment Subject Char"/>
    <w:basedOn w:val="CommentTextChar"/>
    <w:link w:val="CommentSubject"/>
    <w:uiPriority w:val="99"/>
    <w:semiHidden/>
    <w:rsid w:val="00EB7417"/>
    <w:rPr>
      <w:rFonts w:ascii="Times New Roman" w:hAnsi="Times New Roman" w:cs="Mangal"/>
      <w:b/>
      <w:bCs/>
      <w:sz w:val="20"/>
      <w:szCs w:val="18"/>
    </w:rPr>
  </w:style>
  <w:style w:type="character" w:customStyle="1" w:styleId="Heading5Char">
    <w:name w:val="Heading 5 Char"/>
    <w:basedOn w:val="DefaultParagraphFont"/>
    <w:link w:val="Heading5"/>
    <w:uiPriority w:val="9"/>
    <w:rsid w:val="00FD52DB"/>
    <w:rPr>
      <w:rFonts w:asciiTheme="majorHAnsi" w:eastAsiaTheme="majorEastAsia" w:hAnsiTheme="majorHAnsi" w:cs="Mangal"/>
      <w:color w:val="365F91" w:themeColor="accent1" w:themeShade="BF"/>
      <w:szCs w:val="21"/>
    </w:rPr>
  </w:style>
  <w:style w:type="character" w:styleId="Strong">
    <w:name w:val="Strong"/>
    <w:basedOn w:val="DefaultParagraphFont"/>
    <w:uiPriority w:val="22"/>
    <w:qFormat/>
    <w:rsid w:val="00EA21D3"/>
    <w:rPr>
      <w:b/>
      <w:bCs/>
      <w:sz w:val="40"/>
    </w:rPr>
  </w:style>
  <w:style w:type="character" w:customStyle="1" w:styleId="st">
    <w:name w:val="st"/>
    <w:basedOn w:val="DefaultParagraphFont"/>
    <w:rsid w:val="003235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1281290">
      <w:bodyDiv w:val="1"/>
      <w:marLeft w:val="0"/>
      <w:marRight w:val="0"/>
      <w:marTop w:val="0"/>
      <w:marBottom w:val="0"/>
      <w:divBdr>
        <w:top w:val="none" w:sz="0" w:space="0" w:color="auto"/>
        <w:left w:val="none" w:sz="0" w:space="0" w:color="auto"/>
        <w:bottom w:val="none" w:sz="0" w:space="0" w:color="auto"/>
        <w:right w:val="none" w:sz="0" w:space="0" w:color="auto"/>
      </w:divBdr>
    </w:div>
    <w:div w:id="513302869">
      <w:bodyDiv w:val="1"/>
      <w:marLeft w:val="0"/>
      <w:marRight w:val="0"/>
      <w:marTop w:val="0"/>
      <w:marBottom w:val="0"/>
      <w:divBdr>
        <w:top w:val="none" w:sz="0" w:space="0" w:color="auto"/>
        <w:left w:val="none" w:sz="0" w:space="0" w:color="auto"/>
        <w:bottom w:val="none" w:sz="0" w:space="0" w:color="auto"/>
        <w:right w:val="none" w:sz="0" w:space="0" w:color="auto"/>
      </w:divBdr>
    </w:div>
    <w:div w:id="607392110">
      <w:bodyDiv w:val="1"/>
      <w:marLeft w:val="0"/>
      <w:marRight w:val="0"/>
      <w:marTop w:val="0"/>
      <w:marBottom w:val="0"/>
      <w:divBdr>
        <w:top w:val="none" w:sz="0" w:space="0" w:color="auto"/>
        <w:left w:val="none" w:sz="0" w:space="0" w:color="auto"/>
        <w:bottom w:val="none" w:sz="0" w:space="0" w:color="auto"/>
        <w:right w:val="none" w:sz="0" w:space="0" w:color="auto"/>
      </w:divBdr>
    </w:div>
    <w:div w:id="855120333">
      <w:bodyDiv w:val="1"/>
      <w:marLeft w:val="0"/>
      <w:marRight w:val="0"/>
      <w:marTop w:val="0"/>
      <w:marBottom w:val="0"/>
      <w:divBdr>
        <w:top w:val="none" w:sz="0" w:space="0" w:color="auto"/>
        <w:left w:val="none" w:sz="0" w:space="0" w:color="auto"/>
        <w:bottom w:val="none" w:sz="0" w:space="0" w:color="auto"/>
        <w:right w:val="none" w:sz="0" w:space="0" w:color="auto"/>
      </w:divBdr>
    </w:div>
    <w:div w:id="1111820392">
      <w:bodyDiv w:val="1"/>
      <w:marLeft w:val="0"/>
      <w:marRight w:val="0"/>
      <w:marTop w:val="0"/>
      <w:marBottom w:val="0"/>
      <w:divBdr>
        <w:top w:val="none" w:sz="0" w:space="0" w:color="auto"/>
        <w:left w:val="none" w:sz="0" w:space="0" w:color="auto"/>
        <w:bottom w:val="none" w:sz="0" w:space="0" w:color="auto"/>
        <w:right w:val="none" w:sz="0" w:space="0" w:color="auto"/>
      </w:divBdr>
    </w:div>
    <w:div w:id="1270695493">
      <w:bodyDiv w:val="1"/>
      <w:marLeft w:val="0"/>
      <w:marRight w:val="0"/>
      <w:marTop w:val="0"/>
      <w:marBottom w:val="0"/>
      <w:divBdr>
        <w:top w:val="none" w:sz="0" w:space="0" w:color="auto"/>
        <w:left w:val="none" w:sz="0" w:space="0" w:color="auto"/>
        <w:bottom w:val="none" w:sz="0" w:space="0" w:color="auto"/>
        <w:right w:val="none" w:sz="0" w:space="0" w:color="auto"/>
      </w:divBdr>
    </w:div>
    <w:div w:id="1873347447">
      <w:bodyDiv w:val="1"/>
      <w:marLeft w:val="0"/>
      <w:marRight w:val="0"/>
      <w:marTop w:val="0"/>
      <w:marBottom w:val="0"/>
      <w:divBdr>
        <w:top w:val="none" w:sz="0" w:space="0" w:color="auto"/>
        <w:left w:val="none" w:sz="0" w:space="0" w:color="auto"/>
        <w:bottom w:val="none" w:sz="0" w:space="0" w:color="auto"/>
        <w:right w:val="none" w:sz="0" w:space="0" w:color="auto"/>
      </w:divBdr>
    </w:div>
    <w:div w:id="1884101804">
      <w:bodyDiv w:val="1"/>
      <w:marLeft w:val="0"/>
      <w:marRight w:val="0"/>
      <w:marTop w:val="0"/>
      <w:marBottom w:val="0"/>
      <w:divBdr>
        <w:top w:val="none" w:sz="0" w:space="0" w:color="auto"/>
        <w:left w:val="none" w:sz="0" w:space="0" w:color="auto"/>
        <w:bottom w:val="none" w:sz="0" w:space="0" w:color="auto"/>
        <w:right w:val="none" w:sz="0" w:space="0" w:color="auto"/>
      </w:divBdr>
    </w:div>
    <w:div w:id="2098941896">
      <w:bodyDiv w:val="1"/>
      <w:marLeft w:val="0"/>
      <w:marRight w:val="0"/>
      <w:marTop w:val="0"/>
      <w:marBottom w:val="0"/>
      <w:divBdr>
        <w:top w:val="none" w:sz="0" w:space="0" w:color="auto"/>
        <w:left w:val="none" w:sz="0" w:space="0" w:color="auto"/>
        <w:bottom w:val="none" w:sz="0" w:space="0" w:color="auto"/>
        <w:right w:val="none" w:sz="0" w:space="0" w:color="auto"/>
      </w:divBdr>
    </w:div>
    <w:div w:id="21033364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1.png"/><Relationship Id="rId84" Type="http://schemas.openxmlformats.org/officeDocument/2006/relationships/image" Target="media/image69.png"/><Relationship Id="rId89" Type="http://schemas.openxmlformats.org/officeDocument/2006/relationships/image" Target="media/image74.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footer" Target="footer5.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comments" Target="comments.xml"/><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footer" Target="footer4.xml"/><Relationship Id="rId79" Type="http://schemas.openxmlformats.org/officeDocument/2006/relationships/image" Target="media/image64.png"/><Relationship Id="rId87" Type="http://schemas.openxmlformats.org/officeDocument/2006/relationships/image" Target="media/image72.png"/><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67.png"/><Relationship Id="rId90" Type="http://schemas.openxmlformats.org/officeDocument/2006/relationships/image" Target="media/image75.png"/><Relationship Id="rId95"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footer" Target="footer3.xml"/><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microsoft.com/office/2011/relationships/commentsExtended" Target="commentsExtended.xml"/><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eader" Target="header1.xml"/><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493DB1F-9280-4D74-B8D6-EB57E4A92127}">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Participation au développement de Xen Orchestra, interface web de gestion de machines virtuelles</PublishDate>
  <Abstract>Bois Cédric</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CEBDE47-4687-42AA-9928-9AEE4B7019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9326</TotalTime>
  <Pages>33</Pages>
  <Words>11126</Words>
  <Characters>61195</Characters>
  <Application>Microsoft Office Word</Application>
  <DocSecurity>0</DocSecurity>
  <Lines>509</Lines>
  <Paragraphs>144</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Rapport de stage</vt:lpstr>
      <vt:lpstr>Rapport de stage</vt:lpstr>
    </vt:vector>
  </TitlesOfParts>
  <Company/>
  <LinksUpToDate>false</LinksUpToDate>
  <CharactersWithSpaces>72177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stage</dc:title>
  <dc:subject>Bois Cédric</dc:subject>
  <dc:creator>CCCCC</dc:creator>
  <cp:keywords/>
  <dc:description/>
  <cp:lastModifiedBy>CCCCC</cp:lastModifiedBy>
  <cp:revision>252</cp:revision>
  <dcterms:created xsi:type="dcterms:W3CDTF">2017-06-07T20:55:00Z</dcterms:created>
  <dcterms:modified xsi:type="dcterms:W3CDTF">2017-06-25T20:13:00Z</dcterms:modified>
</cp:coreProperties>
</file>