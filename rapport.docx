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customXmlDelRangeStart w:id="1" w:author="CCCCC" w:date="2017-06-20T19:01:00Z"/>
    <w:sdt>
      <w:sdtPr>
        <w:rPr>
          <w:rFonts w:asciiTheme="majorHAnsi" w:eastAsiaTheme="majorEastAsia" w:hAnsiTheme="majorHAnsi" w:cstheme="majorBidi"/>
          <w:sz w:val="76"/>
          <w:szCs w:val="72"/>
        </w:rPr>
        <w:id w:val="27759006"/>
        <w:docPartObj>
          <w:docPartGallery w:val="Cover Pages"/>
          <w:docPartUnique/>
        </w:docPartObj>
      </w:sdtPr>
      <w:sdtEndPr>
        <w:rPr>
          <w:rFonts w:ascii="Times New Roman" w:eastAsia="Source Han Sans CN Regular" w:hAnsi="Times New Roman" w:cs="Lohit Devanagari"/>
          <w:kern w:val="3"/>
          <w:sz w:val="24"/>
          <w:szCs w:val="24"/>
          <w:lang w:eastAsia="zh-CN" w:bidi="hi-IN"/>
        </w:rPr>
      </w:sdtEndPr>
      <w:sdtContent>
        <w:customXmlDelRangeEnd w:id="1"/>
        <w:tbl>
          <w:tblPr>
            <w:tblpPr w:leftFromText="187" w:rightFromText="187" w:vertAnchor="page" w:horzAnchor="margin" w:tblpY="8682"/>
            <w:tblW w:w="5000" w:type="pct"/>
            <w:tblCellMar>
              <w:top w:w="216" w:type="dxa"/>
              <w:left w:w="216" w:type="dxa"/>
              <w:bottom w:w="216" w:type="dxa"/>
              <w:right w:w="216" w:type="dxa"/>
            </w:tblCellMar>
            <w:tblLook w:val="04A0" w:firstRow="1" w:lastRow="0" w:firstColumn="1" w:lastColumn="0" w:noHBand="0" w:noVBand="1"/>
            <w:tblPrChange w:id="2" w:author="CCCCC" w:date="2017-06-20T19:01:00Z">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PrChange>
          </w:tblPr>
          <w:tblGrid>
            <w:gridCol w:w="3407"/>
            <w:gridCol w:w="3820"/>
            <w:gridCol w:w="2843"/>
            <w:tblGridChange w:id="3">
              <w:tblGrid>
                <w:gridCol w:w="3478"/>
                <w:gridCol w:w="3439"/>
                <w:gridCol w:w="2721"/>
              </w:tblGrid>
            </w:tblGridChange>
          </w:tblGrid>
          <w:tr w:rsidR="000D7996" w:rsidDel="00541828" w14:paraId="4F53983A" w14:textId="77777777" w:rsidTr="00541828">
            <w:trPr>
              <w:del w:id="4" w:author="CCCCC" w:date="2017-06-20T19:01:00Z"/>
            </w:trPr>
            <w:customXmlDelRangeStart w:id="5" w:author="CCCCC" w:date="2017-06-20T19:01:00Z"/>
            <w:sdt>
              <w:sdtPr>
                <w:rPr>
                  <w:rFonts w:asciiTheme="majorHAnsi" w:eastAsiaTheme="majorEastAsia" w:hAnsiTheme="majorHAnsi" w:cstheme="majorBidi"/>
                  <w:sz w:val="76"/>
                  <w:szCs w:val="72"/>
                </w:rPr>
                <w:alias w:val="Titre"/>
                <w:id w:val="276713177"/>
                <w:dataBinding w:prefixMappings="xmlns:ns0='http://schemas.openxmlformats.org/package/2006/metadata/core-properties' xmlns:ns1='http://purl.org/dc/elements/1.1/'" w:xpath="/ns0:coreProperties[1]/ns1:title[1]" w:storeItemID="{6C3C8BC8-F283-45AE-878A-BAB7291924A1}"/>
                <w:text/>
              </w:sdtPr>
              <w:sdtContent>
                <w:customXmlDelRangeEnd w:id="5"/>
                <w:tc>
                  <w:tcPr>
                    <w:tcW w:w="3261" w:type="dxa"/>
                    <w:tcBorders>
                      <w:bottom w:val="single" w:sz="18" w:space="0" w:color="808080" w:themeColor="background1" w:themeShade="80"/>
                      <w:right w:val="single" w:sz="18" w:space="0" w:color="808080" w:themeColor="background1" w:themeShade="80"/>
                    </w:tcBorders>
                    <w:vAlign w:val="center"/>
                    <w:tcPrChange w:id="6" w:author="CCCCC" w:date="2017-06-20T19:01:00Z">
                      <w:tcPr>
                        <w:tcW w:w="3525" w:type="dxa"/>
                        <w:tcBorders>
                          <w:bottom w:val="single" w:sz="18" w:space="0" w:color="808080" w:themeColor="background1" w:themeShade="80"/>
                          <w:right w:val="single" w:sz="18" w:space="0" w:color="808080" w:themeColor="background1" w:themeShade="80"/>
                        </w:tcBorders>
                        <w:vAlign w:val="center"/>
                      </w:tcPr>
                    </w:tcPrChange>
                  </w:tcPr>
                  <w:p w14:paraId="421AA426" w14:textId="77777777" w:rsidR="000D7996" w:rsidDel="00541828" w:rsidRDefault="000D7996" w:rsidP="00541828">
                    <w:pPr>
                      <w:pStyle w:val="NoSpacing"/>
                      <w:rPr>
                        <w:del w:id="7" w:author="CCCCC" w:date="2017-06-20T19:01:00Z"/>
                        <w:rFonts w:asciiTheme="majorHAnsi" w:eastAsiaTheme="majorEastAsia" w:hAnsiTheme="majorHAnsi" w:cstheme="majorBidi"/>
                        <w:sz w:val="76"/>
                        <w:szCs w:val="72"/>
                      </w:rPr>
                    </w:pPr>
                  </w:p>
                </w:tc>
                <w:customXmlDelRangeStart w:id="8" w:author="CCCCC" w:date="2017-06-20T19:01:00Z"/>
              </w:sdtContent>
            </w:sdt>
            <w:customXmlDelRangeEnd w:id="8"/>
            <w:tc>
              <w:tcPr>
                <w:tcW w:w="6377" w:type="dxa"/>
                <w:gridSpan w:val="2"/>
                <w:tcBorders>
                  <w:left w:val="single" w:sz="18" w:space="0" w:color="808080" w:themeColor="background1" w:themeShade="80"/>
                  <w:bottom w:val="single" w:sz="18" w:space="0" w:color="808080" w:themeColor="background1" w:themeShade="80"/>
                </w:tcBorders>
                <w:vAlign w:val="center"/>
                <w:tcPrChange w:id="9" w:author="CCCCC" w:date="2017-06-20T19:01:00Z">
                  <w:tcPr>
                    <w:tcW w:w="6267" w:type="dxa"/>
                    <w:gridSpan w:val="2"/>
                    <w:tcBorders>
                      <w:left w:val="single" w:sz="18" w:space="0" w:color="808080" w:themeColor="background1" w:themeShade="80"/>
                      <w:bottom w:val="single" w:sz="18" w:space="0" w:color="808080" w:themeColor="background1" w:themeShade="80"/>
                    </w:tcBorders>
                    <w:vAlign w:val="center"/>
                  </w:tcPr>
                </w:tcPrChange>
              </w:tcPr>
              <w:customXmlDelRangeStart w:id="10" w:author="CCCCC" w:date="2017-06-20T19:01:00Z"/>
              <w:sdt>
                <w:sdtPr>
                  <w:rPr>
                    <w:rFonts w:eastAsiaTheme="majorEastAsia" w:cstheme="majorBidi"/>
                    <w:color w:val="4F81BD" w:themeColor="accent1"/>
                    <w:sz w:val="48"/>
                    <w:szCs w:val="48"/>
                  </w:rPr>
                  <w:alias w:val="Date"/>
                  <w:id w:val="276713165"/>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customXmlDelRangeEnd w:id="10"/>
                  <w:p w14:paraId="13180DF7" w14:textId="77777777" w:rsidR="000D7996" w:rsidRPr="00541828" w:rsidDel="00541828" w:rsidRDefault="00AF4C0C" w:rsidP="00541828">
                    <w:pPr>
                      <w:pStyle w:val="NoSpacing"/>
                      <w:rPr>
                        <w:del w:id="11" w:author="CCCCC" w:date="2017-06-20T18:59:00Z"/>
                        <w:rFonts w:eastAsiaTheme="majorEastAsia" w:cstheme="majorBidi"/>
                        <w:sz w:val="36"/>
                        <w:szCs w:val="36"/>
                        <w:rPrChange w:id="12" w:author="CCCCC" w:date="2017-06-20T18:59:00Z">
                          <w:rPr>
                            <w:del w:id="13" w:author="CCCCC" w:date="2017-06-20T18:59:00Z"/>
                            <w:rFonts w:asciiTheme="majorHAnsi" w:eastAsiaTheme="majorEastAsia" w:hAnsiTheme="majorHAnsi" w:cstheme="majorBidi"/>
                            <w:sz w:val="36"/>
                            <w:szCs w:val="36"/>
                          </w:rPr>
                        </w:rPrChange>
                      </w:rPr>
                    </w:pPr>
                  </w:p>
                  <w:customXmlDelRangeStart w:id="14" w:author="CCCCC" w:date="2017-06-20T19:01:00Z"/>
                </w:sdtContent>
              </w:sdt>
              <w:customXmlDelRangeEnd w:id="14"/>
              <w:p w14:paraId="1CDC6D23" w14:textId="77777777" w:rsidR="00F86C2B" w:rsidRDefault="00F86C2B">
                <w:pPr>
                  <w:pStyle w:val="NoSpacing"/>
                  <w:rPr>
                    <w:del w:id="15" w:author="CCCCC" w:date="2017-06-20T19:01:00Z"/>
                    <w:color w:val="4F81BD" w:themeColor="accent1"/>
                    <w:sz w:val="200"/>
                    <w:szCs w:val="200"/>
                  </w:rPr>
                  <w:pPrChange w:id="16" w:author="CCCCC" w:date="2017-06-20T18:58:00Z">
                    <w:pPr>
                      <w:pStyle w:val="NoSpacing"/>
                      <w:framePr w:hSpace="187" w:wrap="around" w:vAnchor="page" w:hAnchor="page" w:xAlign="center" w:yAlign="center"/>
                      <w:spacing w:before="120" w:after="120"/>
                      <w:jc w:val="both"/>
                    </w:pPr>
                  </w:pPrChange>
                </w:pPr>
              </w:p>
            </w:tc>
          </w:tr>
          <w:tr w:rsidR="000D7996" w:rsidDel="00541828" w14:paraId="6ACEBED6" w14:textId="77777777" w:rsidTr="00541828">
            <w:trPr>
              <w:del w:id="17" w:author="CCCCC" w:date="2017-06-20T19:01:00Z"/>
            </w:trPr>
            <w:tc>
              <w:tcPr>
                <w:tcW w:w="6917" w:type="dxa"/>
                <w:gridSpan w:val="2"/>
                <w:tcBorders>
                  <w:top w:val="single" w:sz="18" w:space="0" w:color="808080" w:themeColor="background1" w:themeShade="80"/>
                </w:tcBorders>
                <w:vAlign w:val="center"/>
                <w:tcPrChange w:id="18" w:author="CCCCC" w:date="2017-06-20T19:01:00Z">
                  <w:tcPr>
                    <w:tcW w:w="7054" w:type="dxa"/>
                    <w:gridSpan w:val="2"/>
                    <w:tcBorders>
                      <w:top w:val="single" w:sz="18" w:space="0" w:color="808080" w:themeColor="background1" w:themeShade="80"/>
                    </w:tcBorders>
                    <w:vAlign w:val="center"/>
                  </w:tcPr>
                </w:tcPrChange>
              </w:tcPr>
              <w:customXmlDelRangeStart w:id="19" w:author="CCCCC" w:date="2017-06-20T19:01:00Z"/>
              <w:sdt>
                <w:sdtPr>
                  <w:rPr>
                    <w:rFonts w:asciiTheme="majorHAnsi" w:eastAsiaTheme="majorEastAsia" w:hAnsiTheme="majorHAnsi" w:cstheme="majorBidi"/>
                    <w:sz w:val="36"/>
                    <w:szCs w:val="36"/>
                  </w:rPr>
                  <w:alias w:val="Résumé"/>
                  <w:id w:val="276713183"/>
                  <w:dataBinding w:prefixMappings="xmlns:ns0='http://schemas.microsoft.com/office/2006/coverPageProps'" w:xpath="/ns0:CoverPageProperties[1]/ns0:Abstract[1]" w:storeItemID="{55AF091B-3C7A-41E3-B477-F2FDAA23CFDA}"/>
                  <w:text/>
                </w:sdtPr>
                <w:sdtContent>
                  <w:customXmlDelRangeEnd w:id="19"/>
                  <w:p w14:paraId="5503D1F8" w14:textId="77777777" w:rsidR="00F86C2B" w:rsidRDefault="00AF4C0C">
                    <w:pPr>
                      <w:pStyle w:val="NoSpacing"/>
                      <w:rPr>
                        <w:del w:id="20" w:author="CCCCC" w:date="2017-06-20T19:01:00Z"/>
                      </w:rPr>
                      <w:pPrChange w:id="21" w:author="CCCCC" w:date="2017-06-20T19:00:00Z">
                        <w:pPr>
                          <w:pStyle w:val="NoSpacing"/>
                          <w:framePr w:hSpace="187" w:wrap="around" w:vAnchor="page" w:hAnchor="page" w:xAlign="center" w:yAlign="center"/>
                          <w:spacing w:before="120" w:after="120"/>
                          <w:jc w:val="both"/>
                        </w:pPr>
                      </w:pPrChange>
                    </w:pPr>
                  </w:p>
                  <w:customXmlDelRangeStart w:id="22" w:author="CCCCC" w:date="2017-06-20T19:01:00Z"/>
                </w:sdtContent>
              </w:sdt>
              <w:customXmlDelRangeEnd w:id="22"/>
            </w:tc>
            <w:customXmlDelRangeStart w:id="23" w:author="CCCCC" w:date="2017-06-20T19:00:00Z"/>
            <w:sdt>
              <w:sdtPr>
                <w:rPr>
                  <w:rFonts w:asciiTheme="majorHAnsi" w:eastAsiaTheme="majorEastAsia" w:hAnsiTheme="majorHAnsi" w:cstheme="majorBidi"/>
                  <w:sz w:val="36"/>
                  <w:szCs w:val="36"/>
                </w:rPr>
                <w:alias w:val="Sous-titre"/>
                <w:id w:val="276713189"/>
                <w:dataBinding w:prefixMappings="xmlns:ns0='http://schemas.openxmlformats.org/package/2006/metadata/core-properties' xmlns:ns1='http://purl.org/dc/elements/1.1/'" w:xpath="/ns0:coreProperties[1]/ns1:subject[1]" w:storeItemID="{6C3C8BC8-F283-45AE-878A-BAB7291924A1}"/>
                <w:text/>
              </w:sdtPr>
              <w:sdtContent>
                <w:customXmlDelRangeEnd w:id="23"/>
                <w:tc>
                  <w:tcPr>
                    <w:tcW w:w="2721" w:type="dxa"/>
                    <w:tcBorders>
                      <w:top w:val="single" w:sz="18" w:space="0" w:color="808080" w:themeColor="background1" w:themeShade="80"/>
                    </w:tcBorders>
                    <w:vAlign w:val="center"/>
                    <w:tcPrChange w:id="24" w:author="CCCCC" w:date="2017-06-20T19:01:00Z">
                      <w:tcPr>
                        <w:tcW w:w="2738" w:type="dxa"/>
                        <w:tcBorders>
                          <w:top w:val="single" w:sz="18" w:space="0" w:color="808080" w:themeColor="background1" w:themeShade="80"/>
                        </w:tcBorders>
                        <w:vAlign w:val="center"/>
                      </w:tcPr>
                    </w:tcPrChange>
                  </w:tcPr>
                  <w:p w14:paraId="0E9AFC53" w14:textId="77777777" w:rsidR="00F86C2B" w:rsidRDefault="00F86C2B">
                    <w:pPr>
                      <w:pStyle w:val="NoSpacing"/>
                      <w:rPr>
                        <w:del w:id="25" w:author="CCCCC" w:date="2017-06-20T19:01:00Z"/>
                        <w:rFonts w:asciiTheme="majorHAnsi" w:eastAsiaTheme="majorEastAsia" w:hAnsiTheme="majorHAnsi" w:cstheme="majorBidi"/>
                        <w:sz w:val="36"/>
                        <w:szCs w:val="36"/>
                      </w:rPr>
                      <w:pPrChange w:id="26" w:author="CCCCC" w:date="2017-06-20T19:00:00Z">
                        <w:pPr>
                          <w:pStyle w:val="NoSpacing"/>
                          <w:framePr w:hSpace="187" w:wrap="around" w:vAnchor="page" w:hAnchor="page" w:xAlign="center" w:yAlign="center"/>
                          <w:spacing w:before="120" w:after="120"/>
                          <w:jc w:val="both"/>
                        </w:pPr>
                      </w:pPrChange>
                    </w:pPr>
                  </w:p>
                </w:tc>
                <w:customXmlDelRangeStart w:id="27" w:author="CCCCC" w:date="2017-06-20T19:00:00Z"/>
              </w:sdtContent>
            </w:sdt>
            <w:customXmlDelRangeEnd w:id="27"/>
          </w:tr>
        </w:tbl>
        <w:p w14:paraId="187C0AE9" w14:textId="77777777" w:rsidR="000D7996" w:rsidRDefault="000D7996" w:rsidP="00672DF6"/>
        <w:tbl>
          <w:tblPr>
            <w:tblpPr w:leftFromText="187" w:rightFromText="187" w:vertAnchor="page" w:horzAnchor="margin" w:tblpY="9883"/>
            <w:tblW w:w="5000" w:type="pct"/>
            <w:tblCellMar>
              <w:top w:w="216" w:type="dxa"/>
              <w:left w:w="216" w:type="dxa"/>
              <w:bottom w:w="216" w:type="dxa"/>
              <w:right w:w="216" w:type="dxa"/>
            </w:tblCellMar>
            <w:tblLook w:val="04A0" w:firstRow="1" w:lastRow="0" w:firstColumn="1" w:lastColumn="0" w:noHBand="0" w:noVBand="1"/>
          </w:tblPr>
          <w:tblGrid>
            <w:gridCol w:w="2815"/>
            <w:gridCol w:w="4412"/>
            <w:gridCol w:w="2843"/>
          </w:tblGrid>
          <w:tr w:rsidR="00F94A0C" w14:paraId="082CA9F1" w14:textId="77777777" w:rsidTr="00F94A0C">
            <w:trPr>
              <w:ins w:id="28" w:author="CCCCC" w:date="2017-06-20T19:08:00Z"/>
            </w:trPr>
            <w:tc>
              <w:tcPr>
                <w:tcW w:w="2694" w:type="dxa"/>
                <w:tcBorders>
                  <w:bottom w:val="single" w:sz="18" w:space="0" w:color="808080" w:themeColor="background1" w:themeShade="80"/>
                  <w:right w:val="single" w:sz="18" w:space="0" w:color="808080" w:themeColor="background1" w:themeShade="80"/>
                </w:tcBorders>
                <w:vAlign w:val="center"/>
              </w:tcPr>
              <w:p w14:paraId="69BB4729" w14:textId="77777777" w:rsidR="00F94A0C" w:rsidRDefault="00AF4C0C" w:rsidP="00F94A0C">
                <w:pPr>
                  <w:pStyle w:val="NoSpacing"/>
                  <w:rPr>
                    <w:ins w:id="29" w:author="CCCCC" w:date="2017-06-20T19:08:00Z"/>
                    <w:rFonts w:asciiTheme="majorHAnsi" w:eastAsiaTheme="majorEastAsia" w:hAnsiTheme="majorHAnsi" w:cstheme="majorBidi"/>
                    <w:sz w:val="76"/>
                    <w:szCs w:val="72"/>
                  </w:rPr>
                </w:pPr>
                <w:customXmlInsRangeStart w:id="30" w:author="CCCCC" w:date="2017-06-20T19:08:00Z"/>
                <w:sdt>
                  <w:sdtPr>
                    <w:rPr>
                      <w:rFonts w:asciiTheme="majorHAnsi" w:eastAsiaTheme="majorEastAsia" w:hAnsiTheme="majorHAnsi" w:cstheme="majorBidi"/>
                      <w:kern w:val="3"/>
                      <w:sz w:val="60"/>
                      <w:szCs w:val="60"/>
                      <w:lang w:eastAsia="zh-CN" w:bidi="hi-IN"/>
                    </w:rPr>
                    <w:alias w:val="Titre"/>
                    <w:id w:val="1582944865"/>
                    <w:dataBinding w:prefixMappings="xmlns:ns0='http://schemas.openxmlformats.org/package/2006/metadata/core-properties' xmlns:ns1='http://purl.org/dc/elements/1.1/'" w:xpath="/ns0:coreProperties[1]/ns1:title[1]" w:storeItemID="{6C3C8BC8-F283-45AE-878A-BAB7291924A1}"/>
                    <w:text/>
                  </w:sdtPr>
                  <w:sdtEndPr>
                    <w:rPr>
                      <w:kern w:val="0"/>
                      <w:lang w:eastAsia="en-US" w:bidi="ar-SA"/>
                    </w:rPr>
                  </w:sdtEndPr>
                  <w:sdtContent>
                    <w:customXmlInsRangeEnd w:id="30"/>
                    <w:ins w:id="31" w:author="CCCCC" w:date="2017-06-20T19:08:00Z">
                      <w:r w:rsidR="00F94A0C" w:rsidRPr="00C85B8A">
                        <w:rPr>
                          <w:rFonts w:asciiTheme="majorHAnsi" w:eastAsiaTheme="majorEastAsia" w:hAnsiTheme="majorHAnsi" w:cstheme="majorBidi"/>
                          <w:kern w:val="3"/>
                          <w:sz w:val="60"/>
                          <w:szCs w:val="60"/>
                          <w:lang w:eastAsia="zh-CN" w:bidi="hi-IN"/>
                        </w:rPr>
                        <w:t>Rapport de stage</w:t>
                      </w:r>
                    </w:ins>
                    <w:customXmlInsRangeStart w:id="32" w:author="CCCCC" w:date="2017-06-20T19:08:00Z"/>
                  </w:sdtContent>
                </w:sdt>
                <w:customXmlInsRangeEnd w:id="32"/>
              </w:p>
            </w:tc>
            <w:tc>
              <w:tcPr>
                <w:tcW w:w="6944" w:type="dxa"/>
                <w:gridSpan w:val="2"/>
                <w:tcBorders>
                  <w:left w:val="single" w:sz="18" w:space="0" w:color="808080" w:themeColor="background1" w:themeShade="80"/>
                  <w:bottom w:val="single" w:sz="18" w:space="0" w:color="808080" w:themeColor="background1" w:themeShade="80"/>
                </w:tcBorders>
                <w:vAlign w:val="center"/>
              </w:tcPr>
              <w:customXmlInsRangeStart w:id="33" w:author="CCCCC" w:date="2017-06-20T19:08:00Z"/>
              <w:sdt>
                <w:sdtPr>
                  <w:rPr>
                    <w:rFonts w:eastAsiaTheme="majorEastAsia" w:cstheme="majorBidi"/>
                    <w:color w:val="4F81BD" w:themeColor="accent1"/>
                    <w:sz w:val="48"/>
                    <w:szCs w:val="48"/>
                  </w:rPr>
                  <w:alias w:val="Date"/>
                  <w:id w:val="981736567"/>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customXmlInsRangeEnd w:id="33"/>
                  <w:p w14:paraId="50A5EAC7" w14:textId="77777777" w:rsidR="00F94A0C" w:rsidRDefault="00F94A0C" w:rsidP="00F94A0C">
                    <w:pPr>
                      <w:pStyle w:val="NoSpacing"/>
                      <w:rPr>
                        <w:ins w:id="34" w:author="CCCCC" w:date="2017-06-20T19:08:00Z"/>
                        <w:color w:val="4F81BD" w:themeColor="accent1"/>
                        <w:sz w:val="200"/>
                        <w:szCs w:val="200"/>
                      </w:rPr>
                    </w:pPr>
                    <w:ins w:id="35" w:author="CCCCC" w:date="2017-06-20T19:08:00Z">
                      <w:r>
                        <w:rPr>
                          <w:rFonts w:eastAsiaTheme="majorEastAsia" w:cstheme="majorBidi"/>
                          <w:color w:val="4F81BD" w:themeColor="accent1"/>
                          <w:sz w:val="48"/>
                          <w:szCs w:val="48"/>
                        </w:rPr>
                        <w:t>Participation au développem</w:t>
                      </w:r>
                      <w:r w:rsidR="004179D6">
                        <w:rPr>
                          <w:rFonts w:eastAsiaTheme="majorEastAsia" w:cstheme="majorBidi"/>
                          <w:color w:val="4F81BD" w:themeColor="accent1"/>
                          <w:sz w:val="48"/>
                          <w:szCs w:val="48"/>
                        </w:rPr>
                        <w:t>en</w:t>
                      </w:r>
                      <w:r>
                        <w:rPr>
                          <w:rFonts w:eastAsiaTheme="majorEastAsia" w:cstheme="majorBidi"/>
                          <w:color w:val="4F81BD" w:themeColor="accent1"/>
                          <w:sz w:val="48"/>
                          <w:szCs w:val="48"/>
                        </w:rPr>
                        <w:t>t de Xen Orchestra,  interface web de gestion de machines virtuelles</w:t>
                      </w:r>
                    </w:ins>
                  </w:p>
                  <w:customXmlInsRangeStart w:id="36" w:author="CCCCC" w:date="2017-06-20T19:08:00Z"/>
                </w:sdtContent>
              </w:sdt>
              <w:customXmlInsRangeEnd w:id="36"/>
            </w:tc>
          </w:tr>
          <w:tr w:rsidR="00F94A0C" w14:paraId="65577FB8" w14:textId="77777777" w:rsidTr="00F94A0C">
            <w:trPr>
              <w:ins w:id="37" w:author="CCCCC" w:date="2017-06-20T19:08:00Z"/>
            </w:trPr>
            <w:tc>
              <w:tcPr>
                <w:tcW w:w="6917" w:type="dxa"/>
                <w:gridSpan w:val="2"/>
                <w:tcBorders>
                  <w:top w:val="single" w:sz="18" w:space="0" w:color="808080" w:themeColor="background1" w:themeShade="80"/>
                </w:tcBorders>
                <w:vAlign w:val="center"/>
              </w:tcPr>
              <w:customXmlInsRangeStart w:id="38" w:author="CCCCC" w:date="2017-06-20T19:08:00Z"/>
              <w:sdt>
                <w:sdtPr>
                  <w:rPr>
                    <w:rFonts w:asciiTheme="majorHAnsi" w:eastAsiaTheme="majorEastAsia" w:hAnsiTheme="majorHAnsi" w:cstheme="majorBidi"/>
                    <w:sz w:val="36"/>
                    <w:szCs w:val="36"/>
                  </w:rPr>
                  <w:alias w:val="Résumé"/>
                  <w:id w:val="1483273177"/>
                  <w:dataBinding w:prefixMappings="xmlns:ns0='http://schemas.microsoft.com/office/2006/coverPageProps'" w:xpath="/ns0:CoverPageProperties[1]/ns0:Abstract[1]" w:storeItemID="{55AF091B-3C7A-41E3-B477-F2FDAA23CFDA}"/>
                  <w:text/>
                </w:sdtPr>
                <w:sdtContent>
                  <w:customXmlInsRangeEnd w:id="38"/>
                  <w:p w14:paraId="34802744" w14:textId="77777777" w:rsidR="00F94A0C" w:rsidRDefault="00F94A0C" w:rsidP="00F94A0C">
                    <w:pPr>
                      <w:pStyle w:val="NoSpacing"/>
                      <w:rPr>
                        <w:ins w:id="39" w:author="CCCCC" w:date="2017-06-20T19:08:00Z"/>
                        <w:rFonts w:asciiTheme="majorHAnsi" w:eastAsiaTheme="majorEastAsia" w:hAnsiTheme="majorHAnsi" w:cstheme="majorBidi"/>
                        <w:sz w:val="36"/>
                        <w:szCs w:val="36"/>
                      </w:rPr>
                    </w:pPr>
                    <w:ins w:id="40" w:author="CCCCC" w:date="2017-06-20T19:08:00Z">
                      <w:r w:rsidRPr="00541828">
                        <w:rPr>
                          <w:rFonts w:asciiTheme="majorHAnsi" w:eastAsiaTheme="majorEastAsia" w:hAnsiTheme="majorHAnsi" w:cstheme="majorBidi"/>
                          <w:sz w:val="36"/>
                          <w:szCs w:val="36"/>
                        </w:rPr>
                        <w:t>Bois Cédric</w:t>
                      </w:r>
                    </w:ins>
                  </w:p>
                  <w:customXmlInsRangeStart w:id="41" w:author="CCCCC" w:date="2017-06-20T19:08:00Z"/>
                </w:sdtContent>
              </w:sdt>
              <w:customXmlInsRangeEnd w:id="41"/>
              <w:p w14:paraId="336F35B1" w14:textId="77777777" w:rsidR="00F94A0C" w:rsidRDefault="00F94A0C" w:rsidP="00F94A0C">
                <w:pPr>
                  <w:pStyle w:val="NoSpacing"/>
                  <w:rPr>
                    <w:ins w:id="42" w:author="CCCCC" w:date="2017-06-20T19:08:00Z"/>
                    <w:rFonts w:asciiTheme="majorHAnsi" w:eastAsiaTheme="majorEastAsia" w:hAnsiTheme="majorHAnsi" w:cstheme="majorBidi"/>
                    <w:sz w:val="36"/>
                    <w:szCs w:val="36"/>
                  </w:rPr>
                </w:pPr>
                <w:ins w:id="43" w:author="CCCCC" w:date="2017-06-20T19:08:00Z">
                  <w:r>
                    <w:rPr>
                      <w:rFonts w:asciiTheme="majorHAnsi" w:eastAsiaTheme="majorEastAsia" w:hAnsiTheme="majorHAnsi" w:cstheme="majorBidi"/>
                      <w:sz w:val="36"/>
                      <w:szCs w:val="36"/>
                    </w:rPr>
                    <w:t>Master WIC</w:t>
                  </w:r>
                </w:ins>
              </w:p>
              <w:p w14:paraId="4C6BA6E9" w14:textId="77777777" w:rsidR="00F94A0C" w:rsidRDefault="00F94A0C" w:rsidP="00F94A0C">
                <w:pPr>
                  <w:pStyle w:val="NoSpacing"/>
                  <w:rPr>
                    <w:ins w:id="44" w:author="CCCCC" w:date="2017-06-20T19:08:00Z"/>
                  </w:rPr>
                </w:pPr>
                <w:ins w:id="45" w:author="CCCCC" w:date="2017-06-20T19:08:00Z">
                  <w:r>
                    <w:rPr>
                      <w:rFonts w:asciiTheme="majorHAnsi" w:eastAsiaTheme="majorEastAsia" w:hAnsiTheme="majorHAnsi" w:cstheme="majorBidi"/>
                      <w:sz w:val="36"/>
                      <w:szCs w:val="36"/>
                    </w:rPr>
                    <w:t>Année 2016 - 2017</w:t>
                  </w:r>
                </w:ins>
              </w:p>
            </w:tc>
            <w:tc>
              <w:tcPr>
                <w:tcW w:w="2721" w:type="dxa"/>
                <w:tcBorders>
                  <w:top w:val="single" w:sz="18" w:space="0" w:color="808080" w:themeColor="background1" w:themeShade="80"/>
                </w:tcBorders>
                <w:vAlign w:val="center"/>
              </w:tcPr>
              <w:p w14:paraId="58EF09CA" w14:textId="77777777" w:rsidR="00F94A0C" w:rsidRDefault="00F94A0C" w:rsidP="00F94A0C">
                <w:pPr>
                  <w:pStyle w:val="NoSpacing"/>
                  <w:rPr>
                    <w:ins w:id="46" w:author="CCCCC" w:date="2017-06-20T19:08:00Z"/>
                    <w:rFonts w:asciiTheme="majorHAnsi" w:eastAsiaTheme="majorEastAsia" w:hAnsiTheme="majorHAnsi" w:cstheme="majorBidi"/>
                    <w:sz w:val="36"/>
                    <w:szCs w:val="36"/>
                  </w:rPr>
                </w:pPr>
              </w:p>
            </w:tc>
          </w:tr>
        </w:tbl>
        <w:p w14:paraId="68CBA0EA" w14:textId="77777777" w:rsidR="00F86C2B" w:rsidRDefault="00F86C2B">
          <w:pPr>
            <w:spacing w:before="0" w:after="0"/>
            <w:jc w:val="left"/>
            <w:rPr>
              <w:del w:id="47" w:author="CCCCC" w:date="2017-06-20T20:01:00Z"/>
              <w:rPrChange w:id="48" w:author="CCCCC" w:date="2017-06-20T20:01:00Z">
                <w:rPr>
                  <w:del w:id="49" w:author="CCCCC" w:date="2017-06-20T20:01:00Z"/>
                  <w:rFonts w:asciiTheme="majorHAnsi" w:eastAsiaTheme="majorEastAsia" w:hAnsiTheme="majorHAnsi" w:cs="Mangal"/>
                  <w:b/>
                  <w:bCs/>
                  <w:color w:val="4F81BD" w:themeColor="accent1"/>
                </w:rPr>
              </w:rPrChange>
            </w:rPr>
          </w:pPr>
          <w:ins w:id="50" w:author="CCCCC" w:date="2017-06-20T19:02:00Z">
            <w:r>
              <w:rPr>
                <w:noProof/>
                <w:lang w:eastAsia="fr-FR" w:bidi="ar-SA"/>
              </w:rPr>
              <w:drawing>
                <wp:anchor distT="0" distB="0" distL="114300" distR="114300" simplePos="0" relativeHeight="251691520" behindDoc="0" locked="0" layoutInCell="1" allowOverlap="1" wp14:anchorId="61663858" wp14:editId="358F5488">
                  <wp:simplePos x="0" y="0"/>
                  <wp:positionH relativeFrom="margin">
                    <wp:align>center</wp:align>
                  </wp:positionH>
                  <wp:positionV relativeFrom="paragraph">
                    <wp:posOffset>1284540</wp:posOffset>
                  </wp:positionV>
                  <wp:extent cx="3643630" cy="2294890"/>
                  <wp:effectExtent l="0" t="0" r="0" b="0"/>
                  <wp:wrapSquare wrapText="bothSides"/>
                  <wp:docPr id="75" name="Picture 75" descr="https://camo.githubusercontent.com/0796dd940c8eda66484470a844142144b2376fbb/687474703a2f2f692e696d6775722e636f6d2f74526666413579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0796dd940c8eda66484470a844142144b2376fbb/687474703a2f2f692e696d6775722e636f6d2f745266664135792e706e6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43630" cy="2294890"/>
                          </a:xfrm>
                          <a:prstGeom prst="rect">
                            <a:avLst/>
                          </a:prstGeom>
                          <a:noFill/>
                          <a:ln>
                            <a:noFill/>
                          </a:ln>
                        </pic:spPr>
                      </pic:pic>
                    </a:graphicData>
                  </a:graphic>
                </wp:anchor>
              </w:drawing>
            </w:r>
          </w:ins>
          <w:ins w:id="51" w:author="CCCCC" w:date="2017-06-20T19:03:00Z">
            <w:r w:rsidR="00541828">
              <w:rPr>
                <w:noProof/>
                <w:lang w:eastAsia="fr-FR" w:bidi="ar-SA"/>
              </w:rPr>
              <w:t xml:space="preserve"> </w:t>
            </w:r>
          </w:ins>
          <w:ins w:id="52" w:author="CCCCC" w:date="2017-06-20T19:01:00Z">
            <w:r w:rsidR="00541828">
              <w:t xml:space="preserve"> </w:t>
            </w:r>
          </w:ins>
          <w:r w:rsidR="000D7996">
            <w:br w:type="page"/>
          </w:r>
          <w:ins w:id="53" w:author="CCCCC" w:date="2017-06-20T19:45:00Z">
            <w:r w:rsidR="00AF4C0C">
              <w:rPr>
                <w:noProof/>
                <w:lang w:eastAsia="fr-FR" w:bidi="ar-SA"/>
              </w:rPr>
              <w:lastRenderedPageBreak/>
              <w:pict w14:anchorId="0951D6B8">
                <v:shapetype id="_x0000_t202" coordsize="21600,21600" o:spt="202" path="m,l,21600r21600,l21600,xe">
                  <v:stroke joinstyle="miter"/>
                  <v:path gradientshapeok="t" o:connecttype="rect"/>
                </v:shapetype>
                <v:shape id="Text Box 2" o:spid="_x0000_s1026" type="#_x0000_t202" style="position:absolute;margin-left:0;margin-top:164.65pt;width:151.5pt;height:40.65pt;z-index:251697664;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" stroked="f">
                  <v:textbox>
                    <w:txbxContent>
                      <w:p w14:paraId="7DD3D8FE" w14:textId="77777777" w:rsidR="00AF4C0C" w:rsidRDefault="00AF4C0C">
                        <w:pPr>
                          <w:rPr>
                            <w:ins w:id="54" w:author="CCCCC" w:date="2017-06-20T19:49:00Z"/>
                            <w:rStyle w:val="Strong"/>
                            <w:rFonts w:ascii="Berlin Sans FB Demi" w:hAnsi="Berlin Sans FB Demi"/>
                          </w:rPr>
                        </w:pPr>
                        <w:ins w:id="55" w:author="CCCCC" w:date="2017-06-20T19:45:00Z">
                          <w:r w:rsidRPr="008C5E05">
                            <w:rPr>
                              <w:rStyle w:val="Strong"/>
                              <w:rFonts w:ascii="Berlin Sans FB Demi" w:hAnsi="Berlin Sans FB Demi"/>
                              <w:rPrChange w:id="56" w:author="CCCCC" w:date="2017-06-20T19:49:00Z">
                                <w:rPr/>
                              </w:rPrChange>
                            </w:rPr>
                            <w:t>Remerciements</w:t>
                          </w:r>
                        </w:ins>
                      </w:p>
                      <w:p w14:paraId="43389224" w14:textId="77777777" w:rsidR="00AF4C0C" w:rsidRPr="00EA21D3" w:rsidRDefault="00AF4C0C">
                        <w:pPr>
                          <w:rPr>
                            <w:rStyle w:val="Strong"/>
                            <w:rFonts w:ascii="Berlin Sans FB Demi" w:hAnsi="Berlin Sans FB Demi"/>
                            <w:rPrChange w:id="57" w:author="CCCCC" w:date="2017-06-20T19:49:00Z">
                              <w:rPr/>
                            </w:rPrChange>
                          </w:rPr>
                        </w:pPr>
                      </w:p>
                    </w:txbxContent>
                  </v:textbox>
                  <w10:wrap type="square" anchorx="margin"/>
                </v:shape>
              </w:pict>
            </w:r>
          </w:ins>
          <w:ins w:id="58" w:author="CCCCC" w:date="2017-06-20T19:50:00Z">
            <w:r w:rsidR="00AF4C0C">
              <w:rPr>
                <w:noProof/>
                <w:lang w:eastAsia="fr-FR" w:bidi="ar-SA"/>
              </w:rPr>
              <w:pict w14:anchorId="23A711CF">
                <v:shape id="_x0000_s1027" type="#_x0000_t202" style="position:absolute;margin-left:0;margin-top:266.85pt;width:398.8pt;height:195.3pt;z-index:251698688;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" stroked="f">
                  <v:textbox>
                    <w:txbxContent>
                      <w:p w14:paraId="207B2290" w14:textId="77777777" w:rsidR="00AF4C0C" w:rsidRDefault="00AF4C0C">
                        <w:pPr>
                          <w:jc w:val="center"/>
                          <w:rPr>
                            <w:ins w:id="59" w:author="CCCCC" w:date="2017-06-20T19:53:00Z"/>
                          </w:rPr>
                          <w:pPrChange w:id="60" w:author="CCCCC" w:date="2017-06-20T19:52:00Z">
                            <w:pPr/>
                          </w:pPrChange>
                        </w:pPr>
                        <w:ins w:id="61" w:author="CCCCC" w:date="2017-06-20T19:52:00Z">
                          <w:r>
                            <w:t xml:space="preserve">Je tiens à remercier Julien Fontanet qui s’est rendu disponible, m’a apporté son aide </w:t>
                          </w:r>
                        </w:ins>
                        <w:ins w:id="62" w:author="CCCCC" w:date="2017-06-20T19:58:00Z">
                          <w:r>
                            <w:t>et m’a guidé tout au long de cette période</w:t>
                          </w:r>
                        </w:ins>
                        <w:ins w:id="63" w:author="CCCCC" w:date="2017-06-20T19:52:00Z">
                          <w:r>
                            <w:t xml:space="preserve">, ainsi que Pierre Donias et Olivier Lambert </w:t>
                          </w:r>
                        </w:ins>
                        <w:ins w:id="64" w:author="CCCCC" w:date="2017-06-20T19:56:00Z">
                          <w:r>
                            <w:t>qui m’ont également été de bon conseils.</w:t>
                          </w:r>
                        </w:ins>
                      </w:p>
                      <w:p w14:paraId="2EE9A04B" w14:textId="77777777" w:rsidR="00AF4C0C" w:rsidRDefault="00AF4C0C">
                        <w:pPr>
                          <w:jc w:val="center"/>
                          <w:pPrChange w:id="65" w:author="CCCCC" w:date="2017-06-20T19:52:00Z">
                            <w:pPr/>
                          </w:pPrChange>
                        </w:pPr>
                        <w:ins w:id="66" w:author="CCCCC" w:date="2017-06-20T19:53:00Z">
                          <w:r>
                            <w:t xml:space="preserve">Plus généralement, </w:t>
                          </w:r>
                        </w:ins>
                        <w:ins w:id="67" w:author="CCCCC" w:date="2017-06-20T19:58:00Z">
                          <w:r>
                            <w:t xml:space="preserve">je remercie </w:t>
                          </w:r>
                        </w:ins>
                        <w:ins w:id="68" w:author="CCCCC" w:date="2017-06-20T19:55:00Z">
                          <w:r>
                            <w:t>Vates de m’avoir accueilli au sein de son équipe.</w:t>
                          </w:r>
                        </w:ins>
                      </w:p>
                    </w:txbxContent>
                  </v:textbox>
                  <w10:wrap type="square" anchorx="margin"/>
                </v:shape>
              </w:pict>
            </w:r>
          </w:ins>
        </w:p>
        <w:customXmlDelRangeStart w:id="69" w:author="CCCCC" w:date="2017-06-20T19:01:00Z"/>
      </w:sdtContent>
    </w:sdt>
    <w:customXmlDelRangeEnd w:id="69"/>
    <w:p w14:paraId="66E92080" w14:textId="77777777" w:rsidR="008B4E5E" w:rsidRDefault="008B4E5E">
      <w:pPr>
        <w:rPr>
          <w:b/>
          <w:bCs/>
        </w:rPr>
        <w:sectPr w:rsidR="008B4E5E" w:rsidSect="000D7996">
          <w:footerReference w:type="default" r:id="rId10"/>
          <w:pgSz w:w="11906" w:h="16838"/>
          <w:pgMar w:top="1134" w:right="1134" w:bottom="1134" w:left="1134" w:header="720" w:footer="720" w:gutter="0"/>
          <w:cols w:space="720"/>
          <w:titlePg/>
          <w:docGrid w:linePitch="326"/>
        </w:sectPr>
      </w:pPr>
    </w:p>
    <w:sdt>
      <w:sdtPr>
        <w:rPr>
          <w:rFonts w:ascii="Times New Roman" w:eastAsia="Source Han Sans CN Regular" w:hAnsi="Times New Roman" w:cs="Lohit Devanagari"/>
          <w:b w:val="0"/>
          <w:bCs w:val="0"/>
          <w:color w:val="auto"/>
          <w:kern w:val="3"/>
          <w:sz w:val="24"/>
          <w:szCs w:val="24"/>
          <w:lang w:eastAsia="zh-CN" w:bidi="hi-IN"/>
        </w:rPr>
        <w:id w:val="27759007"/>
        <w:docPartObj>
          <w:docPartGallery w:val="Table of Contents"/>
          <w:docPartUnique/>
        </w:docPartObj>
      </w:sdtPr>
      <w:sdtContent>
        <w:p w14:paraId="1890B322" w14:textId="77777777" w:rsidR="008B4E5E" w:rsidRDefault="008B4E5E" w:rsidP="00672DF6">
          <w:pPr>
            <w:pStyle w:val="TOCHeading"/>
          </w:pPr>
          <w:r>
            <w:t>Sommaire</w:t>
          </w:r>
        </w:p>
        <w:p w14:paraId="0234D0A9" w14:textId="77777777" w:rsidR="00C21BE3" w:rsidRDefault="008C5E05">
          <w:pPr>
            <w:pStyle w:val="TOC1"/>
            <w:tabs>
              <w:tab w:val="right" w:leader="dot" w:pos="9628"/>
            </w:tabs>
            <w:rPr>
              <w:ins w:id="71" w:author="CCCCC" w:date="2017-06-19T19:32:00Z"/>
              <w:rFonts w:asciiTheme="minorHAnsi" w:eastAsiaTheme="minorEastAsia" w:hAnsiTheme="minorHAnsi" w:cstheme="minorBidi"/>
              <w:noProof/>
              <w:kern w:val="0"/>
              <w:sz w:val="22"/>
              <w:szCs w:val="22"/>
              <w:lang w:eastAsia="fr-FR" w:bidi="ar-SA"/>
            </w:rPr>
          </w:pPr>
          <w:r>
            <w:fldChar w:fldCharType="begin"/>
          </w:r>
          <w:r w:rsidR="008B4E5E">
            <w:instrText xml:space="preserve"> TOC \o "1-3" \h \z \u </w:instrText>
          </w:r>
          <w:r>
            <w:fldChar w:fldCharType="separate"/>
          </w:r>
          <w:ins w:id="72"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"_Toc485664065"</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Introduction</w:t>
            </w:r>
            <w:r w:rsidR="00C21BE3">
              <w:rPr>
                <w:noProof/>
                <w:webHidden/>
              </w:rPr>
              <w:tab/>
            </w:r>
            <w:r>
              <w:rPr>
                <w:noProof/>
                <w:webHidden/>
              </w:rPr>
              <w:fldChar w:fldCharType="begin"/>
            </w:r>
            <w:r w:rsidR="00C21BE3">
              <w:rPr>
                <w:noProof/>
                <w:webHidden/>
              </w:rPr>
              <w:instrText xml:space="preserve"> PAGEREF _Toc485664065 \h </w:instrText>
            </w:r>
          </w:ins>
          <w:r>
            <w:rPr>
              <w:noProof/>
              <w:webHidden/>
            </w:rPr>
          </w:r>
          <w:r>
            <w:rPr>
              <w:noProof/>
              <w:webHidden/>
            </w:rPr>
            <w:fldChar w:fldCharType="separate"/>
          </w:r>
          <w:ins w:id="73" w:author="CCCCC" w:date="2017-06-19T19:32:00Z">
            <w:r w:rsidR="00C21BE3">
              <w:rPr>
                <w:noProof/>
                <w:webHidden/>
              </w:rPr>
              <w:t>1</w:t>
            </w:r>
            <w:r>
              <w:rPr>
                <w:noProof/>
                <w:webHidden/>
              </w:rPr>
              <w:fldChar w:fldCharType="end"/>
            </w:r>
            <w:r w:rsidRPr="007D602B">
              <w:rPr>
                <w:rStyle w:val="Hyperlink"/>
                <w:noProof/>
              </w:rPr>
              <w:fldChar w:fldCharType="end"/>
            </w:r>
          </w:ins>
        </w:p>
        <w:p w14:paraId="3F358470" w14:textId="77777777" w:rsidR="00C21BE3" w:rsidRDefault="008C5E05">
          <w:pPr>
            <w:pStyle w:val="TOC1"/>
            <w:tabs>
              <w:tab w:val="right" w:leader="dot" w:pos="9628"/>
            </w:tabs>
            <w:rPr>
              <w:ins w:id="74" w:author="CCCCC" w:date="2017-06-19T19:32:00Z"/>
              <w:rFonts w:asciiTheme="minorHAnsi" w:eastAsiaTheme="minorEastAsia" w:hAnsiTheme="minorHAnsi" w:cstheme="minorBidi"/>
              <w:noProof/>
              <w:kern w:val="0"/>
              <w:sz w:val="22"/>
              <w:szCs w:val="22"/>
              <w:lang w:eastAsia="fr-FR" w:bidi="ar-SA"/>
            </w:rPr>
          </w:pPr>
          <w:ins w:id="75"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"_Toc485664066"</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L'entreprise</w:t>
            </w:r>
            <w:r w:rsidR="00C21BE3">
              <w:rPr>
                <w:noProof/>
                <w:webHidden/>
              </w:rPr>
              <w:tab/>
            </w:r>
            <w:r>
              <w:rPr>
                <w:noProof/>
                <w:webHidden/>
              </w:rPr>
              <w:fldChar w:fldCharType="begin"/>
            </w:r>
            <w:r w:rsidR="00C21BE3">
              <w:rPr>
                <w:noProof/>
                <w:webHidden/>
              </w:rPr>
              <w:instrText xml:space="preserve"> PAGEREF _Toc485664066 \h </w:instrText>
            </w:r>
          </w:ins>
          <w:r>
            <w:rPr>
              <w:noProof/>
              <w:webHidden/>
            </w:rPr>
          </w:r>
          <w:r>
            <w:rPr>
              <w:noProof/>
              <w:webHidden/>
            </w:rPr>
            <w:fldChar w:fldCharType="separate"/>
          </w:r>
          <w:ins w:id="76" w:author="CCCCC" w:date="2017-06-19T19:32:00Z">
            <w:r w:rsidR="00C21BE3">
              <w:rPr>
                <w:noProof/>
                <w:webHidden/>
              </w:rPr>
              <w:t>2</w:t>
            </w:r>
            <w:r>
              <w:rPr>
                <w:noProof/>
                <w:webHidden/>
              </w:rPr>
              <w:fldChar w:fldCharType="end"/>
            </w:r>
            <w:r w:rsidRPr="007D602B">
              <w:rPr>
                <w:rStyle w:val="Hyperlink"/>
                <w:noProof/>
              </w:rPr>
              <w:fldChar w:fldCharType="end"/>
            </w:r>
          </w:ins>
        </w:p>
        <w:p w14:paraId="03269A81" w14:textId="77777777" w:rsidR="00C21BE3" w:rsidRDefault="008C5E05">
          <w:pPr>
            <w:pStyle w:val="TOC1"/>
            <w:tabs>
              <w:tab w:val="right" w:leader="dot" w:pos="9628"/>
            </w:tabs>
            <w:rPr>
              <w:ins w:id="77" w:author="CCCCC" w:date="2017-06-19T19:32:00Z"/>
              <w:rFonts w:asciiTheme="minorHAnsi" w:eastAsiaTheme="minorEastAsia" w:hAnsiTheme="minorHAnsi" w:cstheme="minorBidi"/>
              <w:noProof/>
              <w:kern w:val="0"/>
              <w:sz w:val="22"/>
              <w:szCs w:val="22"/>
              <w:lang w:eastAsia="fr-FR" w:bidi="ar-SA"/>
            </w:rPr>
          </w:pPr>
          <w:ins w:id="78"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"_Toc485664067"</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Gestion de projet</w:t>
            </w:r>
            <w:r w:rsidR="00C21BE3">
              <w:rPr>
                <w:noProof/>
                <w:webHidden/>
              </w:rPr>
              <w:tab/>
            </w:r>
            <w:r>
              <w:rPr>
                <w:noProof/>
                <w:webHidden/>
              </w:rPr>
              <w:fldChar w:fldCharType="begin"/>
            </w:r>
            <w:r w:rsidR="00C21BE3">
              <w:rPr>
                <w:noProof/>
                <w:webHidden/>
              </w:rPr>
              <w:instrText xml:space="preserve"> PAGEREF _Toc485664067 \h </w:instrText>
            </w:r>
          </w:ins>
          <w:r>
            <w:rPr>
              <w:noProof/>
              <w:webHidden/>
            </w:rPr>
          </w:r>
          <w:r>
            <w:rPr>
              <w:noProof/>
              <w:webHidden/>
            </w:rPr>
            <w:fldChar w:fldCharType="separate"/>
          </w:r>
          <w:ins w:id="79" w:author="CCCCC" w:date="2017-06-19T19:32:00Z">
            <w:r w:rsidR="00C21BE3">
              <w:rPr>
                <w:noProof/>
                <w:webHidden/>
              </w:rPr>
              <w:t>2</w:t>
            </w:r>
            <w:r>
              <w:rPr>
                <w:noProof/>
                <w:webHidden/>
              </w:rPr>
              <w:fldChar w:fldCharType="end"/>
            </w:r>
            <w:r w:rsidRPr="007D602B">
              <w:rPr>
                <w:rStyle w:val="Hyperlink"/>
                <w:noProof/>
              </w:rPr>
              <w:fldChar w:fldCharType="end"/>
            </w:r>
          </w:ins>
        </w:p>
        <w:p w14:paraId="7B01FADC" w14:textId="77777777" w:rsidR="00C21BE3" w:rsidRDefault="008C5E05">
          <w:pPr>
            <w:pStyle w:val="TOC1"/>
            <w:tabs>
              <w:tab w:val="right" w:leader="dot" w:pos="9628"/>
            </w:tabs>
            <w:rPr>
              <w:ins w:id="80" w:author="CCCCC" w:date="2017-06-19T19:32:00Z"/>
              <w:rFonts w:asciiTheme="minorHAnsi" w:eastAsiaTheme="minorEastAsia" w:hAnsiTheme="minorHAnsi" w:cstheme="minorBidi"/>
              <w:noProof/>
              <w:kern w:val="0"/>
              <w:sz w:val="22"/>
              <w:szCs w:val="22"/>
              <w:lang w:eastAsia="fr-FR" w:bidi="ar-SA"/>
            </w:rPr>
          </w:pPr>
          <w:ins w:id="81"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"_Toc485664068"</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Répartition du temps de travail</w:t>
            </w:r>
            <w:r w:rsidR="00C21BE3">
              <w:rPr>
                <w:noProof/>
                <w:webHidden/>
              </w:rPr>
              <w:tab/>
            </w:r>
            <w:r>
              <w:rPr>
                <w:noProof/>
                <w:webHidden/>
              </w:rPr>
              <w:fldChar w:fldCharType="begin"/>
            </w:r>
            <w:r w:rsidR="00C21BE3">
              <w:rPr>
                <w:noProof/>
                <w:webHidden/>
              </w:rPr>
              <w:instrText xml:space="preserve"> PAGEREF _Toc485664068 \h </w:instrText>
            </w:r>
          </w:ins>
          <w:r>
            <w:rPr>
              <w:noProof/>
              <w:webHidden/>
            </w:rPr>
          </w:r>
          <w:r>
            <w:rPr>
              <w:noProof/>
              <w:webHidden/>
            </w:rPr>
            <w:fldChar w:fldCharType="separate"/>
          </w:r>
          <w:ins w:id="82" w:author="CCCCC" w:date="2017-06-19T19:32:00Z">
            <w:r w:rsidR="00C21BE3">
              <w:rPr>
                <w:noProof/>
                <w:webHidden/>
              </w:rPr>
              <w:t>3</w:t>
            </w:r>
            <w:r>
              <w:rPr>
                <w:noProof/>
                <w:webHidden/>
              </w:rPr>
              <w:fldChar w:fldCharType="end"/>
            </w:r>
            <w:r w:rsidRPr="007D602B">
              <w:rPr>
                <w:rStyle w:val="Hyperlink"/>
                <w:noProof/>
              </w:rPr>
              <w:fldChar w:fldCharType="end"/>
            </w:r>
          </w:ins>
        </w:p>
        <w:p w14:paraId="1601CC61" w14:textId="77777777" w:rsidR="00C21BE3" w:rsidRDefault="008C5E05">
          <w:pPr>
            <w:pStyle w:val="TOC1"/>
            <w:tabs>
              <w:tab w:val="right" w:leader="dot" w:pos="9628"/>
            </w:tabs>
            <w:rPr>
              <w:ins w:id="83" w:author="CCCCC" w:date="2017-06-19T19:32:00Z"/>
              <w:rFonts w:asciiTheme="minorHAnsi" w:eastAsiaTheme="minorEastAsia" w:hAnsiTheme="minorHAnsi" w:cstheme="minorBidi"/>
              <w:noProof/>
              <w:kern w:val="0"/>
              <w:sz w:val="22"/>
              <w:szCs w:val="22"/>
              <w:lang w:eastAsia="fr-FR" w:bidi="ar-SA"/>
            </w:rPr>
          </w:pPr>
          <w:ins w:id="84"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"_Toc485664069"</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Technologies utilisées</w:t>
            </w:r>
            <w:r w:rsidR="00C21BE3">
              <w:rPr>
                <w:noProof/>
                <w:webHidden/>
              </w:rPr>
              <w:tab/>
            </w:r>
            <w:r>
              <w:rPr>
                <w:noProof/>
                <w:webHidden/>
              </w:rPr>
              <w:fldChar w:fldCharType="begin"/>
            </w:r>
            <w:r w:rsidR="00C21BE3">
              <w:rPr>
                <w:noProof/>
                <w:webHidden/>
              </w:rPr>
              <w:instrText xml:space="preserve"> PAGEREF _Toc485664069 \h </w:instrText>
            </w:r>
          </w:ins>
          <w:r>
            <w:rPr>
              <w:noProof/>
              <w:webHidden/>
            </w:rPr>
          </w:r>
          <w:r>
            <w:rPr>
              <w:noProof/>
              <w:webHidden/>
            </w:rPr>
            <w:fldChar w:fldCharType="separate"/>
          </w:r>
          <w:ins w:id="85" w:author="CCCCC" w:date="2017-06-19T19:32:00Z">
            <w:r w:rsidR="00C21BE3">
              <w:rPr>
                <w:noProof/>
                <w:webHidden/>
              </w:rPr>
              <w:t>4</w:t>
            </w:r>
            <w:r>
              <w:rPr>
                <w:noProof/>
                <w:webHidden/>
              </w:rPr>
              <w:fldChar w:fldCharType="end"/>
            </w:r>
            <w:r w:rsidRPr="007D602B">
              <w:rPr>
                <w:rStyle w:val="Hyperlink"/>
                <w:noProof/>
              </w:rPr>
              <w:fldChar w:fldCharType="end"/>
            </w:r>
          </w:ins>
        </w:p>
        <w:p w14:paraId="5E0A526B" w14:textId="77777777" w:rsidR="00C21BE3" w:rsidRDefault="008C5E05">
          <w:pPr>
            <w:pStyle w:val="TOC2"/>
            <w:tabs>
              <w:tab w:val="right" w:leader="dot" w:pos="9628"/>
            </w:tabs>
            <w:rPr>
              <w:ins w:id="86" w:author="CCCCC" w:date="2017-06-19T19:32:00Z"/>
              <w:rFonts w:asciiTheme="minorHAnsi" w:eastAsiaTheme="minorEastAsia" w:hAnsiTheme="minorHAnsi" w:cstheme="minorBidi"/>
              <w:noProof/>
              <w:kern w:val="0"/>
              <w:sz w:val="22"/>
              <w:szCs w:val="22"/>
              <w:lang w:eastAsia="fr-FR" w:bidi="ar-SA"/>
            </w:rPr>
          </w:pPr>
          <w:ins w:id="87"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"_Toc485664070"</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NodeJS</w:t>
            </w:r>
            <w:r w:rsidR="00C21BE3">
              <w:rPr>
                <w:noProof/>
                <w:webHidden/>
              </w:rPr>
              <w:tab/>
            </w:r>
            <w:r>
              <w:rPr>
                <w:noProof/>
                <w:webHidden/>
              </w:rPr>
              <w:fldChar w:fldCharType="begin"/>
            </w:r>
            <w:r w:rsidR="00C21BE3">
              <w:rPr>
                <w:noProof/>
                <w:webHidden/>
              </w:rPr>
              <w:instrText xml:space="preserve"> PAGEREF _Toc485664070 \h </w:instrText>
            </w:r>
          </w:ins>
          <w:r>
            <w:rPr>
              <w:noProof/>
              <w:webHidden/>
            </w:rPr>
          </w:r>
          <w:r>
            <w:rPr>
              <w:noProof/>
              <w:webHidden/>
            </w:rPr>
            <w:fldChar w:fldCharType="separate"/>
          </w:r>
          <w:ins w:id="88" w:author="CCCCC" w:date="2017-06-19T19:32:00Z">
            <w:r w:rsidR="00C21BE3">
              <w:rPr>
                <w:noProof/>
                <w:webHidden/>
              </w:rPr>
              <w:t>4</w:t>
            </w:r>
            <w:r>
              <w:rPr>
                <w:noProof/>
                <w:webHidden/>
              </w:rPr>
              <w:fldChar w:fldCharType="end"/>
            </w:r>
            <w:r w:rsidRPr="007D602B">
              <w:rPr>
                <w:rStyle w:val="Hyperlink"/>
                <w:noProof/>
              </w:rPr>
              <w:fldChar w:fldCharType="end"/>
            </w:r>
          </w:ins>
        </w:p>
        <w:p w14:paraId="4D08C104" w14:textId="77777777" w:rsidR="00C21BE3" w:rsidRDefault="008C5E05">
          <w:pPr>
            <w:pStyle w:val="TOC2"/>
            <w:tabs>
              <w:tab w:val="right" w:leader="dot" w:pos="9628"/>
            </w:tabs>
            <w:rPr>
              <w:ins w:id="89" w:author="CCCCC" w:date="2017-06-19T19:32:00Z"/>
              <w:rFonts w:asciiTheme="minorHAnsi" w:eastAsiaTheme="minorEastAsia" w:hAnsiTheme="minorHAnsi" w:cstheme="minorBidi"/>
              <w:noProof/>
              <w:kern w:val="0"/>
              <w:sz w:val="22"/>
              <w:szCs w:val="22"/>
              <w:lang w:eastAsia="fr-FR" w:bidi="ar-SA"/>
            </w:rPr>
          </w:pPr>
          <w:ins w:id="90"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"_Toc485664071"</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Yarn</w:t>
            </w:r>
            <w:r w:rsidR="00C21BE3">
              <w:rPr>
                <w:noProof/>
                <w:webHidden/>
              </w:rPr>
              <w:tab/>
            </w:r>
            <w:r>
              <w:rPr>
                <w:noProof/>
                <w:webHidden/>
              </w:rPr>
              <w:fldChar w:fldCharType="begin"/>
            </w:r>
            <w:r w:rsidR="00C21BE3">
              <w:rPr>
                <w:noProof/>
                <w:webHidden/>
              </w:rPr>
              <w:instrText xml:space="preserve"> PAGEREF _Toc485664071 \h </w:instrText>
            </w:r>
          </w:ins>
          <w:r>
            <w:rPr>
              <w:noProof/>
              <w:webHidden/>
            </w:rPr>
          </w:r>
          <w:r>
            <w:rPr>
              <w:noProof/>
              <w:webHidden/>
            </w:rPr>
            <w:fldChar w:fldCharType="separate"/>
          </w:r>
          <w:ins w:id="91" w:author="CCCCC" w:date="2017-06-19T19:32:00Z">
            <w:r w:rsidR="00C21BE3">
              <w:rPr>
                <w:noProof/>
                <w:webHidden/>
              </w:rPr>
              <w:t>4</w:t>
            </w:r>
            <w:r>
              <w:rPr>
                <w:noProof/>
                <w:webHidden/>
              </w:rPr>
              <w:fldChar w:fldCharType="end"/>
            </w:r>
            <w:r w:rsidRPr="007D602B">
              <w:rPr>
                <w:rStyle w:val="Hyperlink"/>
                <w:noProof/>
              </w:rPr>
              <w:fldChar w:fldCharType="end"/>
            </w:r>
          </w:ins>
        </w:p>
        <w:p w14:paraId="63E190BD" w14:textId="77777777" w:rsidR="00C21BE3" w:rsidRDefault="008C5E05">
          <w:pPr>
            <w:pStyle w:val="TOC2"/>
            <w:tabs>
              <w:tab w:val="right" w:leader="dot" w:pos="9628"/>
            </w:tabs>
            <w:rPr>
              <w:ins w:id="92" w:author="CCCCC" w:date="2017-06-19T19:32:00Z"/>
              <w:rFonts w:asciiTheme="minorHAnsi" w:eastAsiaTheme="minorEastAsia" w:hAnsiTheme="minorHAnsi" w:cstheme="minorBidi"/>
              <w:noProof/>
              <w:kern w:val="0"/>
              <w:sz w:val="22"/>
              <w:szCs w:val="22"/>
              <w:lang w:eastAsia="fr-FR" w:bidi="ar-SA"/>
            </w:rPr>
          </w:pPr>
          <w:ins w:id="93"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"_Toc485664072"</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ReactJS</w:t>
            </w:r>
            <w:r w:rsidR="00C21BE3">
              <w:rPr>
                <w:noProof/>
                <w:webHidden/>
              </w:rPr>
              <w:tab/>
            </w:r>
            <w:r>
              <w:rPr>
                <w:noProof/>
                <w:webHidden/>
              </w:rPr>
              <w:fldChar w:fldCharType="begin"/>
            </w:r>
            <w:r w:rsidR="00C21BE3">
              <w:rPr>
                <w:noProof/>
                <w:webHidden/>
              </w:rPr>
              <w:instrText xml:space="preserve"> PAGEREF _Toc485664072 \h </w:instrText>
            </w:r>
          </w:ins>
          <w:r>
            <w:rPr>
              <w:noProof/>
              <w:webHidden/>
            </w:rPr>
          </w:r>
          <w:r>
            <w:rPr>
              <w:noProof/>
              <w:webHidden/>
            </w:rPr>
            <w:fldChar w:fldCharType="separate"/>
          </w:r>
          <w:ins w:id="94" w:author="CCCCC" w:date="2017-06-19T19:32:00Z">
            <w:r w:rsidR="00C21BE3">
              <w:rPr>
                <w:noProof/>
                <w:webHidden/>
              </w:rPr>
              <w:t>4</w:t>
            </w:r>
            <w:r>
              <w:rPr>
                <w:noProof/>
                <w:webHidden/>
              </w:rPr>
              <w:fldChar w:fldCharType="end"/>
            </w:r>
            <w:r w:rsidRPr="007D602B">
              <w:rPr>
                <w:rStyle w:val="Hyperlink"/>
                <w:noProof/>
              </w:rPr>
              <w:fldChar w:fldCharType="end"/>
            </w:r>
          </w:ins>
        </w:p>
        <w:p w14:paraId="5F7A9E24" w14:textId="77777777" w:rsidR="00C21BE3" w:rsidRDefault="008C5E05">
          <w:pPr>
            <w:pStyle w:val="TOC2"/>
            <w:tabs>
              <w:tab w:val="right" w:leader="dot" w:pos="9628"/>
            </w:tabs>
            <w:rPr>
              <w:ins w:id="95" w:author="CCCCC" w:date="2017-06-19T19:32:00Z"/>
              <w:rFonts w:asciiTheme="minorHAnsi" w:eastAsiaTheme="minorEastAsia" w:hAnsiTheme="minorHAnsi" w:cstheme="minorBidi"/>
              <w:noProof/>
              <w:kern w:val="0"/>
              <w:sz w:val="22"/>
              <w:szCs w:val="22"/>
              <w:lang w:eastAsia="fr-FR" w:bidi="ar-SA"/>
            </w:rPr>
          </w:pPr>
          <w:ins w:id="96"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"_Toc485664073"</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Redis</w:t>
            </w:r>
            <w:r w:rsidR="00C21BE3">
              <w:rPr>
                <w:noProof/>
                <w:webHidden/>
              </w:rPr>
              <w:tab/>
            </w:r>
            <w:r>
              <w:rPr>
                <w:noProof/>
                <w:webHidden/>
              </w:rPr>
              <w:fldChar w:fldCharType="begin"/>
            </w:r>
            <w:r w:rsidR="00C21BE3">
              <w:rPr>
                <w:noProof/>
                <w:webHidden/>
              </w:rPr>
              <w:instrText xml:space="preserve"> PAGEREF _Toc485664073 \h </w:instrText>
            </w:r>
          </w:ins>
          <w:r>
            <w:rPr>
              <w:noProof/>
              <w:webHidden/>
            </w:rPr>
          </w:r>
          <w:r>
            <w:rPr>
              <w:noProof/>
              <w:webHidden/>
            </w:rPr>
            <w:fldChar w:fldCharType="separate"/>
          </w:r>
          <w:ins w:id="97" w:author="CCCCC" w:date="2017-06-19T19:32:00Z">
            <w:r w:rsidR="00C21BE3">
              <w:rPr>
                <w:noProof/>
                <w:webHidden/>
              </w:rPr>
              <w:t>4</w:t>
            </w:r>
            <w:r>
              <w:rPr>
                <w:noProof/>
                <w:webHidden/>
              </w:rPr>
              <w:fldChar w:fldCharType="end"/>
            </w:r>
            <w:r w:rsidRPr="007D602B">
              <w:rPr>
                <w:rStyle w:val="Hyperlink"/>
                <w:noProof/>
              </w:rPr>
              <w:fldChar w:fldCharType="end"/>
            </w:r>
          </w:ins>
        </w:p>
        <w:p w14:paraId="7E11B21A" w14:textId="77777777" w:rsidR="00C21BE3" w:rsidRDefault="008C5E05">
          <w:pPr>
            <w:pStyle w:val="TOC2"/>
            <w:tabs>
              <w:tab w:val="right" w:leader="dot" w:pos="9628"/>
            </w:tabs>
            <w:rPr>
              <w:ins w:id="98" w:author="CCCCC" w:date="2017-06-19T19:32:00Z"/>
              <w:rFonts w:asciiTheme="minorHAnsi" w:eastAsiaTheme="minorEastAsia" w:hAnsiTheme="minorHAnsi" w:cstheme="minorBidi"/>
              <w:noProof/>
              <w:kern w:val="0"/>
              <w:sz w:val="22"/>
              <w:szCs w:val="22"/>
              <w:lang w:eastAsia="fr-FR" w:bidi="ar-SA"/>
            </w:rPr>
          </w:pPr>
          <w:ins w:id="99"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"_Toc485664074"</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Babel</w:t>
            </w:r>
            <w:r w:rsidR="00C21BE3">
              <w:rPr>
                <w:noProof/>
                <w:webHidden/>
              </w:rPr>
              <w:tab/>
            </w:r>
            <w:r>
              <w:rPr>
                <w:noProof/>
                <w:webHidden/>
              </w:rPr>
              <w:fldChar w:fldCharType="begin"/>
            </w:r>
            <w:r w:rsidR="00C21BE3">
              <w:rPr>
                <w:noProof/>
                <w:webHidden/>
              </w:rPr>
              <w:instrText xml:space="preserve"> PAGEREF _Toc485664074 \h </w:instrText>
            </w:r>
          </w:ins>
          <w:r>
            <w:rPr>
              <w:noProof/>
              <w:webHidden/>
            </w:rPr>
          </w:r>
          <w:r>
            <w:rPr>
              <w:noProof/>
              <w:webHidden/>
            </w:rPr>
            <w:fldChar w:fldCharType="separate"/>
          </w:r>
          <w:ins w:id="100" w:author="CCCCC" w:date="2017-06-19T19:32:00Z">
            <w:r w:rsidR="00C21BE3">
              <w:rPr>
                <w:noProof/>
                <w:webHidden/>
              </w:rPr>
              <w:t>5</w:t>
            </w:r>
            <w:r>
              <w:rPr>
                <w:noProof/>
                <w:webHidden/>
              </w:rPr>
              <w:fldChar w:fldCharType="end"/>
            </w:r>
            <w:r w:rsidRPr="007D602B">
              <w:rPr>
                <w:rStyle w:val="Hyperlink"/>
                <w:noProof/>
              </w:rPr>
              <w:fldChar w:fldCharType="end"/>
            </w:r>
          </w:ins>
        </w:p>
        <w:p w14:paraId="07EA8649" w14:textId="77777777" w:rsidR="00C21BE3" w:rsidRDefault="008C5E05">
          <w:pPr>
            <w:pStyle w:val="TOC2"/>
            <w:tabs>
              <w:tab w:val="right" w:leader="dot" w:pos="9628"/>
            </w:tabs>
            <w:rPr>
              <w:ins w:id="101" w:author="CCCCC" w:date="2017-06-19T19:32:00Z"/>
              <w:rFonts w:asciiTheme="minorHAnsi" w:eastAsiaTheme="minorEastAsia" w:hAnsiTheme="minorHAnsi" w:cstheme="minorBidi"/>
              <w:noProof/>
              <w:kern w:val="0"/>
              <w:sz w:val="22"/>
              <w:szCs w:val="22"/>
              <w:lang w:eastAsia="fr-FR" w:bidi="ar-SA"/>
            </w:rPr>
          </w:pPr>
          <w:ins w:id="102"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"_Toc485664075"</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Redis</w:t>
            </w:r>
            <w:r w:rsidR="00C21BE3">
              <w:rPr>
                <w:noProof/>
                <w:webHidden/>
              </w:rPr>
              <w:tab/>
            </w:r>
            <w:r>
              <w:rPr>
                <w:noProof/>
                <w:webHidden/>
              </w:rPr>
              <w:fldChar w:fldCharType="begin"/>
            </w:r>
            <w:r w:rsidR="00C21BE3">
              <w:rPr>
                <w:noProof/>
                <w:webHidden/>
              </w:rPr>
              <w:instrText xml:space="preserve"> PAGEREF _Toc485664075 \h </w:instrText>
            </w:r>
          </w:ins>
          <w:r>
            <w:rPr>
              <w:noProof/>
              <w:webHidden/>
            </w:rPr>
          </w:r>
          <w:r>
            <w:rPr>
              <w:noProof/>
              <w:webHidden/>
            </w:rPr>
            <w:fldChar w:fldCharType="separate"/>
          </w:r>
          <w:ins w:id="103" w:author="CCCCC" w:date="2017-06-19T19:32:00Z">
            <w:r w:rsidR="00C21BE3">
              <w:rPr>
                <w:noProof/>
                <w:webHidden/>
              </w:rPr>
              <w:t>5</w:t>
            </w:r>
            <w:r>
              <w:rPr>
                <w:noProof/>
                <w:webHidden/>
              </w:rPr>
              <w:fldChar w:fldCharType="end"/>
            </w:r>
            <w:r w:rsidRPr="007D602B">
              <w:rPr>
                <w:rStyle w:val="Hyperlink"/>
                <w:noProof/>
              </w:rPr>
              <w:fldChar w:fldCharType="end"/>
            </w:r>
          </w:ins>
        </w:p>
        <w:p w14:paraId="4B2E554B" w14:textId="77777777" w:rsidR="00C21BE3" w:rsidRDefault="008C5E05">
          <w:pPr>
            <w:pStyle w:val="TOC1"/>
            <w:tabs>
              <w:tab w:val="right" w:leader="dot" w:pos="9628"/>
            </w:tabs>
            <w:rPr>
              <w:ins w:id="104" w:author="CCCCC" w:date="2017-06-19T19:32:00Z"/>
              <w:rFonts w:asciiTheme="minorHAnsi" w:eastAsiaTheme="minorEastAsia" w:hAnsiTheme="minorHAnsi" w:cstheme="minorBidi"/>
              <w:noProof/>
              <w:kern w:val="0"/>
              <w:sz w:val="22"/>
              <w:szCs w:val="22"/>
              <w:lang w:eastAsia="fr-FR" w:bidi="ar-SA"/>
            </w:rPr>
          </w:pPr>
          <w:ins w:id="105"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"_Toc485664076"</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Travail réalisé</w:t>
            </w:r>
            <w:r w:rsidR="00C21BE3">
              <w:rPr>
                <w:noProof/>
                <w:webHidden/>
              </w:rPr>
              <w:tab/>
            </w:r>
            <w:r>
              <w:rPr>
                <w:noProof/>
                <w:webHidden/>
              </w:rPr>
              <w:fldChar w:fldCharType="begin"/>
            </w:r>
            <w:r w:rsidR="00C21BE3">
              <w:rPr>
                <w:noProof/>
                <w:webHidden/>
              </w:rPr>
              <w:instrText xml:space="preserve"> PAGEREF _Toc485664076 \h </w:instrText>
            </w:r>
          </w:ins>
          <w:r>
            <w:rPr>
              <w:noProof/>
              <w:webHidden/>
            </w:rPr>
          </w:r>
          <w:r>
            <w:rPr>
              <w:noProof/>
              <w:webHidden/>
            </w:rPr>
            <w:fldChar w:fldCharType="separate"/>
          </w:r>
          <w:ins w:id="106" w:author="CCCCC" w:date="2017-06-19T19:32:00Z">
            <w:r w:rsidR="00C21BE3">
              <w:rPr>
                <w:noProof/>
                <w:webHidden/>
              </w:rPr>
              <w:t>6</w:t>
            </w:r>
            <w:r>
              <w:rPr>
                <w:noProof/>
                <w:webHidden/>
              </w:rPr>
              <w:fldChar w:fldCharType="end"/>
            </w:r>
            <w:r w:rsidRPr="007D602B">
              <w:rPr>
                <w:rStyle w:val="Hyperlink"/>
                <w:noProof/>
              </w:rPr>
              <w:fldChar w:fldCharType="end"/>
            </w:r>
          </w:ins>
        </w:p>
        <w:p w14:paraId="4B8AEF9E" w14:textId="77777777" w:rsidR="00C21BE3" w:rsidRDefault="008C5E05">
          <w:pPr>
            <w:pStyle w:val="TOC2"/>
            <w:tabs>
              <w:tab w:val="right" w:leader="dot" w:pos="9628"/>
            </w:tabs>
            <w:rPr>
              <w:ins w:id="107" w:author="CCCCC" w:date="2017-06-19T19:32:00Z"/>
              <w:rFonts w:asciiTheme="minorHAnsi" w:eastAsiaTheme="minorEastAsia" w:hAnsiTheme="minorHAnsi" w:cstheme="minorBidi"/>
              <w:noProof/>
              <w:kern w:val="0"/>
              <w:sz w:val="22"/>
              <w:szCs w:val="22"/>
              <w:lang w:eastAsia="fr-FR" w:bidi="ar-SA"/>
            </w:rPr>
          </w:pPr>
          <w:ins w:id="108"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"_Toc485664077"</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Prise en main des différents outils</w:t>
            </w:r>
            <w:r w:rsidR="00C21BE3">
              <w:rPr>
                <w:noProof/>
                <w:webHidden/>
              </w:rPr>
              <w:tab/>
            </w:r>
            <w:r>
              <w:rPr>
                <w:noProof/>
                <w:webHidden/>
              </w:rPr>
              <w:fldChar w:fldCharType="begin"/>
            </w:r>
            <w:r w:rsidR="00C21BE3">
              <w:rPr>
                <w:noProof/>
                <w:webHidden/>
              </w:rPr>
              <w:instrText xml:space="preserve"> PAGEREF _Toc485664077 \h </w:instrText>
            </w:r>
          </w:ins>
          <w:r>
            <w:rPr>
              <w:noProof/>
              <w:webHidden/>
            </w:rPr>
          </w:r>
          <w:r>
            <w:rPr>
              <w:noProof/>
              <w:webHidden/>
            </w:rPr>
            <w:fldChar w:fldCharType="separate"/>
          </w:r>
          <w:ins w:id="109" w:author="CCCCC" w:date="2017-06-19T19:32:00Z">
            <w:r w:rsidR="00C21BE3">
              <w:rPr>
                <w:noProof/>
                <w:webHidden/>
              </w:rPr>
              <w:t>6</w:t>
            </w:r>
            <w:r>
              <w:rPr>
                <w:noProof/>
                <w:webHidden/>
              </w:rPr>
              <w:fldChar w:fldCharType="end"/>
            </w:r>
            <w:r w:rsidRPr="007D602B">
              <w:rPr>
                <w:rStyle w:val="Hyperlink"/>
                <w:noProof/>
              </w:rPr>
              <w:fldChar w:fldCharType="end"/>
            </w:r>
          </w:ins>
        </w:p>
        <w:p w14:paraId="2C176448" w14:textId="77777777" w:rsidR="00C21BE3" w:rsidRDefault="008C5E05">
          <w:pPr>
            <w:pStyle w:val="TOC3"/>
            <w:tabs>
              <w:tab w:val="right" w:leader="dot" w:pos="9628"/>
            </w:tabs>
            <w:rPr>
              <w:ins w:id="110" w:author="CCCCC" w:date="2017-06-19T19:32:00Z"/>
              <w:rFonts w:asciiTheme="minorHAnsi" w:eastAsiaTheme="minorEastAsia" w:hAnsiTheme="minorHAnsi" w:cstheme="minorBidi"/>
              <w:noProof/>
              <w:kern w:val="0"/>
              <w:sz w:val="22"/>
              <w:szCs w:val="22"/>
              <w:lang w:eastAsia="fr-FR" w:bidi="ar-SA"/>
            </w:rPr>
          </w:pPr>
          <w:ins w:id="111"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"_Toc485664078"</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ES6</w:t>
            </w:r>
            <w:r w:rsidR="00C21BE3">
              <w:rPr>
                <w:noProof/>
                <w:webHidden/>
              </w:rPr>
              <w:tab/>
            </w:r>
            <w:r>
              <w:rPr>
                <w:noProof/>
                <w:webHidden/>
              </w:rPr>
              <w:fldChar w:fldCharType="begin"/>
            </w:r>
            <w:r w:rsidR="00C21BE3">
              <w:rPr>
                <w:noProof/>
                <w:webHidden/>
              </w:rPr>
              <w:instrText xml:space="preserve"> PAGEREF _Toc485664078 \h </w:instrText>
            </w:r>
          </w:ins>
          <w:r>
            <w:rPr>
              <w:noProof/>
              <w:webHidden/>
            </w:rPr>
          </w:r>
          <w:r>
            <w:rPr>
              <w:noProof/>
              <w:webHidden/>
            </w:rPr>
            <w:fldChar w:fldCharType="separate"/>
          </w:r>
          <w:ins w:id="112" w:author="CCCCC" w:date="2017-06-19T19:32:00Z">
            <w:r w:rsidR="00C21BE3">
              <w:rPr>
                <w:noProof/>
                <w:webHidden/>
              </w:rPr>
              <w:t>6</w:t>
            </w:r>
            <w:r>
              <w:rPr>
                <w:noProof/>
                <w:webHidden/>
              </w:rPr>
              <w:fldChar w:fldCharType="end"/>
            </w:r>
            <w:r w:rsidRPr="007D602B">
              <w:rPr>
                <w:rStyle w:val="Hyperlink"/>
                <w:noProof/>
              </w:rPr>
              <w:fldChar w:fldCharType="end"/>
            </w:r>
          </w:ins>
        </w:p>
        <w:p w14:paraId="186ED681" w14:textId="77777777" w:rsidR="00C21BE3" w:rsidRDefault="008C5E05">
          <w:pPr>
            <w:pStyle w:val="TOC3"/>
            <w:tabs>
              <w:tab w:val="right" w:leader="dot" w:pos="9628"/>
            </w:tabs>
            <w:rPr>
              <w:ins w:id="113" w:author="CCCCC" w:date="2017-06-19T19:32:00Z"/>
              <w:rFonts w:asciiTheme="minorHAnsi" w:eastAsiaTheme="minorEastAsia" w:hAnsiTheme="minorHAnsi" w:cstheme="minorBidi"/>
              <w:noProof/>
              <w:kern w:val="0"/>
              <w:sz w:val="22"/>
              <w:szCs w:val="22"/>
              <w:lang w:eastAsia="fr-FR" w:bidi="ar-SA"/>
            </w:rPr>
          </w:pPr>
          <w:ins w:id="114"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"_Toc485664079"</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Redux</w:t>
            </w:r>
            <w:r w:rsidR="00C21BE3">
              <w:rPr>
                <w:noProof/>
                <w:webHidden/>
              </w:rPr>
              <w:tab/>
            </w:r>
            <w:r>
              <w:rPr>
                <w:noProof/>
                <w:webHidden/>
              </w:rPr>
              <w:fldChar w:fldCharType="begin"/>
            </w:r>
            <w:r w:rsidR="00C21BE3">
              <w:rPr>
                <w:noProof/>
                <w:webHidden/>
              </w:rPr>
              <w:instrText xml:space="preserve"> PAGEREF _Toc485664079 \h </w:instrText>
            </w:r>
          </w:ins>
          <w:r>
            <w:rPr>
              <w:noProof/>
              <w:webHidden/>
            </w:rPr>
          </w:r>
          <w:r>
            <w:rPr>
              <w:noProof/>
              <w:webHidden/>
            </w:rPr>
            <w:fldChar w:fldCharType="separate"/>
          </w:r>
          <w:ins w:id="115" w:author="CCCCC" w:date="2017-06-19T19:32:00Z">
            <w:r w:rsidR="00C21BE3">
              <w:rPr>
                <w:noProof/>
                <w:webHidden/>
              </w:rPr>
              <w:t>6</w:t>
            </w:r>
            <w:r>
              <w:rPr>
                <w:noProof/>
                <w:webHidden/>
              </w:rPr>
              <w:fldChar w:fldCharType="end"/>
            </w:r>
            <w:r w:rsidRPr="007D602B">
              <w:rPr>
                <w:rStyle w:val="Hyperlink"/>
                <w:noProof/>
              </w:rPr>
              <w:fldChar w:fldCharType="end"/>
            </w:r>
          </w:ins>
        </w:p>
        <w:p w14:paraId="6F27DD1D" w14:textId="77777777" w:rsidR="00C21BE3" w:rsidRDefault="008C5E05">
          <w:pPr>
            <w:pStyle w:val="TOC3"/>
            <w:tabs>
              <w:tab w:val="right" w:leader="dot" w:pos="9628"/>
            </w:tabs>
            <w:rPr>
              <w:ins w:id="116" w:author="CCCCC" w:date="2017-06-19T19:32:00Z"/>
              <w:rFonts w:asciiTheme="minorHAnsi" w:eastAsiaTheme="minorEastAsia" w:hAnsiTheme="minorHAnsi" w:cstheme="minorBidi"/>
              <w:noProof/>
              <w:kern w:val="0"/>
              <w:sz w:val="22"/>
              <w:szCs w:val="22"/>
              <w:lang w:eastAsia="fr-FR" w:bidi="ar-SA"/>
            </w:rPr>
          </w:pPr>
          <w:ins w:id="117"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"_Toc485664080"</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Lodash</w:t>
            </w:r>
            <w:r w:rsidR="00C21BE3">
              <w:rPr>
                <w:noProof/>
                <w:webHidden/>
              </w:rPr>
              <w:tab/>
            </w:r>
            <w:r>
              <w:rPr>
                <w:noProof/>
                <w:webHidden/>
              </w:rPr>
              <w:fldChar w:fldCharType="begin"/>
            </w:r>
            <w:r w:rsidR="00C21BE3">
              <w:rPr>
                <w:noProof/>
                <w:webHidden/>
              </w:rPr>
              <w:instrText xml:space="preserve"> PAGEREF _Toc485664080 \h </w:instrText>
            </w:r>
          </w:ins>
          <w:r>
            <w:rPr>
              <w:noProof/>
              <w:webHidden/>
            </w:rPr>
          </w:r>
          <w:r>
            <w:rPr>
              <w:noProof/>
              <w:webHidden/>
            </w:rPr>
            <w:fldChar w:fldCharType="separate"/>
          </w:r>
          <w:ins w:id="118" w:author="CCCCC" w:date="2017-06-19T19:32:00Z">
            <w:r w:rsidR="00C21BE3">
              <w:rPr>
                <w:noProof/>
                <w:webHidden/>
              </w:rPr>
              <w:t>7</w:t>
            </w:r>
            <w:r>
              <w:rPr>
                <w:noProof/>
                <w:webHidden/>
              </w:rPr>
              <w:fldChar w:fldCharType="end"/>
            </w:r>
            <w:r w:rsidRPr="007D602B">
              <w:rPr>
                <w:rStyle w:val="Hyperlink"/>
                <w:noProof/>
              </w:rPr>
              <w:fldChar w:fldCharType="end"/>
            </w:r>
          </w:ins>
        </w:p>
        <w:p w14:paraId="675AA1F6" w14:textId="77777777" w:rsidR="00C21BE3" w:rsidRDefault="008C5E05">
          <w:pPr>
            <w:pStyle w:val="TOC2"/>
            <w:tabs>
              <w:tab w:val="right" w:leader="dot" w:pos="9628"/>
            </w:tabs>
            <w:rPr>
              <w:ins w:id="119" w:author="CCCCC" w:date="2017-06-19T19:32:00Z"/>
              <w:rFonts w:asciiTheme="minorHAnsi" w:eastAsiaTheme="minorEastAsia" w:hAnsiTheme="minorHAnsi" w:cstheme="minorBidi"/>
              <w:noProof/>
              <w:kern w:val="0"/>
              <w:sz w:val="22"/>
              <w:szCs w:val="22"/>
              <w:lang w:eastAsia="fr-FR" w:bidi="ar-SA"/>
            </w:rPr>
          </w:pPr>
          <w:ins w:id="120"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"_Toc485664081"</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Développement du module withState</w:t>
            </w:r>
            <w:r w:rsidR="00C21BE3">
              <w:rPr>
                <w:noProof/>
                <w:webHidden/>
              </w:rPr>
              <w:tab/>
            </w:r>
            <w:r>
              <w:rPr>
                <w:noProof/>
                <w:webHidden/>
              </w:rPr>
              <w:fldChar w:fldCharType="begin"/>
            </w:r>
            <w:r w:rsidR="00C21BE3">
              <w:rPr>
                <w:noProof/>
                <w:webHidden/>
              </w:rPr>
              <w:instrText xml:space="preserve"> PAGEREF _Toc485664081 \h </w:instrText>
            </w:r>
          </w:ins>
          <w:r>
            <w:rPr>
              <w:noProof/>
              <w:webHidden/>
            </w:rPr>
          </w:r>
          <w:r>
            <w:rPr>
              <w:noProof/>
              <w:webHidden/>
            </w:rPr>
            <w:fldChar w:fldCharType="separate"/>
          </w:r>
          <w:ins w:id="121" w:author="CCCCC" w:date="2017-06-19T19:32:00Z">
            <w:r w:rsidR="00C21BE3">
              <w:rPr>
                <w:noProof/>
                <w:webHidden/>
              </w:rPr>
              <w:t>7</w:t>
            </w:r>
            <w:r>
              <w:rPr>
                <w:noProof/>
                <w:webHidden/>
              </w:rPr>
              <w:fldChar w:fldCharType="end"/>
            </w:r>
            <w:r w:rsidRPr="007D602B">
              <w:rPr>
                <w:rStyle w:val="Hyperlink"/>
                <w:noProof/>
              </w:rPr>
              <w:fldChar w:fldCharType="end"/>
            </w:r>
          </w:ins>
        </w:p>
        <w:p w14:paraId="1B044119" w14:textId="77777777" w:rsidR="00C21BE3" w:rsidRDefault="008C5E05">
          <w:pPr>
            <w:pStyle w:val="TOC3"/>
            <w:tabs>
              <w:tab w:val="right" w:leader="dot" w:pos="9628"/>
            </w:tabs>
            <w:rPr>
              <w:ins w:id="122" w:author="CCCCC" w:date="2017-06-19T19:32:00Z"/>
              <w:rFonts w:asciiTheme="minorHAnsi" w:eastAsiaTheme="minorEastAsia" w:hAnsiTheme="minorHAnsi" w:cstheme="minorBidi"/>
              <w:noProof/>
              <w:kern w:val="0"/>
              <w:sz w:val="22"/>
              <w:szCs w:val="22"/>
              <w:lang w:eastAsia="fr-FR" w:bidi="ar-SA"/>
            </w:rPr>
          </w:pPr>
          <w:ins w:id="123"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"_Toc485664082"</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Objectifs</w:t>
            </w:r>
            <w:r w:rsidR="00C21BE3">
              <w:rPr>
                <w:noProof/>
                <w:webHidden/>
              </w:rPr>
              <w:tab/>
            </w:r>
            <w:r>
              <w:rPr>
                <w:noProof/>
                <w:webHidden/>
              </w:rPr>
              <w:fldChar w:fldCharType="begin"/>
            </w:r>
            <w:r w:rsidR="00C21BE3">
              <w:rPr>
                <w:noProof/>
                <w:webHidden/>
              </w:rPr>
              <w:instrText xml:space="preserve"> PAGEREF _Toc485664082 \h </w:instrText>
            </w:r>
          </w:ins>
          <w:r>
            <w:rPr>
              <w:noProof/>
              <w:webHidden/>
            </w:rPr>
          </w:r>
          <w:r>
            <w:rPr>
              <w:noProof/>
              <w:webHidden/>
            </w:rPr>
            <w:fldChar w:fldCharType="separate"/>
          </w:r>
          <w:ins w:id="124" w:author="CCCCC" w:date="2017-06-19T19:32:00Z">
            <w:r w:rsidR="00C21BE3">
              <w:rPr>
                <w:noProof/>
                <w:webHidden/>
              </w:rPr>
              <w:t>7</w:t>
            </w:r>
            <w:r>
              <w:rPr>
                <w:noProof/>
                <w:webHidden/>
              </w:rPr>
              <w:fldChar w:fldCharType="end"/>
            </w:r>
            <w:r w:rsidRPr="007D602B">
              <w:rPr>
                <w:rStyle w:val="Hyperlink"/>
                <w:noProof/>
              </w:rPr>
              <w:fldChar w:fldCharType="end"/>
            </w:r>
          </w:ins>
        </w:p>
        <w:p w14:paraId="0D4210AF" w14:textId="77777777" w:rsidR="00C21BE3" w:rsidRDefault="008C5E05">
          <w:pPr>
            <w:pStyle w:val="TOC3"/>
            <w:tabs>
              <w:tab w:val="right" w:leader="dot" w:pos="9628"/>
            </w:tabs>
            <w:rPr>
              <w:ins w:id="125" w:author="CCCCC" w:date="2017-06-19T19:32:00Z"/>
              <w:rFonts w:asciiTheme="minorHAnsi" w:eastAsiaTheme="minorEastAsia" w:hAnsiTheme="minorHAnsi" w:cstheme="minorBidi"/>
              <w:noProof/>
              <w:kern w:val="0"/>
              <w:sz w:val="22"/>
              <w:szCs w:val="22"/>
              <w:lang w:eastAsia="fr-FR" w:bidi="ar-SA"/>
            </w:rPr>
          </w:pPr>
          <w:ins w:id="126"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"_Toc485664083"</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Réalisation</w:t>
            </w:r>
            <w:r w:rsidR="00C21BE3">
              <w:rPr>
                <w:noProof/>
                <w:webHidden/>
              </w:rPr>
              <w:tab/>
            </w:r>
            <w:r>
              <w:rPr>
                <w:noProof/>
                <w:webHidden/>
              </w:rPr>
              <w:fldChar w:fldCharType="begin"/>
            </w:r>
            <w:r w:rsidR="00C21BE3">
              <w:rPr>
                <w:noProof/>
                <w:webHidden/>
              </w:rPr>
              <w:instrText xml:space="preserve"> PAGEREF _Toc485664083 \h </w:instrText>
            </w:r>
          </w:ins>
          <w:r>
            <w:rPr>
              <w:noProof/>
              <w:webHidden/>
            </w:rPr>
          </w:r>
          <w:r>
            <w:rPr>
              <w:noProof/>
              <w:webHidden/>
            </w:rPr>
            <w:fldChar w:fldCharType="separate"/>
          </w:r>
          <w:ins w:id="127" w:author="CCCCC" w:date="2017-06-19T19:32:00Z">
            <w:r w:rsidR="00C21BE3">
              <w:rPr>
                <w:noProof/>
                <w:webHidden/>
              </w:rPr>
              <w:t>8</w:t>
            </w:r>
            <w:r>
              <w:rPr>
                <w:noProof/>
                <w:webHidden/>
              </w:rPr>
              <w:fldChar w:fldCharType="end"/>
            </w:r>
            <w:r w:rsidRPr="007D602B">
              <w:rPr>
                <w:rStyle w:val="Hyperlink"/>
                <w:noProof/>
              </w:rPr>
              <w:fldChar w:fldCharType="end"/>
            </w:r>
          </w:ins>
        </w:p>
        <w:p w14:paraId="3A86D0AF" w14:textId="77777777" w:rsidR="00C21BE3" w:rsidRDefault="008C5E05">
          <w:pPr>
            <w:pStyle w:val="TOC3"/>
            <w:tabs>
              <w:tab w:val="right" w:leader="dot" w:pos="9628"/>
            </w:tabs>
            <w:rPr>
              <w:ins w:id="128" w:author="CCCCC" w:date="2017-06-19T19:32:00Z"/>
              <w:rFonts w:asciiTheme="minorHAnsi" w:eastAsiaTheme="minorEastAsia" w:hAnsiTheme="minorHAnsi" w:cstheme="minorBidi"/>
              <w:noProof/>
              <w:kern w:val="0"/>
              <w:sz w:val="22"/>
              <w:szCs w:val="22"/>
              <w:lang w:eastAsia="fr-FR" w:bidi="ar-SA"/>
            </w:rPr>
          </w:pPr>
          <w:ins w:id="129"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"_Toc485664084"</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Tests</w:t>
            </w:r>
            <w:r w:rsidR="00C21BE3">
              <w:rPr>
                <w:noProof/>
                <w:webHidden/>
              </w:rPr>
              <w:tab/>
            </w:r>
            <w:r>
              <w:rPr>
                <w:noProof/>
                <w:webHidden/>
              </w:rPr>
              <w:fldChar w:fldCharType="begin"/>
            </w:r>
            <w:r w:rsidR="00C21BE3">
              <w:rPr>
                <w:noProof/>
                <w:webHidden/>
              </w:rPr>
              <w:instrText xml:space="preserve"> PAGEREF _Toc485664084 \h </w:instrText>
            </w:r>
          </w:ins>
          <w:r>
            <w:rPr>
              <w:noProof/>
              <w:webHidden/>
            </w:rPr>
          </w:r>
          <w:r>
            <w:rPr>
              <w:noProof/>
              <w:webHidden/>
            </w:rPr>
            <w:fldChar w:fldCharType="separate"/>
          </w:r>
          <w:ins w:id="130" w:author="CCCCC" w:date="2017-06-19T19:32:00Z">
            <w:r w:rsidR="00C21BE3">
              <w:rPr>
                <w:noProof/>
                <w:webHidden/>
              </w:rPr>
              <w:t>12</w:t>
            </w:r>
            <w:r>
              <w:rPr>
                <w:noProof/>
                <w:webHidden/>
              </w:rPr>
              <w:fldChar w:fldCharType="end"/>
            </w:r>
            <w:r w:rsidRPr="007D602B">
              <w:rPr>
                <w:rStyle w:val="Hyperlink"/>
                <w:noProof/>
              </w:rPr>
              <w:fldChar w:fldCharType="end"/>
            </w:r>
          </w:ins>
        </w:p>
        <w:p w14:paraId="61008B82" w14:textId="77777777" w:rsidR="00C21BE3" w:rsidRDefault="008C5E05">
          <w:pPr>
            <w:pStyle w:val="TOC2"/>
            <w:tabs>
              <w:tab w:val="right" w:leader="dot" w:pos="9628"/>
            </w:tabs>
            <w:rPr>
              <w:ins w:id="131" w:author="CCCCC" w:date="2017-06-19T19:32:00Z"/>
              <w:rFonts w:asciiTheme="minorHAnsi" w:eastAsiaTheme="minorEastAsia" w:hAnsiTheme="minorHAnsi" w:cstheme="minorBidi"/>
              <w:noProof/>
              <w:kern w:val="0"/>
              <w:sz w:val="22"/>
              <w:szCs w:val="22"/>
              <w:lang w:eastAsia="fr-FR" w:bidi="ar-SA"/>
            </w:rPr>
          </w:pPr>
          <w:ins w:id="132"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"_Toc485664085"</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Développement de Xen Orchestra</w:t>
            </w:r>
            <w:r w:rsidR="00C21BE3">
              <w:rPr>
                <w:noProof/>
                <w:webHidden/>
              </w:rPr>
              <w:tab/>
            </w:r>
            <w:r>
              <w:rPr>
                <w:noProof/>
                <w:webHidden/>
              </w:rPr>
              <w:fldChar w:fldCharType="begin"/>
            </w:r>
            <w:r w:rsidR="00C21BE3">
              <w:rPr>
                <w:noProof/>
                <w:webHidden/>
              </w:rPr>
              <w:instrText xml:space="preserve"> PAGEREF _Toc485664085 \h </w:instrText>
            </w:r>
          </w:ins>
          <w:r>
            <w:rPr>
              <w:noProof/>
              <w:webHidden/>
            </w:rPr>
          </w:r>
          <w:r>
            <w:rPr>
              <w:noProof/>
              <w:webHidden/>
            </w:rPr>
            <w:fldChar w:fldCharType="separate"/>
          </w:r>
          <w:ins w:id="133" w:author="CCCCC" w:date="2017-06-19T19:32:00Z">
            <w:r w:rsidR="00C21BE3">
              <w:rPr>
                <w:noProof/>
                <w:webHidden/>
              </w:rPr>
              <w:t>13</w:t>
            </w:r>
            <w:r>
              <w:rPr>
                <w:noProof/>
                <w:webHidden/>
              </w:rPr>
              <w:fldChar w:fldCharType="end"/>
            </w:r>
            <w:r w:rsidRPr="007D602B">
              <w:rPr>
                <w:rStyle w:val="Hyperlink"/>
                <w:noProof/>
              </w:rPr>
              <w:fldChar w:fldCharType="end"/>
            </w:r>
          </w:ins>
        </w:p>
        <w:p w14:paraId="6CF4F46F" w14:textId="77777777" w:rsidR="00C21BE3" w:rsidRDefault="008C5E05">
          <w:pPr>
            <w:pStyle w:val="TOC3"/>
            <w:tabs>
              <w:tab w:val="right" w:leader="dot" w:pos="9628"/>
            </w:tabs>
            <w:rPr>
              <w:ins w:id="134" w:author="CCCCC" w:date="2017-06-19T19:32:00Z"/>
              <w:rFonts w:asciiTheme="minorHAnsi" w:eastAsiaTheme="minorEastAsia" w:hAnsiTheme="minorHAnsi" w:cstheme="minorBidi"/>
              <w:noProof/>
              <w:kern w:val="0"/>
              <w:sz w:val="22"/>
              <w:szCs w:val="22"/>
              <w:lang w:eastAsia="fr-FR" w:bidi="ar-SA"/>
            </w:rPr>
          </w:pPr>
          <w:ins w:id="135"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"_Toc485664086"</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Présentation de Xen Orchestra</w:t>
            </w:r>
            <w:r w:rsidR="00C21BE3">
              <w:rPr>
                <w:noProof/>
                <w:webHidden/>
              </w:rPr>
              <w:tab/>
            </w:r>
            <w:r>
              <w:rPr>
                <w:noProof/>
                <w:webHidden/>
              </w:rPr>
              <w:fldChar w:fldCharType="begin"/>
            </w:r>
            <w:r w:rsidR="00C21BE3">
              <w:rPr>
                <w:noProof/>
                <w:webHidden/>
              </w:rPr>
              <w:instrText xml:space="preserve"> PAGEREF _Toc485664086 \h </w:instrText>
            </w:r>
          </w:ins>
          <w:r>
            <w:rPr>
              <w:noProof/>
              <w:webHidden/>
            </w:rPr>
          </w:r>
          <w:r>
            <w:rPr>
              <w:noProof/>
              <w:webHidden/>
            </w:rPr>
            <w:fldChar w:fldCharType="separate"/>
          </w:r>
          <w:ins w:id="136" w:author="CCCCC" w:date="2017-06-19T19:32:00Z">
            <w:r w:rsidR="00C21BE3">
              <w:rPr>
                <w:noProof/>
                <w:webHidden/>
              </w:rPr>
              <w:t>13</w:t>
            </w:r>
            <w:r>
              <w:rPr>
                <w:noProof/>
                <w:webHidden/>
              </w:rPr>
              <w:fldChar w:fldCharType="end"/>
            </w:r>
            <w:r w:rsidRPr="007D602B">
              <w:rPr>
                <w:rStyle w:val="Hyperlink"/>
                <w:noProof/>
              </w:rPr>
              <w:fldChar w:fldCharType="end"/>
            </w:r>
          </w:ins>
        </w:p>
        <w:p w14:paraId="0C5229FB" w14:textId="77777777" w:rsidR="00C21BE3" w:rsidRDefault="008C5E05">
          <w:pPr>
            <w:pStyle w:val="TOC3"/>
            <w:tabs>
              <w:tab w:val="right" w:leader="dot" w:pos="9628"/>
            </w:tabs>
            <w:rPr>
              <w:ins w:id="137" w:author="CCCCC" w:date="2017-06-19T19:32:00Z"/>
              <w:rFonts w:asciiTheme="minorHAnsi" w:eastAsiaTheme="minorEastAsia" w:hAnsiTheme="minorHAnsi" w:cstheme="minorBidi"/>
              <w:noProof/>
              <w:kern w:val="0"/>
              <w:sz w:val="22"/>
              <w:szCs w:val="22"/>
              <w:lang w:eastAsia="fr-FR" w:bidi="ar-SA"/>
            </w:rPr>
          </w:pPr>
          <w:ins w:id="138"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"_Toc485664087"</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Afficher une icône orange quand l'hôte est indisponible</w:t>
            </w:r>
            <w:r w:rsidR="00C21BE3">
              <w:rPr>
                <w:noProof/>
                <w:webHidden/>
              </w:rPr>
              <w:tab/>
            </w:r>
            <w:r>
              <w:rPr>
                <w:noProof/>
                <w:webHidden/>
              </w:rPr>
              <w:fldChar w:fldCharType="begin"/>
            </w:r>
            <w:r w:rsidR="00C21BE3">
              <w:rPr>
                <w:noProof/>
                <w:webHidden/>
              </w:rPr>
              <w:instrText xml:space="preserve"> PAGEREF _Toc485664087 \h </w:instrText>
            </w:r>
          </w:ins>
          <w:r>
            <w:rPr>
              <w:noProof/>
              <w:webHidden/>
            </w:rPr>
          </w:r>
          <w:r>
            <w:rPr>
              <w:noProof/>
              <w:webHidden/>
            </w:rPr>
            <w:fldChar w:fldCharType="separate"/>
          </w:r>
          <w:ins w:id="139" w:author="CCCCC" w:date="2017-06-19T19:32:00Z">
            <w:r w:rsidR="00C21BE3">
              <w:rPr>
                <w:noProof/>
                <w:webHidden/>
              </w:rPr>
              <w:t>17</w:t>
            </w:r>
            <w:r>
              <w:rPr>
                <w:noProof/>
                <w:webHidden/>
              </w:rPr>
              <w:fldChar w:fldCharType="end"/>
            </w:r>
            <w:r w:rsidRPr="007D602B">
              <w:rPr>
                <w:rStyle w:val="Hyperlink"/>
                <w:noProof/>
              </w:rPr>
              <w:fldChar w:fldCharType="end"/>
            </w:r>
          </w:ins>
        </w:p>
        <w:p w14:paraId="47214C23" w14:textId="77777777" w:rsidR="00C21BE3" w:rsidRDefault="008C5E05">
          <w:pPr>
            <w:pStyle w:val="TOC3"/>
            <w:tabs>
              <w:tab w:val="right" w:leader="dot" w:pos="9628"/>
            </w:tabs>
            <w:rPr>
              <w:ins w:id="140" w:author="CCCCC" w:date="2017-06-19T19:32:00Z"/>
              <w:rFonts w:asciiTheme="minorHAnsi" w:eastAsiaTheme="minorEastAsia" w:hAnsiTheme="minorHAnsi" w:cstheme="minorBidi"/>
              <w:noProof/>
              <w:kern w:val="0"/>
              <w:sz w:val="22"/>
              <w:szCs w:val="22"/>
              <w:lang w:eastAsia="fr-FR" w:bidi="ar-SA"/>
            </w:rPr>
          </w:pPr>
          <w:ins w:id="141"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"_Toc485664088"</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Demander une confirmation quand une mise à jour est faite depuis la vue d'un pool</w:t>
            </w:r>
            <w:r w:rsidR="00C21BE3">
              <w:rPr>
                <w:noProof/>
                <w:webHidden/>
              </w:rPr>
              <w:tab/>
            </w:r>
            <w:r>
              <w:rPr>
                <w:noProof/>
                <w:webHidden/>
              </w:rPr>
              <w:fldChar w:fldCharType="begin"/>
            </w:r>
            <w:r w:rsidR="00C21BE3">
              <w:rPr>
                <w:noProof/>
                <w:webHidden/>
              </w:rPr>
              <w:instrText xml:space="preserve"> PAGEREF _Toc485664088 \h </w:instrText>
            </w:r>
          </w:ins>
          <w:r>
            <w:rPr>
              <w:noProof/>
              <w:webHidden/>
            </w:rPr>
          </w:r>
          <w:r>
            <w:rPr>
              <w:noProof/>
              <w:webHidden/>
            </w:rPr>
            <w:fldChar w:fldCharType="separate"/>
          </w:r>
          <w:ins w:id="142" w:author="CCCCC" w:date="2017-06-19T19:32:00Z">
            <w:r w:rsidR="00C21BE3">
              <w:rPr>
                <w:noProof/>
                <w:webHidden/>
              </w:rPr>
              <w:t>18</w:t>
            </w:r>
            <w:r>
              <w:rPr>
                <w:noProof/>
                <w:webHidden/>
              </w:rPr>
              <w:fldChar w:fldCharType="end"/>
            </w:r>
            <w:r w:rsidRPr="007D602B">
              <w:rPr>
                <w:rStyle w:val="Hyperlink"/>
                <w:noProof/>
              </w:rPr>
              <w:fldChar w:fldCharType="end"/>
            </w:r>
          </w:ins>
        </w:p>
        <w:p w14:paraId="6372BF44" w14:textId="77777777" w:rsidR="00C21BE3" w:rsidRDefault="008C5E05">
          <w:pPr>
            <w:pStyle w:val="TOC3"/>
            <w:tabs>
              <w:tab w:val="right" w:leader="dot" w:pos="9628"/>
            </w:tabs>
            <w:rPr>
              <w:ins w:id="143" w:author="CCCCC" w:date="2017-06-19T19:32:00Z"/>
              <w:rFonts w:asciiTheme="minorHAnsi" w:eastAsiaTheme="minorEastAsia" w:hAnsiTheme="minorHAnsi" w:cstheme="minorBidi"/>
              <w:noProof/>
              <w:kern w:val="0"/>
              <w:sz w:val="22"/>
              <w:szCs w:val="22"/>
              <w:lang w:eastAsia="fr-FR" w:bidi="ar-SA"/>
            </w:rPr>
          </w:pPr>
          <w:ins w:id="144"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"_Toc485664089"</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Afficher un message rappelant les fichiers de sauvegarde compatibles</w:t>
            </w:r>
            <w:r w:rsidR="00C21BE3">
              <w:rPr>
                <w:noProof/>
                <w:webHidden/>
              </w:rPr>
              <w:tab/>
            </w:r>
            <w:r>
              <w:rPr>
                <w:noProof/>
                <w:webHidden/>
              </w:rPr>
              <w:fldChar w:fldCharType="begin"/>
            </w:r>
            <w:r w:rsidR="00C21BE3">
              <w:rPr>
                <w:noProof/>
                <w:webHidden/>
              </w:rPr>
              <w:instrText xml:space="preserve"> PAGEREF _Toc485664089 \h </w:instrText>
            </w:r>
          </w:ins>
          <w:r>
            <w:rPr>
              <w:noProof/>
              <w:webHidden/>
            </w:rPr>
          </w:r>
          <w:r>
            <w:rPr>
              <w:noProof/>
              <w:webHidden/>
            </w:rPr>
            <w:fldChar w:fldCharType="separate"/>
          </w:r>
          <w:ins w:id="145" w:author="CCCCC" w:date="2017-06-19T19:32:00Z">
            <w:r w:rsidR="00C21BE3">
              <w:rPr>
                <w:noProof/>
                <w:webHidden/>
              </w:rPr>
              <w:t>19</w:t>
            </w:r>
            <w:r>
              <w:rPr>
                <w:noProof/>
                <w:webHidden/>
              </w:rPr>
              <w:fldChar w:fldCharType="end"/>
            </w:r>
            <w:r w:rsidRPr="007D602B">
              <w:rPr>
                <w:rStyle w:val="Hyperlink"/>
                <w:noProof/>
              </w:rPr>
              <w:fldChar w:fldCharType="end"/>
            </w:r>
          </w:ins>
        </w:p>
        <w:p w14:paraId="44208AC4" w14:textId="77777777" w:rsidR="00C21BE3" w:rsidRDefault="008C5E05">
          <w:pPr>
            <w:pStyle w:val="TOC3"/>
            <w:tabs>
              <w:tab w:val="right" w:leader="dot" w:pos="9628"/>
            </w:tabs>
            <w:rPr>
              <w:ins w:id="146" w:author="CCCCC" w:date="2017-06-19T19:32:00Z"/>
              <w:rFonts w:asciiTheme="minorHAnsi" w:eastAsiaTheme="minorEastAsia" w:hAnsiTheme="minorHAnsi" w:cstheme="minorBidi"/>
              <w:noProof/>
              <w:kern w:val="0"/>
              <w:sz w:val="22"/>
              <w:szCs w:val="22"/>
              <w:lang w:eastAsia="fr-FR" w:bidi="ar-SA"/>
            </w:rPr>
          </w:pPr>
          <w:ins w:id="147"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"_Toc485664090"</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Afficher depuis combien de temps une machine est éteinte</w:t>
            </w:r>
            <w:r w:rsidR="00C21BE3">
              <w:rPr>
                <w:noProof/>
                <w:webHidden/>
              </w:rPr>
              <w:tab/>
            </w:r>
            <w:r>
              <w:rPr>
                <w:noProof/>
                <w:webHidden/>
              </w:rPr>
              <w:fldChar w:fldCharType="begin"/>
            </w:r>
            <w:r w:rsidR="00C21BE3">
              <w:rPr>
                <w:noProof/>
                <w:webHidden/>
              </w:rPr>
              <w:instrText xml:space="preserve"> PAGEREF _Toc485664090 \h </w:instrText>
            </w:r>
          </w:ins>
          <w:r>
            <w:rPr>
              <w:noProof/>
              <w:webHidden/>
            </w:rPr>
          </w:r>
          <w:r>
            <w:rPr>
              <w:noProof/>
              <w:webHidden/>
            </w:rPr>
            <w:fldChar w:fldCharType="separate"/>
          </w:r>
          <w:ins w:id="148" w:author="CCCCC" w:date="2017-06-19T19:32:00Z">
            <w:r w:rsidR="00C21BE3">
              <w:rPr>
                <w:noProof/>
                <w:webHidden/>
              </w:rPr>
              <w:t>20</w:t>
            </w:r>
            <w:r>
              <w:rPr>
                <w:noProof/>
                <w:webHidden/>
              </w:rPr>
              <w:fldChar w:fldCharType="end"/>
            </w:r>
            <w:r w:rsidRPr="007D602B">
              <w:rPr>
                <w:rStyle w:val="Hyperlink"/>
                <w:noProof/>
              </w:rPr>
              <w:fldChar w:fldCharType="end"/>
            </w:r>
          </w:ins>
        </w:p>
        <w:p w14:paraId="2F784CBB" w14:textId="77777777" w:rsidR="00C21BE3" w:rsidRDefault="008C5E05">
          <w:pPr>
            <w:pStyle w:val="TOC3"/>
            <w:tabs>
              <w:tab w:val="right" w:leader="dot" w:pos="9628"/>
            </w:tabs>
            <w:rPr>
              <w:ins w:id="149" w:author="CCCCC" w:date="2017-06-19T19:32:00Z"/>
              <w:rFonts w:asciiTheme="minorHAnsi" w:eastAsiaTheme="minorEastAsia" w:hAnsiTheme="minorHAnsi" w:cstheme="minorBidi"/>
              <w:noProof/>
              <w:kern w:val="0"/>
              <w:sz w:val="22"/>
              <w:szCs w:val="22"/>
              <w:lang w:eastAsia="fr-FR" w:bidi="ar-SA"/>
            </w:rPr>
          </w:pPr>
          <w:ins w:id="150" w:author="CCCCC" w:date="2017-06-19T19:32:00Z">
            <w:r w:rsidRPr="007D602B">
              <w:rPr>
                <w:rStyle w:val="Hyperlink"/>
                <w:noProof/>
              </w:rPr>
              <w:fldChar w:fldCharType="begin"/>
            </w:r>
            <w:r w:rsidR="00C21BE3" w:rsidRPr="007D602B">
              <w:rPr>
                <w:rStyle w:val="Hyperlink"/>
                <w:noProof/>
              </w:rPr>
              <w:instrText xml:space="preserve"> </w:instrText>
            </w:r>
            <w:r w:rsidR="00C21BE3">
              <w:rPr>
                <w:noProof/>
              </w:rPr>
              <w:instrText>HYPERLINK \l "_Toc485664091"</w:instrText>
            </w:r>
            <w:r w:rsidR="00C21BE3" w:rsidRPr="007D602B">
              <w:rPr>
                <w:rStyle w:val="Hyperlink"/>
                <w:noProof/>
              </w:rPr>
              <w:instrText xml:space="preserve"> </w:instrText>
            </w:r>
            <w:r w:rsidRPr="007D602B">
              <w:rPr>
                <w:rStyle w:val="Hyperlink"/>
                <w:noProof/>
              </w:rPr>
              <w:fldChar w:fldCharType="separate"/>
            </w:r>
            <w:r w:rsidR="00C21BE3" w:rsidRPr="007D602B">
              <w:rPr>
                <w:rStyle w:val="Hyperlink"/>
                <w:noProof/>
              </w:rPr>
              <w:t>Rendre possible la création de groupes de machines virtuelles</w:t>
            </w:r>
            <w:r w:rsidR="00C21BE3">
              <w:rPr>
                <w:noProof/>
                <w:webHidden/>
              </w:rPr>
              <w:tab/>
            </w:r>
            <w:r>
              <w:rPr>
                <w:noProof/>
                <w:webHidden/>
              </w:rPr>
              <w:fldChar w:fldCharType="begin"/>
            </w:r>
            <w:r w:rsidR="00C21BE3">
              <w:rPr>
                <w:noProof/>
                <w:webHidden/>
              </w:rPr>
              <w:instrText xml:space="preserve"> PAGEREF _Toc485664091 \h </w:instrText>
            </w:r>
          </w:ins>
          <w:r>
            <w:rPr>
              <w:noProof/>
              <w:webHidden/>
            </w:rPr>
          </w:r>
          <w:r>
            <w:rPr>
              <w:noProof/>
              <w:webHidden/>
            </w:rPr>
            <w:fldChar w:fldCharType="separate"/>
          </w:r>
          <w:ins w:id="151" w:author="CCCCC" w:date="2017-06-19T19:32:00Z">
            <w:r w:rsidR="00C21BE3">
              <w:rPr>
                <w:noProof/>
                <w:webHidden/>
              </w:rPr>
              <w:t>22</w:t>
            </w:r>
            <w:r>
              <w:rPr>
                <w:noProof/>
                <w:webHidden/>
              </w:rPr>
              <w:fldChar w:fldCharType="end"/>
            </w:r>
            <w:r w:rsidRPr="007D602B">
              <w:rPr>
                <w:rStyle w:val="Hyperlink"/>
                <w:noProof/>
              </w:rPr>
              <w:fldChar w:fldCharType="end"/>
            </w:r>
          </w:ins>
        </w:p>
        <w:p w14:paraId="35247F5F" w14:textId="77777777" w:rsidR="0032197F" w:rsidDel="00C21BE3" w:rsidRDefault="008C5E05">
          <w:pPr>
            <w:pStyle w:val="TOC2"/>
            <w:tabs>
              <w:tab w:val="right" w:leader="dot" w:pos="9628"/>
            </w:tabs>
            <w:rPr>
              <w:del w:id="152" w:author="CCCCC" w:date="2017-06-19T19:32:00Z"/>
              <w:rFonts w:asciiTheme="minorHAnsi" w:eastAsiaTheme="minorEastAsia" w:hAnsiTheme="minorHAnsi" w:cstheme="minorBidi"/>
              <w:noProof/>
              <w:kern w:val="0"/>
              <w:sz w:val="22"/>
              <w:szCs w:val="22"/>
              <w:lang w:eastAsia="fr-FR" w:bidi="ar-SA"/>
            </w:rPr>
          </w:pPr>
          <w:del w:id="153" w:author="CCCCC" w:date="2017-06-19T19:32:00Z">
            <w:r w:rsidRPr="008C5E05">
              <w:rPr>
                <w:rPrChange w:id="154" w:author="CCCCC" w:date="2017-06-19T19:32:00Z">
                  <w:rPr>
                    <w:rStyle w:val="Hyperlink"/>
                    <w:noProof/>
                  </w:rPr>
                </w:rPrChange>
              </w:rPr>
              <w:delText>Introduction</w:delText>
            </w:r>
            <w:r w:rsidR="0032197F" w:rsidDel="00C21BE3">
              <w:rPr>
                <w:noProof/>
                <w:webHidden/>
              </w:rPr>
              <w:tab/>
            </w:r>
            <w:r w:rsidR="00FF0B63" w:rsidDel="00C21BE3">
              <w:rPr>
                <w:noProof/>
                <w:webHidden/>
              </w:rPr>
              <w:delText>1</w:delText>
            </w:r>
          </w:del>
        </w:p>
        <w:p w14:paraId="54372665" w14:textId="77777777" w:rsidR="0032197F" w:rsidDel="00C21BE3" w:rsidRDefault="008C5E05">
          <w:pPr>
            <w:pStyle w:val="TOC2"/>
            <w:tabs>
              <w:tab w:val="right" w:leader="dot" w:pos="9628"/>
            </w:tabs>
            <w:rPr>
              <w:del w:id="155" w:author="CCCCC" w:date="2017-06-19T19:32:00Z"/>
              <w:rFonts w:asciiTheme="minorHAnsi" w:eastAsiaTheme="minorEastAsia" w:hAnsiTheme="minorHAnsi" w:cstheme="minorBidi"/>
              <w:noProof/>
              <w:kern w:val="0"/>
              <w:sz w:val="22"/>
              <w:szCs w:val="22"/>
              <w:lang w:eastAsia="fr-FR" w:bidi="ar-SA"/>
            </w:rPr>
          </w:pPr>
          <w:del w:id="156" w:author="CCCCC" w:date="2017-06-19T19:32:00Z">
            <w:r w:rsidRPr="008C5E05">
              <w:rPr>
                <w:rPrChange w:id="157" w:author="CCCCC" w:date="2017-06-19T19:32:00Z">
                  <w:rPr>
                    <w:rStyle w:val="Hyperlink"/>
                    <w:noProof/>
                  </w:rPr>
                </w:rPrChange>
              </w:rPr>
              <w:delText>L'entreprise</w:delText>
            </w:r>
            <w:r w:rsidR="0032197F" w:rsidDel="00C21BE3">
              <w:rPr>
                <w:noProof/>
                <w:webHidden/>
              </w:rPr>
              <w:tab/>
            </w:r>
            <w:r w:rsidR="00FF0B63" w:rsidDel="00C21BE3">
              <w:rPr>
                <w:noProof/>
                <w:webHidden/>
              </w:rPr>
              <w:delText>2</w:delText>
            </w:r>
          </w:del>
        </w:p>
        <w:p w14:paraId="62C8C416" w14:textId="77777777" w:rsidR="0032197F" w:rsidDel="00C21BE3" w:rsidRDefault="008C5E05">
          <w:pPr>
            <w:pStyle w:val="TOC2"/>
            <w:tabs>
              <w:tab w:val="right" w:leader="dot" w:pos="9628"/>
            </w:tabs>
            <w:rPr>
              <w:del w:id="158" w:author="CCCCC" w:date="2017-06-19T19:32:00Z"/>
              <w:rFonts w:asciiTheme="minorHAnsi" w:eastAsiaTheme="minorEastAsia" w:hAnsiTheme="minorHAnsi" w:cstheme="minorBidi"/>
              <w:noProof/>
              <w:kern w:val="0"/>
              <w:sz w:val="22"/>
              <w:szCs w:val="22"/>
              <w:lang w:eastAsia="fr-FR" w:bidi="ar-SA"/>
            </w:rPr>
          </w:pPr>
          <w:del w:id="159" w:author="CCCCC" w:date="2017-06-19T19:32:00Z">
            <w:r w:rsidRPr="008C5E05">
              <w:rPr>
                <w:rPrChange w:id="160" w:author="CCCCC" w:date="2017-06-19T19:32:00Z">
                  <w:rPr>
                    <w:rStyle w:val="Hyperlink"/>
                    <w:noProof/>
                  </w:rPr>
                </w:rPrChange>
              </w:rPr>
              <w:delText>Gestion de projet</w:delText>
            </w:r>
            <w:r w:rsidR="0032197F" w:rsidDel="00C21BE3">
              <w:rPr>
                <w:noProof/>
                <w:webHidden/>
              </w:rPr>
              <w:tab/>
            </w:r>
            <w:r w:rsidR="00FF0B63" w:rsidDel="00C21BE3">
              <w:rPr>
                <w:noProof/>
                <w:webHidden/>
              </w:rPr>
              <w:delText>2</w:delText>
            </w:r>
          </w:del>
        </w:p>
        <w:p w14:paraId="4B176033" w14:textId="77777777" w:rsidR="0032197F" w:rsidDel="00C21BE3" w:rsidRDefault="008C5E05">
          <w:pPr>
            <w:pStyle w:val="TOC2"/>
            <w:tabs>
              <w:tab w:val="right" w:leader="dot" w:pos="9628"/>
            </w:tabs>
            <w:rPr>
              <w:del w:id="161" w:author="CCCCC" w:date="2017-06-19T19:32:00Z"/>
              <w:rFonts w:asciiTheme="minorHAnsi" w:eastAsiaTheme="minorEastAsia" w:hAnsiTheme="minorHAnsi" w:cstheme="minorBidi"/>
              <w:noProof/>
              <w:kern w:val="0"/>
              <w:sz w:val="22"/>
              <w:szCs w:val="22"/>
              <w:lang w:eastAsia="fr-FR" w:bidi="ar-SA"/>
            </w:rPr>
          </w:pPr>
          <w:del w:id="162" w:author="CCCCC" w:date="2017-06-19T19:32:00Z">
            <w:r w:rsidRPr="008C5E05">
              <w:rPr>
                <w:rPrChange w:id="163" w:author="CCCCC" w:date="2017-06-19T19:32:00Z">
                  <w:rPr>
                    <w:rStyle w:val="Hyperlink"/>
                    <w:noProof/>
                  </w:rPr>
                </w:rPrChange>
              </w:rPr>
              <w:delText>Cahier des charges</w:delText>
            </w:r>
            <w:r w:rsidR="0032197F" w:rsidDel="00C21BE3">
              <w:rPr>
                <w:noProof/>
                <w:webHidden/>
              </w:rPr>
              <w:tab/>
            </w:r>
            <w:r w:rsidR="00FF0B63" w:rsidDel="00C21BE3">
              <w:rPr>
                <w:noProof/>
                <w:webHidden/>
              </w:rPr>
              <w:delText>3</w:delText>
            </w:r>
          </w:del>
        </w:p>
        <w:p w14:paraId="5AD2670F" w14:textId="77777777" w:rsidR="0032197F" w:rsidDel="00C21BE3" w:rsidRDefault="008C5E05">
          <w:pPr>
            <w:pStyle w:val="TOC2"/>
            <w:tabs>
              <w:tab w:val="right" w:leader="dot" w:pos="9628"/>
            </w:tabs>
            <w:rPr>
              <w:del w:id="164" w:author="CCCCC" w:date="2017-06-19T19:32:00Z"/>
              <w:rFonts w:asciiTheme="minorHAnsi" w:eastAsiaTheme="minorEastAsia" w:hAnsiTheme="minorHAnsi" w:cstheme="minorBidi"/>
              <w:noProof/>
              <w:kern w:val="0"/>
              <w:sz w:val="22"/>
              <w:szCs w:val="22"/>
              <w:lang w:eastAsia="fr-FR" w:bidi="ar-SA"/>
            </w:rPr>
          </w:pPr>
          <w:del w:id="165" w:author="CCCCC" w:date="2017-06-19T19:32:00Z">
            <w:r w:rsidRPr="008C5E05">
              <w:rPr>
                <w:rPrChange w:id="166" w:author="CCCCC" w:date="2017-06-19T19:32:00Z">
                  <w:rPr>
                    <w:rStyle w:val="Hyperlink"/>
                    <w:noProof/>
                  </w:rPr>
                </w:rPrChange>
              </w:rPr>
              <w:delText>Technologies utilisées</w:delText>
            </w:r>
            <w:r w:rsidR="0032197F" w:rsidDel="00C21BE3">
              <w:rPr>
                <w:noProof/>
                <w:webHidden/>
              </w:rPr>
              <w:tab/>
            </w:r>
            <w:r w:rsidR="00FF0B63" w:rsidDel="00C21BE3">
              <w:rPr>
                <w:noProof/>
                <w:webHidden/>
              </w:rPr>
              <w:delText>4</w:delText>
            </w:r>
          </w:del>
        </w:p>
        <w:p w14:paraId="54C87ED1" w14:textId="77777777" w:rsidR="0032197F" w:rsidDel="00C21BE3" w:rsidRDefault="008C5E05">
          <w:pPr>
            <w:pStyle w:val="TOC3"/>
            <w:tabs>
              <w:tab w:val="right" w:leader="dot" w:pos="9628"/>
            </w:tabs>
            <w:rPr>
              <w:del w:id="167" w:author="CCCCC" w:date="2017-06-19T19:32:00Z"/>
              <w:rFonts w:asciiTheme="minorHAnsi" w:eastAsiaTheme="minorEastAsia" w:hAnsiTheme="minorHAnsi" w:cstheme="minorBidi"/>
              <w:noProof/>
              <w:kern w:val="0"/>
              <w:sz w:val="22"/>
              <w:szCs w:val="22"/>
              <w:lang w:eastAsia="fr-FR" w:bidi="ar-SA"/>
            </w:rPr>
          </w:pPr>
          <w:del w:id="168" w:author="CCCCC" w:date="2017-06-19T19:32:00Z">
            <w:r w:rsidRPr="008C5E05">
              <w:rPr>
                <w:rPrChange w:id="169" w:author="CCCCC" w:date="2017-06-19T19:32:00Z">
                  <w:rPr>
                    <w:rStyle w:val="Hyperlink"/>
                    <w:noProof/>
                  </w:rPr>
                </w:rPrChange>
              </w:rPr>
              <w:delText>NodeJS</w:delText>
            </w:r>
            <w:r w:rsidR="0032197F" w:rsidDel="00C21BE3">
              <w:rPr>
                <w:noProof/>
                <w:webHidden/>
              </w:rPr>
              <w:tab/>
            </w:r>
            <w:r w:rsidR="00FF0B63" w:rsidDel="00C21BE3">
              <w:rPr>
                <w:noProof/>
                <w:webHidden/>
              </w:rPr>
              <w:delText>4</w:delText>
            </w:r>
          </w:del>
        </w:p>
        <w:p w14:paraId="2AB605FF" w14:textId="77777777" w:rsidR="0032197F" w:rsidDel="00C21BE3" w:rsidRDefault="008C5E05">
          <w:pPr>
            <w:pStyle w:val="TOC3"/>
            <w:tabs>
              <w:tab w:val="right" w:leader="dot" w:pos="9628"/>
            </w:tabs>
            <w:rPr>
              <w:del w:id="170" w:author="CCCCC" w:date="2017-06-19T19:32:00Z"/>
              <w:rFonts w:asciiTheme="minorHAnsi" w:eastAsiaTheme="minorEastAsia" w:hAnsiTheme="minorHAnsi" w:cstheme="minorBidi"/>
              <w:noProof/>
              <w:kern w:val="0"/>
              <w:sz w:val="22"/>
              <w:szCs w:val="22"/>
              <w:lang w:eastAsia="fr-FR" w:bidi="ar-SA"/>
            </w:rPr>
          </w:pPr>
          <w:del w:id="171" w:author="CCCCC" w:date="2017-06-19T19:32:00Z">
            <w:r w:rsidRPr="008C5E05">
              <w:rPr>
                <w:rPrChange w:id="172" w:author="CCCCC" w:date="2017-06-19T19:32:00Z">
                  <w:rPr>
                    <w:rStyle w:val="Hyperlink"/>
                    <w:noProof/>
                  </w:rPr>
                </w:rPrChange>
              </w:rPr>
              <w:delText>Yarn</w:delText>
            </w:r>
            <w:r w:rsidR="0032197F" w:rsidDel="00C21BE3">
              <w:rPr>
                <w:noProof/>
                <w:webHidden/>
              </w:rPr>
              <w:tab/>
            </w:r>
            <w:r w:rsidR="00FF0B63" w:rsidDel="00C21BE3">
              <w:rPr>
                <w:noProof/>
                <w:webHidden/>
              </w:rPr>
              <w:delText>4</w:delText>
            </w:r>
          </w:del>
        </w:p>
        <w:p w14:paraId="2410DAF6" w14:textId="77777777" w:rsidR="0032197F" w:rsidDel="00C21BE3" w:rsidRDefault="008C5E05">
          <w:pPr>
            <w:pStyle w:val="TOC3"/>
            <w:tabs>
              <w:tab w:val="right" w:leader="dot" w:pos="9628"/>
            </w:tabs>
            <w:rPr>
              <w:del w:id="173" w:author="CCCCC" w:date="2017-06-19T19:32:00Z"/>
              <w:rFonts w:asciiTheme="minorHAnsi" w:eastAsiaTheme="minorEastAsia" w:hAnsiTheme="minorHAnsi" w:cstheme="minorBidi"/>
              <w:noProof/>
              <w:kern w:val="0"/>
              <w:sz w:val="22"/>
              <w:szCs w:val="22"/>
              <w:lang w:eastAsia="fr-FR" w:bidi="ar-SA"/>
            </w:rPr>
          </w:pPr>
          <w:del w:id="174" w:author="CCCCC" w:date="2017-06-19T19:32:00Z">
            <w:r w:rsidRPr="008C5E05">
              <w:rPr>
                <w:rPrChange w:id="175" w:author="CCCCC" w:date="2017-06-19T19:32:00Z">
                  <w:rPr>
                    <w:rStyle w:val="Hyperlink"/>
                    <w:noProof/>
                  </w:rPr>
                </w:rPrChange>
              </w:rPr>
              <w:delText>ReactJS</w:delText>
            </w:r>
            <w:r w:rsidR="0032197F" w:rsidDel="00C21BE3">
              <w:rPr>
                <w:noProof/>
                <w:webHidden/>
              </w:rPr>
              <w:tab/>
            </w:r>
            <w:r w:rsidR="00FF0B63" w:rsidDel="00C21BE3">
              <w:rPr>
                <w:noProof/>
                <w:webHidden/>
              </w:rPr>
              <w:delText>4</w:delText>
            </w:r>
          </w:del>
        </w:p>
        <w:p w14:paraId="35ACC23F" w14:textId="77777777" w:rsidR="0032197F" w:rsidDel="00C21BE3" w:rsidRDefault="008C5E05">
          <w:pPr>
            <w:pStyle w:val="TOC3"/>
            <w:tabs>
              <w:tab w:val="right" w:leader="dot" w:pos="9628"/>
            </w:tabs>
            <w:rPr>
              <w:del w:id="176" w:author="CCCCC" w:date="2017-06-19T19:32:00Z"/>
              <w:rFonts w:asciiTheme="minorHAnsi" w:eastAsiaTheme="minorEastAsia" w:hAnsiTheme="minorHAnsi" w:cstheme="minorBidi"/>
              <w:noProof/>
              <w:kern w:val="0"/>
              <w:sz w:val="22"/>
              <w:szCs w:val="22"/>
              <w:lang w:eastAsia="fr-FR" w:bidi="ar-SA"/>
            </w:rPr>
          </w:pPr>
          <w:del w:id="177" w:author="CCCCC" w:date="2017-06-19T19:32:00Z">
            <w:r w:rsidRPr="008C5E05">
              <w:rPr>
                <w:rPrChange w:id="178" w:author="CCCCC" w:date="2017-06-19T19:32:00Z">
                  <w:rPr>
                    <w:rStyle w:val="Hyperlink"/>
                    <w:noProof/>
                  </w:rPr>
                </w:rPrChange>
              </w:rPr>
              <w:delText>Babel</w:delText>
            </w:r>
            <w:r w:rsidR="0032197F" w:rsidDel="00C21BE3">
              <w:rPr>
                <w:noProof/>
                <w:webHidden/>
              </w:rPr>
              <w:tab/>
            </w:r>
            <w:r w:rsidR="00FF0B63" w:rsidDel="00C21BE3">
              <w:rPr>
                <w:noProof/>
                <w:webHidden/>
              </w:rPr>
              <w:delText>5</w:delText>
            </w:r>
          </w:del>
        </w:p>
        <w:p w14:paraId="3FA4AB2D" w14:textId="77777777" w:rsidR="0032197F" w:rsidDel="00C21BE3" w:rsidRDefault="008C5E05">
          <w:pPr>
            <w:pStyle w:val="TOC2"/>
            <w:tabs>
              <w:tab w:val="right" w:leader="dot" w:pos="9628"/>
            </w:tabs>
            <w:rPr>
              <w:del w:id="179" w:author="CCCCC" w:date="2017-06-19T19:32:00Z"/>
              <w:rFonts w:asciiTheme="minorHAnsi" w:eastAsiaTheme="minorEastAsia" w:hAnsiTheme="minorHAnsi" w:cstheme="minorBidi"/>
              <w:noProof/>
              <w:kern w:val="0"/>
              <w:sz w:val="22"/>
              <w:szCs w:val="22"/>
              <w:lang w:eastAsia="fr-FR" w:bidi="ar-SA"/>
            </w:rPr>
          </w:pPr>
          <w:del w:id="180" w:author="CCCCC" w:date="2017-06-19T19:32:00Z">
            <w:r w:rsidRPr="008C5E05">
              <w:rPr>
                <w:rPrChange w:id="181" w:author="CCCCC" w:date="2017-06-19T19:32:00Z">
                  <w:rPr>
                    <w:rStyle w:val="Hyperlink"/>
                    <w:noProof/>
                  </w:rPr>
                </w:rPrChange>
              </w:rPr>
              <w:delText>Travail réalisé</w:delText>
            </w:r>
            <w:r w:rsidR="0032197F" w:rsidDel="00C21BE3">
              <w:rPr>
                <w:noProof/>
                <w:webHidden/>
              </w:rPr>
              <w:tab/>
            </w:r>
            <w:r w:rsidR="00FF0B63" w:rsidDel="00C21BE3">
              <w:rPr>
                <w:noProof/>
                <w:webHidden/>
              </w:rPr>
              <w:delText>6</w:delText>
            </w:r>
          </w:del>
        </w:p>
        <w:p w14:paraId="2B47B158" w14:textId="77777777" w:rsidR="0032197F" w:rsidDel="00C21BE3" w:rsidRDefault="008C5E05">
          <w:pPr>
            <w:pStyle w:val="TOC3"/>
            <w:tabs>
              <w:tab w:val="right" w:leader="dot" w:pos="9628"/>
            </w:tabs>
            <w:rPr>
              <w:del w:id="182" w:author="CCCCC" w:date="2017-06-19T19:32:00Z"/>
              <w:rFonts w:asciiTheme="minorHAnsi" w:eastAsiaTheme="minorEastAsia" w:hAnsiTheme="minorHAnsi" w:cstheme="minorBidi"/>
              <w:noProof/>
              <w:kern w:val="0"/>
              <w:sz w:val="22"/>
              <w:szCs w:val="22"/>
              <w:lang w:eastAsia="fr-FR" w:bidi="ar-SA"/>
            </w:rPr>
          </w:pPr>
          <w:del w:id="183" w:author="CCCCC" w:date="2017-06-19T19:32:00Z">
            <w:r w:rsidRPr="008C5E05">
              <w:rPr>
                <w:rPrChange w:id="184" w:author="CCCCC" w:date="2017-06-19T19:32:00Z">
                  <w:rPr>
                    <w:rStyle w:val="Hyperlink"/>
                    <w:noProof/>
                  </w:rPr>
                </w:rPrChange>
              </w:rPr>
              <w:delText>Prise en main des différents outils</w:delText>
            </w:r>
            <w:r w:rsidR="0032197F" w:rsidDel="00C21BE3">
              <w:rPr>
                <w:noProof/>
                <w:webHidden/>
              </w:rPr>
              <w:tab/>
            </w:r>
            <w:r w:rsidR="00FF0B63" w:rsidDel="00C21BE3">
              <w:rPr>
                <w:noProof/>
                <w:webHidden/>
              </w:rPr>
              <w:delText>6</w:delText>
            </w:r>
          </w:del>
        </w:p>
        <w:p w14:paraId="786B4832" w14:textId="77777777" w:rsidR="0032197F" w:rsidDel="00C21BE3" w:rsidRDefault="008C5E05">
          <w:pPr>
            <w:pStyle w:val="TOC3"/>
            <w:tabs>
              <w:tab w:val="right" w:leader="dot" w:pos="9628"/>
            </w:tabs>
            <w:rPr>
              <w:del w:id="185" w:author="CCCCC" w:date="2017-06-19T19:32:00Z"/>
              <w:rFonts w:asciiTheme="minorHAnsi" w:eastAsiaTheme="minorEastAsia" w:hAnsiTheme="minorHAnsi" w:cstheme="minorBidi"/>
              <w:noProof/>
              <w:kern w:val="0"/>
              <w:sz w:val="22"/>
              <w:szCs w:val="22"/>
              <w:lang w:eastAsia="fr-FR" w:bidi="ar-SA"/>
            </w:rPr>
          </w:pPr>
          <w:del w:id="186" w:author="CCCCC" w:date="2017-06-19T19:32:00Z">
            <w:r w:rsidRPr="008C5E05">
              <w:rPr>
                <w:rPrChange w:id="187" w:author="CCCCC" w:date="2017-06-19T19:32:00Z">
                  <w:rPr>
                    <w:rStyle w:val="Hyperlink"/>
                    <w:noProof/>
                  </w:rPr>
                </w:rPrChange>
              </w:rPr>
              <w:delText>Développement du module withState</w:delText>
            </w:r>
            <w:r w:rsidR="0032197F" w:rsidDel="00C21BE3">
              <w:rPr>
                <w:noProof/>
                <w:webHidden/>
              </w:rPr>
              <w:tab/>
            </w:r>
            <w:r w:rsidR="00FF0B63" w:rsidDel="00C21BE3">
              <w:rPr>
                <w:noProof/>
                <w:webHidden/>
              </w:rPr>
              <w:delText>7</w:delText>
            </w:r>
          </w:del>
        </w:p>
        <w:p w14:paraId="46BD8E17" w14:textId="77777777" w:rsidR="0032197F" w:rsidDel="00C21BE3" w:rsidRDefault="008C5E05">
          <w:pPr>
            <w:pStyle w:val="TOC3"/>
            <w:tabs>
              <w:tab w:val="right" w:leader="dot" w:pos="9628"/>
            </w:tabs>
            <w:rPr>
              <w:del w:id="188" w:author="CCCCC" w:date="2017-06-19T19:32:00Z"/>
              <w:rFonts w:asciiTheme="minorHAnsi" w:eastAsiaTheme="minorEastAsia" w:hAnsiTheme="minorHAnsi" w:cstheme="minorBidi"/>
              <w:noProof/>
              <w:kern w:val="0"/>
              <w:sz w:val="22"/>
              <w:szCs w:val="22"/>
              <w:lang w:eastAsia="fr-FR" w:bidi="ar-SA"/>
            </w:rPr>
          </w:pPr>
          <w:del w:id="189" w:author="CCCCC" w:date="2017-06-19T19:32:00Z">
            <w:r w:rsidRPr="008C5E05">
              <w:rPr>
                <w:rPrChange w:id="190" w:author="CCCCC" w:date="2017-06-19T19:32:00Z">
                  <w:rPr>
                    <w:rStyle w:val="Hyperlink"/>
                    <w:noProof/>
                  </w:rPr>
                </w:rPrChange>
              </w:rPr>
              <w:delText>Développement de Xen Orchestra</w:delText>
            </w:r>
            <w:r w:rsidR="0032197F" w:rsidDel="00C21BE3">
              <w:rPr>
                <w:noProof/>
                <w:webHidden/>
              </w:rPr>
              <w:tab/>
            </w:r>
          </w:del>
          <w:del w:id="191" w:author="CCCCC" w:date="2017-06-07T21:11:00Z">
            <w:r w:rsidR="00EF7035" w:rsidDel="00BF200B">
              <w:rPr>
                <w:noProof/>
                <w:webHidden/>
              </w:rPr>
              <w:delText>9</w:delText>
            </w:r>
          </w:del>
        </w:p>
        <w:p w14:paraId="7100DFCB" w14:textId="77777777" w:rsidR="0032197F" w:rsidDel="00C21BE3" w:rsidRDefault="008C5E05">
          <w:pPr>
            <w:pStyle w:val="TOC2"/>
            <w:tabs>
              <w:tab w:val="right" w:leader="dot" w:pos="9628"/>
            </w:tabs>
            <w:rPr>
              <w:del w:id="192" w:author="CCCCC" w:date="2017-06-19T19:32:00Z"/>
              <w:rFonts w:asciiTheme="minorHAnsi" w:eastAsiaTheme="minorEastAsia" w:hAnsiTheme="minorHAnsi" w:cstheme="minorBidi"/>
              <w:noProof/>
              <w:kern w:val="0"/>
              <w:sz w:val="22"/>
              <w:szCs w:val="22"/>
              <w:lang w:eastAsia="fr-FR" w:bidi="ar-SA"/>
            </w:rPr>
          </w:pPr>
          <w:del w:id="193" w:author="CCCCC" w:date="2017-06-19T19:32:00Z">
            <w:r w:rsidRPr="008C5E05">
              <w:rPr>
                <w:rPrChange w:id="194" w:author="CCCCC" w:date="2017-06-19T19:32:00Z">
                  <w:rPr>
                    <w:rStyle w:val="Hyperlink"/>
                    <w:noProof/>
                  </w:rPr>
                </w:rPrChange>
              </w:rPr>
              <w:delText>Réalisation et tests</w:delText>
            </w:r>
            <w:r w:rsidR="0032197F" w:rsidDel="00C21BE3">
              <w:rPr>
                <w:noProof/>
                <w:webHidden/>
              </w:rPr>
              <w:tab/>
            </w:r>
          </w:del>
          <w:del w:id="195" w:author="CCCCC" w:date="2017-06-07T21:11:00Z">
            <w:r w:rsidR="00EF7035" w:rsidDel="00BF200B">
              <w:rPr>
                <w:noProof/>
                <w:webHidden/>
              </w:rPr>
              <w:delText>11</w:delText>
            </w:r>
          </w:del>
        </w:p>
        <w:p w14:paraId="49966DF9" w14:textId="77777777" w:rsidR="0032197F" w:rsidDel="00C21BE3" w:rsidRDefault="008C5E05">
          <w:pPr>
            <w:pStyle w:val="TOC2"/>
            <w:tabs>
              <w:tab w:val="right" w:leader="dot" w:pos="9628"/>
            </w:tabs>
            <w:rPr>
              <w:del w:id="196" w:author="CCCCC" w:date="2017-06-19T19:32:00Z"/>
              <w:rFonts w:asciiTheme="minorHAnsi" w:eastAsiaTheme="minorEastAsia" w:hAnsiTheme="minorHAnsi" w:cstheme="minorBidi"/>
              <w:noProof/>
              <w:kern w:val="0"/>
              <w:sz w:val="22"/>
              <w:szCs w:val="22"/>
              <w:lang w:eastAsia="fr-FR" w:bidi="ar-SA"/>
            </w:rPr>
          </w:pPr>
          <w:del w:id="197" w:author="CCCCC" w:date="2017-06-19T19:32:00Z">
            <w:r w:rsidRPr="008C5E05">
              <w:rPr>
                <w:rPrChange w:id="198" w:author="CCCCC" w:date="2017-06-19T19:32:00Z">
                  <w:rPr>
                    <w:rStyle w:val="Hyperlink"/>
                    <w:noProof/>
                    <w:lang w:val="en-US"/>
                  </w:rPr>
                </w:rPrChange>
              </w:rPr>
              <w:delText>Liens</w:delText>
            </w:r>
            <w:r w:rsidR="0032197F" w:rsidDel="00C21BE3">
              <w:rPr>
                <w:noProof/>
                <w:webHidden/>
              </w:rPr>
              <w:tab/>
            </w:r>
          </w:del>
          <w:del w:id="199" w:author="CCCCC" w:date="2017-06-07T21:11:00Z">
            <w:r w:rsidR="00EF7035" w:rsidDel="00BF200B">
              <w:rPr>
                <w:noProof/>
                <w:webHidden/>
              </w:rPr>
              <w:delText>12</w:delText>
            </w:r>
          </w:del>
        </w:p>
        <w:p w14:paraId="2B05D3C8" w14:textId="77777777" w:rsidR="008B4E5E" w:rsidRDefault="008C5E05" w:rsidP="00672DF6">
          <w:r>
            <w:fldChar w:fldCharType="end"/>
          </w:r>
        </w:p>
      </w:sdtContent>
    </w:sdt>
    <w:p w14:paraId="199A6FD5" w14:textId="77777777" w:rsidR="008B4E5E" w:rsidRDefault="008B4E5E" w:rsidP="00672DF6">
      <w:pPr>
        <w:pStyle w:val="Heading2"/>
        <w:sectPr w:rsidR="008B4E5E" w:rsidSect="008B4E5E">
          <w:footerReference w:type="first" r:id="rId11"/>
          <w:pgSz w:w="11906" w:h="16838"/>
          <w:pgMar w:top="1134" w:right="1134" w:bottom="1134" w:left="1134" w:header="720" w:footer="720" w:gutter="0"/>
          <w:pgNumType w:start="1"/>
          <w:cols w:space="720"/>
          <w:titlePg/>
          <w:docGrid w:linePitch="326"/>
        </w:sectPr>
      </w:pPr>
    </w:p>
    <w:p w14:paraId="54C0FF7E" w14:textId="77777777" w:rsidR="00F86C2B" w:rsidRDefault="005052AC">
      <w:pPr>
        <w:pStyle w:val="Heading1"/>
        <w:pPrChange w:id="200" w:author="CCCCC" w:date="2017-06-11T20:50:00Z">
          <w:pPr>
            <w:pStyle w:val="Heading2"/>
          </w:pPr>
        </w:pPrChange>
      </w:pPr>
      <w:del w:id="201" w:author="CCCCC" w:date="2017-06-11T20:50:00Z">
        <w:r w:rsidDel="007A7568">
          <w:lastRenderedPageBreak/>
          <w:delText>Introduction</w:delText>
        </w:r>
      </w:del>
      <w:bookmarkStart w:id="202" w:name="_Toc485664065"/>
      <w:ins w:id="203" w:author="CCCCC" w:date="2017-06-11T20:50:00Z">
        <w:r w:rsidR="007A7568">
          <w:t>Introduction</w:t>
        </w:r>
      </w:ins>
      <w:bookmarkEnd w:id="202"/>
    </w:p>
    <w:p w14:paraId="0B1658B2" w14:textId="77777777" w:rsidR="00321DC5" w:rsidRDefault="00321DC5" w:rsidP="00672DF6">
      <w:pPr>
        <w:rPr>
          <w:rStyle w:val="5yl5"/>
        </w:rPr>
      </w:pPr>
      <w:r>
        <w:rPr>
          <w:rStyle w:val="5yl5"/>
        </w:rPr>
        <w:t xml:space="preserve">Dans le cadre du master Web Informatique et Connaissances, j’ai effectué un stage de cinq mois </w:t>
      </w:r>
      <w:del w:id="204" w:author="CCCCC" w:date="2017-06-20T19:10:00Z">
        <w:r w:rsidDel="00F24D6B">
          <w:rPr>
            <w:rStyle w:val="5yl5"/>
          </w:rPr>
          <w:delText xml:space="preserve">et demi </w:delText>
        </w:r>
      </w:del>
      <w:r>
        <w:rPr>
          <w:rStyle w:val="5yl5"/>
        </w:rPr>
        <w:t>au sein de l’entreprise Vates. Ce stage s’est déroulé du 30 janvier au 30 juin 2017.</w:t>
      </w:r>
    </w:p>
    <w:p w14:paraId="735568EC" w14:textId="77777777" w:rsidR="00826AFF" w:rsidRDefault="00321DC5" w:rsidP="00672DF6">
      <w:pPr>
        <w:rPr>
          <w:rStyle w:val="5yl5"/>
        </w:rPr>
      </w:pPr>
      <w:r>
        <w:rPr>
          <w:rStyle w:val="5yl5"/>
        </w:rPr>
        <w:t xml:space="preserve">Le but de ce stage est </w:t>
      </w:r>
      <w:ins w:id="205" w:author="CCCCC" w:date="2017-06-21T12:59:00Z">
        <w:r w:rsidR="00FF47C2">
          <w:rPr>
            <w:rStyle w:val="5yl5"/>
          </w:rPr>
          <w:t xml:space="preserve">de </w:t>
        </w:r>
      </w:ins>
      <w:r>
        <w:rPr>
          <w:rStyle w:val="5yl5"/>
        </w:rPr>
        <w:t xml:space="preserve">découvrir le monde professionnel, tout en </w:t>
      </w:r>
      <w:ins w:id="206" w:author="CCCCC" w:date="2017-06-20T19:12:00Z">
        <w:r w:rsidR="00F24D6B">
          <w:rPr>
            <w:rStyle w:val="5yl5"/>
          </w:rPr>
          <w:t xml:space="preserve">développant de nouvelle compétences, ou en </w:t>
        </w:r>
      </w:ins>
      <w:r>
        <w:rPr>
          <w:rStyle w:val="5yl5"/>
        </w:rPr>
        <w:t>approfondissant des connaissances</w:t>
      </w:r>
      <w:ins w:id="207" w:author="CCCCC" w:date="2017-06-20T19:13:00Z">
        <w:r w:rsidR="00F24D6B">
          <w:rPr>
            <w:rStyle w:val="5yl5"/>
          </w:rPr>
          <w:t xml:space="preserve"> </w:t>
        </w:r>
      </w:ins>
      <w:del w:id="208" w:author="CCCCC" w:date="2017-06-20T19:13:00Z">
        <w:r w:rsidDel="00F24D6B">
          <w:rPr>
            <w:rStyle w:val="5yl5"/>
          </w:rPr>
          <w:delText xml:space="preserve"> acquises </w:delText>
        </w:r>
      </w:del>
      <w:r>
        <w:rPr>
          <w:rStyle w:val="5yl5"/>
        </w:rPr>
        <w:t xml:space="preserve">qui ont pu être vu en cours, </w:t>
      </w:r>
      <w:del w:id="209" w:author="CCCCC" w:date="2017-06-19T19:55:00Z">
        <w:r w:rsidDel="00910EA0">
          <w:rPr>
            <w:rStyle w:val="5yl5"/>
          </w:rPr>
          <w:delText xml:space="preserve">comme </w:delText>
        </w:r>
      </w:del>
      <w:ins w:id="210" w:author="CCCCC" w:date="2017-06-19T19:55:00Z">
        <w:r w:rsidR="00910EA0">
          <w:rPr>
            <w:rStyle w:val="5yl5"/>
          </w:rPr>
          <w:t xml:space="preserve">ou </w:t>
        </w:r>
      </w:ins>
      <w:r>
        <w:rPr>
          <w:rStyle w:val="5yl5"/>
        </w:rPr>
        <w:t xml:space="preserve">lors de projets personnels. </w:t>
      </w:r>
      <w:del w:id="211" w:author="CCCCC" w:date="2017-06-19T19:55:00Z">
        <w:r w:rsidDel="00910EA0">
          <w:rPr>
            <w:rStyle w:val="5yl5"/>
          </w:rPr>
          <w:delText xml:space="preserve">Lors </w:delText>
        </w:r>
      </w:del>
      <w:ins w:id="212" w:author="CCCCC" w:date="2017-06-19T19:55:00Z">
        <w:r w:rsidR="00910EA0">
          <w:rPr>
            <w:rStyle w:val="5yl5"/>
          </w:rPr>
          <w:t xml:space="preserve">Pendant </w:t>
        </w:r>
      </w:ins>
      <w:r>
        <w:rPr>
          <w:rStyle w:val="5yl5"/>
        </w:rPr>
        <w:t xml:space="preserve">de ma recherche de stage, je souhaitais trouver un sujet </w:t>
      </w:r>
      <w:r w:rsidR="00DA7D81">
        <w:rPr>
          <w:rStyle w:val="5yl5"/>
        </w:rPr>
        <w:t xml:space="preserve">usant </w:t>
      </w:r>
      <w:r w:rsidR="00B76940">
        <w:rPr>
          <w:rStyle w:val="5yl5"/>
        </w:rPr>
        <w:t>d’une</w:t>
      </w:r>
      <w:r w:rsidR="00E9474C">
        <w:rPr>
          <w:rStyle w:val="5yl5"/>
        </w:rPr>
        <w:t xml:space="preserve"> technologie utilisant le langage </w:t>
      </w:r>
      <w:r w:rsidR="00DA7D81">
        <w:rPr>
          <w:rStyle w:val="5yl5"/>
        </w:rPr>
        <w:t>J</w:t>
      </w:r>
      <w:r w:rsidR="00E9474C">
        <w:rPr>
          <w:rStyle w:val="5yl5"/>
        </w:rPr>
        <w:t>avascript</w:t>
      </w:r>
      <w:r>
        <w:rPr>
          <w:rStyle w:val="5yl5"/>
        </w:rPr>
        <w:t>.</w:t>
      </w:r>
      <w:r w:rsidR="00826AFF">
        <w:rPr>
          <w:rStyle w:val="5yl5"/>
        </w:rPr>
        <w:t xml:space="preserve"> </w:t>
      </w:r>
      <w:r w:rsidR="00DA7D81">
        <w:rPr>
          <w:rStyle w:val="5yl5"/>
        </w:rPr>
        <w:t>M</w:t>
      </w:r>
      <w:r w:rsidR="00826AFF">
        <w:rPr>
          <w:rStyle w:val="5yl5"/>
        </w:rPr>
        <w:t xml:space="preserve">ême </w:t>
      </w:r>
      <w:r w:rsidR="00DA7D81">
        <w:rPr>
          <w:rStyle w:val="5yl5"/>
        </w:rPr>
        <w:t>en ayant</w:t>
      </w:r>
      <w:r w:rsidR="00826AFF">
        <w:rPr>
          <w:rStyle w:val="5yl5"/>
        </w:rPr>
        <w:t xml:space="preserve"> été initié à ce langage de programmation durant </w:t>
      </w:r>
      <w:del w:id="213" w:author="CCCCC" w:date="2017-06-19T19:55:00Z">
        <w:r w:rsidR="00826AFF" w:rsidDel="00910EA0">
          <w:rPr>
            <w:rStyle w:val="5yl5"/>
          </w:rPr>
          <w:delText>l</w:delText>
        </w:r>
      </w:del>
      <w:ins w:id="214" w:author="CCCCC" w:date="2017-06-19T19:55:00Z">
        <w:r w:rsidR="00910EA0">
          <w:rPr>
            <w:rStyle w:val="5yl5"/>
          </w:rPr>
          <w:t>m</w:t>
        </w:r>
      </w:ins>
      <w:r w:rsidR="00826AFF">
        <w:rPr>
          <w:rStyle w:val="5yl5"/>
        </w:rPr>
        <w:t>a formation, je ne me sentais pas à l'aise avec celui-ci</w:t>
      </w:r>
      <w:r w:rsidR="00DA7D81">
        <w:rPr>
          <w:rStyle w:val="5yl5"/>
        </w:rPr>
        <w:t>. Cette technologie étant largement utilisée dans le monde professionnel</w:t>
      </w:r>
      <w:ins w:id="215" w:author="CCCCC" w:date="2017-06-19T19:56:00Z">
        <w:r w:rsidR="00910EA0">
          <w:rPr>
            <w:rStyle w:val="5yl5"/>
          </w:rPr>
          <w:t xml:space="preserve"> aujourd’hui</w:t>
        </w:r>
      </w:ins>
      <w:r w:rsidR="00DA7D81">
        <w:rPr>
          <w:rStyle w:val="5yl5"/>
        </w:rPr>
        <w:t>, il me paraissait important d'</w:t>
      </w:r>
      <w:r w:rsidR="00826AFF">
        <w:rPr>
          <w:rStyle w:val="5yl5"/>
        </w:rPr>
        <w:t xml:space="preserve">étendre </w:t>
      </w:r>
      <w:r w:rsidR="00B76940">
        <w:rPr>
          <w:rStyle w:val="5yl5"/>
        </w:rPr>
        <w:t>mes connaissances</w:t>
      </w:r>
      <w:r w:rsidR="00826AFF">
        <w:rPr>
          <w:rStyle w:val="5yl5"/>
        </w:rPr>
        <w:t xml:space="preserve"> à son sujet.</w:t>
      </w:r>
    </w:p>
    <w:p w14:paraId="2EA711C8" w14:textId="77777777" w:rsidR="00DA7D81" w:rsidDel="00910EA0" w:rsidRDefault="00DA7D81" w:rsidP="00672DF6">
      <w:pPr>
        <w:rPr>
          <w:del w:id="216" w:author="CCCCC" w:date="2017-06-19T19:56:00Z"/>
          <w:rStyle w:val="5yl5"/>
        </w:rPr>
      </w:pPr>
    </w:p>
    <w:p w14:paraId="5A61FCCC" w14:textId="77777777" w:rsidR="00DA7D81" w:rsidDel="00910EA0" w:rsidRDefault="00DA7D81" w:rsidP="00672DF6">
      <w:pPr>
        <w:rPr>
          <w:del w:id="217" w:author="CCCCC" w:date="2017-06-19T19:56:00Z"/>
          <w:rStyle w:val="5yl5"/>
        </w:rPr>
      </w:pPr>
      <w:del w:id="218" w:author="CCCCC" w:date="2017-06-19T19:56:00Z">
        <w:r w:rsidDel="00910EA0">
          <w:rPr>
            <w:rStyle w:val="5yl5"/>
          </w:rPr>
          <w:delText>_____________________/!\_________________________</w:delText>
        </w:r>
      </w:del>
    </w:p>
    <w:p w14:paraId="7C2C0176" w14:textId="77777777" w:rsidR="00910EA0" w:rsidRDefault="00321DC5" w:rsidP="00672DF6">
      <w:pPr>
        <w:rPr>
          <w:ins w:id="219" w:author="CCCCC" w:date="2017-06-19T20:00:00Z"/>
        </w:rPr>
      </w:pPr>
      <w:del w:id="220" w:author="CCCCC" w:date="2017-06-19T19:56:00Z">
        <w:r w:rsidDel="00910EA0">
          <w:rPr>
            <w:rStyle w:val="5yl5"/>
          </w:rPr>
          <w:delText xml:space="preserve"> </w:delText>
        </w:r>
      </w:del>
      <w:r>
        <w:rPr>
          <w:rStyle w:val="5yl5"/>
        </w:rPr>
        <w:t xml:space="preserve">Le projet proposé par </w:t>
      </w:r>
      <w:del w:id="221" w:author="CCCCC" w:date="2017-06-19T19:56:00Z">
        <w:r w:rsidDel="00910EA0">
          <w:rPr>
            <w:rStyle w:val="5yl5"/>
          </w:rPr>
          <w:delText>Studio Goliath</w:delText>
        </w:r>
      </w:del>
      <w:ins w:id="222" w:author="CCCCC" w:date="2017-06-19T19:56:00Z">
        <w:r w:rsidR="00910EA0">
          <w:rPr>
            <w:rStyle w:val="5yl5"/>
          </w:rPr>
          <w:t>Vates</w:t>
        </w:r>
      </w:ins>
      <w:r>
        <w:rPr>
          <w:rStyle w:val="5yl5"/>
        </w:rPr>
        <w:t xml:space="preserve"> répondait entièrement à mes attentes puisqu’il est </w:t>
      </w:r>
      <w:ins w:id="223" w:author="CCCCC" w:date="2017-06-19T20:00:00Z">
        <w:r w:rsidR="00910EA0">
          <w:rPr>
            <w:rStyle w:val="5yl5"/>
          </w:rPr>
          <w:t>de p</w:t>
        </w:r>
        <w:r w:rsidR="00910EA0">
          <w:t>articiper au développement du logiciel libre Xen Orchestra</w:t>
        </w:r>
      </w:ins>
      <w:ins w:id="224" w:author="CCCCC" w:date="2017-06-19T20:01:00Z">
        <w:r w:rsidR="00910EA0">
          <w:t xml:space="preserve"> à l’aide de ReactJS</w:t>
        </w:r>
      </w:ins>
      <w:ins w:id="225" w:author="CCCCC" w:date="2017-06-20T19:14:00Z">
        <w:r w:rsidR="00F24D6B">
          <w:t>.</w:t>
        </w:r>
      </w:ins>
    </w:p>
    <w:p w14:paraId="3F410686" w14:textId="77777777" w:rsidR="00321DC5" w:rsidDel="00910EA0" w:rsidRDefault="00321DC5" w:rsidP="00672DF6">
      <w:pPr>
        <w:rPr>
          <w:del w:id="226" w:author="CCCCC" w:date="2017-06-19T20:00:00Z"/>
          <w:rStyle w:val="5yl5"/>
        </w:rPr>
      </w:pPr>
      <w:del w:id="227" w:author="CCCCC" w:date="2017-06-19T20:00:00Z">
        <w:r w:rsidDel="00910EA0">
          <w:rPr>
            <w:rStyle w:val="5yl5"/>
          </w:rPr>
          <w:delText>de développer une application WEB à l’aide Symfony2.</w:delText>
        </w:r>
      </w:del>
    </w:p>
    <w:p w14:paraId="3CA429DB" w14:textId="77777777" w:rsidR="00321DC5" w:rsidDel="00EB72E3" w:rsidRDefault="00321DC5" w:rsidP="00672DF6">
      <w:pPr>
        <w:rPr>
          <w:del w:id="228" w:author="CCCCC" w:date="2017-06-20T19:04:00Z"/>
          <w:rStyle w:val="5yl5"/>
        </w:rPr>
      </w:pPr>
      <w:r>
        <w:rPr>
          <w:rStyle w:val="5yl5"/>
        </w:rPr>
        <w:t>Ce rapport commence par une présentation de l’entreprise</w:t>
      </w:r>
      <w:ins w:id="229" w:author="CCCCC" w:date="2017-06-19T20:03:00Z">
        <w:r w:rsidR="00910EA0">
          <w:rPr>
            <w:rStyle w:val="5yl5"/>
          </w:rPr>
          <w:t xml:space="preserve"> et son mode de fonctionnement</w:t>
        </w:r>
      </w:ins>
      <w:r>
        <w:rPr>
          <w:rStyle w:val="5yl5"/>
        </w:rPr>
        <w:t xml:space="preserve">, pour situer l’environnement dans lequel j’ai pu évoluer au cours cette période. Viens ensuite une présentation </w:t>
      </w:r>
      <w:ins w:id="230" w:author="CCCCC" w:date="2017-06-19T20:04:00Z">
        <w:r w:rsidR="00910EA0">
          <w:rPr>
            <w:rStyle w:val="5yl5"/>
          </w:rPr>
          <w:t>des différentes technologies que j’ai pu utiliser</w:t>
        </w:r>
      </w:ins>
      <w:del w:id="231" w:author="CCCCC" w:date="2017-06-19T20:04:00Z">
        <w:r w:rsidDel="00910EA0">
          <w:rPr>
            <w:rStyle w:val="5yl5"/>
          </w:rPr>
          <w:delText>du projet,</w:delText>
        </w:r>
      </w:del>
      <w:r>
        <w:rPr>
          <w:rStyle w:val="5yl5"/>
        </w:rPr>
        <w:t xml:space="preserve"> puis une présentation du travail que j’ai réalisé</w:t>
      </w:r>
      <w:ins w:id="232" w:author="CCCCC" w:date="2017-06-20T19:14:00Z">
        <w:r w:rsidR="00F24D6B">
          <w:rPr>
            <w:rStyle w:val="5yl5"/>
          </w:rPr>
          <w:t xml:space="preserve"> </w:t>
        </w:r>
      </w:ins>
      <w:del w:id="233" w:author="CCCCC" w:date="2017-06-19T20:05:00Z">
        <w:r w:rsidDel="00910EA0">
          <w:rPr>
            <w:rStyle w:val="5yl5"/>
          </w:rPr>
          <w:delText xml:space="preserve">, et </w:delText>
        </w:r>
      </w:del>
      <w:r>
        <w:rPr>
          <w:rStyle w:val="5yl5"/>
        </w:rPr>
        <w:t>pour finir</w:t>
      </w:r>
      <w:del w:id="234" w:author="CCCCC" w:date="2017-06-19T20:04:00Z">
        <w:r w:rsidDel="00910EA0">
          <w:rPr>
            <w:rStyle w:val="5yl5"/>
          </w:rPr>
          <w:delText>, une partie concernant l’avenir de ce projet</w:delText>
        </w:r>
      </w:del>
      <w:r>
        <w:rPr>
          <w:rStyle w:val="5yl5"/>
        </w:rPr>
        <w:t>.</w:t>
      </w:r>
    </w:p>
    <w:p w14:paraId="00E694F9" w14:textId="77777777" w:rsidR="00DA7D81" w:rsidDel="00EB72E3" w:rsidRDefault="00DA7D81" w:rsidP="00672DF6">
      <w:pPr>
        <w:rPr>
          <w:del w:id="235" w:author="CCCCC" w:date="2017-06-20T19:04:00Z"/>
          <w:rStyle w:val="5yl5"/>
        </w:rPr>
      </w:pPr>
    </w:p>
    <w:p w14:paraId="28EDC2D7" w14:textId="77777777" w:rsidR="00DA7D81" w:rsidRPr="002202D2" w:rsidDel="00EB72E3" w:rsidRDefault="00DA7D81" w:rsidP="00672DF6">
      <w:pPr>
        <w:rPr>
          <w:del w:id="236" w:author="CCCCC" w:date="2017-06-20T19:04:00Z"/>
          <w:rStyle w:val="5yl5"/>
          <w:rFonts w:cs="Times New Roman"/>
        </w:rPr>
      </w:pPr>
      <w:del w:id="237" w:author="CCCCC" w:date="2017-06-20T19:04:00Z">
        <w:r w:rsidDel="00EB72E3">
          <w:rPr>
            <w:rStyle w:val="5yl5"/>
          </w:rPr>
          <w:delText>___________________________________________________</w:delText>
        </w:r>
      </w:del>
    </w:p>
    <w:p w14:paraId="4458764B" w14:textId="77777777" w:rsidR="00321DC5" w:rsidRDefault="00321DC5" w:rsidP="00672DF6">
      <w:pPr>
        <w:rPr>
          <w:rStyle w:val="5yl5"/>
        </w:rPr>
      </w:pPr>
      <w:r>
        <w:rPr>
          <w:rStyle w:val="5yl5"/>
        </w:rPr>
        <w:br w:type="page"/>
      </w:r>
    </w:p>
    <w:p w14:paraId="10BEE577" w14:textId="77777777" w:rsidR="00F86C2B" w:rsidRDefault="008C5E05">
      <w:pPr>
        <w:pStyle w:val="Heading1"/>
        <w:rPr>
          <w:rStyle w:val="Heading2Char"/>
          <w:color w:val="365F91" w:themeColor="accent1" w:themeShade="BF"/>
          <w:sz w:val="28"/>
          <w:szCs w:val="25"/>
        </w:rPr>
        <w:pPrChange w:id="238" w:author="CCCCC" w:date="2017-06-11T20:50:00Z">
          <w:pPr>
            <w:pStyle w:val="Standard"/>
          </w:pPr>
        </w:pPrChange>
      </w:pPr>
      <w:bookmarkStart w:id="239" w:name="_Toc485664066"/>
      <w:r w:rsidRPr="008C5E05">
        <w:rPr>
          <w:rStyle w:val="Heading2Char"/>
          <w:b/>
          <w:bCs/>
          <w:color w:val="365F91" w:themeColor="accent1" w:themeShade="BF"/>
          <w:sz w:val="28"/>
          <w:szCs w:val="25"/>
        </w:rPr>
        <w:lastRenderedPageBreak/>
        <w:t>L'entreprise</w:t>
      </w:r>
      <w:bookmarkEnd w:id="239"/>
    </w:p>
    <w:p w14:paraId="0675C9AB" w14:textId="123EA6B3" w:rsidR="00927304" w:rsidRDefault="00927304" w:rsidP="00672DF6">
      <w:r>
        <w:t xml:space="preserve">Vates, qui du latin signifie "devin" ou "oracle", est également une entreprise de développement open source. Situé à Grenoble, au </w:t>
      </w:r>
      <w:del w:id="240" w:author="CCCCC" w:date="2017-06-20T19:15:00Z">
        <w:r w:rsidDel="00F24D6B">
          <w:delText xml:space="preserve">3 </w:delText>
        </w:r>
      </w:del>
      <w:ins w:id="241" w:author="CCCCC" w:date="2017-06-20T19:15:00Z">
        <w:r w:rsidR="00F24D6B">
          <w:t xml:space="preserve">17 </w:t>
        </w:r>
      </w:ins>
      <w:r>
        <w:t xml:space="preserve">rue </w:t>
      </w:r>
      <w:del w:id="242" w:author="CCCCC" w:date="2017-06-20T19:16:00Z">
        <w:r w:rsidDel="00F24D6B">
          <w:delText>Pierre Termier</w:delText>
        </w:r>
      </w:del>
      <w:ins w:id="243" w:author="CCCCC" w:date="2017-06-20T19:16:00Z">
        <w:r w:rsidR="00F24D6B">
          <w:t>Aimé Berey</w:t>
        </w:r>
      </w:ins>
      <w:ins w:id="244" w:author="CCCCC" w:date="2017-06-21T21:16:00Z">
        <w:r w:rsidR="00523988">
          <w:t>.</w:t>
        </w:r>
      </w:ins>
      <w:del w:id="245" w:author="CCCCC" w:date="2017-06-21T21:16:00Z">
        <w:r w:rsidDel="00523988">
          <w:delText>,</w:delText>
        </w:r>
      </w:del>
      <w:r>
        <w:t xml:space="preserve"> Vates a été créé en 2006 par Olivier Lambert, Julien Fontanet et Nithida </w:t>
      </w:r>
      <w:del w:id="246" w:author="CCCCC" w:date="2017-06-21T21:17:00Z">
        <w:r w:rsidDel="00523988">
          <w:delText>Keophilavong</w:delText>
        </w:r>
      </w:del>
      <w:ins w:id="247" w:author="CCCCC" w:date="2017-06-21T21:17:00Z">
        <w:r w:rsidR="00523988">
          <w:t>Vialle</w:t>
        </w:r>
      </w:ins>
      <w:r>
        <w:t>.</w:t>
      </w:r>
    </w:p>
    <w:p w14:paraId="6FC66AE0" w14:textId="77777777" w:rsidR="00F228DD" w:rsidRDefault="00F228DD" w:rsidP="00672DF6">
      <w:r>
        <w:t xml:space="preserve">De 2006 à </w:t>
      </w:r>
      <w:r w:rsidRPr="00F228DD">
        <w:rPr>
          <w:color w:val="FF0000"/>
        </w:rPr>
        <w:t>2012 Vates développait des solutions open source....</w:t>
      </w:r>
      <w:r>
        <w:br/>
        <w:t>Depuis 2012, Vates se consacre uniquement au développement, à la maintenance et au support du logiciel Xen Orchestra également open source.</w:t>
      </w:r>
    </w:p>
    <w:p w14:paraId="6B3D2948" w14:textId="77777777" w:rsidR="005741CB" w:rsidRDefault="00F228DD" w:rsidP="00672DF6">
      <w:pPr>
        <w:rPr>
          <w:ins w:id="248" w:author="CCCCC" w:date="2017-06-22T00:56:00Z"/>
        </w:rPr>
      </w:pPr>
      <w:r>
        <w:t xml:space="preserve">L'entreprise est </w:t>
      </w:r>
      <w:r w:rsidR="00B76940">
        <w:t>composée</w:t>
      </w:r>
      <w:r>
        <w:t xml:space="preserve"> de cinq salariés : un directeur technique, </w:t>
      </w:r>
      <w:r w:rsidRPr="00F228DD">
        <w:rPr>
          <w:color w:val="FF0000"/>
        </w:rPr>
        <w:t>nit</w:t>
      </w:r>
      <w:r>
        <w:t>, deux développeurs</w:t>
      </w:r>
    </w:p>
    <w:p w14:paraId="29FF17B3" w14:textId="7385659E" w:rsidR="00F228DD" w:rsidRDefault="005741CB" w:rsidP="005741CB">
      <w:pPr>
        <w:rPr>
          <w:ins w:id="249" w:author="CCCCC" w:date="2017-06-20T19:38:00Z"/>
        </w:rPr>
      </w:pPr>
      <w:ins w:id="250" w:author="CCCCC" w:date="2017-06-22T00:56:00Z">
        <w:r>
          <w:t xml:space="preserve">Durant ma période de stage, </w:t>
        </w:r>
        <w:r>
          <w:t>j’ai rejoint l’équipe développement.</w:t>
        </w:r>
      </w:ins>
      <w:del w:id="251" w:author="CCCCC" w:date="2017-06-22T00:56:00Z">
        <w:r w:rsidR="00F228DD" w:rsidDel="005741CB">
          <w:delText xml:space="preserve">, </w:delText>
        </w:r>
      </w:del>
    </w:p>
    <w:p w14:paraId="3A3CFF7A" w14:textId="77777777" w:rsidR="00FE35A8" w:rsidRDefault="00FE35A8" w:rsidP="00672DF6">
      <w:ins w:id="252" w:author="CCCCC" w:date="2017-06-20T19:38:00Z">
        <w:r>
          <w:t>Bad, julien, olivier, marc, pierre, quentin, nit, fabrice</w:t>
        </w:r>
      </w:ins>
    </w:p>
    <w:p w14:paraId="5121AFCE" w14:textId="77777777" w:rsidR="00F86C2B" w:rsidRDefault="00064FB0">
      <w:pPr>
        <w:pStyle w:val="Heading1"/>
        <w:pPrChange w:id="253" w:author="CCCCC" w:date="2017-06-11T20:50:00Z">
          <w:pPr>
            <w:pStyle w:val="Heading2"/>
          </w:pPr>
        </w:pPrChange>
      </w:pPr>
      <w:bookmarkStart w:id="254" w:name="_Toc485664067"/>
      <w:r>
        <w:t>Gestion de projet</w:t>
      </w:r>
      <w:bookmarkEnd w:id="254"/>
    </w:p>
    <w:p w14:paraId="14624C6D" w14:textId="6214E14F" w:rsidR="00F86C2B" w:rsidRDefault="00F2544C">
      <w:pPr>
        <w:rPr>
          <w:ins w:id="255" w:author="CCCCC" w:date="2017-06-20T20:23:00Z"/>
        </w:rPr>
        <w:pPrChange w:id="256" w:author="CCCCC" w:date="2017-06-20T20:25:00Z">
          <w:pPr>
            <w:pStyle w:val="Standard"/>
          </w:pPr>
        </w:pPrChange>
      </w:pPr>
      <w:r>
        <w:t xml:space="preserve">Xen Orchestra est développé grâce </w:t>
      </w:r>
      <w:ins w:id="257" w:author="CCCCC" w:date="2017-06-20T20:09:00Z">
        <w:r w:rsidR="00C9727D">
          <w:t xml:space="preserve">essentiellement </w:t>
        </w:r>
      </w:ins>
      <w:r>
        <w:t xml:space="preserve">à </w:t>
      </w:r>
      <w:del w:id="258" w:author="CCCCC" w:date="2017-06-20T20:09:00Z">
        <w:r w:rsidDel="00C9727D">
          <w:delText xml:space="preserve">essentiellement </w:delText>
        </w:r>
      </w:del>
      <w:del w:id="259" w:author="CCCCC" w:date="2017-06-22T01:05:00Z">
        <w:r w:rsidDel="00ED67CE">
          <w:delText>deux</w:delText>
        </w:r>
      </w:del>
      <w:ins w:id="260" w:author="CCCCC" w:date="2017-06-22T01:05:00Z">
        <w:r w:rsidR="00ED67CE">
          <w:t>trois</w:t>
        </w:r>
      </w:ins>
      <w:r>
        <w:t xml:space="preserve"> outils de gestions :</w:t>
      </w:r>
    </w:p>
    <w:p w14:paraId="1A1ABC3B" w14:textId="77777777" w:rsidR="00F86C2B" w:rsidRDefault="00F306BE">
      <w:pPr>
        <w:pStyle w:val="ListParagraph"/>
        <w:numPr>
          <w:ilvl w:val="0"/>
          <w:numId w:val="21"/>
        </w:numPr>
        <w:rPr>
          <w:del w:id="261" w:author="CCCCC" w:date="2017-06-20T20:23:00Z"/>
        </w:rPr>
        <w:pPrChange w:id="262" w:author="CCCCC" w:date="2017-06-20T20:23:00Z">
          <w:pPr>
            <w:pStyle w:val="Standard"/>
          </w:pPr>
        </w:pPrChange>
      </w:pPr>
      <w:moveToRangeStart w:id="263" w:author="CCCCC" w:date="2017-06-20T20:23:00Z" w:name="move485753528"/>
      <w:moveTo w:id="264" w:author="CCCCC" w:date="2017-06-20T20:23:00Z">
        <w:r>
          <w:t>Mattermost qui est un chat sur lequel l'ensemble de l'équipe peut échanger. En effet, une partie de l'équipe effectuant son activité en télétravail, un outil de communication est nécessaire</w:t>
        </w:r>
      </w:moveTo>
      <w:moveToRangeEnd w:id="263"/>
    </w:p>
    <w:p w14:paraId="0EB3D39E" w14:textId="77777777" w:rsidR="00F86C2B" w:rsidRDefault="00F86C2B">
      <w:pPr>
        <w:pStyle w:val="ListParagraph"/>
        <w:numPr>
          <w:ilvl w:val="0"/>
          <w:numId w:val="21"/>
        </w:numPr>
        <w:rPr>
          <w:ins w:id="265" w:author="CCCCC" w:date="2017-06-20T20:25:00Z"/>
        </w:rPr>
        <w:pPrChange w:id="266" w:author="CCCCC" w:date="2017-06-20T20:23:00Z">
          <w:pPr>
            <w:pStyle w:val="Standard"/>
          </w:pPr>
        </w:pPrChange>
      </w:pPr>
    </w:p>
    <w:p w14:paraId="23CA0002" w14:textId="7C6CF1C3" w:rsidR="00F86C2B" w:rsidRDefault="00F306BE">
      <w:pPr>
        <w:pStyle w:val="ListParagraph"/>
        <w:numPr>
          <w:ilvl w:val="0"/>
          <w:numId w:val="21"/>
        </w:numPr>
        <w:rPr>
          <w:ins w:id="267" w:author="CCCCC" w:date="2017-06-22T01:05:00Z"/>
        </w:rPr>
        <w:pPrChange w:id="268" w:author="CCCCC" w:date="2017-06-20T20:25:00Z">
          <w:pPr>
            <w:pStyle w:val="Standard"/>
          </w:pPr>
        </w:pPrChange>
      </w:pPr>
      <w:ins w:id="269" w:author="CCCCC" w:date="2017-06-20T20:23:00Z">
        <w:r>
          <w:t xml:space="preserve">Git, Github et Gitlab: Vates utilise l'outils de gestion et de versions git qui permet de garder une traçabilité du développement du logiciel ainsi que de travailler en équipe sur un projet. Github et Gitlab sont des services web d'hébergement et de gestion du développement de projets utilisant git. Xen Orchestra est disponible dans </w:t>
        </w:r>
      </w:ins>
      <w:ins w:id="270" w:author="CCCCC" w:date="2017-06-20T20:25:00Z">
        <w:r w:rsidR="00830692">
          <w:t>un dépôt public</w:t>
        </w:r>
      </w:ins>
      <w:ins w:id="271" w:author="CCCCC" w:date="2017-06-20T20:23:00Z">
        <w:r>
          <w:t xml:space="preserve"> de Github. Dans ces plateformes, chaque dépôt possède une section dans laquelle tout le monde peut ouvrir des tâches qui peuvent correspondre à un rapport de bug ou au développement de nouvelles fonctionnalités.  Au sein de Vates, ces tâches sont ensuite assigné</w:t>
        </w:r>
      </w:ins>
      <w:ins w:id="272" w:author="CCCCC" w:date="2017-06-20T20:25:00Z">
        <w:r w:rsidR="00830692">
          <w:t>e</w:t>
        </w:r>
      </w:ins>
      <w:ins w:id="273" w:author="CCCCC" w:date="2017-06-20T20:23:00Z">
        <w:r>
          <w:t xml:space="preserve">s à un développeur par un directeur technique. </w:t>
        </w:r>
      </w:ins>
      <w:ins w:id="274" w:author="CCCCC" w:date="2017-06-20T20:24:00Z">
        <w:r>
          <w:t>De plus, git permet de travailler en équipe sur un projet. Ainsi, pour développer une fonctionnalité, il est possible de créer une branche sur laquelle il va être possible de coder de manière indépendante au projet. Lorsque le développeur estime qu'il a fini sa tâche, il va pouvoir faire une demande de fusion de sa branche de travail avec la branche principale. Le code produit va être relu par au moins un directeur technique et éventuellement d’autre développeurs. Une discussion sur le code produit va alors démarrer, entrainant des modifications. Lorsqu’il n’y a plus aucun point à éclaircir, la demande de fusion est acceptée et les modifications seront alors ajoutées à la branche</w:t>
        </w:r>
      </w:ins>
      <w:ins w:id="275" w:author="CCCCC" w:date="2017-06-20T20:25:00Z">
        <w:r>
          <w:t xml:space="preserve"> principale.</w:t>
        </w:r>
      </w:ins>
    </w:p>
    <w:p w14:paraId="7A83B960" w14:textId="0E751EEC" w:rsidR="00ED67CE" w:rsidRDefault="00ED67CE">
      <w:pPr>
        <w:pStyle w:val="ListParagraph"/>
        <w:numPr>
          <w:ilvl w:val="0"/>
          <w:numId w:val="21"/>
        </w:numPr>
        <w:rPr>
          <w:ins w:id="276" w:author="CCCCC" w:date="2017-06-20T20:23:00Z"/>
        </w:rPr>
        <w:pPrChange w:id="277" w:author="CCCCC" w:date="2017-06-20T20:25:00Z">
          <w:pPr>
            <w:pStyle w:val="Standard"/>
          </w:pPr>
        </w:pPrChange>
      </w:pPr>
      <w:ins w:id="278" w:author="CCCCC" w:date="2017-06-22T01:05:00Z">
        <w:r>
          <w:t>Crisp, qui est également une plateforme de chat. Elle sert au service de support</w:t>
        </w:r>
      </w:ins>
      <w:ins w:id="279" w:author="CCCCC" w:date="2017-06-22T01:06:00Z">
        <w:r>
          <w:t xml:space="preserve"> pour Xen Orchestra. Ainsi, l</w:t>
        </w:r>
      </w:ins>
      <w:ins w:id="280" w:author="CCCCC" w:date="2017-06-22T01:07:00Z">
        <w:r>
          <w:t>’équipe de développement y répond aux questions de clients, ce qui permet de faire ressortir des défauts dans la conception du logiciel</w:t>
        </w:r>
      </w:ins>
      <w:ins w:id="281" w:author="CCCCC" w:date="2017-06-22T01:09:00Z">
        <w:r>
          <w:t>.</w:t>
        </w:r>
      </w:ins>
    </w:p>
    <w:p w14:paraId="176F1BA1" w14:textId="77777777" w:rsidR="00F86C2B" w:rsidRDefault="00F2544C">
      <w:pPr>
        <w:rPr>
          <w:del w:id="282" w:author="CCCCC" w:date="2017-06-20T20:22:00Z"/>
        </w:rPr>
        <w:pPrChange w:id="283" w:author="CCCCC" w:date="2017-06-20T20:24:00Z">
          <w:pPr>
            <w:pStyle w:val="Standard"/>
          </w:pPr>
        </w:pPrChange>
      </w:pPr>
      <w:del w:id="284" w:author="CCCCC" w:date="2017-06-20T20:22:00Z">
        <w:r w:rsidDel="00F306BE">
          <w:tab/>
          <w:delText xml:space="preserve">- </w:delText>
        </w:r>
      </w:del>
      <w:moveFromRangeStart w:id="285" w:author="CCCCC" w:date="2017-06-20T20:23:00Z" w:name="move485753528"/>
      <w:moveFrom w:id="286" w:author="CCCCC" w:date="2017-06-20T20:23:00Z">
        <w:del w:id="287" w:author="CCCCC" w:date="2017-06-20T20:25:00Z">
          <w:r w:rsidDel="00F306BE">
            <w:delText xml:space="preserve">Mattermost qui est un chat sur lequel l'ensemble de l'équipe peut échanger. En effet, une partie de l'équipe effectuant son activité en télétravail, un outil de communication est nécessaire </w:delText>
          </w:r>
        </w:del>
      </w:moveFrom>
      <w:moveFromRangeEnd w:id="285"/>
    </w:p>
    <w:p w14:paraId="1C83AD3B" w14:textId="77777777" w:rsidR="00F86C2B" w:rsidRDefault="00F86C2B">
      <w:pPr>
        <w:rPr>
          <w:del w:id="288" w:author="CCCCC" w:date="2017-06-20T20:24:00Z"/>
        </w:rPr>
        <w:pPrChange w:id="289" w:author="CCCCC" w:date="2017-06-20T20:24:00Z">
          <w:pPr>
            <w:pStyle w:val="Standard"/>
          </w:pPr>
        </w:pPrChange>
      </w:pPr>
    </w:p>
    <w:p w14:paraId="02997DB0" w14:textId="77777777" w:rsidR="00F86C2B" w:rsidRDefault="00064FB0">
      <w:pPr>
        <w:rPr>
          <w:del w:id="290" w:author="CCCCC" w:date="2017-06-20T20:23:00Z"/>
        </w:rPr>
        <w:pPrChange w:id="291" w:author="CCCCC" w:date="2017-06-20T20:12:00Z">
          <w:pPr>
            <w:pStyle w:val="Standard"/>
          </w:pPr>
        </w:pPrChange>
      </w:pPr>
      <w:del w:id="292" w:author="CCCCC" w:date="2017-06-20T20:22:00Z">
        <w:r w:rsidDel="00F306BE">
          <w:tab/>
          <w:delText>-</w:delText>
        </w:r>
      </w:del>
      <w:del w:id="293" w:author="CCCCC" w:date="2017-06-20T20:23:00Z">
        <w:r w:rsidR="00E743F2" w:rsidDel="00F306BE">
          <w:delText>Git,</w:delText>
        </w:r>
        <w:r w:rsidR="008B3D37" w:rsidDel="00F306BE">
          <w:delText xml:space="preserve"> </w:delText>
        </w:r>
        <w:r w:rsidR="00F2544C" w:rsidDel="00F306BE">
          <w:delText>Github</w:delText>
        </w:r>
        <w:r w:rsidR="00BB7FF4" w:rsidDel="00F306BE">
          <w:delText xml:space="preserve"> </w:delText>
        </w:r>
        <w:r w:rsidR="00E743F2" w:rsidDel="00F306BE">
          <w:delText>et Gitlab</w:delText>
        </w:r>
        <w:r w:rsidR="00BB7FF4" w:rsidDel="00F306BE">
          <w:delText xml:space="preserve">: </w:delText>
        </w:r>
        <w:r w:rsidR="008B3D37" w:rsidDel="00F306BE">
          <w:delText xml:space="preserve">Vates utilise l'outils de gestion et de versions git qui permet de garder une traçabilité du développement du logiciel ainsi que de travailler en équipe sur un projet. Github </w:delText>
        </w:r>
        <w:r w:rsidR="00E743F2" w:rsidDel="00F306BE">
          <w:delText xml:space="preserve">et Gitlab sont des </w:delText>
        </w:r>
        <w:r w:rsidR="008B3D37" w:rsidDel="00F306BE">
          <w:delText>service</w:delText>
        </w:r>
        <w:r w:rsidR="00E743F2" w:rsidDel="00F306BE">
          <w:delText>s</w:delText>
        </w:r>
        <w:r w:rsidR="008B3D37" w:rsidDel="00F306BE">
          <w:delText xml:space="preserve"> web d'hébergement et de gestion du développement de projet utilisant git</w:delText>
        </w:r>
      </w:del>
      <w:del w:id="294" w:author="CCCCC" w:date="2017-06-20T19:29:00Z">
        <w:r w:rsidR="00A775DE" w:rsidDel="00FE35A8">
          <w:delText xml:space="preserve"> sur lequel </w:delText>
        </w:r>
      </w:del>
      <w:del w:id="295" w:author="CCCCC" w:date="2017-06-20T20:23:00Z">
        <w:r w:rsidR="00A775DE" w:rsidDel="00F306BE">
          <w:delText>Xen Orchestra est disponible dans un dépôt publi</w:delText>
        </w:r>
      </w:del>
      <w:del w:id="296" w:author="CCCCC" w:date="2017-06-20T20:09:00Z">
        <w:r w:rsidR="00A775DE" w:rsidDel="00C9727D">
          <w:delText>c</w:delText>
        </w:r>
      </w:del>
      <w:del w:id="297" w:author="CCCCC" w:date="2017-06-20T20:23:00Z">
        <w:r w:rsidR="00A775DE" w:rsidDel="00F306BE">
          <w:delText>.</w:delText>
        </w:r>
        <w:r w:rsidR="00A269B7" w:rsidDel="00F306BE">
          <w:delText xml:space="preserve"> </w:delText>
        </w:r>
        <w:r w:rsidR="000B5C4A" w:rsidDel="00F306BE">
          <w:delText xml:space="preserve">Dans </w:delText>
        </w:r>
        <w:r w:rsidR="00E743F2" w:rsidDel="00F306BE">
          <w:delText>ces plateformes</w:delText>
        </w:r>
        <w:r w:rsidR="000B5C4A" w:rsidDel="00F306BE">
          <w:delText xml:space="preserve">, chaque dépôt possède une section dans laquelle tout le monde peut ouvrir </w:delText>
        </w:r>
      </w:del>
      <w:del w:id="298" w:author="CCCCC" w:date="2017-06-20T20:11:00Z">
        <w:r w:rsidR="000B5C4A" w:rsidDel="00C9727D">
          <w:delText>des rapports</w:delText>
        </w:r>
      </w:del>
      <w:del w:id="299" w:author="CCCCC" w:date="2017-06-20T20:23:00Z">
        <w:r w:rsidR="000B5C4A" w:rsidDel="00F306BE">
          <w:delText xml:space="preserve"> de</w:delText>
        </w:r>
      </w:del>
      <w:del w:id="300" w:author="CCCCC" w:date="2017-06-20T20:10:00Z">
        <w:r w:rsidR="000B5C4A" w:rsidDel="00C9727D">
          <w:delText>s</w:delText>
        </w:r>
      </w:del>
      <w:del w:id="301" w:author="CCCCC" w:date="2017-06-20T20:23:00Z">
        <w:r w:rsidR="000B5C4A" w:rsidDel="00F306BE">
          <w:delText xml:space="preserve"> bug</w:delText>
        </w:r>
      </w:del>
      <w:del w:id="302" w:author="CCCCC" w:date="2017-06-20T20:12:00Z">
        <w:r w:rsidR="000B5C4A" w:rsidDel="00C9727D">
          <w:delText>s</w:delText>
        </w:r>
      </w:del>
      <w:del w:id="303" w:author="CCCCC" w:date="2017-06-20T20:23:00Z">
        <w:r w:rsidR="000B5C4A" w:rsidDel="00F306BE">
          <w:delText>.</w:delText>
        </w:r>
        <w:r w:rsidR="00717BF0" w:rsidDel="00F306BE">
          <w:delText xml:space="preserve"> </w:delText>
        </w:r>
      </w:del>
      <w:del w:id="304" w:author="CCCCC" w:date="2017-06-20T20:13:00Z">
        <w:r w:rsidR="00717BF0" w:rsidDel="00C9727D">
          <w:delText>C</w:delText>
        </w:r>
      </w:del>
      <w:del w:id="305" w:author="CCCCC" w:date="2017-06-20T20:23:00Z">
        <w:r w:rsidR="00717BF0" w:rsidDel="00F306BE">
          <w:delText xml:space="preserve">es </w:delText>
        </w:r>
      </w:del>
      <w:del w:id="306" w:author="CCCCC" w:date="2017-06-20T20:13:00Z">
        <w:r w:rsidR="00717BF0" w:rsidDel="00C9727D">
          <w:delText xml:space="preserve">bugs </w:delText>
        </w:r>
      </w:del>
      <w:del w:id="307" w:author="CCCCC" w:date="2017-06-20T20:23:00Z">
        <w:r w:rsidR="00717BF0" w:rsidDel="00F306BE">
          <w:delText xml:space="preserve">sont </w:delText>
        </w:r>
        <w:r w:rsidR="00E743F2" w:rsidDel="00F306BE">
          <w:delText>ensuite</w:delText>
        </w:r>
        <w:r w:rsidR="00717BF0" w:rsidDel="00F306BE">
          <w:delText xml:space="preserve"> assignés à un développeur par un directeur technique</w:delText>
        </w:r>
      </w:del>
    </w:p>
    <w:p w14:paraId="557786D4" w14:textId="77777777" w:rsidR="00F86C2B" w:rsidRDefault="000B5C4A">
      <w:pPr>
        <w:rPr>
          <w:del w:id="308" w:author="CCCCC" w:date="2017-06-20T20:23:00Z"/>
        </w:rPr>
        <w:pPrChange w:id="309" w:author="CCCCC" w:date="2017-06-20T20:20:00Z">
          <w:pPr>
            <w:pStyle w:val="Standard"/>
          </w:pPr>
        </w:pPrChange>
      </w:pPr>
      <w:del w:id="310" w:author="CCCCC" w:date="2017-06-20T20:23:00Z">
        <w:r w:rsidDel="00F306BE">
          <w:delText xml:space="preserve">De plus, git permet de travailler en équipe sur un projet. Ainsi, pour développer une fonctionnalité, il </w:delText>
        </w:r>
        <w:r w:rsidR="00717BF0" w:rsidDel="00F306BE">
          <w:delText xml:space="preserve">est </w:delText>
        </w:r>
        <w:r w:rsidDel="00F306BE">
          <w:delText>possible de créer une branche sur laquelle il va être possible de coder de manière indépendante au projet. Lorsque le dévelo</w:delText>
        </w:r>
        <w:r w:rsidR="00E743F2" w:rsidDel="00F306BE">
          <w:delText xml:space="preserve">ppeur estime qu'il a </w:delText>
        </w:r>
        <w:r w:rsidR="00B76940" w:rsidDel="00F306BE">
          <w:delText>fini</w:delText>
        </w:r>
        <w:r w:rsidR="00E743F2" w:rsidDel="00F306BE">
          <w:delText xml:space="preserve"> sa tâ</w:delText>
        </w:r>
        <w:r w:rsidDel="00F306BE">
          <w:delText xml:space="preserve">che, il va pouvoir faire une demande </w:delText>
        </w:r>
        <w:r w:rsidR="00717BF0" w:rsidDel="00F306BE">
          <w:delText xml:space="preserve">de </w:delText>
        </w:r>
        <w:r w:rsidDel="00F306BE">
          <w:delText>fusion de sa branche de travail</w:delText>
        </w:r>
        <w:r w:rsidR="00717BF0" w:rsidDel="00F306BE">
          <w:delText xml:space="preserve"> avec la branche principale. </w:delText>
        </w:r>
      </w:del>
      <w:del w:id="311" w:author="CCCCC" w:date="2017-06-20T20:20:00Z">
        <w:r w:rsidR="00717BF0" w:rsidDel="00186F5A">
          <w:delText xml:space="preserve">Un directeur technique va ensuite relire le travail qui a été fait et accepter </w:delText>
        </w:r>
      </w:del>
      <w:del w:id="312" w:author="CCCCC" w:date="2017-06-20T20:23:00Z">
        <w:r w:rsidR="00717BF0" w:rsidDel="00F306BE">
          <w:delText xml:space="preserve">la demande de fusion </w:delText>
        </w:r>
      </w:del>
      <w:del w:id="313" w:author="CCCCC" w:date="2017-06-20T20:21:00Z">
        <w:r w:rsidR="00717BF0" w:rsidDel="00186F5A">
          <w:delText xml:space="preserve">ou faire des commentaires sur le code produit par le développeur. Ce dernier pourra alors soumettre une nouvelle version </w:delText>
        </w:r>
      </w:del>
    </w:p>
    <w:p w14:paraId="657C4E34" w14:textId="77777777" w:rsidR="00064FB0" w:rsidDel="00F306BE" w:rsidRDefault="00064FB0" w:rsidP="00672DF6">
      <w:pPr>
        <w:rPr>
          <w:del w:id="314" w:author="CCCCC" w:date="2017-06-20T20:25:00Z"/>
        </w:rPr>
      </w:pPr>
    </w:p>
    <w:p w14:paraId="6CD113E7" w14:textId="77777777" w:rsidR="00321DC5" w:rsidRDefault="00321DC5" w:rsidP="00672DF6">
      <w:pPr>
        <w:rPr>
          <w:rFonts w:asciiTheme="majorHAnsi" w:eastAsiaTheme="majorEastAsia" w:hAnsiTheme="majorHAnsi" w:cs="Mangal"/>
          <w:color w:val="4F81BD" w:themeColor="accent1"/>
          <w:sz w:val="26"/>
          <w:szCs w:val="23"/>
        </w:rPr>
      </w:pPr>
      <w:r>
        <w:br w:type="page"/>
      </w:r>
    </w:p>
    <w:p w14:paraId="2BF57E27" w14:textId="77777777" w:rsidR="00F86C2B" w:rsidRDefault="007A7568">
      <w:pPr>
        <w:pStyle w:val="Heading1"/>
        <w:rPr>
          <w:del w:id="315" w:author="CCCCC" w:date="2017-06-11T20:50:00Z"/>
        </w:rPr>
        <w:pPrChange w:id="316" w:author="CCCCC" w:date="2017-06-11T20:50:00Z">
          <w:pPr>
            <w:pStyle w:val="Heading2"/>
          </w:pPr>
        </w:pPrChange>
      </w:pPr>
      <w:bookmarkStart w:id="317" w:name="_Toc485664068"/>
      <w:ins w:id="318" w:author="CCCCC" w:date="2017-06-11T20:50:00Z">
        <w:r>
          <w:lastRenderedPageBreak/>
          <w:t>Répartition du temps de travail</w:t>
        </w:r>
      </w:ins>
      <w:bookmarkEnd w:id="317"/>
      <w:del w:id="319" w:author="CCCCC" w:date="2017-06-11T16:22:00Z">
        <w:r w:rsidR="00800840" w:rsidDel="00E56737">
          <w:delText>Cahier des charges</w:delText>
        </w:r>
      </w:del>
    </w:p>
    <w:p w14:paraId="03F5741D" w14:textId="77777777" w:rsidR="00F86C2B" w:rsidRDefault="00F86C2B">
      <w:pPr>
        <w:pStyle w:val="Heading1"/>
        <w:rPr>
          <w:ins w:id="320" w:author="CCCCC" w:date="2017-06-11T20:50:00Z"/>
        </w:rPr>
        <w:pPrChange w:id="321" w:author="CCCCC" w:date="2017-06-11T20:50:00Z">
          <w:pPr/>
        </w:pPrChange>
      </w:pPr>
    </w:p>
    <w:p w14:paraId="7A743D1F" w14:textId="77777777" w:rsidR="000B536E" w:rsidDel="00ED67CE" w:rsidRDefault="000B536E" w:rsidP="00672DF6">
      <w:pPr>
        <w:rPr>
          <w:del w:id="322" w:author="CCCCC" w:date="2017-06-22T01:11:00Z"/>
        </w:rPr>
      </w:pPr>
      <w:r>
        <w:t xml:space="preserve">Durant ce stage, plusieurs missions m'ont été confiées. Dans un premier temps j'ai dû prendre en main la bibliothèque </w:t>
      </w:r>
      <w:r w:rsidR="00EF66FC">
        <w:t>ReactJS, j’ai</w:t>
      </w:r>
      <w:r>
        <w:t xml:space="preserve"> ensuite développé un décorateur de composant React, puis, j'ai contribué au développement de Xen Orchestra</w:t>
      </w:r>
      <w:r w:rsidR="00E743F2">
        <w:t>.</w:t>
      </w:r>
      <w:r>
        <w:t xml:space="preserve"> </w:t>
      </w:r>
    </w:p>
    <w:p w14:paraId="5859BE21" w14:textId="77777777" w:rsidR="004E12B8" w:rsidRPr="000B536E" w:rsidRDefault="004E12B8" w:rsidP="00672DF6"/>
    <w:p w14:paraId="05DFD92D" w14:textId="77777777" w:rsidR="00321DC5" w:rsidRDefault="004E12B8" w:rsidP="00672DF6">
      <w:pPr>
        <w:rPr>
          <w:rFonts w:asciiTheme="majorHAnsi" w:eastAsiaTheme="majorEastAsia" w:hAnsiTheme="majorHAnsi" w:cs="Mangal"/>
          <w:b/>
          <w:bCs/>
          <w:color w:val="4F81BD" w:themeColor="accent1"/>
          <w:sz w:val="26"/>
          <w:szCs w:val="23"/>
        </w:rPr>
      </w:pPr>
      <w:r>
        <w:rPr>
          <w:noProof/>
          <w:lang w:eastAsia="fr-FR" w:bidi="ar-SA"/>
        </w:rPr>
        <w:drawing>
          <wp:anchor distT="0" distB="0" distL="114300" distR="114300" simplePos="0" relativeHeight="251616768" behindDoc="0" locked="0" layoutInCell="1" allowOverlap="1" wp14:anchorId="5B62F82E" wp14:editId="1D83D451">
            <wp:simplePos x="0" y="0"/>
            <wp:positionH relativeFrom="column">
              <wp:posOffset>-510540</wp:posOffset>
            </wp:positionH>
            <wp:positionV relativeFrom="paragraph">
              <wp:posOffset>556895</wp:posOffset>
            </wp:positionV>
            <wp:extent cx="7141845" cy="2486025"/>
            <wp:effectExtent l="19050" t="0" r="1905" b="0"/>
            <wp:wrapTopAndBottom/>
            <wp:docPr id="24" name="Image 24" descr="C:\Users\CCCCC\Documents\journalStage\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CCCC\Documents\journalStage\Gantt.jpg"/>
                    <pic:cNvPicPr>
                      <a:picLocks noChangeAspect="1" noChangeArrowheads="1"/>
                    </pic:cNvPicPr>
                  </pic:nvPicPr>
                  <pic:blipFill>
                    <a:blip r:embed="rId12" cstate="print"/>
                    <a:srcRect t="19620"/>
                    <a:stretch>
                      <a:fillRect/>
                    </a:stretch>
                  </pic:blipFill>
                  <pic:spPr bwMode="auto">
                    <a:xfrm>
                      <a:off x="0" y="0"/>
                      <a:ext cx="7141845" cy="2486025"/>
                    </a:xfrm>
                    <a:prstGeom prst="rect">
                      <a:avLst/>
                    </a:prstGeom>
                    <a:noFill/>
                    <a:ln w="9525">
                      <a:noFill/>
                      <a:miter lim="800000"/>
                      <a:headEnd/>
                      <a:tailEnd/>
                    </a:ln>
                  </pic:spPr>
                </pic:pic>
              </a:graphicData>
            </a:graphic>
          </wp:anchor>
        </w:drawing>
      </w:r>
      <w:r w:rsidR="00321DC5">
        <w:br w:type="page"/>
      </w:r>
    </w:p>
    <w:p w14:paraId="779B3703" w14:textId="77777777" w:rsidR="00F86C2B" w:rsidRDefault="008C5E05">
      <w:pPr>
        <w:pStyle w:val="Heading1"/>
        <w:pPrChange w:id="323" w:author="CCCCC" w:date="2017-06-11T20:51:00Z">
          <w:pPr>
            <w:pStyle w:val="Standard"/>
          </w:pPr>
        </w:pPrChange>
      </w:pPr>
      <w:bookmarkStart w:id="324" w:name="_Toc485664069"/>
      <w:r w:rsidRPr="008C5E05">
        <w:rPr>
          <w:rStyle w:val="Heading2Char"/>
          <w:b/>
          <w:bCs/>
          <w:color w:val="365F91" w:themeColor="accent1" w:themeShade="BF"/>
          <w:sz w:val="28"/>
          <w:szCs w:val="25"/>
        </w:rPr>
        <w:lastRenderedPageBreak/>
        <w:t>Technologies utilisées</w:t>
      </w:r>
      <w:bookmarkEnd w:id="324"/>
      <w:r w:rsidRPr="008C5E05">
        <w:rPr>
          <w:rPrChange w:id="325" w:author="CCCCC" w:date="2017-06-11T20:51:00Z">
            <w:rPr>
              <w:b/>
              <w:bCs/>
              <w:color w:val="4F81BD" w:themeColor="accent1"/>
              <w:sz w:val="26"/>
              <w:szCs w:val="23"/>
            </w:rPr>
          </w:rPrChange>
        </w:rPr>
        <w:t> </w:t>
      </w:r>
    </w:p>
    <w:p w14:paraId="189A599D" w14:textId="77777777" w:rsidR="00F86C2B" w:rsidRDefault="006760A7">
      <w:pPr>
        <w:pStyle w:val="Heading2"/>
        <w:pPrChange w:id="326" w:author="CCCCC" w:date="2017-06-11T20:51:00Z">
          <w:pPr>
            <w:pStyle w:val="Heading3"/>
          </w:pPr>
        </w:pPrChange>
      </w:pPr>
      <w:bookmarkStart w:id="327" w:name="_Toc485664070"/>
      <w:r>
        <w:t>NodeJS</w:t>
      </w:r>
      <w:bookmarkEnd w:id="327"/>
    </w:p>
    <w:p w14:paraId="746CA8AF" w14:textId="77777777" w:rsidR="00A231FE" w:rsidRPr="00A231FE" w:rsidRDefault="00A231FE" w:rsidP="00672DF6">
      <w:r>
        <w:t xml:space="preserve">NodeJS est une plateforme Javascript possédant une librairie de serveur http, ce qui permet de faire tourner un </w:t>
      </w:r>
      <w:r w:rsidR="00B76940">
        <w:t>serveur</w:t>
      </w:r>
      <w:r>
        <w:t xml:space="preserve"> web</w:t>
      </w:r>
      <w:r w:rsidR="00D34A97">
        <w:t xml:space="preserve"> écrit en Javascript.</w:t>
      </w:r>
    </w:p>
    <w:p w14:paraId="07903AD0" w14:textId="77777777" w:rsidR="00F86C2B" w:rsidRDefault="00332442">
      <w:pPr>
        <w:pStyle w:val="Heading2"/>
        <w:pPrChange w:id="328" w:author="CCCCC" w:date="2017-06-11T20:51:00Z">
          <w:pPr>
            <w:pStyle w:val="Heading3"/>
          </w:pPr>
        </w:pPrChange>
      </w:pPr>
      <w:bookmarkStart w:id="329" w:name="_Toc485664071"/>
      <w:r>
        <w:t>Yarn</w:t>
      </w:r>
      <w:bookmarkEnd w:id="329"/>
    </w:p>
    <w:p w14:paraId="432CED24" w14:textId="77777777" w:rsidR="00332442" w:rsidRPr="00332442" w:rsidRDefault="00332442" w:rsidP="00672DF6">
      <w:r>
        <w:t>Yarn est un gestionnaire de paquet</w:t>
      </w:r>
      <w:r w:rsidR="00A231FE">
        <w:t>s</w:t>
      </w:r>
      <w:r>
        <w:t>. Il permet donc d'installer des modules déjà développés par une communauté, et mis en libre accès, évitant ainsi de devoir développer des fonctionnalités qui existent déjà.</w:t>
      </w:r>
      <w:r w:rsidR="001349D1">
        <w:t xml:space="preserve"> De la même manière que npm, yarn utilise un fichier package.json situé à la racine du projet dans lequel sont définis les paquets desquels </w:t>
      </w:r>
      <w:del w:id="330" w:author="CCCCC" w:date="2017-06-21T13:00:00Z">
        <w:r w:rsidR="001349D1" w:rsidDel="00FF47C2">
          <w:delText xml:space="preserve">dépend </w:delText>
        </w:r>
      </w:del>
      <w:r w:rsidR="001349D1">
        <w:t xml:space="preserve">le projet </w:t>
      </w:r>
      <w:ins w:id="331" w:author="CCCCC" w:date="2017-06-21T13:00:00Z">
        <w:r w:rsidR="00FF47C2">
          <w:t xml:space="preserve">dépend, </w:t>
        </w:r>
      </w:ins>
      <w:r w:rsidR="001349D1">
        <w:t xml:space="preserve">ainsi que des scripts permettant notamment de travailler sur </w:t>
      </w:r>
      <w:r w:rsidR="00AB5755">
        <w:t>celui-ci</w:t>
      </w:r>
      <w:r w:rsidR="001349D1">
        <w:t xml:space="preserve"> tout en l'exécutant </w:t>
      </w:r>
      <w:r w:rsidR="00A231FE">
        <w:t>et donc</w:t>
      </w:r>
      <w:r w:rsidR="001349D1">
        <w:t xml:space="preserve"> de visualiser le rendu (start</w:t>
      </w:r>
      <w:r w:rsidR="00B76940">
        <w:t>), de</w:t>
      </w:r>
      <w:r w:rsidR="00F66E46">
        <w:t xml:space="preserve"> lancer une procédure de test (run test), </w:t>
      </w:r>
      <w:r w:rsidR="001349D1">
        <w:t xml:space="preserve">ou encore de générer une version </w:t>
      </w:r>
      <w:r w:rsidR="00BB1C80">
        <w:t xml:space="preserve">installable </w:t>
      </w:r>
      <w:r w:rsidR="001349D1">
        <w:t xml:space="preserve">de </w:t>
      </w:r>
      <w:r w:rsidR="00BB1C80">
        <w:t>l'application</w:t>
      </w:r>
      <w:r w:rsidR="00A231FE">
        <w:t xml:space="preserve"> (build)</w:t>
      </w:r>
      <w:r w:rsidR="00BB1C80">
        <w:t>.</w:t>
      </w:r>
    </w:p>
    <w:p w14:paraId="2D926508" w14:textId="77777777" w:rsidR="00F86C2B" w:rsidRDefault="000D7996">
      <w:pPr>
        <w:pStyle w:val="Heading2"/>
        <w:pPrChange w:id="332" w:author="CCCCC" w:date="2017-06-11T20:51:00Z">
          <w:pPr>
            <w:pStyle w:val="Heading3"/>
          </w:pPr>
        </w:pPrChange>
      </w:pPr>
      <w:bookmarkStart w:id="333" w:name="_Toc485664072"/>
      <w:r>
        <w:t>ReactJS</w:t>
      </w:r>
      <w:bookmarkEnd w:id="333"/>
    </w:p>
    <w:p w14:paraId="643AAD69" w14:textId="77777777" w:rsidR="004330AE" w:rsidRDefault="004330AE" w:rsidP="00672DF6">
      <w:r>
        <w:t>React est une bibliothèque Javascript développé par Facebook. Le but de React est de faciliter le développement d'interface web par la création de composants permettant de générer un morceau de page html.</w:t>
      </w:r>
    </w:p>
    <w:p w14:paraId="3A1B7641" w14:textId="77777777" w:rsidR="004330AE" w:rsidRDefault="004330AE" w:rsidP="00672DF6">
      <w:r>
        <w:t>Un composant React est constitué de :</w:t>
      </w:r>
    </w:p>
    <w:p w14:paraId="4A945EAC" w14:textId="20768F89" w:rsidR="004330AE" w:rsidRDefault="006D646A" w:rsidP="00D049F9">
      <w:pPr>
        <w:pStyle w:val="ListParagraph"/>
        <w:numPr>
          <w:ilvl w:val="0"/>
          <w:numId w:val="8"/>
        </w:numPr>
      </w:pPr>
      <w:r>
        <w:t>U</w:t>
      </w:r>
      <w:r w:rsidR="004330AE">
        <w:t xml:space="preserve">n State qui un objet </w:t>
      </w:r>
      <w:r w:rsidR="007E565D">
        <w:rPr>
          <w:rStyle w:val="FootnoteReference"/>
        </w:rPr>
        <w:footnoteReference w:id="1"/>
      </w:r>
      <w:ins w:id="334" w:author="CCCCC" w:date="2017-06-22T01:12:00Z">
        <w:r w:rsidR="00ED67CE">
          <w:t>J</w:t>
        </w:r>
      </w:ins>
      <w:del w:id="335" w:author="CCCCC" w:date="2017-06-22T01:12:00Z">
        <w:r w:rsidR="004330AE" w:rsidDel="00ED67CE">
          <w:delText>j</w:delText>
        </w:r>
      </w:del>
      <w:r w:rsidR="004330AE">
        <w:t>avascript dans lequel vont être stocké les données nécessaires au fonctionnement du composant.</w:t>
      </w:r>
    </w:p>
    <w:p w14:paraId="3900DC21" w14:textId="77777777" w:rsidR="004330AE" w:rsidRDefault="006D646A" w:rsidP="00D049F9">
      <w:pPr>
        <w:pStyle w:val="ListParagraph"/>
        <w:numPr>
          <w:ilvl w:val="0"/>
          <w:numId w:val="8"/>
        </w:numPr>
      </w:pPr>
      <w:r>
        <w:t>Une</w:t>
      </w:r>
      <w:r w:rsidR="006A16AA">
        <w:t xml:space="preserve"> variable </w:t>
      </w:r>
      <w:r w:rsidR="004330AE">
        <w:t xml:space="preserve">props qui </w:t>
      </w:r>
      <w:r w:rsidR="006A16AA">
        <w:t xml:space="preserve">permet </w:t>
      </w:r>
      <w:r w:rsidR="004330AE">
        <w:t>de recueillir des données transmises par un autre composant</w:t>
      </w:r>
    </w:p>
    <w:p w14:paraId="7109AA30" w14:textId="77777777" w:rsidR="00432D2B" w:rsidRDefault="006D646A" w:rsidP="00432D2B">
      <w:pPr>
        <w:pStyle w:val="ListParagraph"/>
        <w:numPr>
          <w:ilvl w:val="0"/>
          <w:numId w:val="8"/>
        </w:numPr>
      </w:pPr>
      <w:r>
        <w:t>Une</w:t>
      </w:r>
      <w:r w:rsidR="004330AE">
        <w:t xml:space="preserve"> fonction render qui renvoie un objet représentant la vue du composant</w:t>
      </w:r>
    </w:p>
    <w:p w14:paraId="1AD2E93A" w14:textId="373ABD5F" w:rsidR="00783A6C" w:rsidRDefault="00ED67CE" w:rsidP="00432D2B">
      <w:pPr>
        <w:rPr>
          <w:ins w:id="336" w:author="CCCCC" w:date="2017-06-16T21:02:00Z"/>
        </w:rPr>
      </w:pPr>
      <w:r>
        <w:rPr>
          <w:noProof/>
          <w:lang w:eastAsia="fr-FR" w:bidi="ar-SA"/>
        </w:rPr>
        <w:drawing>
          <wp:anchor distT="0" distB="0" distL="114300" distR="114300" simplePos="0" relativeHeight="251623936" behindDoc="1" locked="0" layoutInCell="1" allowOverlap="1" wp14:anchorId="2FCA3814" wp14:editId="6574E2C4">
            <wp:simplePos x="0" y="0"/>
            <wp:positionH relativeFrom="column">
              <wp:posOffset>2830857</wp:posOffset>
            </wp:positionH>
            <wp:positionV relativeFrom="paragraph">
              <wp:posOffset>620727</wp:posOffset>
            </wp:positionV>
            <wp:extent cx="3746500" cy="2703195"/>
            <wp:effectExtent l="0" t="0" r="0" b="0"/>
            <wp:wrapTight wrapText="bothSides">
              <wp:wrapPolygon edited="0">
                <wp:start x="0" y="0"/>
                <wp:lineTo x="0" y="21463"/>
                <wp:lineTo x="21527" y="21463"/>
                <wp:lineTo x="21527" y="0"/>
                <wp:lineTo x="0" y="0"/>
              </wp:wrapPolygon>
            </wp:wrapTight>
            <wp:docPr id="3" name="Image 1" descr="C:\Users\CCCCC\Downloads\Capture du 2017-06-04 01_1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01_15_15.png"/>
                    <pic:cNvPicPr>
                      <a:picLocks noChangeAspect="1" noChangeArrowheads="1"/>
                    </pic:cNvPicPr>
                  </pic:nvPicPr>
                  <pic:blipFill rotWithShape="1">
                    <a:blip r:embed="rId13" cstate="print"/>
                    <a:srcRect l="17486" t="15335" r="41645" b="32231"/>
                    <a:stretch/>
                  </pic:blipFill>
                  <pic:spPr bwMode="auto">
                    <a:xfrm>
                      <a:off x="0" y="0"/>
                      <a:ext cx="3746500" cy="2703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41D02">
        <w:rPr>
          <w:noProof/>
          <w:lang w:eastAsia="fr-FR" w:bidi="ar-SA"/>
        </w:rPr>
        <w:drawing>
          <wp:anchor distT="0" distB="0" distL="114300" distR="114300" simplePos="0" relativeHeight="251627008" behindDoc="0" locked="0" layoutInCell="1" allowOverlap="1" wp14:anchorId="3D0EC5B3" wp14:editId="502C7403">
            <wp:simplePos x="0" y="0"/>
            <wp:positionH relativeFrom="column">
              <wp:posOffset>11430</wp:posOffset>
            </wp:positionH>
            <wp:positionV relativeFrom="paragraph">
              <wp:posOffset>619125</wp:posOffset>
            </wp:positionV>
            <wp:extent cx="2838450" cy="503555"/>
            <wp:effectExtent l="0" t="0" r="0" b="0"/>
            <wp:wrapTopAndBottom/>
            <wp:docPr id="10" name="Image 4" descr="C:\Users\CCCCC\Downloads\Capture du 2017-06-04 17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Capture du 2017-06-04 17_07_42.png"/>
                    <pic:cNvPicPr>
                      <a:picLocks noChangeAspect="1" noChangeArrowheads="1"/>
                    </pic:cNvPicPr>
                  </pic:nvPicPr>
                  <pic:blipFill>
                    <a:blip r:embed="rId14" cstate="print"/>
                    <a:srcRect l="15318" t="15278" r="59029" b="76576"/>
                    <a:stretch>
                      <a:fillRect/>
                    </a:stretch>
                  </pic:blipFill>
                  <pic:spPr bwMode="auto">
                    <a:xfrm>
                      <a:off x="0" y="0"/>
                      <a:ext cx="2838450" cy="503555"/>
                    </a:xfrm>
                    <a:prstGeom prst="rect">
                      <a:avLst/>
                    </a:prstGeom>
                    <a:noFill/>
                    <a:ln w="9525">
                      <a:noFill/>
                      <a:miter lim="800000"/>
                      <a:headEnd/>
                      <a:tailEnd/>
                    </a:ln>
                  </pic:spPr>
                </pic:pic>
              </a:graphicData>
            </a:graphic>
            <wp14:sizeRelH relativeFrom="margin">
              <wp14:pctWidth>0</wp14:pctWidth>
            </wp14:sizeRelH>
          </wp:anchor>
        </w:drawing>
      </w:r>
      <w:r w:rsidR="00432D2B">
        <w:t>La manière la plus simple de déclarer un composant React se fait sous la forme d'une fonction.</w:t>
      </w:r>
      <w:r w:rsidR="00783A6C">
        <w:t xml:space="preserve"> Cette fonction prend en paramètre les props du composant, et retourne son rendu.</w:t>
      </w:r>
      <w:ins w:id="337" w:author="CCCCC" w:date="2017-06-07T22:36:00Z">
        <w:r w:rsidR="00857FE5">
          <w:t xml:space="preserve"> Dans ce cas, on parle de composant stateless</w:t>
        </w:r>
      </w:ins>
    </w:p>
    <w:p w14:paraId="284A1E3A" w14:textId="298C5EAC" w:rsidR="00F86C2B" w:rsidRDefault="00F86C2B">
      <w:pPr>
        <w:pStyle w:val="Heading2"/>
        <w:rPr>
          <w:del w:id="338" w:author="CCCCC" w:date="2017-06-21T13:00:00Z"/>
        </w:rPr>
        <w:pPrChange w:id="339" w:author="CCCCC" w:date="2017-06-16T21:02:00Z">
          <w:pPr/>
        </w:pPrChange>
      </w:pPr>
    </w:p>
    <w:p w14:paraId="3E766DD6" w14:textId="6F6CAD83" w:rsidR="00E311DD" w:rsidRDefault="00E311DD" w:rsidP="00672DF6">
      <w:r>
        <w:t>Un composant peut aussi être déclaré à l'aide d'une classe</w:t>
      </w:r>
      <w:ins w:id="340" w:author="CCCCC" w:date="2017-06-22T01:13:00Z">
        <w:r w:rsidR="00F24FB8">
          <w:t>.</w:t>
        </w:r>
      </w:ins>
      <w:del w:id="341" w:author="CCCCC" w:date="2017-06-22T01:13:00Z">
        <w:r w:rsidDel="00F24FB8">
          <w:delText>,</w:delText>
        </w:r>
      </w:del>
      <w:r>
        <w:t xml:space="preserve"> </w:t>
      </w:r>
      <w:del w:id="342" w:author="CCCCC" w:date="2017-06-22T01:13:00Z">
        <w:r w:rsidDel="00F24FB8">
          <w:delText>voici</w:delText>
        </w:r>
        <w:r w:rsidR="006A16AA" w:rsidDel="00F24FB8">
          <w:delText xml:space="preserve"> </w:delText>
        </w:r>
      </w:del>
      <w:ins w:id="343" w:author="CCCCC" w:date="2017-06-22T01:13:00Z">
        <w:r w:rsidR="00F24FB8">
          <w:t xml:space="preserve">Ci-contre, </w:t>
        </w:r>
      </w:ins>
      <w:r w:rsidR="006A16AA">
        <w:t>un exemple de composant React simple</w:t>
      </w:r>
      <w:ins w:id="344" w:author="CCCCC" w:date="2017-06-22T00:50:00Z">
        <w:r w:rsidR="00141D02">
          <w:t>,</w:t>
        </w:r>
      </w:ins>
      <w:r>
        <w:t xml:space="preserve"> déclaré de cette manière</w:t>
      </w:r>
      <w:r w:rsidR="006A16AA">
        <w:t>. C'est un compteur qui reçoit sa valeur initiale par la variable props et qui est ensuite stockée dans le state. Cette valeur est modifiée grâce aux fonctions d'incrémentation et de décrémentation</w:t>
      </w:r>
      <w:r w:rsidR="00E87667">
        <w:t xml:space="preserve">, exécutées </w:t>
      </w:r>
      <w:r w:rsidR="00EF66FC">
        <w:t>lorsqu’un</w:t>
      </w:r>
      <w:r w:rsidR="00EF7035">
        <w:t xml:space="preserve"> clic</w:t>
      </w:r>
      <w:r w:rsidR="00E87667">
        <w:t xml:space="preserve"> est effectué sur les boutons correspondants.</w:t>
      </w:r>
      <w:ins w:id="345" w:author="CCCCC" w:date="2017-06-07T22:37:00Z">
        <w:r w:rsidR="00857FE5">
          <w:t xml:space="preserve"> Ce type de composant est dit stateful.</w:t>
        </w:r>
      </w:ins>
    </w:p>
    <w:p w14:paraId="1DE19510" w14:textId="69F0B78B" w:rsidR="00141D02" w:rsidRDefault="00141D02" w:rsidP="00672DF6">
      <w:pPr>
        <w:rPr>
          <w:ins w:id="346" w:author="CCCCC" w:date="2017-06-22T00:49:00Z"/>
          <w:noProof/>
          <w:lang w:eastAsia="fr-FR" w:bidi="ar-SA"/>
        </w:rPr>
      </w:pPr>
    </w:p>
    <w:p w14:paraId="6060919E" w14:textId="574017E9" w:rsidR="00E87667" w:rsidRDefault="00E87667" w:rsidP="00672DF6">
      <w:r>
        <w:lastRenderedPageBreak/>
        <w:t xml:space="preserve">Concernant l'instanciation du module, celle-ci s'effectue en déclarant une balise portant le nom du module. On peut également voir sur l'exemple que la valeur initiale transmise à la variable </w:t>
      </w:r>
      <w:r w:rsidR="00141D02">
        <w:rPr>
          <w:noProof/>
          <w:lang w:eastAsia="fr-FR" w:bidi="ar-SA"/>
        </w:rPr>
        <w:drawing>
          <wp:anchor distT="0" distB="0" distL="114300" distR="114300" simplePos="0" relativeHeight="251620864" behindDoc="0" locked="0" layoutInCell="1" allowOverlap="1" wp14:anchorId="63042C08" wp14:editId="546B65C3">
            <wp:simplePos x="0" y="0"/>
            <wp:positionH relativeFrom="column">
              <wp:posOffset>3166110</wp:posOffset>
            </wp:positionH>
            <wp:positionV relativeFrom="paragraph">
              <wp:posOffset>429260</wp:posOffset>
            </wp:positionV>
            <wp:extent cx="3079750" cy="1994535"/>
            <wp:effectExtent l="0" t="0" r="0" b="0"/>
            <wp:wrapSquare wrapText="bothSides"/>
            <wp:docPr id="2" name="Image 2" descr="C:\Users\CCCCC\Downloads\Capture du 2017-05-30 20_4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5-30 20_42_47.png"/>
                    <pic:cNvPicPr>
                      <a:picLocks noChangeAspect="1" noChangeArrowheads="1"/>
                    </pic:cNvPicPr>
                  </pic:nvPicPr>
                  <pic:blipFill>
                    <a:blip r:embed="rId15" cstate="print"/>
                    <a:srcRect l="14779" t="15600" r="54589" b="48916"/>
                    <a:stretch>
                      <a:fillRect/>
                    </a:stretch>
                  </pic:blipFill>
                  <pic:spPr bwMode="auto">
                    <a:xfrm>
                      <a:off x="0" y="0"/>
                      <a:ext cx="3079750" cy="19945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props est passée dans un attribue de la balise.</w:t>
      </w:r>
    </w:p>
    <w:p w14:paraId="73BF434C" w14:textId="1E5316E0" w:rsidR="00797D10" w:rsidRDefault="00797D10" w:rsidP="00672DF6">
      <w:r>
        <w:t>Pour pouvoir modifier le state, chaque composant possède une méthode « setState » qui possède deux signatures :</w:t>
      </w:r>
    </w:p>
    <w:p w14:paraId="0B859FD7" w14:textId="77777777" w:rsidR="00797D10" w:rsidRDefault="00797D10" w:rsidP="00797D10">
      <w:pPr>
        <w:pStyle w:val="ListParagraph"/>
        <w:numPr>
          <w:ilvl w:val="0"/>
          <w:numId w:val="13"/>
        </w:numPr>
      </w:pPr>
      <w:r>
        <w:t>L’une prend en argument un objet. La fonction va alors mettre à jour les champs qu’il a en commun avec l’argument.</w:t>
      </w:r>
    </w:p>
    <w:p w14:paraId="2051BDDE" w14:textId="77777777" w:rsidR="00797D10" w:rsidRDefault="00797D10" w:rsidP="00797D10">
      <w:pPr>
        <w:pStyle w:val="ListParagraph"/>
        <w:numPr>
          <w:ilvl w:val="0"/>
          <w:numId w:val="13"/>
        </w:numPr>
      </w:pPr>
      <w:r>
        <w:t>L’autre prend une fonction en argument à laquelle est passé l’ancien state, et renvoie le nouveau</w:t>
      </w:r>
    </w:p>
    <w:p w14:paraId="7AEDC16A" w14:textId="77777777" w:rsidR="00F86C2B" w:rsidRDefault="00332442">
      <w:pPr>
        <w:pStyle w:val="Heading2"/>
        <w:pPrChange w:id="347" w:author="CCCCC" w:date="2017-06-11T20:51:00Z">
          <w:pPr>
            <w:pStyle w:val="Heading3"/>
          </w:pPr>
        </w:pPrChange>
      </w:pPr>
      <w:bookmarkStart w:id="348" w:name="_Toc485664074"/>
      <w:r>
        <w:t>Babel</w:t>
      </w:r>
      <w:bookmarkEnd w:id="348"/>
    </w:p>
    <w:p w14:paraId="0E220290" w14:textId="77777777" w:rsidR="00332442" w:rsidRDefault="00332442" w:rsidP="00672DF6">
      <w:pPr>
        <w:rPr>
          <w:ins w:id="349" w:author="CCCCC" w:date="2017-06-16T21:02:00Z"/>
        </w:rPr>
      </w:pPr>
      <w:r>
        <w:t xml:space="preserve">Les portions de code observables ci-contre sont </w:t>
      </w:r>
      <w:r w:rsidR="00EF7035">
        <w:t>écrites</w:t>
      </w:r>
      <w:r>
        <w:t xml:space="preserve"> en EcmaScript 6 qui est un langage de script standardisé qui n'est pas supporté par les navigateurs, le code doit donc être transpilé en ES5 pour pouvoir être exécuté. Babel est le transpileur utilisé par Vates pour </w:t>
      </w:r>
      <w:r w:rsidR="00EF7035">
        <w:t>effectuer</w:t>
      </w:r>
      <w:r>
        <w:t xml:space="preserve"> cette </w:t>
      </w:r>
      <w:del w:id="350" w:author="CCCCC" w:date="2017-06-21T13:01:00Z">
        <w:r w:rsidDel="00A930A0">
          <w:delText>étape</w:delText>
        </w:r>
      </w:del>
      <w:ins w:id="351" w:author="CCCCC" w:date="2017-06-21T13:01:00Z">
        <w:r w:rsidR="00A930A0">
          <w:t>tâche</w:t>
        </w:r>
      </w:ins>
      <w:r>
        <w:t>.</w:t>
      </w:r>
    </w:p>
    <w:p w14:paraId="49C8F5F3" w14:textId="77777777" w:rsidR="00F86C2B" w:rsidRDefault="002C4B3F">
      <w:pPr>
        <w:pStyle w:val="Heading2"/>
        <w:rPr>
          <w:ins w:id="352" w:author="CCCCC" w:date="2017-06-16T21:02:00Z"/>
        </w:rPr>
        <w:pPrChange w:id="353" w:author="CCCCC" w:date="2017-06-16T21:02:00Z">
          <w:pPr/>
        </w:pPrChange>
      </w:pPr>
      <w:bookmarkStart w:id="354" w:name="_Toc485664075"/>
      <w:ins w:id="355" w:author="CCCCC" w:date="2017-06-16T21:02:00Z">
        <w:r>
          <w:t>Redis</w:t>
        </w:r>
        <w:bookmarkEnd w:id="354"/>
      </w:ins>
    </w:p>
    <w:p w14:paraId="3D90487D" w14:textId="77777777" w:rsidR="002C4B3F" w:rsidRPr="002C4B3F" w:rsidRDefault="002C4B3F">
      <w:ins w:id="356" w:author="CCCCC" w:date="2017-06-16T21:03:00Z">
        <w:r>
          <w:t>Redis est un gestionnaire de bases de données noSQL</w:t>
        </w:r>
      </w:ins>
      <w:ins w:id="357" w:author="CCCCC" w:date="2017-06-16T21:10:00Z">
        <w:r w:rsidR="00C66991">
          <w:t xml:space="preserve"> utilisé par Xen Orchestra.</w:t>
        </w:r>
      </w:ins>
      <w:ins w:id="358" w:author="CCCCC" w:date="2017-06-16T21:04:00Z">
        <w:r>
          <w:t xml:space="preserve"> Il</w:t>
        </w:r>
      </w:ins>
      <w:ins w:id="359" w:author="CCCCC" w:date="2017-06-16T21:05:00Z">
        <w:r>
          <w:t xml:space="preserve"> conserve la totalité des données en RAM</w:t>
        </w:r>
      </w:ins>
      <w:ins w:id="360" w:author="CCCCC" w:date="2017-06-16T21:04:00Z">
        <w:r>
          <w:t xml:space="preserve"> </w:t>
        </w:r>
      </w:ins>
      <w:ins w:id="361" w:author="CCCCC" w:date="2017-06-16T21:05:00Z">
        <w:r>
          <w:t>pour</w:t>
        </w:r>
      </w:ins>
      <w:ins w:id="362" w:author="CCCCC" w:date="2017-06-16T21:04:00Z">
        <w:r>
          <w:t xml:space="preserve"> </w:t>
        </w:r>
      </w:ins>
      <w:ins w:id="363" w:author="CCCCC" w:date="2017-06-16T21:05:00Z">
        <w:r>
          <w:t>éviter des accès au dis</w:t>
        </w:r>
      </w:ins>
      <w:ins w:id="364" w:author="CCCCC" w:date="2017-06-16T21:06:00Z">
        <w:r>
          <w:t>q</w:t>
        </w:r>
      </w:ins>
      <w:ins w:id="365" w:author="CCCCC" w:date="2017-06-16T21:05:00Z">
        <w:r>
          <w:t>ue</w:t>
        </w:r>
      </w:ins>
      <w:ins w:id="366" w:author="CCCCC" w:date="2017-06-16T21:06:00Z">
        <w:r>
          <w:t xml:space="preserve"> dur et </w:t>
        </w:r>
      </w:ins>
      <w:ins w:id="367" w:author="CCCCC" w:date="2017-06-16T21:04:00Z">
        <w:r>
          <w:t xml:space="preserve">fournir </w:t>
        </w:r>
      </w:ins>
      <w:ins w:id="368" w:author="CCCCC" w:date="2017-06-16T21:06:00Z">
        <w:r>
          <w:t>les meilleures performances possibles</w:t>
        </w:r>
      </w:ins>
      <w:ins w:id="369" w:author="CCCCC" w:date="2017-06-16T21:09:00Z">
        <w:r w:rsidR="00C66991">
          <w:t>.</w:t>
        </w:r>
      </w:ins>
    </w:p>
    <w:p w14:paraId="6339BBC0" w14:textId="77777777" w:rsidR="001A4C64" w:rsidRDefault="001A4C64" w:rsidP="001A4C64">
      <w:pPr>
        <w:pStyle w:val="Standard"/>
        <w:ind w:left="720"/>
      </w:pPr>
    </w:p>
    <w:p w14:paraId="38E49482" w14:textId="77777777" w:rsidR="00321DC5" w:rsidRDefault="00321DC5" w:rsidP="00672DF6">
      <w:pPr>
        <w:rPr>
          <w:rStyle w:val="Heading2Char"/>
        </w:rPr>
      </w:pPr>
      <w:r>
        <w:rPr>
          <w:rStyle w:val="Heading2Char"/>
        </w:rPr>
        <w:br w:type="page"/>
      </w:r>
    </w:p>
    <w:p w14:paraId="34221E50" w14:textId="77777777" w:rsidR="00F86C2B" w:rsidRDefault="008C5E05">
      <w:pPr>
        <w:pStyle w:val="Heading1"/>
        <w:rPr>
          <w:rStyle w:val="Heading2Char"/>
          <w:color w:val="365F91" w:themeColor="accent1" w:themeShade="BF"/>
          <w:sz w:val="28"/>
          <w:szCs w:val="25"/>
        </w:rPr>
        <w:pPrChange w:id="370" w:author="CCCCC" w:date="2017-06-11T20:51:00Z">
          <w:pPr>
            <w:pStyle w:val="Standard"/>
          </w:pPr>
        </w:pPrChange>
      </w:pPr>
      <w:bookmarkStart w:id="371" w:name="_Toc485664076"/>
      <w:r w:rsidRPr="008C5E05">
        <w:rPr>
          <w:rPrChange w:id="372" w:author="CCCCC" w:date="2017-06-11T20:51:00Z">
            <w:rPr>
              <w:rStyle w:val="Heading2Char"/>
              <w:b w:val="0"/>
              <w:bCs w:val="0"/>
            </w:rPr>
          </w:rPrChange>
        </w:rPr>
        <w:lastRenderedPageBreak/>
        <w:t>Travail</w:t>
      </w:r>
      <w:r w:rsidRPr="008C5E05">
        <w:rPr>
          <w:rStyle w:val="Heading2Char"/>
          <w:b/>
          <w:bCs/>
          <w:color w:val="365F91" w:themeColor="accent1" w:themeShade="BF"/>
          <w:sz w:val="28"/>
          <w:szCs w:val="25"/>
        </w:rPr>
        <w:t xml:space="preserve"> </w:t>
      </w:r>
      <w:r w:rsidRPr="008C5E05">
        <w:rPr>
          <w:rPrChange w:id="373" w:author="CCCCC" w:date="2017-06-11T20:51:00Z">
            <w:rPr>
              <w:rStyle w:val="Heading2Char"/>
              <w:b w:val="0"/>
              <w:bCs w:val="0"/>
            </w:rPr>
          </w:rPrChange>
        </w:rPr>
        <w:t>réalisé</w:t>
      </w:r>
      <w:bookmarkEnd w:id="371"/>
    </w:p>
    <w:p w14:paraId="1BF1A9CC" w14:textId="77777777" w:rsidR="00F86C2B" w:rsidRDefault="000D7996">
      <w:pPr>
        <w:pStyle w:val="Heading2"/>
        <w:pPrChange w:id="374" w:author="CCCCC" w:date="2017-06-11T20:51:00Z">
          <w:pPr>
            <w:pStyle w:val="Heading3"/>
          </w:pPr>
        </w:pPrChange>
      </w:pPr>
      <w:bookmarkStart w:id="375" w:name="_Toc485664077"/>
      <w:r>
        <w:t>Prise en main de</w:t>
      </w:r>
      <w:r w:rsidR="00F66E46">
        <w:t>s différents outils</w:t>
      </w:r>
      <w:bookmarkEnd w:id="375"/>
    </w:p>
    <w:p w14:paraId="210BBC92" w14:textId="77777777" w:rsidR="002652F6" w:rsidRPr="002652F6" w:rsidRDefault="00FC4687" w:rsidP="002652F6">
      <w:r>
        <w:t>Pendant cette phase de prise en main, j’ai développé une petite application de type site vitrine. Elle contient différente pages comme une authentification, permettant d’accéder à une page privée, ou encore un gestionnaire du thème de l’application.</w:t>
      </w:r>
    </w:p>
    <w:p w14:paraId="5A4DEF20" w14:textId="77777777" w:rsidR="00F86C2B" w:rsidRDefault="00F66E46">
      <w:pPr>
        <w:pStyle w:val="Heading3"/>
        <w:pPrChange w:id="376" w:author="CCCCC" w:date="2017-06-11T20:52:00Z">
          <w:pPr>
            <w:pStyle w:val="Heading4"/>
          </w:pPr>
        </w:pPrChange>
      </w:pPr>
      <w:bookmarkStart w:id="377" w:name="_Toc485664078"/>
      <w:r>
        <w:t>ES6</w:t>
      </w:r>
      <w:bookmarkEnd w:id="377"/>
    </w:p>
    <w:p w14:paraId="7ADB8067" w14:textId="77777777" w:rsidR="00D5711C" w:rsidRDefault="00D5711C" w:rsidP="00672DF6">
      <w:r>
        <w:t xml:space="preserve">Durant toute cette période, j'ai appris à manipuler le langage ES6. </w:t>
      </w:r>
      <w:r w:rsidR="00893895">
        <w:t>J</w:t>
      </w:r>
      <w:r>
        <w:t xml:space="preserve">e n'avais que très peu utilisé de langage de script que ce soit durant ma formation comme par </w:t>
      </w:r>
      <w:r w:rsidR="002652F6">
        <w:t>mes projets personnels</w:t>
      </w:r>
      <w:r>
        <w:t xml:space="preserve">. Ces langages étaient, à mon sens, très particuliers de </w:t>
      </w:r>
      <w:r w:rsidR="00B76940">
        <w:t>par</w:t>
      </w:r>
      <w:r>
        <w:t xml:space="preserve"> leur syntaxe, </w:t>
      </w:r>
      <w:r w:rsidR="00893895">
        <w:t xml:space="preserve">notamment car ils permettent de déclarer une fonction dans une autre, ce qui est très utilisé et pratique, mais </w:t>
      </w:r>
      <w:ins w:id="378" w:author="CCCCC" w:date="2017-06-21T13:01:00Z">
        <w:r w:rsidR="00A930A0">
          <w:t xml:space="preserve">à </w:t>
        </w:r>
      </w:ins>
      <w:r w:rsidR="00893895">
        <w:t>mon avis difficilement lisible pour un non initié.</w:t>
      </w:r>
      <w:r w:rsidR="00992F50">
        <w:t xml:space="preserve"> De plus, la syntaxe de ES6 permet une simplification du code grâce des opérateurs qui existent dans peu de langages, si ce n'est le seul, qu'il m'a fallu apprendre à utiliser.</w:t>
      </w:r>
      <w:r w:rsidR="00932030">
        <w:t xml:space="preserve"> Voici quelques exemples de ces simplifications de code :</w:t>
      </w:r>
    </w:p>
    <w:p w14:paraId="51D9F131" w14:textId="77777777" w:rsidR="00932030" w:rsidRDefault="00932030" w:rsidP="00672DF6">
      <w:r>
        <w:t xml:space="preserve">Déclaration d'une fonction inline : </w:t>
      </w:r>
      <w:r w:rsidR="00CE65BD">
        <w:t xml:space="preserve">De la même manière que dans d'autres langages où un "if" pourrait être écrit sans accolades si celui-ci ne comporte qu'une seule instruction, il est possible </w:t>
      </w:r>
      <w:r w:rsidR="002652F6">
        <w:t>de déclarer</w:t>
      </w:r>
      <w:r w:rsidR="00CE65BD">
        <w:t xml:space="preserve"> une fonction de cette manière en ES6. De plus cette fonction renverra le résultat de l'instruction. Dans l'exemple </w:t>
      </w:r>
      <w:r w:rsidR="002652F6">
        <w:t>ci-dessous</w:t>
      </w:r>
      <w:r w:rsidR="00CE65BD">
        <w:t xml:space="preserve">, la fonction </w:t>
      </w:r>
      <w:r w:rsidR="00B76940">
        <w:t>incrémentation</w:t>
      </w:r>
      <w:r w:rsidR="00CE65BD">
        <w:t xml:space="preserve"> prend en paramètre cpt et renvoie cpt + 1</w:t>
      </w:r>
    </w:p>
    <w:p w14:paraId="3106D5B8" w14:textId="77777777" w:rsidR="00CE65BD" w:rsidRDefault="00F87647" w:rsidP="00672DF6">
      <w:r>
        <w:rPr>
          <w:noProof/>
          <w:lang w:eastAsia="fr-FR" w:bidi="ar-SA"/>
        </w:rPr>
        <w:drawing>
          <wp:anchor distT="0" distB="0" distL="114300" distR="114300" simplePos="0" relativeHeight="251617792" behindDoc="0" locked="0" layoutInCell="1" allowOverlap="1" wp14:anchorId="2D6C4670" wp14:editId="372BDF67">
            <wp:simplePos x="0" y="0"/>
            <wp:positionH relativeFrom="margin">
              <wp:align>center</wp:align>
            </wp:positionH>
            <wp:positionV relativeFrom="paragraph">
              <wp:posOffset>230505</wp:posOffset>
            </wp:positionV>
            <wp:extent cx="2370455" cy="198120"/>
            <wp:effectExtent l="0" t="0" r="0" b="0"/>
            <wp:wrapTopAndBottom/>
            <wp:docPr id="4" name="Image 2" descr="C:\Users\CCCCC\Downloads\Capture du 2017-06-04 01_27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01_27_26.png"/>
                    <pic:cNvPicPr>
                      <a:picLocks noChangeAspect="1" noChangeArrowheads="1"/>
                    </pic:cNvPicPr>
                  </pic:nvPicPr>
                  <pic:blipFill>
                    <a:blip r:embed="rId16" cstate="print"/>
                    <a:srcRect l="18117" t="42058" r="60810" b="54780"/>
                    <a:stretch>
                      <a:fillRect/>
                    </a:stretch>
                  </pic:blipFill>
                  <pic:spPr bwMode="auto">
                    <a:xfrm>
                      <a:off x="0" y="0"/>
                      <a:ext cx="2370455" cy="198120"/>
                    </a:xfrm>
                    <a:prstGeom prst="rect">
                      <a:avLst/>
                    </a:prstGeom>
                    <a:noFill/>
                    <a:ln w="9525">
                      <a:noFill/>
                      <a:miter lim="800000"/>
                      <a:headEnd/>
                      <a:tailEnd/>
                    </a:ln>
                  </pic:spPr>
                </pic:pic>
              </a:graphicData>
            </a:graphic>
          </wp:anchor>
        </w:drawing>
      </w:r>
      <w:r w:rsidR="00CE65BD">
        <w:t>Suppression des parenthèses des paramètre</w:t>
      </w:r>
      <w:ins w:id="379" w:author="CCCCC" w:date="2017-06-21T13:01:00Z">
        <w:r w:rsidR="00A930A0">
          <w:t>s</w:t>
        </w:r>
      </w:ins>
      <w:r w:rsidR="00CE65BD">
        <w:t xml:space="preserve"> d'une fonction : Lorsqu'une fonction prend </w:t>
      </w:r>
      <w:r w:rsidR="00870F16">
        <w:t xml:space="preserve">un </w:t>
      </w:r>
      <w:r w:rsidR="00CE65BD">
        <w:t xml:space="preserve">seul paramètre, il possible d'omettre </w:t>
      </w:r>
      <w:del w:id="380" w:author="CCCCC" w:date="2017-06-21T13:01:00Z">
        <w:r w:rsidR="00CE65BD" w:rsidDel="00A930A0">
          <w:delText>celles-ci</w:delText>
        </w:r>
      </w:del>
      <w:ins w:id="381" w:author="CCCCC" w:date="2017-06-21T13:01:00Z">
        <w:r w:rsidR="00A930A0">
          <w:t xml:space="preserve">ses </w:t>
        </w:r>
        <w:r w:rsidR="00A930A0">
          <w:rPr>
            <w:color w:val="FF0000"/>
          </w:rPr>
          <w:t>parenthèses</w:t>
        </w:r>
      </w:ins>
      <w:r w:rsidR="00CE65BD">
        <w:t>, comme dans l'exemple ci-dessus.</w:t>
      </w:r>
    </w:p>
    <w:p w14:paraId="6E41C36A" w14:textId="77777777" w:rsidR="006F7A8D" w:rsidRDefault="007E565D" w:rsidP="00672DF6">
      <w:r>
        <w:rPr>
          <w:noProof/>
          <w:lang w:eastAsia="fr-FR" w:bidi="ar-SA"/>
        </w:rPr>
        <w:drawing>
          <wp:anchor distT="0" distB="0" distL="114300" distR="114300" simplePos="0" relativeHeight="251618816" behindDoc="0" locked="0" layoutInCell="1" allowOverlap="1" wp14:anchorId="2BDEBC88" wp14:editId="29264C09">
            <wp:simplePos x="0" y="0"/>
            <wp:positionH relativeFrom="margin">
              <wp:align>center</wp:align>
            </wp:positionH>
            <wp:positionV relativeFrom="paragraph">
              <wp:posOffset>420370</wp:posOffset>
            </wp:positionV>
            <wp:extent cx="2743200" cy="213360"/>
            <wp:effectExtent l="0" t="0" r="0" b="0"/>
            <wp:wrapTopAndBottom/>
            <wp:docPr id="7" name="Image 5" descr="C:\Users\CCCCC\Downloads\Capture du 2017-06-04 01_46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apture du 2017-06-04 01_46_29.png"/>
                    <pic:cNvPicPr>
                      <a:picLocks noChangeAspect="1" noChangeArrowheads="1"/>
                    </pic:cNvPicPr>
                  </pic:nvPicPr>
                  <pic:blipFill>
                    <a:blip r:embed="rId17" cstate="print"/>
                    <a:srcRect l="18323" t="47222" r="58205" b="49527"/>
                    <a:stretch>
                      <a:fillRect/>
                    </a:stretch>
                  </pic:blipFill>
                  <pic:spPr bwMode="auto">
                    <a:xfrm>
                      <a:off x="0" y="0"/>
                      <a:ext cx="2743200" cy="213360"/>
                    </a:xfrm>
                    <a:prstGeom prst="rect">
                      <a:avLst/>
                    </a:prstGeom>
                    <a:noFill/>
                    <a:ln w="9525">
                      <a:noFill/>
                      <a:miter lim="800000"/>
                      <a:headEnd/>
                      <a:tailEnd/>
                    </a:ln>
                  </pic:spPr>
                </pic:pic>
              </a:graphicData>
            </a:graphic>
          </wp:anchor>
        </w:drawing>
      </w:r>
      <w:r w:rsidR="00CE65BD">
        <w:t xml:space="preserve">Le Destructuring : </w:t>
      </w:r>
      <w:r>
        <w:t xml:space="preserve">Lorsqu'il est nécessaire de déclarer une </w:t>
      </w:r>
      <w:r w:rsidR="006F7A8D">
        <w:t xml:space="preserve">ou plusieurs </w:t>
      </w:r>
      <w:r>
        <w:t>variable</w:t>
      </w:r>
      <w:r w:rsidR="006F7A8D">
        <w:t>s qui contiendront</w:t>
      </w:r>
      <w:r>
        <w:t xml:space="preserve"> la valeur d'un champs d'un objet</w:t>
      </w:r>
      <w:r w:rsidR="006F7A8D">
        <w:t>, il possible de l'écrire de la manière suivante.</w:t>
      </w:r>
      <w:r w:rsidR="00797D10">
        <w:br/>
      </w:r>
      <w:r w:rsidR="006F7A8D">
        <w:t>Ainsi, la valeur contenue dans le champs foo de la variable props va être injectée dans la constante fooVar, et la valeur de this.props.bar va également être injecté dans une constante bar.</w:t>
      </w:r>
    </w:p>
    <w:p w14:paraId="6BF2B5F6" w14:textId="77777777" w:rsidR="00FB26AB" w:rsidRDefault="00FB26AB" w:rsidP="00672DF6">
      <w:r>
        <w:rPr>
          <w:noProof/>
          <w:lang w:eastAsia="fr-FR" w:bidi="ar-SA"/>
        </w:rPr>
        <w:drawing>
          <wp:anchor distT="0" distB="0" distL="114300" distR="114300" simplePos="0" relativeHeight="251634176" behindDoc="0" locked="0" layoutInCell="1" allowOverlap="1" wp14:anchorId="0839F45C" wp14:editId="3D3FB209">
            <wp:simplePos x="0" y="0"/>
            <wp:positionH relativeFrom="margin">
              <wp:align>center</wp:align>
            </wp:positionH>
            <wp:positionV relativeFrom="paragraph">
              <wp:posOffset>622300</wp:posOffset>
            </wp:positionV>
            <wp:extent cx="2647950" cy="36766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7950" cy="367665"/>
                    </a:xfrm>
                    <a:prstGeom prst="rect">
                      <a:avLst/>
                    </a:prstGeom>
                  </pic:spPr>
                </pic:pic>
              </a:graphicData>
            </a:graphic>
          </wp:anchor>
        </w:drawing>
      </w:r>
      <w:r w:rsidR="00797D10">
        <w:t xml:space="preserve">L’opérateur « … » : Cet opérateur s’applique sur un objet. Il permet de copier tous les champs qu’il contient. Ainsi </w:t>
      </w:r>
      <w:r>
        <w:t>l</w:t>
      </w:r>
      <w:r w:rsidR="00797D10">
        <w:t xml:space="preserve">es deux </w:t>
      </w:r>
      <w:r>
        <w:t xml:space="preserve">variables suivantes </w:t>
      </w:r>
      <w:r w:rsidR="00131C42">
        <w:t xml:space="preserve">possèdent des champs semblables mais ne </w:t>
      </w:r>
      <w:r>
        <w:t xml:space="preserve">sont </w:t>
      </w:r>
      <w:r w:rsidR="00131C42">
        <w:t>pas égales, car une copie a été effectuée.</w:t>
      </w:r>
    </w:p>
    <w:p w14:paraId="593B9354" w14:textId="77777777" w:rsidR="00F86C2B" w:rsidRDefault="00F66E46">
      <w:pPr>
        <w:pStyle w:val="Heading3"/>
        <w:pPrChange w:id="382" w:author="CCCCC" w:date="2017-06-11T20:52:00Z">
          <w:pPr>
            <w:pStyle w:val="Heading4"/>
          </w:pPr>
        </w:pPrChange>
      </w:pPr>
      <w:bookmarkStart w:id="383" w:name="_Toc485664079"/>
      <w:r>
        <w:t>Redux</w:t>
      </w:r>
      <w:bookmarkEnd w:id="383"/>
    </w:p>
    <w:p w14:paraId="5D8FEC2F" w14:textId="77777777" w:rsidR="00F66E46" w:rsidRDefault="00F66E46" w:rsidP="00672DF6">
      <w:r>
        <w:t>Redux est une librairie dont le but est la gestion de différents états de l'application, et donc de centraliser les données nécessaires au fonctionnement de l'application. Elle permet donc la gestion d'un state</w:t>
      </w:r>
      <w:r w:rsidR="004C7B3C">
        <w:t>. Pour ce faire, redux met à disposition des fonctions de créations d'actions, de sélecteurs et de "reducers".</w:t>
      </w:r>
    </w:p>
    <w:p w14:paraId="7564ABC6" w14:textId="77777777" w:rsidR="00F0188C" w:rsidRDefault="00DF5884" w:rsidP="00672DF6">
      <w:r>
        <w:rPr>
          <w:noProof/>
          <w:lang w:eastAsia="fr-FR" w:bidi="ar-SA"/>
        </w:rPr>
        <w:drawing>
          <wp:anchor distT="0" distB="0" distL="114300" distR="114300" simplePos="0" relativeHeight="251620864" behindDoc="0" locked="0" layoutInCell="1" allowOverlap="1" wp14:anchorId="2E171B01" wp14:editId="4F9DE906">
            <wp:simplePos x="0" y="0"/>
            <wp:positionH relativeFrom="column">
              <wp:posOffset>1774190</wp:posOffset>
            </wp:positionH>
            <wp:positionV relativeFrom="paragraph">
              <wp:posOffset>278130</wp:posOffset>
            </wp:positionV>
            <wp:extent cx="2628900" cy="482600"/>
            <wp:effectExtent l="19050" t="0" r="0" b="0"/>
            <wp:wrapTopAndBottom/>
            <wp:docPr id="5" name="Image 1" descr="C:\Users\CCCCC\Downloads\Capture du 2017-06-04 15_3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15_37_31.png"/>
                    <pic:cNvPicPr>
                      <a:picLocks noChangeAspect="1" noChangeArrowheads="1"/>
                    </pic:cNvPicPr>
                  </pic:nvPicPr>
                  <pic:blipFill>
                    <a:blip r:embed="rId19" cstate="print"/>
                    <a:srcRect l="14519" t="24754" r="58492" b="66445"/>
                    <a:stretch>
                      <a:fillRect/>
                    </a:stretch>
                  </pic:blipFill>
                  <pic:spPr bwMode="auto">
                    <a:xfrm>
                      <a:off x="0" y="0"/>
                      <a:ext cx="2628900" cy="482600"/>
                    </a:xfrm>
                    <a:prstGeom prst="rect">
                      <a:avLst/>
                    </a:prstGeom>
                    <a:noFill/>
                    <a:ln w="9525">
                      <a:noFill/>
                      <a:miter lim="800000"/>
                      <a:headEnd/>
                      <a:tailEnd/>
                    </a:ln>
                  </pic:spPr>
                </pic:pic>
              </a:graphicData>
            </a:graphic>
          </wp:anchor>
        </w:drawing>
      </w:r>
      <w:r w:rsidR="00F0188C">
        <w:t>Ce qu'on appelle une action dans Redux</w:t>
      </w:r>
      <w:r w:rsidR="00672DF6">
        <w:t xml:space="preserve"> est déclaré de la manière suivante :</w:t>
      </w:r>
    </w:p>
    <w:p w14:paraId="321ECFEE" w14:textId="77777777" w:rsidR="00672DF6" w:rsidRPr="00F66E46" w:rsidRDefault="00672DF6" w:rsidP="00672DF6">
      <w:r>
        <w:t xml:space="preserve">Elle permet de renvoyer la liste des paramètres qui vont être nécessaire au </w:t>
      </w:r>
      <w:r w:rsidRPr="00672DF6">
        <w:t>changement</w:t>
      </w:r>
      <w:r>
        <w:t xml:space="preserve"> d'état.</w:t>
      </w:r>
      <w:r w:rsidR="00DF5884">
        <w:t xml:space="preserve"> Ici, la méthode createActions fournie par Redux permet de déclarer plusieurs actions facilement.</w:t>
      </w:r>
      <w:r w:rsidR="00FC3046">
        <w:t xml:space="preserve"> </w:t>
      </w:r>
      <w:r w:rsidR="00F55C14">
        <w:t>L</w:t>
      </w:r>
      <w:r w:rsidR="00FC3046">
        <w:t>a fonction changeTheme prend donc en argument un nouveau thème qu'elle va renvoyer encapsulé dans un objet.</w:t>
      </w:r>
    </w:p>
    <w:p w14:paraId="631BA0D2" w14:textId="77777777" w:rsidR="00F66E46" w:rsidRDefault="0077658B" w:rsidP="00672DF6">
      <w:r>
        <w:rPr>
          <w:noProof/>
          <w:lang w:eastAsia="fr-FR" w:bidi="ar-SA"/>
        </w:rPr>
        <w:lastRenderedPageBreak/>
        <w:drawing>
          <wp:anchor distT="0" distB="0" distL="114300" distR="114300" simplePos="0" relativeHeight="251621888" behindDoc="0" locked="0" layoutInCell="1" allowOverlap="1" wp14:anchorId="3C1E0666" wp14:editId="78015847">
            <wp:simplePos x="0" y="0"/>
            <wp:positionH relativeFrom="column">
              <wp:posOffset>1256929</wp:posOffset>
            </wp:positionH>
            <wp:positionV relativeFrom="paragraph">
              <wp:posOffset>753290</wp:posOffset>
            </wp:positionV>
            <wp:extent cx="3634105" cy="511175"/>
            <wp:effectExtent l="19050" t="0" r="4445" b="0"/>
            <wp:wrapTopAndBottom/>
            <wp:docPr id="8" name="Image 2"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15_48_13.png"/>
                    <pic:cNvPicPr>
                      <a:picLocks noChangeAspect="1" noChangeArrowheads="1"/>
                    </pic:cNvPicPr>
                  </pic:nvPicPr>
                  <pic:blipFill>
                    <a:blip r:embed="rId20" cstate="print"/>
                    <a:srcRect l="14975" t="44444" r="50962" b="47024"/>
                    <a:stretch>
                      <a:fillRect/>
                    </a:stretch>
                  </pic:blipFill>
                  <pic:spPr bwMode="auto">
                    <a:xfrm>
                      <a:off x="0" y="0"/>
                      <a:ext cx="3634105" cy="511175"/>
                    </a:xfrm>
                    <a:prstGeom prst="rect">
                      <a:avLst/>
                    </a:prstGeom>
                    <a:noFill/>
                    <a:ln w="9525">
                      <a:noFill/>
                      <a:miter lim="800000"/>
                      <a:headEnd/>
                      <a:tailEnd/>
                    </a:ln>
                  </pic:spPr>
                </pic:pic>
              </a:graphicData>
            </a:graphic>
          </wp:anchor>
        </w:drawing>
      </w:r>
      <w:r w:rsidR="00672DF6">
        <w:t>Lorsqu'une action est déclenchée, celle-ci va appeler un reducer associé à cette action</w:t>
      </w:r>
      <w:r w:rsidR="008C5E05" w:rsidRPr="008C5E05">
        <w:rPr>
          <w:rPrChange w:id="384" w:author="CCCCC" w:date="2017-06-21T13:03:00Z">
            <w:rPr>
              <w:rFonts w:asciiTheme="majorHAnsi" w:eastAsiaTheme="majorEastAsia" w:hAnsiTheme="majorHAnsi" w:cs="Mangal"/>
              <w:b/>
              <w:bCs/>
              <w:color w:val="4F81BD" w:themeColor="accent1"/>
              <w:sz w:val="26"/>
              <w:szCs w:val="23"/>
            </w:rPr>
          </w:rPrChange>
        </w:rPr>
        <w:t xml:space="preserve">. </w:t>
      </w:r>
      <w:ins w:id="385" w:author="CCCCC" w:date="2017-06-21T13:03:00Z">
        <w:r w:rsidR="008C5E05" w:rsidRPr="008C5E05">
          <w:rPr>
            <w:rPrChange w:id="386" w:author="CCCCC" w:date="2017-06-21T13:03:00Z">
              <w:rPr>
                <w:rFonts w:asciiTheme="majorHAnsi" w:eastAsiaTheme="majorEastAsia" w:hAnsiTheme="majorHAnsi" w:cs="Mangal"/>
                <w:b/>
                <w:bCs/>
                <w:color w:val="FF0000"/>
                <w:sz w:val="26"/>
                <w:szCs w:val="23"/>
              </w:rPr>
            </w:rPrChange>
          </w:rPr>
          <w:t xml:space="preserve">L’intéret d’utiliser un reducer est de mettre à jour le state. </w:t>
        </w:r>
      </w:ins>
      <w:r w:rsidR="00672DF6">
        <w:t>Le reducer prend</w:t>
      </w:r>
      <w:ins w:id="387" w:author="CCCCC" w:date="2017-06-21T13:03:00Z">
        <w:r w:rsidR="00A930A0">
          <w:t xml:space="preserve"> donc</w:t>
        </w:r>
      </w:ins>
      <w:r w:rsidR="00672DF6">
        <w:t xml:space="preserve"> en argument le state et la liste des paramètres renvoyée par l'action et va renvoyer un nouveau state.</w:t>
      </w:r>
      <w:r w:rsidR="00FC3046">
        <w:t xml:space="preserve"> Voici le reducer associé au changement de thème.</w:t>
      </w:r>
    </w:p>
    <w:p w14:paraId="35F57D71" w14:textId="77777777" w:rsidR="000255D2" w:rsidRDefault="0077658B" w:rsidP="000255D2">
      <w:r>
        <w:rPr>
          <w:noProof/>
          <w:lang w:eastAsia="fr-FR" w:bidi="ar-SA"/>
        </w:rPr>
        <w:drawing>
          <wp:anchor distT="0" distB="0" distL="114300" distR="114300" simplePos="0" relativeHeight="251622912" behindDoc="0" locked="0" layoutInCell="1" allowOverlap="1" wp14:anchorId="76C811A4" wp14:editId="66A49879">
            <wp:simplePos x="0" y="0"/>
            <wp:positionH relativeFrom="column">
              <wp:posOffset>1771015</wp:posOffset>
            </wp:positionH>
            <wp:positionV relativeFrom="paragraph">
              <wp:posOffset>864014</wp:posOffset>
            </wp:positionV>
            <wp:extent cx="2512695" cy="207010"/>
            <wp:effectExtent l="19050" t="0" r="1905" b="0"/>
            <wp:wrapTopAndBottom/>
            <wp:docPr id="9" name="Image 3"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u 2017-06-04 15_48_13.png"/>
                    <pic:cNvPicPr>
                      <a:picLocks noChangeAspect="1" noChangeArrowheads="1"/>
                    </pic:cNvPicPr>
                  </pic:nvPicPr>
                  <pic:blipFill>
                    <a:blip r:embed="rId20" cstate="print"/>
                    <a:srcRect l="17995" t="39484" r="55232" b="56627"/>
                    <a:stretch>
                      <a:fillRect/>
                    </a:stretch>
                  </pic:blipFill>
                  <pic:spPr bwMode="auto">
                    <a:xfrm>
                      <a:off x="0" y="0"/>
                      <a:ext cx="2512695" cy="207010"/>
                    </a:xfrm>
                    <a:prstGeom prst="rect">
                      <a:avLst/>
                    </a:prstGeom>
                    <a:noFill/>
                    <a:ln w="9525">
                      <a:noFill/>
                      <a:miter lim="800000"/>
                      <a:headEnd/>
                      <a:tailEnd/>
                    </a:ln>
                  </pic:spPr>
                </pic:pic>
              </a:graphicData>
            </a:graphic>
          </wp:anchor>
        </w:drawing>
      </w:r>
      <w:r w:rsidR="00672DF6">
        <w:t xml:space="preserve">Redux introduit également la notion de </w:t>
      </w:r>
      <w:del w:id="388" w:author="CCCCC" w:date="2017-06-21T13:03:00Z">
        <w:r w:rsidR="00672DF6" w:rsidDel="00A930A0">
          <w:delText>selecteurs</w:delText>
        </w:r>
      </w:del>
      <w:ins w:id="389" w:author="CCCCC" w:date="2017-06-21T13:03:00Z">
        <w:r w:rsidR="00A930A0">
          <w:t>sélecteurs</w:t>
        </w:r>
      </w:ins>
      <w:r w:rsidR="00672DF6">
        <w:t xml:space="preserve">. Un </w:t>
      </w:r>
      <w:r w:rsidR="00105275">
        <w:t>sélecteur</w:t>
      </w:r>
      <w:r w:rsidR="00672DF6">
        <w:t xml:space="preserve"> prend </w:t>
      </w:r>
      <w:r w:rsidR="00105275">
        <w:t xml:space="preserve">en paramètre le state et renvoie </w:t>
      </w:r>
      <w:r w:rsidR="00EF66FC">
        <w:t>un champ</w:t>
      </w:r>
      <w:r w:rsidR="00105275">
        <w:t xml:space="preserve"> de celui-ci</w:t>
      </w:r>
    </w:p>
    <w:p w14:paraId="25DA3A22" w14:textId="77777777" w:rsidR="000255D2" w:rsidDel="002C4B3F" w:rsidRDefault="002C4B3F" w:rsidP="000255D2">
      <w:pPr>
        <w:rPr>
          <w:del w:id="390" w:author="CCCCC" w:date="2017-06-16T20:57:00Z"/>
        </w:rPr>
      </w:pPr>
      <w:r>
        <w:rPr>
          <w:noProof/>
          <w:lang w:eastAsia="fr-FR" w:bidi="ar-SA"/>
        </w:rPr>
        <w:drawing>
          <wp:anchor distT="0" distB="0" distL="114300" distR="114300" simplePos="0" relativeHeight="251625984" behindDoc="0" locked="0" layoutInCell="1" allowOverlap="1" wp14:anchorId="2FB627E4" wp14:editId="537A3D63">
            <wp:simplePos x="0" y="0"/>
            <wp:positionH relativeFrom="column">
              <wp:posOffset>-9214</wp:posOffset>
            </wp:positionH>
            <wp:positionV relativeFrom="paragraph">
              <wp:posOffset>2195121</wp:posOffset>
            </wp:positionV>
            <wp:extent cx="6120130" cy="1852295"/>
            <wp:effectExtent l="19050" t="0" r="0" b="0"/>
            <wp:wrapTopAndBottom/>
            <wp:docPr id="12" name="Image 6" descr="C:\Users\CCCCC\Downloads\Capture du 2017-06-04 17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Downloads\Capture du 2017-06-04 17_44_57.png"/>
                    <pic:cNvPicPr>
                      <a:picLocks noChangeAspect="1" noChangeArrowheads="1"/>
                    </pic:cNvPicPr>
                  </pic:nvPicPr>
                  <pic:blipFill>
                    <a:blip r:embed="rId21" cstate="print"/>
                    <a:srcRect l="17754" t="31915" r="12013" b="30049"/>
                    <a:stretch>
                      <a:fillRect/>
                    </a:stretch>
                  </pic:blipFill>
                  <pic:spPr bwMode="auto">
                    <a:xfrm>
                      <a:off x="0" y="0"/>
                      <a:ext cx="6120130" cy="1852295"/>
                    </a:xfrm>
                    <a:prstGeom prst="rect">
                      <a:avLst/>
                    </a:prstGeom>
                    <a:noFill/>
                    <a:ln w="9525">
                      <a:noFill/>
                      <a:miter lim="800000"/>
                      <a:headEnd/>
                      <a:tailEnd/>
                    </a:ln>
                  </pic:spPr>
                </pic:pic>
              </a:graphicData>
            </a:graphic>
          </wp:anchor>
        </w:drawing>
      </w:r>
      <w:r w:rsidR="000255D2">
        <w:t xml:space="preserve">Un </w:t>
      </w:r>
      <w:r w:rsidR="00D333F3">
        <w:t>composant</w:t>
      </w:r>
      <w:r w:rsidR="000255D2">
        <w:t xml:space="preserve"> va donc pouvoir utiliser les actions et sélecteurs, mais pas directem</w:t>
      </w:r>
      <w:r w:rsidR="00F55C14">
        <w:t xml:space="preserve">ent. En effet, si on observe, </w:t>
      </w:r>
      <w:r w:rsidR="000255D2">
        <w:t xml:space="preserve">un sélecteur nécessite d'avoir accès au state "global", celui-ci n'étant pas disponible dans le contexte du composant. De plus, </w:t>
      </w:r>
      <w:r w:rsidR="00D333F3">
        <w:t xml:space="preserve">si on observe l'action ci-dessus, </w:t>
      </w:r>
      <w:r w:rsidR="000255D2">
        <w:t xml:space="preserve">l'exécution </w:t>
      </w:r>
      <w:r w:rsidR="00D333F3">
        <w:t xml:space="preserve">de celle-ci </w:t>
      </w:r>
      <w:r w:rsidR="000255D2">
        <w:t xml:space="preserve">ne permet de </w:t>
      </w:r>
      <w:r w:rsidR="000F2FBA">
        <w:t xml:space="preserve">modifier </w:t>
      </w:r>
      <w:ins w:id="391" w:author="CCCCC" w:date="2017-06-21T13:04:00Z">
        <w:r w:rsidR="008C5E05" w:rsidRPr="008C5E05">
          <w:rPr>
            <w:rPrChange w:id="392" w:author="CCCCC" w:date="2017-06-21T13:04:00Z">
              <w:rPr>
                <w:rFonts w:asciiTheme="majorHAnsi" w:eastAsiaTheme="majorEastAsia" w:hAnsiTheme="majorHAnsi" w:cs="Mangal"/>
                <w:b/>
                <w:bCs/>
                <w:color w:val="FF0000"/>
                <w:sz w:val="26"/>
                <w:szCs w:val="23"/>
              </w:rPr>
            </w:rPrChange>
          </w:rPr>
          <w:t xml:space="preserve">directement </w:t>
        </w:r>
      </w:ins>
      <w:r w:rsidR="000F2FBA">
        <w:t xml:space="preserve">le state. L'envoie du résultat d'une action au reducer se fait grâce à </w:t>
      </w:r>
      <w:r w:rsidR="00EF66FC">
        <w:t>une fonction fournie</w:t>
      </w:r>
      <w:r w:rsidR="000F2FBA">
        <w:t xml:space="preserve"> par Redux appelé</w:t>
      </w:r>
      <w:ins w:id="393" w:author="CCCCC" w:date="2017-06-21T13:04:00Z">
        <w:r w:rsidR="00A930A0">
          <w:t>e</w:t>
        </w:r>
      </w:ins>
      <w:r w:rsidR="000F2FBA">
        <w:t xml:space="preserve"> </w:t>
      </w:r>
      <w:ins w:id="394" w:author="CCCCC" w:date="2017-06-21T13:04:00Z">
        <w:r w:rsidR="00A930A0">
          <w:t>« </w:t>
        </w:r>
      </w:ins>
      <w:r w:rsidR="000F2FBA">
        <w:t>dispatch</w:t>
      </w:r>
      <w:ins w:id="395" w:author="CCCCC" w:date="2017-06-21T13:04:00Z">
        <w:r w:rsidR="00A930A0">
          <w:t> »</w:t>
        </w:r>
      </w:ins>
      <w:r w:rsidR="000F2FBA">
        <w:t xml:space="preserve">, mais celle-ci n'est pas non plus disponible dans le contexte d'un composant. Pour ce faire, Redux fourni un décorateur </w:t>
      </w:r>
      <w:r w:rsidR="000F2FBA">
        <w:rPr>
          <w:rStyle w:val="FootnoteReference"/>
        </w:rPr>
        <w:footnoteReference w:id="2"/>
      </w:r>
      <w:r w:rsidR="000F2FBA">
        <w:t xml:space="preserve"> appelé connect. Cette fonction prend en argument</w:t>
      </w:r>
      <w:r w:rsidR="00681248">
        <w:t xml:space="preserve"> une fonction à laquelle le state </w:t>
      </w:r>
      <w:del w:id="396" w:author="CCCCC" w:date="2017-06-21T13:04:00Z">
        <w:r w:rsidR="00681248" w:rsidDel="00A930A0">
          <w:delText xml:space="preserve">est </w:delText>
        </w:r>
      </w:del>
      <w:ins w:id="397" w:author="CCCCC" w:date="2017-06-21T13:04:00Z">
        <w:r w:rsidR="00A930A0">
          <w:t xml:space="preserve">sera </w:t>
        </w:r>
      </w:ins>
      <w:r w:rsidR="00681248">
        <w:t>passé en argument</w:t>
      </w:r>
      <w:r w:rsidR="00D333F3">
        <w:t>, ce qui permet d'utiliser les selecteurs</w:t>
      </w:r>
      <w:r w:rsidR="00681248">
        <w:t xml:space="preserve">, ainsi qu'un objet. </w:t>
      </w:r>
      <w:r w:rsidR="00D333F3">
        <w:t xml:space="preserve">Pour chacun des champs de </w:t>
      </w:r>
      <w:r w:rsidR="00F55C14">
        <w:t xml:space="preserve">cet </w:t>
      </w:r>
      <w:r w:rsidR="00D333F3">
        <w:t>objet, une nouvelle fonction exécutant dispatch sur celui-ci est génér</w:t>
      </w:r>
      <w:r w:rsidR="00F55C14">
        <w:t>ée</w:t>
      </w:r>
      <w:r w:rsidR="00D333F3">
        <w:t>, permettant de modifier le state via ces actions</w:t>
      </w:r>
      <w:r w:rsidR="00681248">
        <w:t xml:space="preserve">. </w:t>
      </w:r>
      <w:r w:rsidR="00D333F3">
        <w:t>C</w:t>
      </w:r>
      <w:r w:rsidR="00681248">
        <w:t xml:space="preserve">onnect retourne une autre </w:t>
      </w:r>
      <w:r w:rsidR="00D333F3">
        <w:t>fonction qui prend en paramètre un composant en lui injectant les valeurs calculées précédemment</w:t>
      </w:r>
      <w:r w:rsidR="00F55C14">
        <w:t xml:space="preserve"> et retourne un nouveau composant</w:t>
      </w:r>
      <w:r w:rsidR="00D333F3">
        <w:t>.</w:t>
      </w:r>
      <w:r w:rsidR="00A67341">
        <w:t xml:space="preserve"> Voici un exemple de l'utilisation du décorateur connect.</w:t>
      </w:r>
    </w:p>
    <w:p w14:paraId="3FF4FB46" w14:textId="77777777" w:rsidR="00F86C2B" w:rsidRDefault="00F86C2B">
      <w:pPr>
        <w:pPrChange w:id="398" w:author="CCCCC" w:date="2017-06-16T20:57:00Z">
          <w:pPr>
            <w:pStyle w:val="ListParagraph"/>
          </w:pPr>
        </w:pPrChange>
      </w:pPr>
    </w:p>
    <w:p w14:paraId="34588CDD" w14:textId="77777777" w:rsidR="00F86C2B" w:rsidRDefault="00DD32BE">
      <w:pPr>
        <w:pStyle w:val="Heading3"/>
        <w:rPr>
          <w:ins w:id="399" w:author="CCCCC" w:date="2017-06-18T01:57:00Z"/>
        </w:rPr>
        <w:pPrChange w:id="400" w:author="CCCCC" w:date="2017-06-18T01:57:00Z">
          <w:pPr>
            <w:pStyle w:val="ListParagraph"/>
          </w:pPr>
        </w:pPrChange>
      </w:pPr>
      <w:bookmarkStart w:id="401" w:name="_Toc485664080"/>
      <w:ins w:id="402" w:author="CCCCC" w:date="2017-06-18T01:57:00Z">
        <w:r>
          <w:t>Lodash</w:t>
        </w:r>
        <w:bookmarkEnd w:id="401"/>
      </w:ins>
    </w:p>
    <w:p w14:paraId="4420CB5C" w14:textId="77777777" w:rsidR="00F86C2B" w:rsidRDefault="00DD32BE">
      <w:pPr>
        <w:rPr>
          <w:ins w:id="403" w:author="CCCCC" w:date="2017-06-18T01:56:00Z"/>
        </w:rPr>
        <w:pPrChange w:id="404" w:author="CCCCC" w:date="2017-06-18T01:57:00Z">
          <w:pPr>
            <w:pStyle w:val="ListParagraph"/>
          </w:pPr>
        </w:pPrChange>
      </w:pPr>
      <w:ins w:id="405" w:author="CCCCC" w:date="2017-06-18T01:57:00Z">
        <w:r>
          <w:t xml:space="preserve">Lodash est une </w:t>
        </w:r>
      </w:ins>
      <w:ins w:id="406" w:author="CCCCC" w:date="2017-06-18T01:58:00Z">
        <w:r>
          <w:t xml:space="preserve">bibliothèque d’utilitaire </w:t>
        </w:r>
      </w:ins>
      <w:ins w:id="407" w:author="CCCCC" w:date="2017-06-18T01:59:00Z">
        <w:r>
          <w:t>J</w:t>
        </w:r>
      </w:ins>
      <w:ins w:id="408" w:author="CCCCC" w:date="2017-06-18T01:58:00Z">
        <w:r>
          <w:t>avasc</w:t>
        </w:r>
      </w:ins>
      <w:ins w:id="409" w:author="CCCCC" w:date="2017-06-18T01:59:00Z">
        <w:r>
          <w:t>script</w:t>
        </w:r>
      </w:ins>
      <w:ins w:id="410" w:author="CCCCC" w:date="2017-06-18T02:06:00Z">
        <w:r w:rsidR="00C31344">
          <w:t xml:space="preserve"> que j’ai eu l’occasion d’utiliser très fréquemment</w:t>
        </w:r>
      </w:ins>
      <w:ins w:id="411" w:author="CCCCC" w:date="2017-06-18T01:59:00Z">
        <w:r>
          <w:t>.</w:t>
        </w:r>
      </w:ins>
      <w:ins w:id="412" w:author="CCCCC" w:date="2017-06-18T02:02:00Z">
        <w:r>
          <w:t xml:space="preserve"> Elle contient des fonctions de calculs mathématiques</w:t>
        </w:r>
      </w:ins>
      <w:ins w:id="413" w:author="CCCCC" w:date="2017-06-18T02:04:00Z">
        <w:r>
          <w:t xml:space="preserve"> et</w:t>
        </w:r>
      </w:ins>
      <w:ins w:id="414" w:author="CCCCC" w:date="2017-06-18T02:02:00Z">
        <w:r>
          <w:t xml:space="preserve"> de traitement de collections ou </w:t>
        </w:r>
      </w:ins>
      <w:ins w:id="415" w:author="CCCCC" w:date="2017-06-18T02:04:00Z">
        <w:r>
          <w:t>de fonctions</w:t>
        </w:r>
      </w:ins>
      <w:ins w:id="416" w:author="CCCCC" w:date="2017-06-18T02:06:00Z">
        <w:r w:rsidR="00C31344">
          <w:t>.</w:t>
        </w:r>
      </w:ins>
    </w:p>
    <w:p w14:paraId="3926506E" w14:textId="77777777" w:rsidR="00D501A2" w:rsidDel="00C31344" w:rsidRDefault="00D501A2" w:rsidP="00672DF6">
      <w:pPr>
        <w:pStyle w:val="ListParagraph"/>
        <w:rPr>
          <w:del w:id="417" w:author="CCCCC" w:date="2017-06-18T02:07:00Z"/>
        </w:rPr>
      </w:pPr>
      <w:del w:id="418" w:author="CCCCC" w:date="2017-06-18T02:07:00Z">
        <w:r w:rsidDel="00C31344">
          <w:delText>react</w:delText>
        </w:r>
      </w:del>
    </w:p>
    <w:p w14:paraId="0DE854CB" w14:textId="30518238" w:rsidR="00D501A2" w:rsidDel="00EC5E05" w:rsidRDefault="00D501A2" w:rsidP="00672DF6">
      <w:pPr>
        <w:pStyle w:val="ListParagraph"/>
        <w:rPr>
          <w:del w:id="419" w:author="CCCCC" w:date="2017-06-21T21:39:00Z"/>
        </w:rPr>
      </w:pPr>
      <w:del w:id="420" w:author="CCCCC" w:date="2017-06-21T21:39:00Z">
        <w:r w:rsidDel="00EC5E05">
          <w:delText>github</w:delText>
        </w:r>
      </w:del>
    </w:p>
    <w:p w14:paraId="2509B881" w14:textId="41FD781C" w:rsidR="00FC4687" w:rsidDel="00EC5E05" w:rsidRDefault="00FC4687" w:rsidP="00672DF6">
      <w:pPr>
        <w:pStyle w:val="ListParagraph"/>
        <w:rPr>
          <w:del w:id="421" w:author="CCCCC" w:date="2017-06-21T21:39:00Z"/>
        </w:rPr>
      </w:pPr>
      <w:del w:id="422" w:author="CCCCC" w:date="2017-06-21T21:39:00Z">
        <w:r w:rsidDel="00EC5E05">
          <w:delText>react router</w:delText>
        </w:r>
      </w:del>
    </w:p>
    <w:p w14:paraId="00F7EEA8" w14:textId="33F594E0" w:rsidR="002652F6" w:rsidDel="00EC5E05" w:rsidRDefault="002652F6" w:rsidP="00672DF6">
      <w:pPr>
        <w:pStyle w:val="ListParagraph"/>
        <w:rPr>
          <w:del w:id="423" w:author="CCCCC" w:date="2017-06-21T21:39:00Z"/>
        </w:rPr>
      </w:pPr>
      <w:del w:id="424" w:author="CCCCC" w:date="2017-06-21T21:39:00Z">
        <w:r w:rsidDel="00EC5E05">
          <w:delText>tests</w:delText>
        </w:r>
      </w:del>
    </w:p>
    <w:p w14:paraId="428B4294" w14:textId="77777777" w:rsidR="00F86C2B" w:rsidRDefault="000D7996">
      <w:pPr>
        <w:pStyle w:val="Heading2"/>
        <w:pPrChange w:id="425" w:author="CCCCC" w:date="2017-06-11T20:52:00Z">
          <w:pPr>
            <w:pStyle w:val="Heading3"/>
          </w:pPr>
        </w:pPrChange>
      </w:pPr>
      <w:bookmarkStart w:id="426" w:name="_Toc485664081"/>
      <w:r>
        <w:t>Développement du module withState</w:t>
      </w:r>
      <w:bookmarkEnd w:id="426"/>
    </w:p>
    <w:p w14:paraId="7385ED4C" w14:textId="77777777" w:rsidR="00F86C2B" w:rsidRDefault="00FC4687">
      <w:pPr>
        <w:pStyle w:val="Heading3"/>
        <w:pPrChange w:id="427" w:author="CCCCC" w:date="2017-06-11T20:52:00Z">
          <w:pPr>
            <w:pStyle w:val="Heading4"/>
          </w:pPr>
        </w:pPrChange>
      </w:pPr>
      <w:bookmarkStart w:id="428" w:name="_Toc485664082"/>
      <w:r>
        <w:t>Objectif</w:t>
      </w:r>
      <w:r w:rsidR="003B4AC3">
        <w:t>s</w:t>
      </w:r>
      <w:bookmarkEnd w:id="428"/>
    </w:p>
    <w:p w14:paraId="73ED777D" w14:textId="77777777" w:rsidR="00FC4687" w:rsidRPr="001F2447" w:rsidRDefault="001F2447" w:rsidP="001F2447">
      <w:r>
        <w:t xml:space="preserve">Le module </w:t>
      </w:r>
      <w:r w:rsidR="00FC4687">
        <w:t>withState est un décorateur de composant. Son but est d’abstraire la gestion du state propre au composant qu’il décore. Dans un premier temps, l’objectif était de manager un state à un seul niveau</w:t>
      </w:r>
      <w:r w:rsidR="00A62916">
        <w:rPr>
          <w:rStyle w:val="FootnoteReference"/>
        </w:rPr>
        <w:footnoteReference w:id="3"/>
      </w:r>
      <w:r w:rsidR="00667DE3">
        <w:t xml:space="preserve"> mais pouvant posséder plusieurs sous-states</w:t>
      </w:r>
      <w:r w:rsidR="00667DE3">
        <w:rPr>
          <w:rStyle w:val="FootnoteReference"/>
        </w:rPr>
        <w:footnoteReference w:id="4"/>
      </w:r>
      <w:r w:rsidR="00FC4687">
        <w:t xml:space="preserve">. Ensuite s’est posé la question de générer </w:t>
      </w:r>
      <w:r w:rsidR="00FC4687">
        <w:lastRenderedPageBreak/>
        <w:t xml:space="preserve">automatiquement une fonction de remise à </w:t>
      </w:r>
      <w:r w:rsidR="003B4AC3">
        <w:t>la</w:t>
      </w:r>
      <w:r w:rsidR="00FC4687">
        <w:t xml:space="preserve"> valeur initiale po</w:t>
      </w:r>
      <w:r w:rsidR="004F4E97">
        <w:t>ur chacun des champs de l’objet, ainsi que la gestion d’</w:t>
      </w:r>
      <w:r w:rsidR="00FC4687">
        <w:t>un state avec un nombre de niveau</w:t>
      </w:r>
      <w:r w:rsidR="00A62916">
        <w:t xml:space="preserve"> non définit.</w:t>
      </w:r>
    </w:p>
    <w:p w14:paraId="780DF26A" w14:textId="77777777" w:rsidR="00F86C2B" w:rsidRDefault="001F2447">
      <w:pPr>
        <w:pStyle w:val="Heading3"/>
        <w:pPrChange w:id="429" w:author="CCCCC" w:date="2017-06-11T20:52:00Z">
          <w:pPr>
            <w:pStyle w:val="Heading4"/>
          </w:pPr>
        </w:pPrChange>
      </w:pPr>
      <w:bookmarkStart w:id="430" w:name="_Toc485664083"/>
      <w:r>
        <w:t>Réalisation</w:t>
      </w:r>
      <w:bookmarkEnd w:id="430"/>
    </w:p>
    <w:p w14:paraId="4A19BE06" w14:textId="77777777" w:rsidR="00B37D3A" w:rsidDel="0035538D" w:rsidRDefault="00F86C2B" w:rsidP="00C865C2">
      <w:pPr>
        <w:rPr>
          <w:del w:id="431" w:author="CCCCC" w:date="2017-06-07T21:03:00Z"/>
          <w:noProof/>
          <w:lang w:eastAsia="fr-FR" w:bidi="ar-SA"/>
        </w:rPr>
      </w:pPr>
      <w:ins w:id="432" w:author="CCCCC" w:date="2017-06-08T19:08:00Z">
        <w:r>
          <w:rPr>
            <w:noProof/>
            <w:lang w:eastAsia="fr-FR" w:bidi="ar-SA"/>
            <w:rPrChange w:id="433"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37248" behindDoc="1" locked="0" layoutInCell="1" allowOverlap="1" wp14:anchorId="7DB41B09" wp14:editId="1391DA3B">
              <wp:simplePos x="0" y="0"/>
              <wp:positionH relativeFrom="margin">
                <wp:align>left</wp:align>
              </wp:positionH>
              <wp:positionV relativeFrom="paragraph">
                <wp:posOffset>157121</wp:posOffset>
              </wp:positionV>
              <wp:extent cx="3101140" cy="2401294"/>
              <wp:effectExtent l="0" t="0" r="4445" b="0"/>
              <wp:wrapTight wrapText="bothSides">
                <wp:wrapPolygon edited="0">
                  <wp:start x="0" y="0"/>
                  <wp:lineTo x="0" y="21423"/>
                  <wp:lineTo x="21498" y="21423"/>
                  <wp:lineTo x="2149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7476"/>
                      <a:stretch/>
                    </pic:blipFill>
                    <pic:spPr bwMode="auto">
                      <a:xfrm>
                        <a:off x="0" y="0"/>
                        <a:ext cx="3101140" cy="2401294"/>
                      </a:xfrm>
                      <a:prstGeom prst="rect">
                        <a:avLst/>
                      </a:prstGeom>
                      <a:ln>
                        <a:noFill/>
                      </a:ln>
                      <a:extLst>
                        <a:ext uri="{53640926-AAD7-44D8-BBD7-CCE9431645EC}">
                          <a14:shadowObscured xmlns:a14="http://schemas.microsoft.com/office/drawing/2010/main"/>
                        </a:ext>
                      </a:extLst>
                    </pic:spPr>
                  </pic:pic>
                </a:graphicData>
              </a:graphic>
            </wp:anchor>
          </w:drawing>
        </w:r>
      </w:ins>
      <w:r w:rsidR="00B37D3A">
        <w:rPr>
          <w:noProof/>
          <w:lang w:eastAsia="fr-FR" w:bidi="ar-SA"/>
        </w:rPr>
        <w:t>Voici à quoi devrait ressembler la déclaration d’un composant utilisant withState</w:t>
      </w:r>
    </w:p>
    <w:p w14:paraId="589BCD36" w14:textId="77777777" w:rsidR="004F6BC9" w:rsidDel="0035538D" w:rsidRDefault="004F6BC9" w:rsidP="00B60E60">
      <w:pPr>
        <w:rPr>
          <w:del w:id="434" w:author="CCCCC" w:date="2017-06-07T21:03:00Z"/>
          <w:noProof/>
          <w:lang w:eastAsia="fr-FR" w:bidi="ar-SA"/>
        </w:rPr>
      </w:pPr>
    </w:p>
    <w:p w14:paraId="6C1C7312" w14:textId="77777777" w:rsidR="00667DE3" w:rsidRDefault="00667DE3" w:rsidP="00B60E60">
      <w:pPr>
        <w:rPr>
          <w:noProof/>
          <w:lang w:eastAsia="fr-FR" w:bidi="ar-SA"/>
        </w:rPr>
      </w:pPr>
    </w:p>
    <w:p w14:paraId="1A776D4E" w14:textId="77777777" w:rsidR="00977CE4" w:rsidRDefault="00AF4C0C" w:rsidP="00B60E60">
      <w:pPr>
        <w:rPr>
          <w:noProof/>
          <w:lang w:eastAsia="fr-FR" w:bidi="ar-SA"/>
        </w:rPr>
      </w:pPr>
      <w:del w:id="435" w:author="CCCCC" w:date="2017-06-08T19:07:00Z">
        <w:r>
          <w:rPr>
            <w:noProof/>
            <w:lang w:eastAsia="fr-FR" w:bidi="ar-SA"/>
          </w:rPr>
          <w:pict w14:anchorId="5CD59EE1">
            <v:shape id="_x0000_s1028" type="#_x0000_t202" style="position:absolute;left:0;text-align:left;margin-left:.25pt;margin-top:219.1pt;width:286.45pt;height:20.35pt;z-index:251696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" stroked="f">
              <v:textbox style="mso-fit-shape-to-text:t" inset="0,0,0,0">
                <w:txbxContent>
                  <w:p w14:paraId="31EC70AA" w14:textId="77777777" w:rsidR="00AF4C0C" w:rsidRPr="006C2E75" w:rsidRDefault="00AF4C0C" w:rsidP="00667DE3">
                    <w:pPr>
                      <w:pStyle w:val="Caption"/>
                      <w:rPr>
                        <w:rFonts w:cs="Lohit Devanagari"/>
                        <w:noProof/>
                        <w:sz w:val="24"/>
                        <w:szCs w:val="24"/>
                      </w:rPr>
                    </w:pPr>
                    <w:r>
                      <w:t xml:space="preserve">****Figure </w:t>
                    </w:r>
                    <w:fldSimple w:instr=" SEQ Figure \* ARABIC ">
                      <w:r>
                        <w:rPr>
                          <w:noProof/>
                        </w:rPr>
                        <w:t>1</w:t>
                      </w:r>
                    </w:fldSimple>
                    <w:r>
                      <w:t>Insérer init</w:t>
                    </w:r>
                    <w:del w:id="436" w:author="CCCCC" w:date="2017-06-08T19:07:00Z">
                      <w:r w:rsidDel="000A0FA8">
                        <w:delText xml:space="preserve"> </w:delText>
                      </w:r>
                    </w:del>
                    <w:r>
                      <w:t>fonction*****</w:t>
                    </w:r>
                  </w:p>
                </w:txbxContent>
              </v:textbox>
              <w10:wrap type="square"/>
            </v:shape>
          </w:pict>
        </w:r>
        <w:r w:rsidR="00F86C2B">
          <w:rPr>
            <w:noProof/>
            <w:lang w:eastAsia="fr-FR" w:bidi="ar-SA"/>
            <w:rPrChange w:id="437"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29056" behindDoc="0" locked="0" layoutInCell="1" allowOverlap="1" wp14:anchorId="0A3D067E" wp14:editId="5D6DC60D">
              <wp:simplePos x="0" y="0"/>
              <wp:positionH relativeFrom="column">
                <wp:posOffset>3175</wp:posOffset>
              </wp:positionH>
              <wp:positionV relativeFrom="paragraph">
                <wp:posOffset>3175</wp:posOffset>
              </wp:positionV>
              <wp:extent cx="3637915" cy="2722245"/>
              <wp:effectExtent l="0" t="0" r="0" b="0"/>
              <wp:wrapSquare wrapText="bothSides"/>
              <wp:docPr id="18" name="Picture 18" descr="C:\Users\CCCCC\Downloads\Capture du 2017-06-05 23_13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CCCC\Downloads\Capture du 2017-06-05 23_13_38.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7858" t="31549" r="37837" b="9506"/>
                      <a:stretch/>
                    </pic:blipFill>
                    <pic:spPr bwMode="auto">
                      <a:xfrm>
                        <a:off x="0" y="0"/>
                        <a:ext cx="3637915" cy="2722245"/>
                      </a:xfrm>
                      <a:prstGeom prst="rect">
                        <a:avLst/>
                      </a:prstGeom>
                      <a:noFill/>
                      <a:ln>
                        <a:noFill/>
                      </a:ln>
                      <a:extLst>
                        <a:ext uri="{53640926-AAD7-44D8-BBD7-CCE9431645EC}">
                          <a14:shadowObscured xmlns:a14="http://schemas.microsoft.com/office/drawing/2010/main"/>
                        </a:ext>
                      </a:extLst>
                    </pic:spPr>
                  </pic:pic>
                </a:graphicData>
              </a:graphic>
            </wp:anchor>
          </w:drawing>
        </w:r>
      </w:del>
      <w:r w:rsidR="00B37D3A">
        <w:rPr>
          <w:noProof/>
          <w:lang w:eastAsia="fr-FR" w:bidi="ar-SA"/>
        </w:rPr>
        <w:t xml:space="preserve">Dans cet exemple, </w:t>
      </w:r>
      <w:r w:rsidR="00062CED">
        <w:rPr>
          <w:noProof/>
          <w:lang w:eastAsia="fr-FR" w:bidi="ar-SA"/>
        </w:rPr>
        <w:t>le premier argument est défini</w:t>
      </w:r>
      <w:del w:id="438" w:author="CCCCC" w:date="2017-06-21T13:05:00Z">
        <w:r w:rsidR="00062CED" w:rsidDel="00A930A0">
          <w:rPr>
            <w:noProof/>
            <w:lang w:eastAsia="fr-FR" w:bidi="ar-SA"/>
          </w:rPr>
          <w:delText>t</w:delText>
        </w:r>
      </w:del>
      <w:r w:rsidR="00062CED">
        <w:rPr>
          <w:noProof/>
          <w:lang w:eastAsia="fr-FR" w:bidi="ar-SA"/>
        </w:rPr>
        <w:t xml:space="preserve"> par un objet comprenant des fonctions permettant de modifier les valeurs qui seront dans le champs « credentials » du state du composant final.</w:t>
      </w:r>
      <w:r w:rsidR="00977CE4">
        <w:rPr>
          <w:noProof/>
          <w:lang w:eastAsia="fr-FR" w:bidi="ar-SA"/>
        </w:rPr>
        <w:t xml:space="preserve"> Chacune de ces fonctions prend trois arguments, dans l’ordre : le state associé à la fonction (ici, state.credentials)</w:t>
      </w:r>
      <w:r w:rsidR="004F6BC9">
        <w:rPr>
          <w:noProof/>
          <w:lang w:eastAsia="fr-FR" w:bidi="ar-SA"/>
        </w:rPr>
        <w:t>, la variable props du composant</w:t>
      </w:r>
      <w:del w:id="439" w:author="CCCCC" w:date="2017-06-21T13:05:00Z">
        <w:r w:rsidR="004F6BC9" w:rsidDel="00A930A0">
          <w:rPr>
            <w:noProof/>
            <w:lang w:eastAsia="fr-FR" w:bidi="ar-SA"/>
          </w:rPr>
          <w:delText xml:space="preserve"> (injecté ici grâce au décorateur connect)</w:delText>
        </w:r>
      </w:del>
      <w:r w:rsidR="004F6BC9">
        <w:rPr>
          <w:noProof/>
          <w:lang w:eastAsia="fr-FR" w:bidi="ar-SA"/>
        </w:rPr>
        <w:t>, ainsi qu’un argument passé lors de l’appel de la fonction.</w:t>
      </w:r>
    </w:p>
    <w:p w14:paraId="72A9153C" w14:textId="77777777" w:rsidR="004F6BC9" w:rsidRDefault="00977CE4" w:rsidP="00B60E60">
      <w:pPr>
        <w:rPr>
          <w:noProof/>
          <w:lang w:eastAsia="fr-FR" w:bidi="ar-SA"/>
        </w:rPr>
      </w:pPr>
      <w:r>
        <w:rPr>
          <w:noProof/>
          <w:lang w:eastAsia="fr-FR" w:bidi="ar-SA"/>
        </w:rPr>
        <w:t xml:space="preserve">Le second argument </w:t>
      </w:r>
      <w:r w:rsidR="004F6BC9">
        <w:rPr>
          <w:noProof/>
          <w:lang w:eastAsia="fr-FR" w:bidi="ar-SA"/>
        </w:rPr>
        <w:t xml:space="preserve">de withState </w:t>
      </w:r>
      <w:r>
        <w:rPr>
          <w:noProof/>
          <w:lang w:eastAsia="fr-FR" w:bidi="ar-SA"/>
        </w:rPr>
        <w:t xml:space="preserve">représente la valeur initiale qu’aura le state. </w:t>
      </w:r>
    </w:p>
    <w:p w14:paraId="5BA09F13" w14:textId="77777777" w:rsidR="00062CED" w:rsidRDefault="00977CE4" w:rsidP="00B60E60">
      <w:pPr>
        <w:rPr>
          <w:noProof/>
          <w:lang w:eastAsia="fr-FR" w:bidi="ar-SA"/>
        </w:rPr>
      </w:pPr>
      <w:r>
        <w:rPr>
          <w:noProof/>
          <w:lang w:eastAsia="fr-FR" w:bidi="ar-SA"/>
        </w:rPr>
        <w:t>Ici</w:t>
      </w:r>
      <w:r w:rsidR="004F6BC9">
        <w:rPr>
          <w:noProof/>
          <w:lang w:eastAsia="fr-FR" w:bidi="ar-SA"/>
        </w:rPr>
        <w:t xml:space="preserve"> </w:t>
      </w:r>
      <w:r w:rsidR="00B37D3A">
        <w:rPr>
          <w:noProof/>
          <w:lang w:eastAsia="fr-FR" w:bidi="ar-SA"/>
        </w:rPr>
        <w:t>le composant résultant du traitement de withState contiendra un state avec un sous-state nommé « credentials »</w:t>
      </w:r>
      <w:r w:rsidR="00B60E60">
        <w:rPr>
          <w:noProof/>
          <w:lang w:eastAsia="fr-FR" w:bidi="ar-SA"/>
        </w:rPr>
        <w:t xml:space="preserve"> comprenant des</w:t>
      </w:r>
      <w:r w:rsidR="00B37D3A">
        <w:rPr>
          <w:noProof/>
          <w:lang w:eastAsia="fr-FR" w:bidi="ar-SA"/>
        </w:rPr>
        <w:t xml:space="preserve"> champs </w:t>
      </w:r>
      <w:r w:rsidR="00B60E60">
        <w:rPr>
          <w:noProof/>
          <w:lang w:eastAsia="fr-FR" w:bidi="ar-SA"/>
        </w:rPr>
        <w:t>« </w:t>
      </w:r>
      <w:del w:id="440" w:author="CCCCC" w:date="2017-06-21T13:05:00Z">
        <w:r w:rsidR="00B37D3A" w:rsidDel="00A930A0">
          <w:rPr>
            <w:noProof/>
            <w:lang w:eastAsia="fr-FR" w:bidi="ar-SA"/>
          </w:rPr>
          <w:delText>username</w:delText>
        </w:r>
        <w:r w:rsidR="00B60E60" w:rsidDel="00A930A0">
          <w:rPr>
            <w:noProof/>
            <w:lang w:eastAsia="fr-FR" w:bidi="ar-SA"/>
          </w:rPr>
          <w:delText> </w:delText>
        </w:r>
      </w:del>
      <w:ins w:id="441" w:author="CCCCC" w:date="2017-06-21T13:05:00Z">
        <w:r w:rsidR="00A930A0">
          <w:rPr>
            <w:noProof/>
            <w:lang w:eastAsia="fr-FR" w:bidi="ar-SA"/>
          </w:rPr>
          <w:t>loginField </w:t>
        </w:r>
      </w:ins>
      <w:r w:rsidR="00B60E60">
        <w:rPr>
          <w:noProof/>
          <w:lang w:eastAsia="fr-FR" w:bidi="ar-SA"/>
        </w:rPr>
        <w:t>» et « password »</w:t>
      </w:r>
      <w:r w:rsidR="009075B3">
        <w:rPr>
          <w:noProof/>
          <w:lang w:eastAsia="fr-FR" w:bidi="ar-SA"/>
        </w:rPr>
        <w:t xml:space="preserve">. De plus la variable props du composant contiendra </w:t>
      </w:r>
      <w:r w:rsidR="00B60E60">
        <w:rPr>
          <w:noProof/>
          <w:lang w:eastAsia="fr-FR" w:bidi="ar-SA"/>
        </w:rPr>
        <w:t xml:space="preserve">une fonction </w:t>
      </w:r>
      <w:r w:rsidR="0094291B">
        <w:rPr>
          <w:noProof/>
          <w:lang w:eastAsia="fr-FR" w:bidi="ar-SA"/>
        </w:rPr>
        <w:t>renvoyant la nouvelle valeur du champ concerné pour chacun d’eux</w:t>
      </w:r>
      <w:r w:rsidR="00B60E60">
        <w:rPr>
          <w:noProof/>
          <w:lang w:eastAsia="fr-FR" w:bidi="ar-SA"/>
        </w:rPr>
        <w:t>, respectivement « on</w:t>
      </w:r>
      <w:r w:rsidR="0094291B">
        <w:rPr>
          <w:noProof/>
          <w:lang w:eastAsia="fr-FR" w:bidi="ar-SA"/>
        </w:rPr>
        <w:t>Login</w:t>
      </w:r>
      <w:r w:rsidR="00B60E60">
        <w:rPr>
          <w:noProof/>
          <w:lang w:eastAsia="fr-FR" w:bidi="ar-SA"/>
        </w:rPr>
        <w:t>Change »</w:t>
      </w:r>
      <w:r w:rsidR="0094291B">
        <w:rPr>
          <w:noProof/>
          <w:lang w:eastAsia="fr-FR" w:bidi="ar-SA"/>
        </w:rPr>
        <w:t xml:space="preserve"> et</w:t>
      </w:r>
      <w:r w:rsidR="00B60E60">
        <w:t xml:space="preserve"> </w:t>
      </w:r>
      <w:r w:rsidR="00B60E60">
        <w:rPr>
          <w:noProof/>
          <w:lang w:eastAsia="fr-FR" w:bidi="ar-SA"/>
        </w:rPr>
        <w:t>« onPasswordChange »</w:t>
      </w:r>
      <w:r w:rsidR="009075B3">
        <w:rPr>
          <w:noProof/>
          <w:lang w:eastAsia="fr-FR" w:bidi="ar-SA"/>
        </w:rPr>
        <w:t xml:space="preserve"> et une fonction </w:t>
      </w:r>
      <w:r w:rsidR="00100D00">
        <w:rPr>
          <w:noProof/>
          <w:lang w:eastAsia="fr-FR" w:bidi="ar-SA"/>
        </w:rPr>
        <w:t>« </w:t>
      </w:r>
      <w:r w:rsidR="009075B3">
        <w:rPr>
          <w:noProof/>
          <w:lang w:eastAsia="fr-FR" w:bidi="ar-SA"/>
        </w:rPr>
        <w:t>onSubmit</w:t>
      </w:r>
      <w:r w:rsidR="00100D00">
        <w:rPr>
          <w:noProof/>
          <w:lang w:eastAsia="fr-FR" w:bidi="ar-SA"/>
        </w:rPr>
        <w:t> »</w:t>
      </w:r>
      <w:ins w:id="442" w:author="CCCCC" w:date="2017-06-21T13:06:00Z">
        <w:r w:rsidR="00A930A0">
          <w:rPr>
            <w:noProof/>
            <w:lang w:eastAsia="fr-FR" w:bidi="ar-SA"/>
          </w:rPr>
          <w:t xml:space="preserve"> qui traite ces deux champs</w:t>
        </w:r>
      </w:ins>
      <w:r w:rsidR="009075B3">
        <w:rPr>
          <w:noProof/>
          <w:lang w:eastAsia="fr-FR" w:bidi="ar-SA"/>
        </w:rPr>
        <w:t>.</w:t>
      </w:r>
    </w:p>
    <w:p w14:paraId="3C03748B" w14:textId="77777777" w:rsidR="009075B3" w:rsidRDefault="008C5E05" w:rsidP="00B60E60">
      <w:pPr>
        <w:rPr>
          <w:noProof/>
          <w:lang w:eastAsia="fr-FR" w:bidi="ar-SA"/>
        </w:rPr>
      </w:pPr>
      <w:ins w:id="443" w:author="CCCCC" w:date="2017-06-21T13:06:00Z">
        <w:r w:rsidRPr="008C5E05">
          <w:rPr>
            <w:lang w:eastAsia="fr-FR" w:bidi="ar-SA"/>
            <w:rPrChange w:id="444" w:author="CCCCC" w:date="2017-06-21T13:06:00Z">
              <w:rPr>
                <w:rFonts w:asciiTheme="majorHAnsi" w:eastAsiaTheme="majorEastAsia" w:hAnsiTheme="majorHAnsi" w:cs="Mangal"/>
                <w:b/>
                <w:bCs/>
                <w:color w:val="FF0000"/>
                <w:sz w:val="26"/>
                <w:szCs w:val="23"/>
                <w:lang w:eastAsia="fr-FR" w:bidi="ar-SA"/>
              </w:rPr>
            </w:rPrChange>
          </w:rPr>
          <w:t>Comme expliqué précédemment, withState est un décorateur. Il renvoie donc une fonction qui en renvoie une autre. Cette dernière</w:t>
        </w:r>
      </w:ins>
      <w:del w:id="445" w:author="CCCCC" w:date="2017-06-21T13:06:00Z">
        <w:r w:rsidR="0000491D" w:rsidDel="00A930A0">
          <w:rPr>
            <w:noProof/>
            <w:lang w:eastAsia="fr-FR" w:bidi="ar-SA"/>
          </w:rPr>
          <w:delText>Comme on peut le voir ci-dessus, withState est une fonction qui en renvoit une autre</w:delText>
        </w:r>
        <w:r w:rsidR="009075B3" w:rsidDel="00A930A0">
          <w:rPr>
            <w:noProof/>
            <w:lang w:eastAsia="fr-FR" w:bidi="ar-SA"/>
          </w:rPr>
          <w:delText xml:space="preserve"> qu</w:delText>
        </w:r>
      </w:del>
      <w:del w:id="446" w:author="CCCCC" w:date="2017-06-21T13:07:00Z">
        <w:r w:rsidR="009075B3" w:rsidDel="00A930A0">
          <w:rPr>
            <w:noProof/>
            <w:lang w:eastAsia="fr-FR" w:bidi="ar-SA"/>
          </w:rPr>
          <w:delText>i</w:delText>
        </w:r>
      </w:del>
      <w:r w:rsidR="009075B3">
        <w:rPr>
          <w:noProof/>
          <w:lang w:eastAsia="fr-FR" w:bidi="ar-SA"/>
        </w:rPr>
        <w:t xml:space="preserve"> prend en argument un composant react.</w:t>
      </w:r>
    </w:p>
    <w:p w14:paraId="6B9ACDC3" w14:textId="77777777" w:rsidR="00A930A0" w:rsidRDefault="009075B3" w:rsidP="00B60E60">
      <w:pPr>
        <w:rPr>
          <w:ins w:id="447" w:author="CCCCC" w:date="2017-06-21T13:07:00Z"/>
          <w:noProof/>
          <w:lang w:eastAsia="fr-FR" w:bidi="ar-SA"/>
        </w:rPr>
      </w:pPr>
      <w:r>
        <w:rPr>
          <w:noProof/>
          <w:lang w:eastAsia="fr-FR" w:bidi="ar-SA"/>
        </w:rPr>
        <w:t xml:space="preserve">Il est d’abord nécessaire de penser à la structure de notre module. </w:t>
      </w:r>
      <w:ins w:id="448" w:author="CCCCC" w:date="2017-06-21T13:07:00Z">
        <w:r w:rsidR="008C5E05" w:rsidRPr="008C5E05">
          <w:rPr>
            <w:lang w:eastAsia="fr-FR" w:bidi="ar-SA"/>
            <w:rPrChange w:id="449" w:author="CCCCC" w:date="2017-06-21T13:07:00Z">
              <w:rPr>
                <w:rFonts w:asciiTheme="majorHAnsi" w:eastAsiaTheme="majorEastAsia" w:hAnsiTheme="majorHAnsi" w:cs="Mangal"/>
                <w:b/>
                <w:bCs/>
                <w:color w:val="FF0000"/>
                <w:sz w:val="26"/>
                <w:szCs w:val="23"/>
                <w:lang w:eastAsia="fr-FR" w:bidi="ar-SA"/>
              </w:rPr>
            </w:rPrChange>
          </w:rPr>
          <w:t>Elle est donc la suivante </w:t>
        </w:r>
        <w:r w:rsidR="00A930A0">
          <w:rPr>
            <w:lang w:eastAsia="fr-FR" w:bidi="ar-SA"/>
          </w:rPr>
          <w:t>:</w:t>
        </w:r>
        <w:r w:rsidR="00A930A0" w:rsidDel="00A930A0">
          <w:rPr>
            <w:noProof/>
            <w:lang w:eastAsia="fr-FR" w:bidi="ar-SA"/>
          </w:rPr>
          <w:t xml:space="preserve"> </w:t>
        </w:r>
      </w:ins>
    </w:p>
    <w:p w14:paraId="2CD4A6CE" w14:textId="7B410230" w:rsidR="00977CE4" w:rsidDel="00A930A0" w:rsidRDefault="00EC5E05" w:rsidP="00B60E60">
      <w:pPr>
        <w:rPr>
          <w:del w:id="450" w:author="CCCCC" w:date="2017-06-21T13:07:00Z"/>
          <w:noProof/>
          <w:lang w:eastAsia="fr-FR" w:bidi="ar-SA"/>
        </w:rPr>
      </w:pPr>
      <w:r>
        <w:rPr>
          <w:noProof/>
          <w:lang w:eastAsia="fr-FR" w:bidi="ar-SA"/>
        </w:rPr>
        <w:drawing>
          <wp:anchor distT="0" distB="0" distL="114300" distR="114300" simplePos="0" relativeHeight="251629056" behindDoc="0" locked="0" layoutInCell="1" allowOverlap="1" wp14:anchorId="3FDA53FB" wp14:editId="5753B88A">
            <wp:simplePos x="0" y="0"/>
            <wp:positionH relativeFrom="column">
              <wp:posOffset>-35560</wp:posOffset>
            </wp:positionH>
            <wp:positionV relativeFrom="paragraph">
              <wp:posOffset>205105</wp:posOffset>
            </wp:positionV>
            <wp:extent cx="2708910" cy="1780540"/>
            <wp:effectExtent l="0" t="0" r="0" b="0"/>
            <wp:wrapSquare wrapText="bothSides"/>
            <wp:docPr id="21" name="Picture 21" descr="C:\Users\CCCCC\Downloads\Capture du 2017-06-05 23_30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CCCC\Downloads\Capture du 2017-06-05 23_30_34.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754" t="21826" r="49667" b="41260"/>
                    <a:stretch/>
                  </pic:blipFill>
                  <pic:spPr bwMode="auto">
                    <a:xfrm>
                      <a:off x="0" y="0"/>
                      <a:ext cx="2708910" cy="1780540"/>
                    </a:xfrm>
                    <a:prstGeom prst="rect">
                      <a:avLst/>
                    </a:prstGeom>
                    <a:noFill/>
                    <a:ln>
                      <a:noFill/>
                    </a:ln>
                    <a:extLst>
                      <a:ext uri="{53640926-AAD7-44D8-BBD7-CCE9431645EC}">
                        <a14:shadowObscured xmlns:a14="http://schemas.microsoft.com/office/drawing/2010/main"/>
                      </a:ext>
                    </a:extLst>
                  </pic:spPr>
                </pic:pic>
              </a:graphicData>
            </a:graphic>
          </wp:anchor>
        </w:drawing>
      </w:r>
      <w:del w:id="451" w:author="CCCCC" w:date="2017-06-21T13:07:00Z">
        <w:r w:rsidR="0000491D" w:rsidDel="00A930A0">
          <w:rPr>
            <w:noProof/>
            <w:lang w:eastAsia="fr-FR" w:bidi="ar-SA"/>
          </w:rPr>
          <w:delText>Le module a donc la structure suivante :</w:delText>
        </w:r>
      </w:del>
    </w:p>
    <w:p w14:paraId="750FF524" w14:textId="1D665E6B" w:rsidR="0000491D" w:rsidRDefault="00667DE3" w:rsidP="00B60E60">
      <w:pPr>
        <w:rPr>
          <w:noProof/>
          <w:lang w:eastAsia="fr-FR" w:bidi="ar-SA"/>
        </w:rPr>
      </w:pPr>
      <w:r>
        <w:rPr>
          <w:noProof/>
          <w:lang w:eastAsia="fr-FR" w:bidi="ar-SA"/>
        </w:rPr>
        <w:drawing>
          <wp:anchor distT="0" distB="0" distL="114300" distR="114300" simplePos="0" relativeHeight="251630080" behindDoc="0" locked="0" layoutInCell="1" allowOverlap="1" wp14:anchorId="385B5088" wp14:editId="41DB5B7A">
            <wp:simplePos x="0" y="0"/>
            <wp:positionH relativeFrom="column">
              <wp:posOffset>2272030</wp:posOffset>
            </wp:positionH>
            <wp:positionV relativeFrom="paragraph">
              <wp:posOffset>2156460</wp:posOffset>
            </wp:positionV>
            <wp:extent cx="3894455" cy="973455"/>
            <wp:effectExtent l="0" t="0" r="0" b="0"/>
            <wp:wrapSquare wrapText="bothSides"/>
            <wp:docPr id="22" name="Picture 22"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1458" t="32297" r="38154" b="49739"/>
                    <a:stretch/>
                  </pic:blipFill>
                  <pic:spPr bwMode="auto">
                    <a:xfrm>
                      <a:off x="0" y="0"/>
                      <a:ext cx="3894455" cy="973455"/>
                    </a:xfrm>
                    <a:prstGeom prst="rect">
                      <a:avLst/>
                    </a:prstGeom>
                    <a:noFill/>
                    <a:ln>
                      <a:noFill/>
                    </a:ln>
                    <a:extLst>
                      <a:ext uri="{53640926-AAD7-44D8-BBD7-CCE9431645EC}">
                        <a14:shadowObscured xmlns:a14="http://schemas.microsoft.com/office/drawing/2010/main"/>
                      </a:ext>
                    </a:extLst>
                  </pic:spPr>
                </pic:pic>
              </a:graphicData>
            </a:graphic>
          </wp:anchor>
        </w:drawing>
      </w:r>
      <w:r w:rsidR="009075B3">
        <w:rPr>
          <w:noProof/>
          <w:lang w:eastAsia="fr-FR" w:bidi="ar-SA"/>
        </w:rPr>
        <w:t>L’objet contenant les actions et l</w:t>
      </w:r>
      <w:r w:rsidR="00B236D0">
        <w:rPr>
          <w:noProof/>
          <w:lang w:eastAsia="fr-FR" w:bidi="ar-SA"/>
        </w:rPr>
        <w:t>a structure du</w:t>
      </w:r>
      <w:r w:rsidR="009075B3">
        <w:rPr>
          <w:noProof/>
          <w:lang w:eastAsia="fr-FR" w:bidi="ar-SA"/>
        </w:rPr>
        <w:t xml:space="preserve"> state sont </w:t>
      </w:r>
      <w:r w:rsidR="00B236D0">
        <w:rPr>
          <w:noProof/>
          <w:lang w:eastAsia="fr-FR" w:bidi="ar-SA"/>
        </w:rPr>
        <w:t>reçu</w:t>
      </w:r>
      <w:r w:rsidR="009075B3">
        <w:rPr>
          <w:noProof/>
          <w:lang w:eastAsia="fr-FR" w:bidi="ar-SA"/>
        </w:rPr>
        <w:t>s</w:t>
      </w:r>
      <w:r w:rsidR="00B236D0">
        <w:rPr>
          <w:noProof/>
          <w:lang w:eastAsia="fr-FR" w:bidi="ar-SA"/>
        </w:rPr>
        <w:t xml:space="preserve"> dans l</w:t>
      </w:r>
      <w:r w:rsidR="009075B3">
        <w:rPr>
          <w:noProof/>
          <w:lang w:eastAsia="fr-FR" w:bidi="ar-SA"/>
        </w:rPr>
        <w:t xml:space="preserve">es </w:t>
      </w:r>
      <w:r w:rsidR="00B236D0">
        <w:rPr>
          <w:noProof/>
          <w:lang w:eastAsia="fr-FR" w:bidi="ar-SA"/>
        </w:rPr>
        <w:t>argument</w:t>
      </w:r>
      <w:r w:rsidR="009075B3">
        <w:rPr>
          <w:noProof/>
          <w:lang w:eastAsia="fr-FR" w:bidi="ar-SA"/>
        </w:rPr>
        <w:t>s</w:t>
      </w:r>
      <w:r w:rsidR="00B236D0">
        <w:rPr>
          <w:noProof/>
          <w:lang w:eastAsia="fr-FR" w:bidi="ar-SA"/>
        </w:rPr>
        <w:t xml:space="preserve"> </w:t>
      </w:r>
      <w:r w:rsidR="009075B3">
        <w:rPr>
          <w:noProof/>
          <w:lang w:eastAsia="fr-FR" w:bidi="ar-SA"/>
        </w:rPr>
        <w:t>« actions » et « initValue »</w:t>
      </w:r>
      <w:r w:rsidR="00B236D0">
        <w:rPr>
          <w:noProof/>
          <w:lang w:eastAsia="fr-FR" w:bidi="ar-SA"/>
        </w:rPr>
        <w:t xml:space="preserve">, et le composant </w:t>
      </w:r>
      <w:ins w:id="452" w:author="CCCCC" w:date="2017-06-21T13:08:00Z">
        <w:r w:rsidR="008C5E05" w:rsidRPr="008C5E05">
          <w:rPr>
            <w:lang w:eastAsia="fr-FR" w:bidi="ar-SA"/>
            <w:rPrChange w:id="453" w:author="CCCCC" w:date="2017-06-21T13:08:00Z">
              <w:rPr>
                <w:rFonts w:asciiTheme="majorHAnsi" w:eastAsiaTheme="majorEastAsia" w:hAnsiTheme="majorHAnsi" w:cs="Mangal"/>
                <w:b/>
                <w:bCs/>
                <w:color w:val="FF0000"/>
                <w:sz w:val="26"/>
                <w:szCs w:val="23"/>
                <w:lang w:eastAsia="fr-FR" w:bidi="ar-SA"/>
              </w:rPr>
            </w:rPrChange>
          </w:rPr>
          <w:t xml:space="preserve">qui sera décoré, </w:t>
        </w:r>
      </w:ins>
      <w:r w:rsidR="00B236D0">
        <w:rPr>
          <w:noProof/>
          <w:lang w:eastAsia="fr-FR" w:bidi="ar-SA"/>
        </w:rPr>
        <w:t xml:space="preserve">dans la variable Component. </w:t>
      </w:r>
      <w:r w:rsidR="009075B3">
        <w:rPr>
          <w:noProof/>
          <w:lang w:eastAsia="fr-FR" w:bidi="ar-SA"/>
        </w:rPr>
        <w:t>La</w:t>
      </w:r>
      <w:r w:rsidR="00B236D0">
        <w:rPr>
          <w:noProof/>
          <w:lang w:eastAsia="fr-FR" w:bidi="ar-SA"/>
        </w:rPr>
        <w:t xml:space="preserve"> fonction déclare et retourne un composant qui </w:t>
      </w:r>
      <w:ins w:id="454" w:author="CCCCC" w:date="2017-06-21T13:08:00Z">
        <w:r w:rsidR="008C5E05" w:rsidRPr="008C5E05">
          <w:rPr>
            <w:lang w:eastAsia="fr-FR" w:bidi="ar-SA"/>
            <w:rPrChange w:id="455" w:author="CCCCC" w:date="2017-06-21T13:08:00Z">
              <w:rPr>
                <w:rFonts w:asciiTheme="majorHAnsi" w:eastAsiaTheme="majorEastAsia" w:hAnsiTheme="majorHAnsi" w:cs="Mangal"/>
                <w:b/>
                <w:bCs/>
                <w:color w:val="FF0000"/>
                <w:sz w:val="26"/>
                <w:szCs w:val="23"/>
                <w:lang w:eastAsia="fr-FR" w:bidi="ar-SA"/>
              </w:rPr>
            </w:rPrChange>
          </w:rPr>
          <w:t xml:space="preserve">aura été </w:t>
        </w:r>
      </w:ins>
      <w:del w:id="456" w:author="CCCCC" w:date="2017-06-21T13:08:00Z">
        <w:r w:rsidR="00B236D0" w:rsidDel="00A930A0">
          <w:rPr>
            <w:noProof/>
            <w:lang w:eastAsia="fr-FR" w:bidi="ar-SA"/>
          </w:rPr>
          <w:delText xml:space="preserve">sera </w:delText>
        </w:r>
      </w:del>
      <w:r w:rsidR="00B236D0">
        <w:rPr>
          <w:noProof/>
          <w:lang w:eastAsia="fr-FR" w:bidi="ar-SA"/>
        </w:rPr>
        <w:t xml:space="preserve">décoré. Il possède un constructeur dans lequel les traitements </w:t>
      </w:r>
      <w:del w:id="457" w:author="CCCCC" w:date="2017-06-21T13:10:00Z">
        <w:r w:rsidR="00B236D0" w:rsidDel="002D2B03">
          <w:rPr>
            <w:noProof/>
            <w:lang w:eastAsia="fr-FR" w:bidi="ar-SA"/>
          </w:rPr>
          <w:delText xml:space="preserve">permettant </w:delText>
        </w:r>
      </w:del>
      <w:ins w:id="458" w:author="CCCCC" w:date="2017-06-21T13:10:00Z">
        <w:r w:rsidR="002D2B03">
          <w:rPr>
            <w:noProof/>
            <w:lang w:eastAsia="fr-FR" w:bidi="ar-SA"/>
          </w:rPr>
          <w:t xml:space="preserve">permettront </w:t>
        </w:r>
      </w:ins>
      <w:r w:rsidR="00B236D0">
        <w:rPr>
          <w:noProof/>
          <w:lang w:eastAsia="fr-FR" w:bidi="ar-SA"/>
        </w:rPr>
        <w:t>de construire le state</w:t>
      </w:r>
      <w:r w:rsidR="00C51DA3">
        <w:rPr>
          <w:noProof/>
          <w:lang w:eastAsia="fr-FR" w:bidi="ar-SA"/>
        </w:rPr>
        <w:t xml:space="preserve"> final</w:t>
      </w:r>
      <w:ins w:id="459" w:author="CCCCC" w:date="2017-06-21T13:10:00Z">
        <w:r w:rsidR="008C5E05" w:rsidRPr="008C5E05">
          <w:rPr>
            <w:lang w:eastAsia="fr-FR" w:bidi="ar-SA"/>
            <w:rPrChange w:id="460" w:author="CCCCC" w:date="2017-06-21T13:10:00Z">
              <w:rPr>
                <w:rFonts w:asciiTheme="majorHAnsi" w:eastAsiaTheme="majorEastAsia" w:hAnsiTheme="majorHAnsi" w:cs="Mangal"/>
                <w:b/>
                <w:bCs/>
                <w:color w:val="4F81BD" w:themeColor="accent1"/>
                <w:sz w:val="26"/>
                <w:szCs w:val="23"/>
                <w:lang w:eastAsia="fr-FR" w:bidi="ar-SA"/>
              </w:rPr>
            </w:rPrChange>
          </w:rPr>
          <w:t>, ainsi que la liste de fonction autorisant sa gestion</w:t>
        </w:r>
        <w:r w:rsidR="002D2B03">
          <w:rPr>
            <w:lang w:eastAsia="fr-FR" w:bidi="ar-SA"/>
          </w:rPr>
          <w:t>.</w:t>
        </w:r>
      </w:ins>
      <w:del w:id="461" w:author="CCCCC" w:date="2017-06-21T13:10:00Z">
        <w:r w:rsidR="00C51DA3" w:rsidDel="002D2B03">
          <w:rPr>
            <w:noProof/>
            <w:lang w:eastAsia="fr-FR" w:bidi="ar-SA"/>
          </w:rPr>
          <w:delText>.</w:delText>
        </w:r>
      </w:del>
      <w:r w:rsidR="00C51DA3">
        <w:rPr>
          <w:noProof/>
          <w:lang w:eastAsia="fr-FR" w:bidi="ar-SA"/>
        </w:rPr>
        <w:t xml:space="preserve"> </w:t>
      </w:r>
      <w:del w:id="462" w:author="CCCCC" w:date="2017-06-21T13:11:00Z">
        <w:r w:rsidR="00C51DA3" w:rsidDel="002D2B03">
          <w:rPr>
            <w:noProof/>
            <w:lang w:eastAsia="fr-FR" w:bidi="ar-SA"/>
          </w:rPr>
          <w:delText>L</w:delText>
        </w:r>
      </w:del>
      <w:ins w:id="463" w:author="CCCCC" w:date="2017-06-21T13:12:00Z">
        <w:r w:rsidR="002D2B03" w:rsidRPr="002D2B03">
          <w:rPr>
            <w:color w:val="FF0000"/>
            <w:lang w:eastAsia="fr-FR" w:bidi="ar-SA"/>
          </w:rPr>
          <w:t xml:space="preserve"> </w:t>
        </w:r>
        <w:r w:rsidR="008C5E05" w:rsidRPr="008C5E05">
          <w:rPr>
            <w:lang w:eastAsia="fr-FR" w:bidi="ar-SA"/>
            <w:rPrChange w:id="464" w:author="CCCCC" w:date="2017-06-21T13:12:00Z">
              <w:rPr>
                <w:rFonts w:asciiTheme="majorHAnsi" w:eastAsiaTheme="majorEastAsia" w:hAnsiTheme="majorHAnsi" w:cs="Mangal"/>
                <w:b/>
                <w:bCs/>
                <w:color w:val="FF0000"/>
                <w:sz w:val="26"/>
                <w:szCs w:val="23"/>
                <w:lang w:eastAsia="fr-FR" w:bidi="ar-SA"/>
              </w:rPr>
            </w:rPrChange>
          </w:rPr>
          <w:t xml:space="preserve">Ces </w:t>
        </w:r>
        <w:r w:rsidR="002D2B03">
          <w:rPr>
            <w:lang w:eastAsia="fr-FR" w:bidi="ar-SA"/>
          </w:rPr>
          <w:t xml:space="preserve">fonctions seront stockées dans une variable </w:t>
        </w:r>
        <w:r w:rsidR="008C5E05" w:rsidRPr="008C5E05">
          <w:rPr>
            <w:lang w:eastAsia="fr-FR" w:bidi="ar-SA"/>
            <w:rPrChange w:id="465" w:author="CCCCC" w:date="2017-06-21T13:12:00Z">
              <w:rPr>
                <w:rFonts w:asciiTheme="majorHAnsi" w:eastAsiaTheme="majorEastAsia" w:hAnsiTheme="majorHAnsi" w:cs="Mangal"/>
                <w:b/>
                <w:bCs/>
                <w:strike/>
                <w:color w:val="4F81BD" w:themeColor="accent1"/>
                <w:sz w:val="26"/>
                <w:szCs w:val="23"/>
                <w:lang w:eastAsia="fr-FR" w:bidi="ar-SA"/>
              </w:rPr>
            </w:rPrChange>
          </w:rPr>
          <w:t>« </w:t>
        </w:r>
        <w:r w:rsidR="002D2B03">
          <w:rPr>
            <w:lang w:eastAsia="fr-FR" w:bidi="ar-SA"/>
          </w:rPr>
          <w:t xml:space="preserve">_actions ». </w:t>
        </w:r>
      </w:ins>
      <w:del w:id="466" w:author="CCCCC" w:date="2017-06-21T13:12:00Z">
        <w:r w:rsidR="00C51DA3" w:rsidDel="002D2B03">
          <w:rPr>
            <w:noProof/>
            <w:lang w:eastAsia="fr-FR" w:bidi="ar-SA"/>
          </w:rPr>
          <w:delText>es fonctions passées dans la variable « actions » seront stockées dans la variable this._actions</w:delText>
        </w:r>
      </w:del>
      <w:r w:rsidR="00C51DA3">
        <w:rPr>
          <w:noProof/>
          <w:lang w:eastAsia="fr-FR" w:bidi="ar-SA"/>
        </w:rPr>
        <w:t xml:space="preserve">. Le composant que l’on décore est </w:t>
      </w:r>
      <w:r w:rsidR="00DB787C">
        <w:rPr>
          <w:noProof/>
          <w:lang w:eastAsia="fr-FR" w:bidi="ar-SA"/>
        </w:rPr>
        <w:t>ensuite instancié</w:t>
      </w:r>
      <w:r w:rsidR="00C51DA3">
        <w:rPr>
          <w:noProof/>
          <w:lang w:eastAsia="fr-FR" w:bidi="ar-SA"/>
        </w:rPr>
        <w:t xml:space="preserve"> en lui transmettant </w:t>
      </w:r>
      <w:r w:rsidR="00DB787C">
        <w:rPr>
          <w:noProof/>
          <w:lang w:eastAsia="fr-FR" w:bidi="ar-SA"/>
        </w:rPr>
        <w:t>les variables</w:t>
      </w:r>
      <w:del w:id="467" w:author="CCCCC" w:date="2017-06-21T13:12:00Z">
        <w:r w:rsidR="00DB787C" w:rsidDel="002D2B03">
          <w:rPr>
            <w:noProof/>
            <w:lang w:eastAsia="fr-FR" w:bidi="ar-SA"/>
          </w:rPr>
          <w:delText xml:space="preserve"> </w:delText>
        </w:r>
      </w:del>
      <w:r w:rsidR="00DB787C">
        <w:rPr>
          <w:noProof/>
          <w:lang w:eastAsia="fr-FR" w:bidi="ar-SA"/>
        </w:rPr>
        <w:t xml:space="preserve"> props, _actions et state, dans son champs props.</w:t>
      </w:r>
    </w:p>
    <w:p w14:paraId="003C4AC9" w14:textId="77777777" w:rsidR="005F2017" w:rsidRDefault="00DB787C" w:rsidP="00B60E60">
      <w:pPr>
        <w:rPr>
          <w:noProof/>
          <w:lang w:eastAsia="fr-FR" w:bidi="ar-SA"/>
        </w:rPr>
      </w:pPr>
      <w:r>
        <w:rPr>
          <w:noProof/>
          <w:lang w:eastAsia="fr-FR" w:bidi="ar-SA"/>
        </w:rPr>
        <w:lastRenderedPageBreak/>
        <w:t>Il est ensuite nécessaire de construire</w:t>
      </w:r>
      <w:r w:rsidR="0016322B">
        <w:rPr>
          <w:noProof/>
          <w:lang w:eastAsia="fr-FR" w:bidi="ar-SA"/>
        </w:rPr>
        <w:t xml:space="preserve"> le state contenu dans initValue. En effet, nous autorisons qu’une valeur puisse être une fonction qui initialise la valeur via les propriétés passées au composant.</w:t>
      </w:r>
      <w:r w:rsidR="00667DE3">
        <w:rPr>
          <w:noProof/>
          <w:lang w:eastAsia="fr-FR" w:bidi="ar-SA"/>
        </w:rPr>
        <w:t xml:space="preserve"> Pour ce faire, il est nécessaire de parcourir les sous-states de l’objet « initValue</w:t>
      </w:r>
      <w:ins w:id="468" w:author="CCCCC" w:date="2017-06-21T13:13:00Z">
        <w:r w:rsidR="002D2B03">
          <w:rPr>
            <w:noProof/>
            <w:lang w:eastAsia="fr-FR" w:bidi="ar-SA"/>
          </w:rPr>
          <w:t xml:space="preserve"> », </w:t>
        </w:r>
      </w:ins>
      <w:del w:id="469" w:author="CCCCC" w:date="2017-06-21T13:13:00Z">
        <w:r w:rsidR="00667DE3" w:rsidDel="002D2B03">
          <w:rPr>
            <w:noProof/>
            <w:lang w:eastAsia="fr-FR" w:bidi="ar-SA"/>
          </w:rPr>
          <w:delText xml:space="preserve"> », puis de parcourir les différents champs de celui-ci. Dans chacun de ces champs, </w:delText>
        </w:r>
      </w:del>
      <w:r w:rsidR="00667DE3">
        <w:rPr>
          <w:noProof/>
          <w:lang w:eastAsia="fr-FR" w:bidi="ar-SA"/>
        </w:rPr>
        <w:t xml:space="preserve">on </w:t>
      </w:r>
      <w:ins w:id="470" w:author="CCCCC" w:date="2017-06-21T13:14:00Z">
        <w:r w:rsidR="00F86C2B">
          <w:rPr>
            <w:rFonts w:cs="Times New Roman"/>
            <w:noProof/>
            <w:kern w:val="0"/>
            <w:lang w:eastAsia="fr-FR" w:bidi="ar-SA"/>
            <w:rPrChange w:id="471" w:author="Unknown">
              <w:rPr>
                <w:rFonts w:asciiTheme="majorHAnsi" w:eastAsiaTheme="majorEastAsia" w:hAnsiTheme="majorHAnsi" w:cs="Times New Roman"/>
                <w:b/>
                <w:bCs/>
                <w:noProof/>
                <w:color w:val="4F81BD" w:themeColor="accent1"/>
                <w:kern w:val="0"/>
                <w:sz w:val="26"/>
                <w:szCs w:val="23"/>
                <w:lang w:eastAsia="fr-FR" w:bidi="ar-SA"/>
              </w:rPr>
            </w:rPrChange>
          </w:rPr>
          <w:drawing>
            <wp:anchor distT="0" distB="0" distL="114300" distR="114300" simplePos="0" relativeHeight="251692544" behindDoc="0" locked="0" layoutInCell="1" allowOverlap="1" wp14:anchorId="3712D11F" wp14:editId="17512CE4">
              <wp:simplePos x="0" y="0"/>
              <wp:positionH relativeFrom="column">
                <wp:posOffset>-240677</wp:posOffset>
              </wp:positionH>
              <wp:positionV relativeFrom="paragraph">
                <wp:posOffset>433441</wp:posOffset>
              </wp:positionV>
              <wp:extent cx="4467860" cy="1414780"/>
              <wp:effectExtent l="0" t="0" r="8890" b="0"/>
              <wp:wrapSquare wrapText="bothSides"/>
              <wp:docPr id="77" name="Picture 77" descr="Capture du 2017-06-06 00_04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 du 2017-06-06 00_04_30"/>
                      <pic:cNvPicPr>
                        <a:picLocks noChangeAspect="1" noChangeArrowheads="1"/>
                      </pic:cNvPicPr>
                    </pic:nvPicPr>
                    <pic:blipFill>
                      <a:blip r:embed="rId25" cstate="print">
                        <a:extLst>
                          <a:ext uri="{28A0092B-C50C-407E-A947-70E740481C1C}">
                            <a14:useLocalDpi xmlns:a14="http://schemas.microsoft.com/office/drawing/2010/main" val="0"/>
                          </a:ext>
                        </a:extLst>
                      </a:blip>
                      <a:srcRect l="21010" t="52354" r="38602" b="24881"/>
                      <a:stretch>
                        <a:fillRect/>
                      </a:stretch>
                    </pic:blipFill>
                    <pic:spPr bwMode="auto">
                      <a:xfrm>
                        <a:off x="0" y="0"/>
                        <a:ext cx="4467860" cy="1414780"/>
                      </a:xfrm>
                      <a:prstGeom prst="rect">
                        <a:avLst/>
                      </a:prstGeom>
                      <a:noFill/>
                    </pic:spPr>
                  </pic:pic>
                </a:graphicData>
              </a:graphic>
            </wp:anchor>
          </w:drawing>
        </w:r>
      </w:ins>
      <w:r w:rsidR="00667DE3">
        <w:rPr>
          <w:noProof/>
          <w:lang w:eastAsia="fr-FR" w:bidi="ar-SA"/>
        </w:rPr>
        <w:t>initialise la valeur du nouveau state via la fonction si s’en est une, sinon avec le champs directement.</w:t>
      </w:r>
    </w:p>
    <w:p w14:paraId="240DB94B" w14:textId="77777777" w:rsidR="002D2B03" w:rsidRDefault="000C1A41" w:rsidP="00B60E60">
      <w:pPr>
        <w:rPr>
          <w:ins w:id="472" w:author="CCCCC" w:date="2017-06-21T13:14:00Z"/>
          <w:noProof/>
          <w:lang w:eastAsia="fr-FR" w:bidi="ar-SA"/>
        </w:rPr>
      </w:pPr>
      <w:r>
        <w:rPr>
          <w:noProof/>
          <w:lang w:eastAsia="fr-FR" w:bidi="ar-SA"/>
        </w:rPr>
        <w:t>La construction de l’objet contenant les actions se fait en parcourant l’objet « actions »</w:t>
      </w:r>
      <w:del w:id="473" w:author="CCCCC" w:date="2017-06-21T13:14:00Z">
        <w:r w:rsidDel="002D2B03">
          <w:rPr>
            <w:noProof/>
            <w:lang w:eastAsia="fr-FR" w:bidi="ar-SA"/>
          </w:rPr>
          <w:delText xml:space="preserve"> de la même manière que précédement</w:delText>
        </w:r>
      </w:del>
      <w:r>
        <w:rPr>
          <w:noProof/>
          <w:lang w:eastAsia="fr-FR" w:bidi="ar-SA"/>
        </w:rPr>
        <w:t xml:space="preserve">. </w:t>
      </w:r>
      <w:ins w:id="474" w:author="CCCCC" w:date="2017-06-21T13:14:00Z">
        <w:r w:rsidR="008C5E05" w:rsidRPr="008C5E05">
          <w:rPr>
            <w:lang w:eastAsia="fr-FR" w:bidi="ar-SA"/>
            <w:rPrChange w:id="475" w:author="CCCCC" w:date="2017-06-21T13:14:00Z">
              <w:rPr>
                <w:rFonts w:asciiTheme="majorHAnsi" w:eastAsiaTheme="majorEastAsia" w:hAnsiTheme="majorHAnsi" w:cs="Mangal"/>
                <w:b/>
                <w:bCs/>
                <w:color w:val="FF0000"/>
                <w:sz w:val="26"/>
                <w:szCs w:val="23"/>
                <w:lang w:eastAsia="fr-FR" w:bidi="ar-SA"/>
              </w:rPr>
            </w:rPrChange>
          </w:rPr>
          <w:t>Pour chacune des fonctions qui seront enregistrées dans « _actions » (ici, « onLoginChange », « onPasswordChange » ou « onSubmit »), lorsqu’elle seront éxecutées, renverront une valeur  et mettera à jour le state si la valeur de retour est définie, car, par exemple, ici onSubmit n’a pas de valeur de retour et renvoie donc « undefined ».</w:t>
        </w:r>
        <w:r w:rsidR="008C5E05" w:rsidRPr="008C5E05">
          <w:rPr>
            <w:noProof/>
            <w:lang w:eastAsia="fr-FR" w:bidi="ar-SA"/>
            <w:rPrChange w:id="476" w:author="CCCCC" w:date="2017-06-21T13:14:00Z">
              <w:rPr>
                <w:rFonts w:asciiTheme="majorHAnsi" w:eastAsiaTheme="majorEastAsia" w:hAnsiTheme="majorHAnsi" w:cs="Mangal"/>
                <w:b/>
                <w:bCs/>
                <w:noProof/>
                <w:color w:val="4F81BD" w:themeColor="accent1"/>
                <w:sz w:val="26"/>
                <w:szCs w:val="23"/>
                <w:lang w:eastAsia="fr-FR" w:bidi="ar-SA"/>
              </w:rPr>
            </w:rPrChange>
          </w:rPr>
          <w:t xml:space="preserve"> </w:t>
        </w:r>
      </w:ins>
    </w:p>
    <w:p w14:paraId="3D8A3589" w14:textId="77777777" w:rsidR="000C1A41" w:rsidDel="002D2B03" w:rsidRDefault="000C1A41" w:rsidP="00B60E60">
      <w:pPr>
        <w:rPr>
          <w:del w:id="477" w:author="CCCCC" w:date="2017-06-21T13:14:00Z"/>
          <w:noProof/>
          <w:lang w:eastAsia="fr-FR" w:bidi="ar-SA"/>
        </w:rPr>
      </w:pPr>
      <w:del w:id="478" w:author="CCCCC" w:date="2017-06-21T13:14:00Z">
        <w:r w:rsidDel="002D2B03">
          <w:rPr>
            <w:noProof/>
            <w:lang w:eastAsia="fr-FR" w:bidi="ar-SA"/>
          </w:rPr>
          <w:delText xml:space="preserve">Chacune des fonctions qui sont enregistrées dans </w:delText>
        </w:r>
        <w:r w:rsidR="00100D00" w:rsidDel="002D2B03">
          <w:rPr>
            <w:noProof/>
            <w:lang w:eastAsia="fr-FR" w:bidi="ar-SA"/>
          </w:rPr>
          <w:delText xml:space="preserve">« this._actions », lorsqu’elle sont éxecutées, récupère la valeur de retour d’une fonction passée dans l’objet « action » </w:delText>
        </w:r>
        <w:r w:rsidR="00F86C2B">
          <w:rPr>
            <w:noProof/>
            <w:lang w:eastAsia="fr-FR" w:bidi="ar-SA"/>
            <w:rPrChange w:id="479"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33152" behindDoc="0" locked="0" layoutInCell="1" allowOverlap="1" wp14:anchorId="1A505382" wp14:editId="2033EAF1">
              <wp:simplePos x="0" y="0"/>
              <wp:positionH relativeFrom="column">
                <wp:posOffset>-137389</wp:posOffset>
              </wp:positionH>
              <wp:positionV relativeFrom="paragraph">
                <wp:posOffset>-1905</wp:posOffset>
              </wp:positionV>
              <wp:extent cx="4467843" cy="1414732"/>
              <wp:effectExtent l="0" t="0" r="0" b="0"/>
              <wp:wrapSquare wrapText="bothSides"/>
              <wp:docPr id="23" name="Picture 23"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1010" t="52355" r="38602" b="24881"/>
                      <a:stretch/>
                    </pic:blipFill>
                    <pic:spPr bwMode="auto">
                      <a:xfrm>
                        <a:off x="0" y="0"/>
                        <a:ext cx="4467843" cy="1414732"/>
                      </a:xfrm>
                      <a:prstGeom prst="rect">
                        <a:avLst/>
                      </a:prstGeom>
                      <a:noFill/>
                      <a:ln>
                        <a:noFill/>
                      </a:ln>
                      <a:extLst>
                        <a:ext uri="{53640926-AAD7-44D8-BBD7-CCE9431645EC}">
                          <a14:shadowObscured xmlns:a14="http://schemas.microsoft.com/office/drawing/2010/main"/>
                        </a:ext>
                      </a:extLst>
                    </pic:spPr>
                  </pic:pic>
                </a:graphicData>
              </a:graphic>
            </wp:anchor>
          </w:drawing>
        </w:r>
        <w:r w:rsidR="00100D00" w:rsidDel="002D2B03">
          <w:rPr>
            <w:noProof/>
            <w:lang w:eastAsia="fr-FR" w:bidi="ar-SA"/>
          </w:rPr>
          <w:delText>(ici, « onLoginChange », « onPasswordChange » ou « onSubmit ») et met à jour la variable state si la valeur de retour est définie, car, par exemple, ici onSubmit n’a pas de valeur de retour et renvoie donc « undefined ».</w:delText>
        </w:r>
      </w:del>
    </w:p>
    <w:p w14:paraId="7A348EF9" w14:textId="77777777" w:rsidR="00100D00" w:rsidRDefault="00100D00" w:rsidP="00B60E60">
      <w:pPr>
        <w:rPr>
          <w:noProof/>
          <w:lang w:eastAsia="fr-FR" w:bidi="ar-SA"/>
        </w:rPr>
      </w:pPr>
      <w:r>
        <w:rPr>
          <w:noProof/>
          <w:lang w:eastAsia="fr-FR" w:bidi="ar-SA"/>
        </w:rPr>
        <w:t>De cette manière, le composant withState effectue les fonctionnalités voulue à l’origine, mais il prend en paramètres deux objets, ce qui implique de devoir les parcourir tous les deux.</w:t>
      </w:r>
      <w:r w:rsidR="00211A67">
        <w:rPr>
          <w:noProof/>
          <w:lang w:eastAsia="fr-FR" w:bidi="ar-SA"/>
        </w:rPr>
        <w:t xml:space="preserve"> Le module pourrait donc être plus efficace en lui passant un seul </w:t>
      </w:r>
      <w:del w:id="480" w:author="CCCCC" w:date="2017-06-21T13:14:00Z">
        <w:r w:rsidR="00211A67" w:rsidDel="002D2B03">
          <w:rPr>
            <w:noProof/>
            <w:lang w:eastAsia="fr-FR" w:bidi="ar-SA"/>
          </w:rPr>
          <w:delText>paramètre</w:delText>
        </w:r>
      </w:del>
      <w:ins w:id="481" w:author="CCCCC" w:date="2017-06-21T13:14:00Z">
        <w:r w:rsidR="002D2B03">
          <w:rPr>
            <w:noProof/>
            <w:lang w:eastAsia="fr-FR" w:bidi="ar-SA"/>
          </w:rPr>
          <w:t>objet</w:t>
        </w:r>
      </w:ins>
      <w:r w:rsidR="00211A67">
        <w:rPr>
          <w:noProof/>
          <w:lang w:eastAsia="fr-FR" w:bidi="ar-SA"/>
        </w:rPr>
        <w:t>.</w:t>
      </w:r>
      <w:r w:rsidR="00821BCE">
        <w:rPr>
          <w:noProof/>
          <w:lang w:eastAsia="fr-FR" w:bidi="ar-SA"/>
        </w:rPr>
        <w:t xml:space="preserve"> De plus, </w:t>
      </w:r>
      <w:r w:rsidR="007478AE">
        <w:rPr>
          <w:noProof/>
          <w:lang w:eastAsia="fr-FR" w:bidi="ar-SA"/>
        </w:rPr>
        <w:t xml:space="preserve">d’autres fonctionnalités comme la possibilité de remettre un champs à sa valeur initiale, ou alors de pouvoir générer un state à plusieurs niveau, ce qui rendrait possible de d’intégrer un sous-state dans un autre sous-state, </w:t>
      </w:r>
      <w:del w:id="482" w:author="CCCCC" w:date="2017-06-21T13:14:00Z">
        <w:r w:rsidR="007478AE" w:rsidDel="002D2B03">
          <w:rPr>
            <w:noProof/>
            <w:lang w:eastAsia="fr-FR" w:bidi="ar-SA"/>
          </w:rPr>
          <w:delText xml:space="preserve">serait </w:delText>
        </w:r>
      </w:del>
      <w:ins w:id="483" w:author="CCCCC" w:date="2017-06-21T13:14:00Z">
        <w:r w:rsidR="002D2B03">
          <w:rPr>
            <w:noProof/>
            <w:lang w:eastAsia="fr-FR" w:bidi="ar-SA"/>
          </w:rPr>
          <w:t xml:space="preserve">seraient </w:t>
        </w:r>
      </w:ins>
      <w:r w:rsidR="007478AE">
        <w:rPr>
          <w:noProof/>
          <w:lang w:eastAsia="fr-FR" w:bidi="ar-SA"/>
        </w:rPr>
        <w:t>intéressante</w:t>
      </w:r>
      <w:ins w:id="484" w:author="CCCCC" w:date="2017-06-21T13:15:00Z">
        <w:r w:rsidR="002D2B03">
          <w:rPr>
            <w:noProof/>
            <w:lang w:eastAsia="fr-FR" w:bidi="ar-SA"/>
          </w:rPr>
          <w:t>s</w:t>
        </w:r>
      </w:ins>
      <w:r w:rsidR="007478AE">
        <w:rPr>
          <w:noProof/>
          <w:lang w:eastAsia="fr-FR" w:bidi="ar-SA"/>
        </w:rPr>
        <w:t xml:space="preserve"> à ajouter à withState. Pour pouvoir se rendre compte des </w:t>
      </w:r>
      <w:r w:rsidR="00BE7142">
        <w:rPr>
          <w:noProof/>
          <w:lang w:eastAsia="fr-FR" w:bidi="ar-SA"/>
        </w:rPr>
        <w:t xml:space="preserve">différentes </w:t>
      </w:r>
      <w:r w:rsidR="007478AE">
        <w:rPr>
          <w:noProof/>
          <w:lang w:eastAsia="fr-FR" w:bidi="ar-SA"/>
        </w:rPr>
        <w:t>fonctionnalités nécessaires à notre module, une liste de choses à faire est implémentée</w:t>
      </w:r>
      <w:r w:rsidR="00BE7142">
        <w:rPr>
          <w:noProof/>
          <w:lang w:eastAsia="fr-FR" w:bidi="ar-SA"/>
        </w:rPr>
        <w:t>, car ce genre de petite application permet de se rendre compte des différentes fonctions et données nécessaires à son fonctionnement.</w:t>
      </w:r>
    </w:p>
    <w:p w14:paraId="4D5DEE3A" w14:textId="77777777" w:rsidR="00526457" w:rsidRDefault="00526457" w:rsidP="00B60E60">
      <w:pPr>
        <w:rPr>
          <w:noProof/>
          <w:lang w:eastAsia="fr-FR" w:bidi="ar-SA"/>
        </w:rPr>
      </w:pPr>
      <w:r>
        <w:rPr>
          <w:noProof/>
          <w:lang w:eastAsia="fr-FR" w:bidi="ar-SA"/>
        </w:rPr>
        <w:t xml:space="preserve">De l’implémentation du composant TodoList resulte l’utilisation du withState présenté en annexe </w:t>
      </w:r>
      <w:r>
        <w:rPr>
          <w:noProof/>
          <w:color w:val="FF0000"/>
          <w:lang w:eastAsia="fr-FR" w:bidi="ar-SA"/>
        </w:rPr>
        <w:t>X</w:t>
      </w:r>
      <w:r>
        <w:rPr>
          <w:noProof/>
          <w:lang w:eastAsia="fr-FR" w:bidi="ar-SA"/>
        </w:rPr>
        <w:t>.</w:t>
      </w:r>
      <w:r w:rsidR="00D33EEB">
        <w:rPr>
          <w:noProof/>
          <w:lang w:eastAsia="fr-FR" w:bidi="ar-SA"/>
        </w:rPr>
        <w:t xml:space="preserve"> Il prend encore deux arguments : </w:t>
      </w:r>
    </w:p>
    <w:p w14:paraId="27890602" w14:textId="77777777" w:rsidR="00DC7F29" w:rsidRDefault="002D2B03" w:rsidP="00346255">
      <w:pPr>
        <w:pStyle w:val="ListParagraph"/>
        <w:numPr>
          <w:ilvl w:val="0"/>
          <w:numId w:val="11"/>
        </w:numPr>
        <w:rPr>
          <w:noProof/>
          <w:lang w:eastAsia="fr-FR" w:bidi="ar-SA"/>
        </w:rPr>
      </w:pPr>
      <w:r>
        <w:rPr>
          <w:noProof/>
          <w:lang w:eastAsia="fr-FR" w:bidi="ar-SA"/>
        </w:rPr>
        <w:drawing>
          <wp:anchor distT="0" distB="0" distL="114300" distR="114300" simplePos="0" relativeHeight="251631104" behindDoc="0" locked="0" layoutInCell="1" allowOverlap="1" wp14:anchorId="21CDB780" wp14:editId="02C8D74D">
            <wp:simplePos x="0" y="0"/>
            <wp:positionH relativeFrom="column">
              <wp:posOffset>1393670</wp:posOffset>
            </wp:positionH>
            <wp:positionV relativeFrom="paragraph">
              <wp:posOffset>1109009</wp:posOffset>
            </wp:positionV>
            <wp:extent cx="3147060" cy="1644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060" cy="164465"/>
                    </a:xfrm>
                    <a:prstGeom prst="rect">
                      <a:avLst/>
                    </a:prstGeom>
                  </pic:spPr>
                </pic:pic>
              </a:graphicData>
            </a:graphic>
          </wp:anchor>
        </w:drawing>
      </w:r>
      <w:r w:rsidR="00346255">
        <w:rPr>
          <w:noProof/>
          <w:lang w:eastAsia="fr-FR" w:bidi="ar-SA"/>
        </w:rPr>
        <w:drawing>
          <wp:anchor distT="0" distB="0" distL="114300" distR="114300" simplePos="0" relativeHeight="251623936" behindDoc="0" locked="0" layoutInCell="1" allowOverlap="1" wp14:anchorId="2A05585B" wp14:editId="6DF85DD7">
            <wp:simplePos x="0" y="0"/>
            <wp:positionH relativeFrom="column">
              <wp:posOffset>3785719</wp:posOffset>
            </wp:positionH>
            <wp:positionV relativeFrom="paragraph">
              <wp:posOffset>1922837</wp:posOffset>
            </wp:positionV>
            <wp:extent cx="2289175" cy="14300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7136" t="7444" r="55058" b="72779"/>
                    <a:stretch/>
                  </pic:blipFill>
                  <pic:spPr bwMode="auto">
                    <a:xfrm>
                      <a:off x="0" y="0"/>
                      <a:ext cx="2289175" cy="1430020"/>
                    </a:xfrm>
                    <a:prstGeom prst="rect">
                      <a:avLst/>
                    </a:prstGeom>
                    <a:ln>
                      <a:noFill/>
                    </a:ln>
                    <a:extLst>
                      <a:ext uri="{53640926-AAD7-44D8-BBD7-CCE9431645EC}">
                        <a14:shadowObscured xmlns:a14="http://schemas.microsoft.com/office/drawing/2010/main"/>
                      </a:ext>
                    </a:extLst>
                  </pic:spPr>
                </pic:pic>
              </a:graphicData>
            </a:graphic>
          </wp:anchor>
        </w:drawing>
      </w:r>
      <w:r w:rsidR="00D33EEB">
        <w:rPr>
          <w:noProof/>
          <w:lang w:eastAsia="fr-FR" w:bidi="ar-SA"/>
        </w:rPr>
        <w:t>Le premier est un objet</w:t>
      </w:r>
      <w:del w:id="485" w:author="CCCCC" w:date="2017-06-21T13:15:00Z">
        <w:r w:rsidR="00D33EEB" w:rsidDel="002D2B03">
          <w:rPr>
            <w:noProof/>
            <w:lang w:eastAsia="fr-FR" w:bidi="ar-SA"/>
          </w:rPr>
          <w:delText xml:space="preserve"> </w:delText>
        </w:r>
      </w:del>
      <w:r w:rsidR="00D33EEB">
        <w:rPr>
          <w:noProof/>
          <w:lang w:eastAsia="fr-FR" w:bidi="ar-SA"/>
        </w:rPr>
        <w:t xml:space="preserve"> ayant la structure du future state à gérer. Dans cet objet, chaque champ est composé soit d’un sous-state, soit d’un ensemble de valeurs dont l’une d’elles est une valeur init qui permet d’initialiser la valeur du sous-state, les autres sont des fonctions permettant de </w:t>
      </w:r>
      <w:r w:rsidR="0076147E">
        <w:rPr>
          <w:noProof/>
          <w:lang w:eastAsia="fr-FR" w:bidi="ar-SA"/>
        </w:rPr>
        <w:t>mettre à jour</w:t>
      </w:r>
      <w:r w:rsidR="00D33EEB">
        <w:rPr>
          <w:noProof/>
          <w:lang w:eastAsia="fr-FR" w:bidi="ar-SA"/>
        </w:rPr>
        <w:t xml:space="preserve"> cette valeur. </w:t>
      </w:r>
      <w:ins w:id="486" w:author="CCCCC" w:date="2017-06-21T13:15:00Z">
        <w:r w:rsidR="008C5E05" w:rsidRPr="008C5E05">
          <w:rPr>
            <w:lang w:eastAsia="fr-FR" w:bidi="ar-SA"/>
            <w:rPrChange w:id="487" w:author="CCCCC" w:date="2017-06-21T13:15:00Z">
              <w:rPr>
                <w:rFonts w:asciiTheme="majorHAnsi" w:eastAsiaTheme="majorEastAsia" w:hAnsiTheme="majorHAnsi"/>
                <w:b/>
                <w:bCs/>
                <w:color w:val="FF0000"/>
                <w:sz w:val="26"/>
                <w:szCs w:val="23"/>
                <w:lang w:eastAsia="fr-FR" w:bidi="ar-SA"/>
              </w:rPr>
            </w:rPrChange>
          </w:rPr>
          <w:t>On définit donc qu’un sous-state qui contient une valeur “init” ou des fonctions, ne peut définir un autre sous-state</w:t>
        </w:r>
        <w:r w:rsidR="008C5E05" w:rsidRPr="008C5E05">
          <w:rPr>
            <w:noProof/>
            <w:lang w:eastAsia="fr-FR" w:bidi="ar-SA"/>
            <w:rPrChange w:id="488" w:author="CCCCC" w:date="2017-06-21T13:15:00Z">
              <w:rPr>
                <w:rFonts w:asciiTheme="majorHAnsi" w:eastAsiaTheme="majorEastAsia" w:hAnsiTheme="majorHAnsi"/>
                <w:b/>
                <w:bCs/>
                <w:noProof/>
                <w:color w:val="4F81BD" w:themeColor="accent1"/>
                <w:sz w:val="26"/>
                <w:szCs w:val="23"/>
                <w:lang w:eastAsia="fr-FR" w:bidi="ar-SA"/>
              </w:rPr>
            </w:rPrChange>
          </w:rPr>
          <w:t xml:space="preserve"> </w:t>
        </w:r>
        <w:r>
          <w:rPr>
            <w:noProof/>
            <w:lang w:eastAsia="fr-FR" w:bidi="ar-SA"/>
          </w:rPr>
          <w:t>.</w:t>
        </w:r>
      </w:ins>
      <w:r w:rsidR="00BB4AAD">
        <w:rPr>
          <w:noProof/>
          <w:lang w:eastAsia="fr-FR" w:bidi="ar-SA"/>
        </w:rPr>
        <w:t>Ces fonctions ont la signature suivante :</w:t>
      </w:r>
      <w:r w:rsidR="00BB4AAD" w:rsidRPr="00BB4AAD">
        <w:rPr>
          <w:noProof/>
          <w:lang w:eastAsia="fr-FR" w:bidi="ar-SA"/>
        </w:rPr>
        <w:t xml:space="preserve"> </w:t>
      </w:r>
      <w:r w:rsidR="00F920F1">
        <w:rPr>
          <w:noProof/>
          <w:lang w:eastAsia="fr-FR" w:bidi="ar-SA"/>
        </w:rPr>
        <w:br/>
      </w:r>
      <w:r w:rsidR="00346255">
        <w:rPr>
          <w:noProof/>
          <w:lang w:eastAsia="fr-FR" w:bidi="ar-SA"/>
        </w:rPr>
        <w:t>Elles prennent en argument le sous state dans lequel elle est déclaré, les props passées lors de l’instanciation du composant retourné par withState, la liste complète des fonctions déclaré</w:t>
      </w:r>
      <w:ins w:id="489" w:author="CCCCC" w:date="2017-06-21T13:53:00Z">
        <w:r w:rsidR="00DC1B3D">
          <w:rPr>
            <w:noProof/>
            <w:lang w:eastAsia="fr-FR" w:bidi="ar-SA"/>
          </w:rPr>
          <w:t>es</w:t>
        </w:r>
      </w:ins>
      <w:r w:rsidR="00346255">
        <w:rPr>
          <w:noProof/>
          <w:lang w:eastAsia="fr-FR" w:bidi="ar-SA"/>
        </w:rPr>
        <w:t xml:space="preserve"> dans la structure, ainsi qu’une fonction « init » qui renvoie sa valeur initiale. Cette fonction en renvoie une autre qui prend en argument la liste des arguments passés lors de </w:t>
      </w:r>
      <w:del w:id="490" w:author="CCCCC" w:date="2017-06-21T13:53:00Z">
        <w:r w:rsidR="00346255" w:rsidDel="00DC1B3D">
          <w:rPr>
            <w:noProof/>
            <w:lang w:eastAsia="fr-FR" w:bidi="ar-SA"/>
          </w:rPr>
          <w:delText xml:space="preserve">l’exécution </w:delText>
        </w:r>
      </w:del>
      <w:ins w:id="491" w:author="CCCCC" w:date="2017-06-21T13:53:00Z">
        <w:r w:rsidR="00DC1B3D">
          <w:rPr>
            <w:noProof/>
            <w:lang w:eastAsia="fr-FR" w:bidi="ar-SA"/>
          </w:rPr>
          <w:t xml:space="preserve">l’appelle </w:t>
        </w:r>
      </w:ins>
      <w:r w:rsidR="00346255">
        <w:rPr>
          <w:noProof/>
          <w:lang w:eastAsia="fr-FR" w:bidi="ar-SA"/>
        </w:rPr>
        <w:t>de la fonction.</w:t>
      </w:r>
      <w:r w:rsidR="00346255">
        <w:rPr>
          <w:noProof/>
          <w:lang w:eastAsia="fr-FR" w:bidi="ar-SA"/>
        </w:rPr>
        <w:br/>
      </w:r>
      <w:r w:rsidR="00D33EEB">
        <w:rPr>
          <w:noProof/>
          <w:lang w:eastAsia="fr-FR" w:bidi="ar-SA"/>
        </w:rPr>
        <w:t xml:space="preserve">Le state qui sera construit aura la forme </w:t>
      </w:r>
      <w:r w:rsidR="007625BB">
        <w:rPr>
          <w:noProof/>
          <w:lang w:eastAsia="fr-FR" w:bidi="ar-SA"/>
        </w:rPr>
        <w:t>ci-contre.</w:t>
      </w:r>
      <w:r w:rsidR="00DC7F29">
        <w:rPr>
          <w:noProof/>
          <w:lang w:eastAsia="fr-FR" w:bidi="ar-SA"/>
        </w:rPr>
        <w:br/>
      </w:r>
      <w:r w:rsidR="00202FDA">
        <w:rPr>
          <w:noProof/>
          <w:lang w:eastAsia="fr-FR" w:bidi="ar-SA"/>
        </w:rPr>
        <w:t>Le champs « list » la liste de choses à faire, filteringPredicate, un filtre permettant d’afficher toutes les choses, celles qui restent à faire ou celles faites, et « title », le titre d’une chose à faire.</w:t>
      </w:r>
    </w:p>
    <w:p w14:paraId="4EB83386" w14:textId="77777777" w:rsidR="0076147E" w:rsidRDefault="0076147E" w:rsidP="00E30E3B">
      <w:pPr>
        <w:pStyle w:val="ListParagraph"/>
        <w:numPr>
          <w:ilvl w:val="0"/>
          <w:numId w:val="11"/>
        </w:numPr>
        <w:rPr>
          <w:noProof/>
          <w:lang w:eastAsia="fr-FR" w:bidi="ar-SA"/>
        </w:rPr>
      </w:pPr>
      <w:r>
        <w:rPr>
          <w:noProof/>
          <w:lang w:eastAsia="fr-FR" w:bidi="ar-SA"/>
        </w:rPr>
        <w:t xml:space="preserve">Durant l’implémentation du composant, on s’aperçoit que l’on a besoin de’une fonction qui applique le filtre sur la liste et renvoie la nouvelle liste, ainsi que d’une fonction qui donne le nombre de choses qui restent à faire. Nous ne voulons pas stocker les valeurs renvoyées par ces fonctions car elles résultent d’un calcul effectué sur des valeurs du state. De plus on ne peut pas stocker la fonction dans le premier argument car le résultat des fonctions qui y sont présentes sont directement injectés </w:t>
      </w:r>
      <w:r>
        <w:rPr>
          <w:noProof/>
          <w:lang w:eastAsia="fr-FR" w:bidi="ar-SA"/>
        </w:rPr>
        <w:lastRenderedPageBreak/>
        <w:t>dans le state</w:t>
      </w:r>
      <w:ins w:id="492" w:author="CCCCC" w:date="2017-06-21T13:55:00Z">
        <w:r w:rsidR="00DC1B3D">
          <w:rPr>
            <w:noProof/>
            <w:lang w:eastAsia="fr-FR" w:bidi="ar-SA"/>
          </w:rPr>
          <w:t xml:space="preserve"> </w:t>
        </w:r>
        <w:r w:rsidR="00DC1B3D" w:rsidRPr="00D572C5">
          <w:rPr>
            <w:lang w:eastAsia="fr-FR" w:bidi="ar-SA"/>
            <w:rPrChange w:id="493" w:author="Cédric" w:date="2017-06-21T14:28:00Z">
              <w:rPr>
                <w:color w:val="FF0000"/>
                <w:lang w:eastAsia="fr-FR" w:bidi="ar-SA"/>
              </w:rPr>
            </w:rPrChange>
          </w:rPr>
          <w:t>du composant qui sera généré</w:t>
        </w:r>
        <w:del w:id="494" w:author="Cédric" w:date="2017-06-21T14:28:00Z">
          <w:r w:rsidR="00DC1B3D" w:rsidDel="00D572C5">
            <w:rPr>
              <w:color w:val="FF0000"/>
              <w:lang w:eastAsia="fr-FR" w:bidi="ar-SA"/>
            </w:rPr>
            <w:delText>.</w:delText>
          </w:r>
        </w:del>
      </w:ins>
      <w:del w:id="495" w:author="CCCCC" w:date="2017-06-21T13:55:00Z">
        <w:r w:rsidDel="00DC1B3D">
          <w:rPr>
            <w:noProof/>
            <w:lang w:eastAsia="fr-FR" w:bidi="ar-SA"/>
          </w:rPr>
          <w:delText>, i</w:delText>
        </w:r>
      </w:del>
      <w:ins w:id="496" w:author="CCCCC" w:date="2017-06-21T13:55:00Z">
        <w:r w:rsidR="00DC1B3D">
          <w:rPr>
            <w:noProof/>
            <w:lang w:eastAsia="fr-FR" w:bidi="ar-SA"/>
          </w:rPr>
          <w:t>. I</w:t>
        </w:r>
      </w:ins>
      <w:r>
        <w:rPr>
          <w:noProof/>
          <w:lang w:eastAsia="fr-FR" w:bidi="ar-SA"/>
        </w:rPr>
        <w:t>l n’est donc pas possible de recueillir leur valeur de retour.</w:t>
      </w:r>
      <w:r w:rsidR="00BB4AAD">
        <w:rPr>
          <w:noProof/>
          <w:lang w:eastAsia="fr-FR" w:bidi="ar-SA"/>
        </w:rPr>
        <w:t xml:space="preserve"> On choisit donc de passer un second argument qui contient </w:t>
      </w:r>
      <w:ins w:id="497" w:author="CCCCC" w:date="2017-06-21T13:55:00Z">
        <w:r w:rsidR="00DC1B3D">
          <w:rPr>
            <w:noProof/>
            <w:lang w:eastAsia="fr-FR" w:bidi="ar-SA"/>
          </w:rPr>
          <w:t>d</w:t>
        </w:r>
      </w:ins>
      <w:del w:id="498" w:author="CCCCC" w:date="2017-06-21T13:55:00Z">
        <w:r w:rsidR="00BB4AAD" w:rsidDel="00DC1B3D">
          <w:rPr>
            <w:noProof/>
            <w:lang w:eastAsia="fr-FR" w:bidi="ar-SA"/>
          </w:rPr>
          <w:delText>l</w:delText>
        </w:r>
      </w:del>
      <w:r w:rsidR="00BB4AAD">
        <w:rPr>
          <w:noProof/>
          <w:lang w:eastAsia="fr-FR" w:bidi="ar-SA"/>
        </w:rPr>
        <w:t>es sélécteurs</w:t>
      </w:r>
      <w:del w:id="499" w:author="CCCCC" w:date="2017-06-21T13:55:00Z">
        <w:r w:rsidR="00BB4AAD" w:rsidDel="00DC1B3D">
          <w:rPr>
            <w:noProof/>
            <w:lang w:eastAsia="fr-FR" w:bidi="ar-SA"/>
          </w:rPr>
          <w:delText xml:space="preserve"> décris précédement</w:delText>
        </w:r>
      </w:del>
      <w:r w:rsidR="00BB4AAD">
        <w:rPr>
          <w:noProof/>
          <w:lang w:eastAsia="fr-FR" w:bidi="ar-SA"/>
        </w:rPr>
        <w:t>.</w:t>
      </w:r>
      <w:r w:rsidR="0060717E">
        <w:rPr>
          <w:noProof/>
          <w:lang w:eastAsia="fr-FR" w:bidi="ar-SA"/>
        </w:rPr>
        <w:t xml:space="preserve"> Un sélécteur prend</w:t>
      </w:r>
      <w:ins w:id="500" w:author="CCCCC" w:date="2017-06-07T21:03:00Z">
        <w:r w:rsidR="0035538D">
          <w:rPr>
            <w:noProof/>
            <w:lang w:eastAsia="fr-FR" w:bidi="ar-SA"/>
          </w:rPr>
          <w:t xml:space="preserve">ra </w:t>
        </w:r>
      </w:ins>
      <w:del w:id="501" w:author="CCCCC" w:date="2017-06-07T21:03:00Z">
        <w:r w:rsidR="0060717E" w:rsidDel="0035538D">
          <w:rPr>
            <w:noProof/>
            <w:lang w:eastAsia="fr-FR" w:bidi="ar-SA"/>
          </w:rPr>
          <w:delText xml:space="preserve"> </w:delText>
        </w:r>
      </w:del>
      <w:r w:rsidR="0060717E">
        <w:rPr>
          <w:noProof/>
          <w:lang w:eastAsia="fr-FR" w:bidi="ar-SA"/>
        </w:rPr>
        <w:t xml:space="preserve">en paramètre le </w:t>
      </w:r>
      <w:del w:id="502" w:author="CCCCC" w:date="2017-06-21T13:56:00Z">
        <w:r w:rsidR="0060717E" w:rsidDel="00DC1B3D">
          <w:rPr>
            <w:noProof/>
            <w:lang w:eastAsia="fr-FR" w:bidi="ar-SA"/>
          </w:rPr>
          <w:delText xml:space="preserve">futur </w:delText>
        </w:r>
      </w:del>
      <w:r w:rsidR="0060717E">
        <w:rPr>
          <w:noProof/>
          <w:lang w:eastAsia="fr-FR" w:bidi="ar-SA"/>
        </w:rPr>
        <w:t>state</w:t>
      </w:r>
      <w:ins w:id="503" w:author="CCCCC" w:date="2017-06-21T13:56:00Z">
        <w:r w:rsidR="00DC1B3D">
          <w:rPr>
            <w:noProof/>
            <w:lang w:eastAsia="fr-FR" w:bidi="ar-SA"/>
          </w:rPr>
          <w:t xml:space="preserve"> du futur composant</w:t>
        </w:r>
      </w:ins>
      <w:r w:rsidR="0060717E">
        <w:rPr>
          <w:noProof/>
          <w:lang w:eastAsia="fr-FR" w:bidi="ar-SA"/>
        </w:rPr>
        <w:t>, et les props passées au composant pour pouvoir renvoyer la valeur souhaitée.</w:t>
      </w:r>
    </w:p>
    <w:p w14:paraId="0B9D6962" w14:textId="77777777" w:rsidR="007625BB" w:rsidRDefault="007625BB" w:rsidP="007625BB">
      <w:pPr>
        <w:rPr>
          <w:lang w:eastAsia="fr-FR" w:bidi="ar-SA"/>
        </w:rPr>
      </w:pPr>
      <w:r>
        <w:rPr>
          <w:noProof/>
          <w:lang w:eastAsia="fr-FR" w:bidi="ar-SA"/>
        </w:rPr>
        <w:t>La nouvelle structure du module withState</w:t>
      </w:r>
      <w:r w:rsidR="005E061D">
        <w:rPr>
          <w:noProof/>
          <w:lang w:eastAsia="fr-FR" w:bidi="ar-SA"/>
        </w:rPr>
        <w:t xml:space="preserve"> est la même</w:t>
      </w:r>
      <w:r>
        <w:rPr>
          <w:noProof/>
          <w:lang w:eastAsia="fr-FR" w:bidi="ar-SA"/>
        </w:rPr>
        <w:t xml:space="preserve"> que précédement mis à part que les deux arguments qui lui sont passés s’appellent maintenant « states » et « selectors ».</w:t>
      </w:r>
    </w:p>
    <w:p w14:paraId="30E095F1" w14:textId="77777777" w:rsidR="003B64B0" w:rsidRDefault="00CD495B" w:rsidP="007625BB">
      <w:pPr>
        <w:rPr>
          <w:noProof/>
          <w:lang w:eastAsia="fr-FR" w:bidi="ar-SA"/>
        </w:rPr>
      </w:pPr>
      <w:r>
        <w:rPr>
          <w:noProof/>
          <w:lang w:eastAsia="fr-FR" w:bidi="ar-SA"/>
        </w:rPr>
        <w:drawing>
          <wp:anchor distT="0" distB="0" distL="114300" distR="114300" simplePos="0" relativeHeight="251635200" behindDoc="0" locked="0" layoutInCell="1" allowOverlap="1" wp14:anchorId="7A99EAA3" wp14:editId="6C34FC23">
            <wp:simplePos x="0" y="0"/>
            <wp:positionH relativeFrom="column">
              <wp:posOffset>-440529</wp:posOffset>
            </wp:positionH>
            <wp:positionV relativeFrom="paragraph">
              <wp:posOffset>605278</wp:posOffset>
            </wp:positionV>
            <wp:extent cx="7004685" cy="22104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04685" cy="2210435"/>
                    </a:xfrm>
                    <a:prstGeom prst="rect">
                      <a:avLst/>
                    </a:prstGeom>
                  </pic:spPr>
                </pic:pic>
              </a:graphicData>
            </a:graphic>
          </wp:anchor>
        </w:drawing>
      </w:r>
      <w:r w:rsidR="006C7277">
        <w:rPr>
          <w:noProof/>
          <w:lang w:eastAsia="fr-FR" w:bidi="ar-SA"/>
        </w:rPr>
        <w:t>Dans le constructeur du composant génér</w:t>
      </w:r>
      <w:ins w:id="504" w:author="CCCCC" w:date="2017-06-21T13:56:00Z">
        <w:r w:rsidR="00DC1B3D">
          <w:rPr>
            <w:noProof/>
            <w:lang w:eastAsia="fr-FR" w:bidi="ar-SA"/>
          </w:rPr>
          <w:t>é</w:t>
        </w:r>
      </w:ins>
      <w:del w:id="505" w:author="CCCCC" w:date="2017-06-21T13:56:00Z">
        <w:r w:rsidR="006C7277" w:rsidDel="00DC1B3D">
          <w:rPr>
            <w:noProof/>
            <w:lang w:eastAsia="fr-FR" w:bidi="ar-SA"/>
          </w:rPr>
          <w:delText>er</w:delText>
        </w:r>
      </w:del>
      <w:r w:rsidR="006C7277">
        <w:rPr>
          <w:noProof/>
          <w:lang w:eastAsia="fr-FR" w:bidi="ar-SA"/>
        </w:rPr>
        <w:t xml:space="preserve"> par withState, il est d’abord nécessaire de déclarer une fonction « setAction » qui va permettre de déclarer une action de mise à jour du state. Cette fonction est la suivante :</w:t>
      </w:r>
      <w:r w:rsidRPr="00CD495B">
        <w:rPr>
          <w:noProof/>
          <w:lang w:eastAsia="fr-FR" w:bidi="ar-SA"/>
        </w:rPr>
        <w:t xml:space="preserve"> </w:t>
      </w:r>
    </w:p>
    <w:p w14:paraId="32E50103" w14:textId="77777777" w:rsidR="00687032" w:rsidRDefault="00687032" w:rsidP="00DC7F29">
      <w:pPr>
        <w:rPr>
          <w:noProof/>
          <w:lang w:eastAsia="fr-FR" w:bidi="ar-SA"/>
        </w:rPr>
      </w:pPr>
      <w:r>
        <w:rPr>
          <w:noProof/>
          <w:lang w:eastAsia="fr-FR" w:bidi="ar-SA"/>
        </w:rPr>
        <w:t>Elle prend en argument :</w:t>
      </w:r>
    </w:p>
    <w:p w14:paraId="1664AE5A" w14:textId="77777777" w:rsidR="00DC7F29" w:rsidRDefault="00687032" w:rsidP="00687032">
      <w:pPr>
        <w:pStyle w:val="ListParagraph"/>
        <w:numPr>
          <w:ilvl w:val="0"/>
          <w:numId w:val="12"/>
        </w:numPr>
        <w:rPr>
          <w:noProof/>
          <w:lang w:eastAsia="fr-FR" w:bidi="ar-SA"/>
        </w:rPr>
      </w:pPr>
      <w:r>
        <w:rPr>
          <w:noProof/>
          <w:lang w:eastAsia="fr-FR" w:bidi="ar-SA"/>
        </w:rPr>
        <w:t>L’index de la fonction, qui est aussi son nom. C’est donc une chaine de caractères.</w:t>
      </w:r>
    </w:p>
    <w:p w14:paraId="2F817981" w14:textId="77777777" w:rsidR="00687032" w:rsidRDefault="00687032" w:rsidP="00687032">
      <w:pPr>
        <w:pStyle w:val="ListParagraph"/>
        <w:numPr>
          <w:ilvl w:val="0"/>
          <w:numId w:val="12"/>
        </w:numPr>
        <w:rPr>
          <w:noProof/>
          <w:lang w:eastAsia="fr-FR" w:bidi="ar-SA"/>
        </w:rPr>
      </w:pPr>
      <w:r>
        <w:rPr>
          <w:noProof/>
          <w:lang w:eastAsia="fr-FR" w:bidi="ar-SA"/>
        </w:rPr>
        <w:t>Le sous state dans lequel dans lequel elle est déclarée</w:t>
      </w:r>
    </w:p>
    <w:p w14:paraId="151F164B" w14:textId="77777777" w:rsidR="00687032" w:rsidRDefault="00687032" w:rsidP="00687032">
      <w:pPr>
        <w:pStyle w:val="ListParagraph"/>
        <w:numPr>
          <w:ilvl w:val="0"/>
          <w:numId w:val="12"/>
        </w:numPr>
        <w:rPr>
          <w:noProof/>
          <w:lang w:eastAsia="fr-FR" w:bidi="ar-SA"/>
        </w:rPr>
      </w:pPr>
      <w:r>
        <w:rPr>
          <w:noProof/>
          <w:lang w:eastAsia="fr-FR" w:bidi="ar-SA"/>
        </w:rPr>
        <w:t>Le chemin permettant d’atteindre ce sous-state, sous forme d’un tableau. Ainsi, si la fonction qui est traitées est « </w:t>
      </w:r>
      <w:r w:rsidRPr="00687032">
        <w:rPr>
          <w:noProof/>
          <w:lang w:eastAsia="fr-FR" w:bidi="ar-SA"/>
        </w:rPr>
        <w:t>create</w:t>
      </w:r>
      <w:r>
        <w:rPr>
          <w:noProof/>
          <w:lang w:eastAsia="fr-FR" w:bidi="ar-SA"/>
        </w:rPr>
        <w:t> », ce tableau contiendra [‘</w:t>
      </w:r>
      <w:r w:rsidRPr="00687032">
        <w:rPr>
          <w:noProof/>
          <w:lang w:eastAsia="fr-FR" w:bidi="ar-SA"/>
        </w:rPr>
        <w:t>todos</w:t>
      </w:r>
      <w:r>
        <w:rPr>
          <w:noProof/>
          <w:lang w:eastAsia="fr-FR" w:bidi="ar-SA"/>
        </w:rPr>
        <w:t>’, ‘list’]</w:t>
      </w:r>
    </w:p>
    <w:p w14:paraId="64A6F936" w14:textId="77777777" w:rsidR="00687032" w:rsidRDefault="00687032" w:rsidP="00687032">
      <w:pPr>
        <w:pStyle w:val="ListParagraph"/>
        <w:numPr>
          <w:ilvl w:val="0"/>
          <w:numId w:val="12"/>
        </w:numPr>
        <w:rPr>
          <w:noProof/>
          <w:lang w:eastAsia="fr-FR" w:bidi="ar-SA"/>
        </w:rPr>
      </w:pPr>
      <w:r>
        <w:rPr>
          <w:noProof/>
          <w:lang w:eastAsia="fr-FR" w:bidi="ar-SA"/>
        </w:rPr>
        <w:t>La fonction qui est traitée</w:t>
      </w:r>
    </w:p>
    <w:p w14:paraId="74B36EC5" w14:textId="77777777" w:rsidR="00687032" w:rsidRDefault="00CD495B" w:rsidP="00DC1B3D">
      <w:pPr>
        <w:rPr>
          <w:lang w:eastAsia="fr-FR" w:bidi="ar-SA"/>
        </w:rPr>
      </w:pPr>
      <w:r>
        <w:rPr>
          <w:noProof/>
          <w:lang w:eastAsia="fr-FR" w:bidi="ar-SA"/>
        </w:rPr>
        <w:t>D’abord il est testé si une action portant ce nom existe déjà, si c’est le cas, une erreur est générée.</w:t>
      </w:r>
      <w:r>
        <w:rPr>
          <w:noProof/>
          <w:lang w:eastAsia="fr-FR" w:bidi="ar-SA"/>
        </w:rPr>
        <w:br/>
        <w:t>Ensuite, si le sous-state est un objet, une copie est créée qui sera nécessaire pour réinitialiser la valeur du sous-state</w:t>
      </w:r>
      <w:r w:rsidR="00CB74D7">
        <w:rPr>
          <w:noProof/>
          <w:lang w:eastAsia="fr-FR" w:bidi="ar-SA"/>
        </w:rPr>
        <w:t xml:space="preserve"> si besoin est.</w:t>
      </w:r>
      <w:r w:rsidR="00CB74D7">
        <w:rPr>
          <w:noProof/>
          <w:lang w:eastAsia="fr-FR" w:bidi="ar-SA"/>
        </w:rPr>
        <w:br/>
        <w:t xml:space="preserve">Une action est alors définie dans l’objet </w:t>
      </w:r>
      <w:ins w:id="506" w:author="CCCCC" w:date="2017-06-21T13:57:00Z">
        <w:r w:rsidR="00DC1B3D">
          <w:rPr>
            <w:noProof/>
            <w:lang w:eastAsia="fr-FR" w:bidi="ar-SA"/>
          </w:rPr>
          <w:t>« </w:t>
        </w:r>
      </w:ins>
      <w:r w:rsidR="00CB74D7">
        <w:rPr>
          <w:noProof/>
          <w:lang w:eastAsia="fr-FR" w:bidi="ar-SA"/>
        </w:rPr>
        <w:t>this.actions</w:t>
      </w:r>
      <w:ins w:id="507" w:author="CCCCC" w:date="2017-06-21T13:57:00Z">
        <w:r w:rsidR="00DC1B3D">
          <w:rPr>
            <w:noProof/>
            <w:lang w:eastAsia="fr-FR" w:bidi="ar-SA"/>
          </w:rPr>
          <w:t> »</w:t>
        </w:r>
      </w:ins>
      <w:r w:rsidR="00CB74D7">
        <w:rPr>
          <w:noProof/>
          <w:lang w:eastAsia="fr-FR" w:bidi="ar-SA"/>
        </w:rPr>
        <w:t xml:space="preserve"> à l’indice portant son nom. Cette action peut être exécuté avec liste de paramètres qui lui est passée en arguments</w:t>
      </w:r>
      <w:r w:rsidR="008C5E05" w:rsidRPr="008C5E05">
        <w:rPr>
          <w:noProof/>
          <w:lang w:eastAsia="fr-FR" w:bidi="ar-SA"/>
          <w:rPrChange w:id="508" w:author="CCCCC" w:date="2017-06-21T13:57:00Z">
            <w:rPr>
              <w:rFonts w:asciiTheme="majorHAnsi" w:eastAsiaTheme="majorEastAsia" w:hAnsiTheme="majorHAnsi" w:cs="Mangal"/>
              <w:b/>
              <w:bCs/>
              <w:noProof/>
              <w:color w:val="4F81BD" w:themeColor="accent1"/>
              <w:sz w:val="26"/>
              <w:szCs w:val="23"/>
              <w:lang w:eastAsia="fr-FR" w:bidi="ar-SA"/>
            </w:rPr>
          </w:rPrChange>
        </w:rPr>
        <w:t xml:space="preserve">. </w:t>
      </w:r>
      <w:ins w:id="509" w:author="CCCCC" w:date="2017-06-21T13:57:00Z">
        <w:r w:rsidR="008C5E05" w:rsidRPr="008C5E05">
          <w:rPr>
            <w:lang w:eastAsia="fr-FR" w:bidi="ar-SA"/>
            <w:rPrChange w:id="510" w:author="CCCCC" w:date="2017-06-21T13:57:00Z">
              <w:rPr>
                <w:rFonts w:asciiTheme="majorHAnsi" w:eastAsiaTheme="majorEastAsia" w:hAnsiTheme="majorHAnsi" w:cs="Mangal"/>
                <w:b/>
                <w:bCs/>
                <w:color w:val="FF0000"/>
                <w:sz w:val="26"/>
                <w:szCs w:val="23"/>
                <w:lang w:eastAsia="fr-FR" w:bidi="ar-SA"/>
              </w:rPr>
            </w:rPrChange>
          </w:rPr>
          <w:t xml:space="preserve">Lorsqu’une action sera </w:t>
        </w:r>
        <w:del w:id="511" w:author="Cédric" w:date="2017-06-21T14:29:00Z">
          <w:r w:rsidR="008C5E05" w:rsidRPr="008C5E05" w:rsidDel="00D572C5">
            <w:rPr>
              <w:lang w:eastAsia="fr-FR" w:bidi="ar-SA"/>
              <w:rPrChange w:id="512" w:author="CCCCC" w:date="2017-06-21T13:57:00Z">
                <w:rPr>
                  <w:rFonts w:asciiTheme="majorHAnsi" w:eastAsiaTheme="majorEastAsia" w:hAnsiTheme="majorHAnsi" w:cs="Mangal"/>
                  <w:b/>
                  <w:bCs/>
                  <w:color w:val="FF0000"/>
                  <w:sz w:val="26"/>
                  <w:szCs w:val="23"/>
                  <w:lang w:eastAsia="fr-FR" w:bidi="ar-SA"/>
                </w:rPr>
              </w:rPrChange>
            </w:rPr>
            <w:delText>éxecutée</w:delText>
          </w:r>
        </w:del>
      </w:ins>
      <w:ins w:id="513" w:author="Cédric" w:date="2017-06-21T14:29:00Z">
        <w:r w:rsidR="00D572C5" w:rsidRPr="008C5E05">
          <w:rPr>
            <w:lang w:eastAsia="fr-FR" w:bidi="ar-SA"/>
          </w:rPr>
          <w:t>exécutée</w:t>
        </w:r>
      </w:ins>
      <w:ins w:id="514" w:author="CCCCC" w:date="2017-06-21T13:57:00Z">
        <w:r w:rsidR="008C5E05" w:rsidRPr="008C5E05">
          <w:rPr>
            <w:lang w:eastAsia="fr-FR" w:bidi="ar-SA"/>
            <w:rPrChange w:id="515" w:author="CCCCC" w:date="2017-06-21T13:57:00Z">
              <w:rPr>
                <w:rFonts w:asciiTheme="majorHAnsi" w:eastAsiaTheme="majorEastAsia" w:hAnsiTheme="majorHAnsi" w:cs="Mangal"/>
                <w:b/>
                <w:bCs/>
                <w:color w:val="FF0000"/>
                <w:sz w:val="26"/>
                <w:szCs w:val="23"/>
                <w:lang w:eastAsia="fr-FR" w:bidi="ar-SA"/>
              </w:rPr>
            </w:rPrChange>
          </w:rPr>
          <w:t>, sa valeur de retour sera ensuite utilisée pour mettre le sous-state à jour (si elle est définie).</w:t>
        </w:r>
      </w:ins>
      <w:del w:id="516" w:author="CCCCC" w:date="2017-06-21T13:57:00Z">
        <w:r w:rsidR="001574DF" w:rsidDel="00DC1B3D">
          <w:rPr>
            <w:noProof/>
            <w:lang w:eastAsia="fr-FR" w:bidi="ar-SA"/>
          </w:rPr>
          <w:delText>L’action sera éxecutée, elle va ensuite éxecuter en prenant les paramètres décris précédemment, la fonction qui lui est passée en argument. Sa valeur de retour sera ensuite utilisée pour mettre le sous-state à jour.</w:delText>
        </w:r>
      </w:del>
    </w:p>
    <w:p w14:paraId="22AD79D3" w14:textId="77777777" w:rsidR="00617AAB" w:rsidRDefault="001574DF" w:rsidP="00DC7F29">
      <w:pPr>
        <w:rPr>
          <w:noProof/>
          <w:lang w:eastAsia="fr-FR" w:bidi="ar-SA"/>
        </w:rPr>
      </w:pPr>
      <w:r>
        <w:rPr>
          <w:noProof/>
          <w:lang w:eastAsia="fr-FR" w:bidi="ar-SA"/>
        </w:rPr>
        <w:lastRenderedPageBreak/>
        <w:drawing>
          <wp:anchor distT="0" distB="0" distL="114300" distR="114300" simplePos="0" relativeHeight="251636224" behindDoc="0" locked="0" layoutInCell="1" allowOverlap="1" wp14:anchorId="7F927838" wp14:editId="47B9C55F">
            <wp:simplePos x="0" y="0"/>
            <wp:positionH relativeFrom="column">
              <wp:posOffset>291465</wp:posOffset>
            </wp:positionH>
            <wp:positionV relativeFrom="paragraph">
              <wp:posOffset>-3810</wp:posOffset>
            </wp:positionV>
            <wp:extent cx="5559425" cy="369252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59425" cy="3692525"/>
                    </a:xfrm>
                    <a:prstGeom prst="rect">
                      <a:avLst/>
                    </a:prstGeom>
                  </pic:spPr>
                </pic:pic>
              </a:graphicData>
            </a:graphic>
          </wp:anchor>
        </w:drawing>
      </w:r>
      <w:r w:rsidR="00586EFC">
        <w:rPr>
          <w:noProof/>
          <w:lang w:eastAsia="fr-FR" w:bidi="ar-SA"/>
        </w:rPr>
        <w:t xml:space="preserve">Il est ensuite nécessaire de construire le state. Celui-ci comprenant un nombre de niveaux non définit, le state va être construit de manière récursive. La fonction constructState qui prend en paramètre un objet « obj » représentant le sous-state, ainsi que le chemin pour atteindre celui-ci. Cette fonction commence par déclarer une variable « substate » qui contiendra la valeur de retour et une variable « pathCopy » qui permettra de stocker </w:t>
      </w:r>
      <w:ins w:id="517" w:author="Cédric" w:date="2017-06-21T14:30:00Z">
        <w:r w:rsidR="00D572C5">
          <w:rPr>
            <w:noProof/>
            <w:lang w:eastAsia="fr-FR" w:bidi="ar-SA"/>
          </w:rPr>
          <w:t xml:space="preserve">une </w:t>
        </w:r>
      </w:ins>
      <w:del w:id="518" w:author="CCCCC" w:date="2017-06-21T13:58:00Z">
        <w:r w:rsidR="00586EFC" w:rsidDel="00DC1B3D">
          <w:rPr>
            <w:noProof/>
            <w:lang w:eastAsia="fr-FR" w:bidi="ar-SA"/>
          </w:rPr>
          <w:delText>une valeur modifié</w:delText>
        </w:r>
      </w:del>
      <w:ins w:id="519" w:author="CCCCC" w:date="2017-06-21T13:58:00Z">
        <w:r w:rsidR="00DC1B3D">
          <w:rPr>
            <w:noProof/>
            <w:lang w:eastAsia="fr-FR" w:bidi="ar-SA"/>
          </w:rPr>
          <w:t>copie</w:t>
        </w:r>
      </w:ins>
      <w:r w:rsidR="00586EFC">
        <w:rPr>
          <w:noProof/>
          <w:lang w:eastAsia="fr-FR" w:bidi="ar-SA"/>
        </w:rPr>
        <w:t xml:space="preserve"> de l’argument « path ».</w:t>
      </w:r>
      <w:r w:rsidR="00A038BB">
        <w:rPr>
          <w:noProof/>
          <w:lang w:eastAsia="fr-FR" w:bidi="ar-SA"/>
        </w:rPr>
        <w:t xml:space="preserve"> On regarde ensuite si l’objet contient un champs « init », si c’est le cas, on initialise sa valeur, sinon on va parcourir</w:t>
      </w:r>
      <w:r w:rsidR="008F14E3">
        <w:rPr>
          <w:noProof/>
          <w:lang w:eastAsia="fr-FR" w:bidi="ar-SA"/>
        </w:rPr>
        <w:t xml:space="preserve"> ses champs</w:t>
      </w:r>
      <w:r w:rsidR="00A038BB">
        <w:rPr>
          <w:noProof/>
          <w:lang w:eastAsia="fr-FR" w:bidi="ar-SA"/>
        </w:rPr>
        <w:t>.</w:t>
      </w:r>
      <w:r w:rsidR="008F14E3">
        <w:rPr>
          <w:noProof/>
          <w:lang w:eastAsia="fr-FR" w:bidi="ar-SA"/>
        </w:rPr>
        <w:t xml:space="preserve"> On va d’abord enlever toutes les fonctions de l’objet pour qu’il ne reste plus </w:t>
      </w:r>
      <w:r w:rsidR="00617AAB">
        <w:rPr>
          <w:noProof/>
          <w:lang w:eastAsia="fr-FR" w:bidi="ar-SA"/>
        </w:rPr>
        <w:t>que les trois types de valeur suivant :</w:t>
      </w:r>
    </w:p>
    <w:p w14:paraId="742749AC" w14:textId="77777777" w:rsidR="00617AAB" w:rsidRDefault="00617AAB" w:rsidP="00617AAB">
      <w:pPr>
        <w:pStyle w:val="ListParagraph"/>
        <w:numPr>
          <w:ilvl w:val="0"/>
          <w:numId w:val="14"/>
        </w:numPr>
        <w:rPr>
          <w:noProof/>
          <w:lang w:eastAsia="fr-FR" w:bidi="ar-SA"/>
        </w:rPr>
      </w:pPr>
      <w:r>
        <w:rPr>
          <w:noProof/>
          <w:lang w:eastAsia="fr-FR" w:bidi="ar-SA"/>
        </w:rPr>
        <w:t xml:space="preserve">Une </w:t>
      </w:r>
      <w:r w:rsidR="008F14E3">
        <w:rPr>
          <w:noProof/>
          <w:lang w:eastAsia="fr-FR" w:bidi="ar-SA"/>
        </w:rPr>
        <w:t>valeurs d’</w:t>
      </w:r>
      <w:r>
        <w:rPr>
          <w:noProof/>
          <w:lang w:eastAsia="fr-FR" w:bidi="ar-SA"/>
        </w:rPr>
        <w:t>initialisation. La valeur d’initialisation étant déjà traité, elle sera ignorée si la valeur courante est de ce type.</w:t>
      </w:r>
    </w:p>
    <w:p w14:paraId="22424A44" w14:textId="77777777" w:rsidR="00617AAB" w:rsidRDefault="00617AAB" w:rsidP="00617AAB">
      <w:pPr>
        <w:pStyle w:val="ListParagraph"/>
        <w:numPr>
          <w:ilvl w:val="0"/>
          <w:numId w:val="14"/>
        </w:numPr>
        <w:rPr>
          <w:noProof/>
          <w:lang w:eastAsia="fr-FR" w:bidi="ar-SA"/>
        </w:rPr>
      </w:pPr>
      <w:r>
        <w:rPr>
          <w:noProof/>
          <w:lang w:eastAsia="fr-FR" w:bidi="ar-SA"/>
        </w:rPr>
        <w:t>U</w:t>
      </w:r>
      <w:r w:rsidR="008F14E3">
        <w:rPr>
          <w:noProof/>
          <w:lang w:eastAsia="fr-FR" w:bidi="ar-SA"/>
        </w:rPr>
        <w:t>n éventuel sous-state</w:t>
      </w:r>
      <w:r>
        <w:rPr>
          <w:noProof/>
          <w:lang w:eastAsia="fr-FR" w:bidi="ar-SA"/>
        </w:rPr>
        <w:t>, dans ce cas, le sous-state est construit en rappelent la fonction « constructState » dessus.</w:t>
      </w:r>
    </w:p>
    <w:p w14:paraId="6427D311" w14:textId="77777777" w:rsidR="00DC7F29" w:rsidRDefault="008F14E3" w:rsidP="00DC7F29">
      <w:pPr>
        <w:pStyle w:val="ListParagraph"/>
        <w:numPr>
          <w:ilvl w:val="0"/>
          <w:numId w:val="14"/>
        </w:numPr>
        <w:rPr>
          <w:noProof/>
          <w:lang w:eastAsia="fr-FR" w:bidi="ar-SA"/>
        </w:rPr>
      </w:pPr>
      <w:r>
        <w:rPr>
          <w:noProof/>
          <w:lang w:eastAsia="fr-FR" w:bidi="ar-SA"/>
        </w:rPr>
        <w:t>un champ contenant une chaine de caractères</w:t>
      </w:r>
      <w:r w:rsidR="00617AAB">
        <w:rPr>
          <w:noProof/>
          <w:lang w:eastAsia="fr-FR" w:bidi="ar-SA"/>
        </w:rPr>
        <w:t xml:space="preserve"> comme le champs « title » dans la todoList. Ce type de champs sert à reduire la déclaration d’une chaine de caractère ayant une chaine vide comme valeur initiale. Un sous état </w:t>
      </w:r>
      <w:del w:id="520" w:author="Cédric" w:date="2017-06-21T14:30:00Z">
        <w:r w:rsidR="00617AAB" w:rsidDel="00D572C5">
          <w:rPr>
            <w:noProof/>
            <w:lang w:eastAsia="fr-FR" w:bidi="ar-SA"/>
          </w:rPr>
          <w:delText xml:space="preserve">est </w:delText>
        </w:r>
      </w:del>
      <w:ins w:id="521" w:author="Cédric" w:date="2017-06-21T14:30:00Z">
        <w:r w:rsidR="00D572C5">
          <w:rPr>
            <w:noProof/>
            <w:lang w:eastAsia="fr-FR" w:bidi="ar-SA"/>
          </w:rPr>
          <w:t xml:space="preserve">sera </w:t>
        </w:r>
      </w:ins>
      <w:r w:rsidR="00617AAB">
        <w:rPr>
          <w:noProof/>
          <w:lang w:eastAsia="fr-FR" w:bidi="ar-SA"/>
        </w:rPr>
        <w:t xml:space="preserve">donc créé portant le nom du champ courant et ayant pour valeur une chaine vide, ainsi qu’une action </w:t>
      </w:r>
      <w:r w:rsidR="001A3614">
        <w:rPr>
          <w:noProof/>
          <w:lang w:eastAsia="fr-FR" w:bidi="ar-SA"/>
        </w:rPr>
        <w:t>ayant pour nom le contenu de la chaine contenu dans le champs (ici « updateTitle ») permettant de modifier le substate à l’aide d’un évènement.</w:t>
      </w:r>
    </w:p>
    <w:p w14:paraId="66D90E23" w14:textId="77777777" w:rsidR="001A3614" w:rsidRDefault="001A3614" w:rsidP="001A3614">
      <w:pPr>
        <w:rPr>
          <w:noProof/>
          <w:lang w:eastAsia="fr-FR" w:bidi="ar-SA"/>
        </w:rPr>
      </w:pPr>
      <w:r>
        <w:rPr>
          <w:noProof/>
          <w:lang w:eastAsia="fr-FR" w:bidi="ar-SA"/>
        </w:rPr>
        <w:t>Nous allons devoir créer la liste des actions grâce la fonction « setAction » décrite plus haut. Pour ce faire, on parcourt l’objet dans lequel on a gardé uniquement les fonctions.</w:t>
      </w:r>
    </w:p>
    <w:p w14:paraId="30004230" w14:textId="77777777" w:rsidR="001A3614" w:rsidRDefault="001A3614" w:rsidP="001A3614">
      <w:pPr>
        <w:rPr>
          <w:lang w:eastAsia="fr-FR" w:bidi="ar-SA"/>
        </w:rPr>
      </w:pPr>
      <w:r>
        <w:rPr>
          <w:noProof/>
          <w:lang w:eastAsia="fr-FR" w:bidi="ar-SA"/>
        </w:rPr>
        <w:t>Il est essentiel de faire ces deux parcours dans cet ordre car le premier parcours permet de construire le state qui peut ensuite être passé comme valeur initiale aux différentes fonctions.</w:t>
      </w:r>
      <w:r w:rsidR="00BB5970">
        <w:rPr>
          <w:noProof/>
          <w:lang w:eastAsia="fr-FR" w:bidi="ar-SA"/>
        </w:rPr>
        <w:t xml:space="preserve"> Des actions sont définits lors du premier parcours mais celles-ci ne nécessitent pas d’avoir accès à la valeur initiale</w:t>
      </w:r>
    </w:p>
    <w:p w14:paraId="14F7ED61" w14:textId="77777777" w:rsidR="0035538D" w:rsidRDefault="0060717E" w:rsidP="001A3614">
      <w:pPr>
        <w:rPr>
          <w:ins w:id="522" w:author="CCCCC" w:date="2017-06-07T22:11:00Z"/>
          <w:noProof/>
          <w:lang w:eastAsia="fr-FR" w:bidi="ar-SA"/>
        </w:rPr>
      </w:pPr>
      <w:r>
        <w:rPr>
          <w:noProof/>
          <w:lang w:eastAsia="fr-FR" w:bidi="ar-SA"/>
        </w:rPr>
        <w:drawing>
          <wp:anchor distT="0" distB="0" distL="114300" distR="114300" simplePos="0" relativeHeight="251627008" behindDoc="0" locked="0" layoutInCell="1" allowOverlap="1" wp14:anchorId="733A99E6" wp14:editId="3CD5B4B0">
            <wp:simplePos x="0" y="0"/>
            <wp:positionH relativeFrom="column">
              <wp:posOffset>-3810</wp:posOffset>
            </wp:positionH>
            <wp:positionV relativeFrom="paragraph">
              <wp:posOffset>203835</wp:posOffset>
            </wp:positionV>
            <wp:extent cx="6120130" cy="203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203200"/>
                    </a:xfrm>
                    <a:prstGeom prst="rect">
                      <a:avLst/>
                    </a:prstGeom>
                  </pic:spPr>
                </pic:pic>
              </a:graphicData>
            </a:graphic>
          </wp:anchor>
        </w:drawing>
      </w:r>
      <w:r w:rsidR="00FD4174">
        <w:rPr>
          <w:noProof/>
          <w:lang w:eastAsia="fr-FR" w:bidi="ar-SA"/>
        </w:rPr>
        <w:t xml:space="preserve">Par la suite, les selecteurs sont parcourus </w:t>
      </w:r>
      <w:r>
        <w:rPr>
          <w:noProof/>
          <w:lang w:eastAsia="fr-FR" w:bidi="ar-SA"/>
        </w:rPr>
        <w:t>grâce à la fonction « setSelectors »</w:t>
      </w:r>
      <w:r w:rsidR="00FD4174">
        <w:rPr>
          <w:noProof/>
          <w:lang w:eastAsia="fr-FR" w:bidi="ar-SA"/>
        </w:rPr>
        <w:t xml:space="preserve"> suivante :</w:t>
      </w:r>
      <w:r>
        <w:rPr>
          <w:noProof/>
          <w:lang w:eastAsia="fr-FR" w:bidi="ar-SA"/>
        </w:rPr>
        <w:br/>
        <w:t>La fonction mapValues</w:t>
      </w:r>
      <w:ins w:id="523" w:author="CCCCC" w:date="2017-06-21T13:58:00Z">
        <w:r w:rsidR="00DC1B3D">
          <w:rPr>
            <w:noProof/>
            <w:lang w:eastAsia="fr-FR" w:bidi="ar-SA"/>
          </w:rPr>
          <w:t xml:space="preserve"> est issue de Lodash. Elle</w:t>
        </w:r>
      </w:ins>
      <w:r>
        <w:rPr>
          <w:noProof/>
          <w:lang w:eastAsia="fr-FR" w:bidi="ar-SA"/>
        </w:rPr>
        <w:t xml:space="preserve"> permet de </w:t>
      </w:r>
      <w:ins w:id="524" w:author="CCCCC" w:date="2017-06-07T21:01:00Z">
        <w:r>
          <w:rPr>
            <w:noProof/>
            <w:lang w:eastAsia="fr-FR" w:bidi="ar-SA"/>
          </w:rPr>
          <w:t>parcourir un objet</w:t>
        </w:r>
      </w:ins>
      <w:ins w:id="525" w:author="CCCCC" w:date="2017-06-07T21:02:00Z">
        <w:r w:rsidR="0035538D">
          <w:rPr>
            <w:noProof/>
            <w:lang w:eastAsia="fr-FR" w:bidi="ar-SA"/>
          </w:rPr>
          <w:t xml:space="preserve"> en modifiant ses </w:t>
        </w:r>
        <w:r w:rsidR="0035538D">
          <w:rPr>
            <w:noProof/>
            <w:lang w:eastAsia="fr-FR" w:bidi="ar-SA"/>
          </w:rPr>
          <w:lastRenderedPageBreak/>
          <w:t>champs.</w:t>
        </w:r>
      </w:ins>
      <w:ins w:id="526" w:author="CCCCC" w:date="2017-06-07T21:03:00Z">
        <w:r w:rsidR="0035538D">
          <w:rPr>
            <w:noProof/>
            <w:lang w:eastAsia="fr-FR" w:bidi="ar-SA"/>
          </w:rPr>
          <w:t xml:space="preserve"> Ainsi</w:t>
        </w:r>
      </w:ins>
      <w:ins w:id="527" w:author="CCCCC" w:date="2017-06-07T21:06:00Z">
        <w:r w:rsidR="0035538D">
          <w:rPr>
            <w:noProof/>
            <w:lang w:eastAsia="fr-FR" w:bidi="ar-SA"/>
          </w:rPr>
          <w:t xml:space="preserve">, un </w:t>
        </w:r>
      </w:ins>
      <w:ins w:id="528" w:author="CCCCC" w:date="2017-06-07T21:04:00Z">
        <w:r w:rsidR="0035538D">
          <w:rPr>
            <w:noProof/>
            <w:lang w:eastAsia="fr-FR" w:bidi="ar-SA"/>
          </w:rPr>
          <w:t xml:space="preserve">selecteurs </w:t>
        </w:r>
      </w:ins>
      <w:ins w:id="529" w:author="CCCCC" w:date="2017-06-07T21:06:00Z">
        <w:r w:rsidR="0035538D">
          <w:rPr>
            <w:noProof/>
            <w:lang w:eastAsia="fr-FR" w:bidi="ar-SA"/>
          </w:rPr>
          <w:t xml:space="preserve">sera </w:t>
        </w:r>
      </w:ins>
      <w:ins w:id="530" w:author="CCCCC" w:date="2017-06-07T21:04:00Z">
        <w:r w:rsidR="0035538D">
          <w:rPr>
            <w:noProof/>
            <w:lang w:eastAsia="fr-FR" w:bidi="ar-SA"/>
          </w:rPr>
          <w:t>une fonction qui éxecute le sél</w:t>
        </w:r>
      </w:ins>
      <w:ins w:id="531" w:author="Cédric" w:date="2017-06-21T14:31:00Z">
        <w:r w:rsidR="00D572C5">
          <w:rPr>
            <w:noProof/>
            <w:lang w:eastAsia="fr-FR" w:bidi="ar-SA"/>
          </w:rPr>
          <w:t>e</w:t>
        </w:r>
      </w:ins>
      <w:ins w:id="532" w:author="CCCCC" w:date="2017-06-07T21:04:00Z">
        <w:del w:id="533" w:author="Cédric" w:date="2017-06-21T14:31:00Z">
          <w:r w:rsidR="0035538D" w:rsidDel="00D572C5">
            <w:rPr>
              <w:noProof/>
              <w:lang w:eastAsia="fr-FR" w:bidi="ar-SA"/>
            </w:rPr>
            <w:delText>é</w:delText>
          </w:r>
        </w:del>
        <w:r w:rsidR="0035538D">
          <w:rPr>
            <w:noProof/>
            <w:lang w:eastAsia="fr-FR" w:bidi="ar-SA"/>
          </w:rPr>
          <w:t xml:space="preserve">cteur </w:t>
        </w:r>
      </w:ins>
      <w:ins w:id="534" w:author="CCCCC" w:date="2017-06-07T21:06:00Z">
        <w:r w:rsidR="0035538D">
          <w:rPr>
            <w:noProof/>
            <w:lang w:eastAsia="fr-FR" w:bidi="ar-SA"/>
          </w:rPr>
          <w:t>déclaré dans l’argument</w:t>
        </w:r>
      </w:ins>
      <w:ins w:id="535" w:author="CCCCC" w:date="2017-06-21T13:59:00Z">
        <w:r w:rsidR="00DC1B3D">
          <w:rPr>
            <w:noProof/>
            <w:lang w:eastAsia="fr-FR" w:bidi="ar-SA"/>
          </w:rPr>
          <w:t xml:space="preserve"> « selectors » de</w:t>
        </w:r>
      </w:ins>
      <w:ins w:id="536" w:author="CCCCC" w:date="2017-06-07T21:06:00Z">
        <w:r w:rsidR="0035538D">
          <w:rPr>
            <w:noProof/>
            <w:lang w:eastAsia="fr-FR" w:bidi="ar-SA"/>
          </w:rPr>
          <w:t xml:space="preserve"> withState, </w:t>
        </w:r>
      </w:ins>
      <w:ins w:id="537" w:author="CCCCC" w:date="2017-06-07T21:04:00Z">
        <w:r w:rsidR="0035538D">
          <w:rPr>
            <w:noProof/>
            <w:lang w:eastAsia="fr-FR" w:bidi="ar-SA"/>
          </w:rPr>
          <w:t>en lui passant les paramètres nécessaires</w:t>
        </w:r>
      </w:ins>
      <w:ins w:id="538" w:author="CCCCC" w:date="2017-06-07T21:06:00Z">
        <w:r w:rsidR="0035538D">
          <w:rPr>
            <w:noProof/>
            <w:lang w:eastAsia="fr-FR" w:bidi="ar-SA"/>
          </w:rPr>
          <w:t>.</w:t>
        </w:r>
      </w:ins>
    </w:p>
    <w:p w14:paraId="065A4FB9" w14:textId="77777777" w:rsidR="0009519E" w:rsidRPr="00F31021" w:rsidDel="0009519E" w:rsidRDefault="0009519E" w:rsidP="0009519E">
      <w:pPr>
        <w:rPr>
          <w:del w:id="539" w:author="CCCCC" w:date="2017-06-07T22:11:00Z"/>
        </w:rPr>
      </w:pPr>
      <w:moveToRangeStart w:id="540" w:author="CCCCC" w:date="2017-06-07T22:11:00Z" w:name="move484636844"/>
      <w:moveTo w:id="541" w:author="CCCCC" w:date="2017-06-07T22:11:00Z">
        <w:r>
          <w:t>Pour valider le bon fonctionnement du module, il a été nécessaire d’écrire des tests unitaires.</w:t>
        </w:r>
      </w:moveTo>
    </w:p>
    <w:moveToRangeEnd w:id="540"/>
    <w:p w14:paraId="51B1297F" w14:textId="77777777" w:rsidR="0009519E" w:rsidRDefault="0009519E" w:rsidP="001A3614">
      <w:pPr>
        <w:rPr>
          <w:noProof/>
          <w:lang w:eastAsia="fr-FR" w:bidi="ar-SA"/>
        </w:rPr>
      </w:pPr>
    </w:p>
    <w:p w14:paraId="1491DD4F" w14:textId="77777777" w:rsidR="00F86C2B" w:rsidRDefault="00FC4687">
      <w:pPr>
        <w:pStyle w:val="Heading3"/>
        <w:rPr>
          <w:ins w:id="542" w:author="CCCCC" w:date="2017-06-07T22:12:00Z"/>
        </w:rPr>
        <w:pPrChange w:id="543" w:author="CCCCC" w:date="2017-06-11T20:52:00Z">
          <w:pPr>
            <w:pStyle w:val="Heading4"/>
            <w:ind w:left="0"/>
          </w:pPr>
        </w:pPrChange>
      </w:pPr>
      <w:bookmarkStart w:id="544" w:name="_Toc485664084"/>
      <w:r>
        <w:t>Tests</w:t>
      </w:r>
      <w:bookmarkEnd w:id="544"/>
    </w:p>
    <w:p w14:paraId="3AE3CFF4" w14:textId="77777777" w:rsidR="00F86C2B" w:rsidRDefault="0009519E">
      <w:pPr>
        <w:rPr>
          <w:ins w:id="545" w:author="CCCCC" w:date="2017-06-07T22:13:00Z"/>
        </w:rPr>
        <w:pPrChange w:id="546" w:author="CCCCC" w:date="2017-06-07T22:12:00Z">
          <w:pPr>
            <w:pStyle w:val="Heading4"/>
            <w:ind w:left="0"/>
          </w:pPr>
        </w:pPrChange>
      </w:pPr>
      <w:ins w:id="547" w:author="CCCCC" w:date="2017-06-07T22:12:00Z">
        <w:r>
          <w:t>withState doit pouvoir supporter les fonctionnalités suivante</w:t>
        </w:r>
      </w:ins>
      <w:ins w:id="548" w:author="CCCCC" w:date="2017-06-07T22:13:00Z">
        <w:r>
          <w:t> </w:t>
        </w:r>
      </w:ins>
      <w:ins w:id="549" w:author="CCCCC" w:date="2017-06-07T22:12:00Z">
        <w:r>
          <w:t>:</w:t>
        </w:r>
      </w:ins>
    </w:p>
    <w:p w14:paraId="50AD9C94" w14:textId="77777777" w:rsidR="0009519E" w:rsidDel="0009519E" w:rsidRDefault="0009519E" w:rsidP="0009519E">
      <w:pPr>
        <w:pStyle w:val="ListParagraph"/>
        <w:numPr>
          <w:ilvl w:val="0"/>
          <w:numId w:val="15"/>
        </w:numPr>
        <w:rPr>
          <w:del w:id="550" w:author="CCCCC" w:date="2017-06-07T22:14:00Z"/>
        </w:rPr>
      </w:pPr>
      <w:ins w:id="551" w:author="CCCCC" w:date="2017-06-07T22:16:00Z">
        <w:r>
          <w:t>D</w:t>
        </w:r>
      </w:ins>
      <w:ins w:id="552" w:author="CCCCC" w:date="2017-06-07T22:15:00Z">
        <w:r>
          <w:t xml:space="preserve">écorer </w:t>
        </w:r>
      </w:ins>
      <w:ins w:id="553" w:author="CCCCC" w:date="2017-06-07T22:13:00Z">
        <w:r>
          <w:t>un composant stateful en paramètre.</w:t>
        </w:r>
      </w:ins>
    </w:p>
    <w:p w14:paraId="2F5CCAE9" w14:textId="77777777" w:rsidR="00F86C2B" w:rsidRDefault="00F86C2B">
      <w:pPr>
        <w:pStyle w:val="ListParagraph"/>
        <w:numPr>
          <w:ilvl w:val="0"/>
          <w:numId w:val="15"/>
        </w:numPr>
        <w:rPr>
          <w:ins w:id="554" w:author="CCCCC" w:date="2017-06-07T22:14:00Z"/>
        </w:rPr>
        <w:pPrChange w:id="555" w:author="CCCCC" w:date="2017-06-07T22:13:00Z">
          <w:pPr>
            <w:pStyle w:val="Heading4"/>
            <w:ind w:left="0"/>
          </w:pPr>
        </w:pPrChange>
      </w:pPr>
    </w:p>
    <w:p w14:paraId="15E10AC3" w14:textId="77777777" w:rsidR="00001904" w:rsidDel="0009519E" w:rsidRDefault="00001904" w:rsidP="00E30E3B">
      <w:pPr>
        <w:pStyle w:val="Heading3"/>
        <w:rPr>
          <w:del w:id="556" w:author="CCCCC" w:date="2017-06-07T22:09:00Z"/>
          <w:noProof/>
          <w:lang w:eastAsia="fr-FR" w:bidi="ar-SA"/>
        </w:rPr>
      </w:pPr>
    </w:p>
    <w:p w14:paraId="7566A491" w14:textId="77777777" w:rsidR="0009519E" w:rsidRDefault="0009519E" w:rsidP="0009519E">
      <w:pPr>
        <w:pStyle w:val="ListParagraph"/>
        <w:numPr>
          <w:ilvl w:val="0"/>
          <w:numId w:val="15"/>
        </w:numPr>
        <w:rPr>
          <w:ins w:id="557" w:author="CCCCC" w:date="2017-06-07T22:13:00Z"/>
        </w:rPr>
      </w:pPr>
      <w:ins w:id="558" w:author="CCCCC" w:date="2017-06-07T22:16:00Z">
        <w:r>
          <w:t xml:space="preserve">Décorer un </w:t>
        </w:r>
      </w:ins>
      <w:ins w:id="559" w:author="CCCCC" w:date="2017-06-07T22:13:00Z">
        <w:r>
          <w:t>composant stateless en paramètre.</w:t>
        </w:r>
      </w:ins>
    </w:p>
    <w:p w14:paraId="7DC444AF" w14:textId="77777777" w:rsidR="0009519E" w:rsidRDefault="0009519E" w:rsidP="0009519E">
      <w:pPr>
        <w:pStyle w:val="ListParagraph"/>
        <w:numPr>
          <w:ilvl w:val="0"/>
          <w:numId w:val="15"/>
        </w:numPr>
        <w:rPr>
          <w:ins w:id="560" w:author="CCCCC" w:date="2017-06-07T22:15:00Z"/>
        </w:rPr>
      </w:pPr>
      <w:ins w:id="561" w:author="CCCCC" w:date="2017-06-07T22:14:00Z">
        <w:r>
          <w:t>Utiliser une fonction pour initialiser la valeur d</w:t>
        </w:r>
      </w:ins>
      <w:ins w:id="562" w:author="CCCCC" w:date="2017-06-07T22:15:00Z">
        <w:r>
          <w:t>’un sous-state</w:t>
        </w:r>
      </w:ins>
    </w:p>
    <w:p w14:paraId="6D8BF112" w14:textId="77777777" w:rsidR="0009519E" w:rsidRDefault="0009519E" w:rsidP="0009519E">
      <w:pPr>
        <w:pStyle w:val="ListParagraph"/>
        <w:numPr>
          <w:ilvl w:val="0"/>
          <w:numId w:val="15"/>
        </w:numPr>
        <w:rPr>
          <w:ins w:id="563" w:author="CCCCC" w:date="2017-06-07T22:18:00Z"/>
        </w:rPr>
      </w:pPr>
      <w:ins w:id="564" w:author="CCCCC" w:date="2017-06-07T22:17:00Z">
        <w:r>
          <w:t xml:space="preserve">Remettre la valeur </w:t>
        </w:r>
        <w:r w:rsidR="007D5D0D">
          <w:t xml:space="preserve">d’un sous-state </w:t>
        </w:r>
      </w:ins>
      <w:ins w:id="565" w:author="CCCCC" w:date="2017-06-07T22:18:00Z">
        <w:r w:rsidR="007D5D0D">
          <w:t>à sa valeur initiale</w:t>
        </w:r>
      </w:ins>
    </w:p>
    <w:p w14:paraId="2CAC375A" w14:textId="77777777" w:rsidR="007D5D0D" w:rsidRDefault="007D5D0D" w:rsidP="0009519E">
      <w:pPr>
        <w:pStyle w:val="ListParagraph"/>
        <w:numPr>
          <w:ilvl w:val="0"/>
          <w:numId w:val="15"/>
        </w:numPr>
        <w:rPr>
          <w:ins w:id="566" w:author="CCCCC" w:date="2017-06-07T22:19:00Z"/>
        </w:rPr>
      </w:pPr>
      <w:ins w:id="567" w:author="CCCCC" w:date="2017-06-07T22:18:00Z">
        <w:r>
          <w:t>Un</w:t>
        </w:r>
      </w:ins>
      <w:ins w:id="568" w:author="CCCCC" w:date="2017-06-07T22:19:00Z">
        <w:r>
          <w:t>e</w:t>
        </w:r>
      </w:ins>
      <w:ins w:id="569" w:author="CCCCC" w:date="2017-06-07T22:18:00Z">
        <w:r>
          <w:t xml:space="preserve"> action peut ne rien retourner</w:t>
        </w:r>
      </w:ins>
    </w:p>
    <w:p w14:paraId="65D43C41" w14:textId="77777777" w:rsidR="007D5D0D" w:rsidRDefault="007D5D0D">
      <w:pPr>
        <w:pStyle w:val="ListParagraph"/>
        <w:numPr>
          <w:ilvl w:val="0"/>
          <w:numId w:val="15"/>
        </w:numPr>
        <w:rPr>
          <w:ins w:id="570" w:author="CCCCC" w:date="2017-06-07T22:20:00Z"/>
        </w:rPr>
      </w:pPr>
      <w:ins w:id="571" w:author="CCCCC" w:date="2017-06-07T22:19:00Z">
        <w:r>
          <w:t xml:space="preserve">L’initialisation d’une chaine de caractères vide doit pouvoir se faire </w:t>
        </w:r>
      </w:ins>
      <w:ins w:id="572" w:author="CCCCC" w:date="2017-06-07T22:20:00Z">
        <w:r>
          <w:t>en lui donnant pour valeur le nom de la fonction qui pourra la modifier grâce à un évènement</w:t>
        </w:r>
      </w:ins>
    </w:p>
    <w:p w14:paraId="1A186B2C" w14:textId="77777777" w:rsidR="007D5D0D" w:rsidRPr="00E56644" w:rsidRDefault="007D5D0D">
      <w:pPr>
        <w:pStyle w:val="ListParagraph"/>
        <w:numPr>
          <w:ilvl w:val="0"/>
          <w:numId w:val="15"/>
        </w:numPr>
        <w:rPr>
          <w:ins w:id="573" w:author="CCCCC" w:date="2017-06-07T22:13:00Z"/>
        </w:rPr>
      </w:pPr>
      <w:ins w:id="574" w:author="CCCCC" w:date="2017-06-07T22:21:00Z">
        <w:r>
          <w:t>Déclencher une erreur si plus d</w:t>
        </w:r>
      </w:ins>
      <w:ins w:id="575" w:author="CCCCC" w:date="2017-06-07T22:22:00Z">
        <w:r>
          <w:t>’une valeur sont déclarées dans un sous-state</w:t>
        </w:r>
      </w:ins>
    </w:p>
    <w:p w14:paraId="35D43D7E" w14:textId="77777777" w:rsidR="00857FE5" w:rsidRDefault="007D5D0D">
      <w:pPr>
        <w:rPr>
          <w:ins w:id="576" w:author="CCCCC" w:date="2017-06-07T22:33:00Z"/>
          <w:lang w:eastAsia="fr-FR" w:bidi="ar-SA"/>
        </w:rPr>
      </w:pPr>
      <w:ins w:id="577" w:author="CCCCC" w:date="2017-06-07T22:23:00Z">
        <w:r>
          <w:rPr>
            <w:lang w:eastAsia="fr-FR" w:bidi="ar-SA"/>
          </w:rPr>
          <w:t xml:space="preserve">Un test est écrit pour chacune de ces fonctionnalités. Les tests sont </w:t>
        </w:r>
      </w:ins>
      <w:ins w:id="578" w:author="CCCCC" w:date="2017-06-07T22:28:00Z">
        <w:r>
          <w:rPr>
            <w:lang w:eastAsia="fr-FR" w:bidi="ar-SA"/>
          </w:rPr>
          <w:t>écrits</w:t>
        </w:r>
      </w:ins>
      <w:ins w:id="579" w:author="CCCCC" w:date="2017-06-07T22:23:00Z">
        <w:r>
          <w:rPr>
            <w:lang w:eastAsia="fr-FR" w:bidi="ar-SA"/>
          </w:rPr>
          <w:t xml:space="preserve"> avec la librairie Jest</w:t>
        </w:r>
      </w:ins>
      <w:ins w:id="580" w:author="CCCCC" w:date="2017-06-07T22:28:00Z">
        <w:r w:rsidR="00857FE5">
          <w:rPr>
            <w:lang w:eastAsia="fr-FR" w:bidi="ar-SA"/>
          </w:rPr>
          <w:t>. Les fonctions fournis par Jest que nous utilisons sont les suivantes :</w:t>
        </w:r>
      </w:ins>
    </w:p>
    <w:p w14:paraId="2A47E1B1" w14:textId="77777777" w:rsidR="00F86C2B" w:rsidRDefault="00857FE5">
      <w:pPr>
        <w:pStyle w:val="ListParagraph"/>
        <w:numPr>
          <w:ilvl w:val="0"/>
          <w:numId w:val="16"/>
        </w:numPr>
        <w:rPr>
          <w:ins w:id="581" w:author="CCCCC" w:date="2017-06-07T22:34:00Z"/>
          <w:lang w:eastAsia="fr-FR" w:bidi="ar-SA"/>
        </w:rPr>
        <w:pPrChange w:id="582" w:author="CCCCC" w:date="2017-06-07T22:29:00Z">
          <w:pPr/>
        </w:pPrChange>
      </w:pPr>
      <w:ins w:id="583" w:author="CCCCC" w:date="2017-06-07T22:33:00Z">
        <w:r>
          <w:rPr>
            <w:lang w:eastAsia="fr-FR" w:bidi="ar-SA"/>
          </w:rPr>
          <w:t>« toEqual » qui permet de tester l’égalité de deux objets</w:t>
        </w:r>
      </w:ins>
      <w:ins w:id="584" w:author="CCCCC" w:date="2017-06-07T22:35:00Z">
        <w:r>
          <w:rPr>
            <w:lang w:eastAsia="fr-FR" w:bidi="ar-SA"/>
          </w:rPr>
          <w:t xml:space="preserve"> en profondeur</w:t>
        </w:r>
      </w:ins>
      <w:ins w:id="585" w:author="CCCCC" w:date="2017-06-07T22:34:00Z">
        <w:r>
          <w:rPr>
            <w:lang w:eastAsia="fr-FR" w:bidi="ar-SA"/>
          </w:rPr>
          <w:t>.</w:t>
        </w:r>
      </w:ins>
    </w:p>
    <w:p w14:paraId="22AA11C1" w14:textId="77777777" w:rsidR="00F86C2B" w:rsidRDefault="00857FE5">
      <w:pPr>
        <w:pStyle w:val="ListParagraph"/>
        <w:numPr>
          <w:ilvl w:val="0"/>
          <w:numId w:val="16"/>
        </w:numPr>
        <w:rPr>
          <w:ins w:id="586" w:author="CCCCC" w:date="2017-06-07T22:35:00Z"/>
          <w:lang w:eastAsia="fr-FR" w:bidi="ar-SA"/>
        </w:rPr>
        <w:pPrChange w:id="587" w:author="CCCCC" w:date="2017-06-07T22:29:00Z">
          <w:pPr/>
        </w:pPrChange>
      </w:pPr>
      <w:ins w:id="588" w:author="CCCCC" w:date="2017-06-07T22:34:00Z">
        <w:r>
          <w:rPr>
            <w:lang w:eastAsia="fr-FR" w:bidi="ar-SA"/>
          </w:rPr>
          <w:t>« toBe » qui permet de tester l’égalité entre deux valeurs.</w:t>
        </w:r>
      </w:ins>
    </w:p>
    <w:p w14:paraId="7177D368" w14:textId="77777777" w:rsidR="00F86C2B" w:rsidRDefault="00857FE5">
      <w:pPr>
        <w:pStyle w:val="ListParagraph"/>
        <w:numPr>
          <w:ilvl w:val="0"/>
          <w:numId w:val="16"/>
        </w:numPr>
        <w:rPr>
          <w:ins w:id="589" w:author="CCCCC" w:date="2017-06-07T22:37:00Z"/>
          <w:lang w:eastAsia="fr-FR" w:bidi="ar-SA"/>
        </w:rPr>
        <w:pPrChange w:id="590" w:author="CCCCC" w:date="2017-06-07T22:29:00Z">
          <w:pPr/>
        </w:pPrChange>
      </w:pPr>
      <w:ins w:id="591" w:author="CCCCC" w:date="2017-06-07T22:35:00Z">
        <w:r>
          <w:rPr>
            <w:lang w:eastAsia="fr-FR" w:bidi="ar-SA"/>
          </w:rPr>
          <w:t>« fn » qui permet de mettre un espion sur une fonction. Nous l’utilisons pour vérifier les paramètres passés aux fonctions testées.</w:t>
        </w:r>
      </w:ins>
    </w:p>
    <w:p w14:paraId="1CF622C3" w14:textId="77777777" w:rsidR="00E56737" w:rsidRDefault="00F11CC9">
      <w:pPr>
        <w:rPr>
          <w:ins w:id="592" w:author="CCCCC" w:date="2017-06-11T16:23:00Z"/>
          <w:lang w:eastAsia="fr-FR" w:bidi="ar-SA"/>
        </w:rPr>
      </w:pPr>
      <w:ins w:id="593" w:author="CCCCC" w:date="2017-06-07T22:37:00Z">
        <w:r>
          <w:rPr>
            <w:lang w:eastAsia="fr-FR" w:bidi="ar-SA"/>
          </w:rPr>
          <w:t xml:space="preserve">Tous les tests sont visibles en annexe </w:t>
        </w:r>
      </w:ins>
      <w:ins w:id="594" w:author="CCCCC" w:date="2017-06-07T22:38:00Z">
        <w:r>
          <w:rPr>
            <w:color w:val="FF0000"/>
            <w:lang w:eastAsia="fr-FR" w:bidi="ar-SA"/>
          </w:rPr>
          <w:t>X</w:t>
        </w:r>
      </w:ins>
      <w:ins w:id="595" w:author="CCCCC" w:date="2017-06-07T22:47:00Z">
        <w:r w:rsidR="00165C10">
          <w:rPr>
            <w:lang w:eastAsia="fr-FR" w:bidi="ar-SA"/>
          </w:rPr>
          <w:t xml:space="preserve">. Ceux-ci étant validés, le module </w:t>
        </w:r>
      </w:ins>
      <w:ins w:id="596" w:author="CCCCC" w:date="2017-06-07T22:48:00Z">
        <w:r w:rsidR="00165C10">
          <w:rPr>
            <w:lang w:eastAsia="fr-FR" w:bidi="ar-SA"/>
          </w:rPr>
          <w:t>« </w:t>
        </w:r>
      </w:ins>
      <w:ins w:id="597" w:author="CCCCC" w:date="2017-06-07T22:47:00Z">
        <w:r w:rsidR="00165C10">
          <w:rPr>
            <w:lang w:eastAsia="fr-FR" w:bidi="ar-SA"/>
          </w:rPr>
          <w:t>withState</w:t>
        </w:r>
      </w:ins>
      <w:ins w:id="598" w:author="CCCCC" w:date="2017-06-07T22:48:00Z">
        <w:r w:rsidR="00165C10">
          <w:rPr>
            <w:lang w:eastAsia="fr-FR" w:bidi="ar-SA"/>
          </w:rPr>
          <w:t> »</w:t>
        </w:r>
      </w:ins>
      <w:ins w:id="599" w:author="CCCCC" w:date="2017-06-07T22:47:00Z">
        <w:r w:rsidR="00165C10">
          <w:rPr>
            <w:lang w:eastAsia="fr-FR" w:bidi="ar-SA"/>
          </w:rPr>
          <w:t xml:space="preserve"> remplie ses </w:t>
        </w:r>
      </w:ins>
      <w:ins w:id="600" w:author="CCCCC" w:date="2017-06-07T22:48:00Z">
        <w:r w:rsidR="00165C10">
          <w:rPr>
            <w:lang w:eastAsia="fr-FR" w:bidi="ar-SA"/>
          </w:rPr>
          <w:t>fonctions. Cependant, il reste toutefois couteux. En effet, puisqu</w:t>
        </w:r>
      </w:ins>
      <w:ins w:id="601" w:author="CCCCC" w:date="2017-06-07T22:49:00Z">
        <w:r w:rsidR="00165C10">
          <w:rPr>
            <w:lang w:eastAsia="fr-FR" w:bidi="ar-SA"/>
          </w:rPr>
          <w:t>’il parcourt quatre fois l’objet « states » passé en paramètre du module (pour retirer les fonctions, traiter le l’objet sans fonction, supprimer les champs qui ne sont pas des fonctions, traiter l</w:t>
        </w:r>
      </w:ins>
      <w:ins w:id="602" w:author="CCCCC" w:date="2017-06-07T22:50:00Z">
        <w:r w:rsidR="00165C10">
          <w:rPr>
            <w:lang w:eastAsia="fr-FR" w:bidi="ar-SA"/>
          </w:rPr>
          <w:t>’objet contenant uniquement des fonctions</w:t>
        </w:r>
      </w:ins>
      <w:ins w:id="603" w:author="CCCCC" w:date="2017-06-07T22:51:00Z">
        <w:r w:rsidR="00F242B6">
          <w:rPr>
            <w:lang w:eastAsia="fr-FR" w:bidi="ar-SA"/>
          </w:rPr>
          <w:t>)</w:t>
        </w:r>
      </w:ins>
      <w:ins w:id="604" w:author="CCCCC" w:date="2017-06-07T22:50:00Z">
        <w:r w:rsidR="00165C10">
          <w:rPr>
            <w:lang w:eastAsia="fr-FR" w:bidi="ar-SA"/>
          </w:rPr>
          <w:t>.</w:t>
        </w:r>
      </w:ins>
      <w:ins w:id="605" w:author="CCCCC" w:date="2017-06-07T22:51:00Z">
        <w:r w:rsidR="00F242B6">
          <w:rPr>
            <w:lang w:eastAsia="fr-FR" w:bidi="ar-SA"/>
          </w:rPr>
          <w:t xml:space="preserve"> L</w:t>
        </w:r>
      </w:ins>
      <w:ins w:id="606" w:author="CCCCC" w:date="2017-06-07T22:52:00Z">
        <w:r w:rsidR="00F242B6">
          <w:rPr>
            <w:lang w:eastAsia="fr-FR" w:bidi="ar-SA"/>
          </w:rPr>
          <w:t xml:space="preserve">’avantage de ce </w:t>
        </w:r>
      </w:ins>
      <w:ins w:id="607" w:author="CCCCC" w:date="2017-06-07T22:53:00Z">
        <w:r w:rsidR="00F242B6">
          <w:rPr>
            <w:lang w:eastAsia="fr-FR" w:bidi="ar-SA"/>
          </w:rPr>
          <w:t xml:space="preserve">décorateur </w:t>
        </w:r>
      </w:ins>
      <w:ins w:id="608" w:author="CCCCC" w:date="2017-06-07T22:52:00Z">
        <w:r w:rsidR="00F242B6">
          <w:rPr>
            <w:lang w:eastAsia="fr-FR" w:bidi="ar-SA"/>
          </w:rPr>
          <w:t xml:space="preserve">est qu’il permet de déclarer les fonctions et données nécessaire au fonctionnement d’un composant de manière organisée et, je pense, </w:t>
        </w:r>
      </w:ins>
      <w:ins w:id="609" w:author="CCCCC" w:date="2017-06-07T22:54:00Z">
        <w:r w:rsidR="00F242B6">
          <w:rPr>
            <w:lang w:eastAsia="fr-FR" w:bidi="ar-SA"/>
          </w:rPr>
          <w:t xml:space="preserve">de manière plus </w:t>
        </w:r>
      </w:ins>
      <w:ins w:id="610" w:author="CCCCC" w:date="2017-06-07T22:52:00Z">
        <w:r w:rsidR="00F242B6">
          <w:rPr>
            <w:lang w:eastAsia="fr-FR" w:bidi="ar-SA"/>
          </w:rPr>
          <w:t xml:space="preserve">facilement </w:t>
        </w:r>
      </w:ins>
      <w:ins w:id="611" w:author="CCCCC" w:date="2017-06-07T22:53:00Z">
        <w:r w:rsidR="00F242B6">
          <w:rPr>
            <w:lang w:eastAsia="fr-FR" w:bidi="ar-SA"/>
          </w:rPr>
          <w:t>lisible.</w:t>
        </w:r>
      </w:ins>
    </w:p>
    <w:p w14:paraId="29A04E8F" w14:textId="77777777" w:rsidR="00E56737" w:rsidRDefault="00E56737">
      <w:pPr>
        <w:spacing w:before="0" w:after="0"/>
        <w:rPr>
          <w:ins w:id="612" w:author="CCCCC" w:date="2017-06-11T16:23:00Z"/>
          <w:lang w:eastAsia="fr-FR" w:bidi="ar-SA"/>
        </w:rPr>
      </w:pPr>
      <w:ins w:id="613" w:author="CCCCC" w:date="2017-06-11T16:23:00Z">
        <w:r>
          <w:rPr>
            <w:lang w:eastAsia="fr-FR" w:bidi="ar-SA"/>
          </w:rPr>
          <w:br w:type="page"/>
        </w:r>
      </w:ins>
    </w:p>
    <w:p w14:paraId="05F294E0" w14:textId="77777777" w:rsidR="00F31021" w:rsidRPr="00F31021" w:rsidDel="0009519E" w:rsidRDefault="00F31021" w:rsidP="00F31021">
      <w:moveFromRangeStart w:id="614" w:author="CCCCC" w:date="2017-06-07T22:11:00Z" w:name="move484636844"/>
      <w:moveFrom w:id="615" w:author="CCCCC" w:date="2017-06-07T22:11:00Z">
        <w:r w:rsidDel="0009519E">
          <w:lastRenderedPageBreak/>
          <w:t>Pour valider le bon fonctionnement du module, il a été nécessaire d’écrire des tests unitaires.</w:t>
        </w:r>
      </w:moveFrom>
    </w:p>
    <w:p w14:paraId="46460F72" w14:textId="77777777" w:rsidR="00F86C2B" w:rsidRDefault="000D7996">
      <w:pPr>
        <w:pStyle w:val="Heading2"/>
        <w:pPrChange w:id="616" w:author="CCCCC" w:date="2017-06-11T20:52:00Z">
          <w:pPr>
            <w:pStyle w:val="Heading3"/>
          </w:pPr>
        </w:pPrChange>
      </w:pPr>
      <w:bookmarkStart w:id="617" w:name="_Toc485664085"/>
      <w:moveFromRangeEnd w:id="614"/>
      <w:r>
        <w:t>Développement de Xen Orchestra</w:t>
      </w:r>
      <w:bookmarkEnd w:id="617"/>
    </w:p>
    <w:p w14:paraId="08CB597D" w14:textId="77777777" w:rsidR="00F86C2B" w:rsidRDefault="000D7996">
      <w:pPr>
        <w:pStyle w:val="Heading3"/>
        <w:pPrChange w:id="618" w:author="CCCCC" w:date="2017-06-11T20:52:00Z">
          <w:pPr>
            <w:pStyle w:val="Heading4"/>
          </w:pPr>
        </w:pPrChange>
      </w:pPr>
      <w:bookmarkStart w:id="619" w:name="_Toc485664086"/>
      <w:r>
        <w:t>Présentation de Xen Orchestra</w:t>
      </w:r>
      <w:bookmarkEnd w:id="619"/>
    </w:p>
    <w:p w14:paraId="7C34D86A" w14:textId="77777777" w:rsidR="00A50DFC" w:rsidRDefault="00D12E2E" w:rsidP="00672DF6">
      <w:r>
        <w:t>Xen Orchestra est un gestionnaire de machines virtuelles.</w:t>
      </w:r>
      <w:r w:rsidR="00A50DFC">
        <w:t xml:space="preserve"> Il permet d'administrer des serveurs tournant sous XenServer. XenServer est un logiciel </w:t>
      </w:r>
      <w:del w:id="620" w:author="CCCCC" w:date="2017-06-19T19:46:00Z">
        <w:r w:rsidR="00A50DFC" w:rsidDel="00A92189">
          <w:delText xml:space="preserve">basé </w:delText>
        </w:r>
      </w:del>
      <w:ins w:id="621" w:author="CCCCC" w:date="2017-06-19T19:46:00Z">
        <w:r w:rsidR="00A92189">
          <w:t>qui utilise</w:t>
        </w:r>
      </w:ins>
      <w:del w:id="622" w:author="CCCCC" w:date="2017-06-19T19:46:00Z">
        <w:r w:rsidR="00A50DFC" w:rsidDel="00A92189">
          <w:delText>sur</w:delText>
        </w:r>
      </w:del>
      <w:r w:rsidR="00A50DFC">
        <w:t xml:space="preserve"> Xen qui est un hyperviseur de machines virtuelles. XenServer</w:t>
      </w:r>
      <w:r w:rsidR="008C2B2B">
        <w:t xml:space="preserve"> permet la gestion de machines virtuelles hébergée sur des serveurs.</w:t>
      </w:r>
    </w:p>
    <w:p w14:paraId="125F49B4" w14:textId="3AA96C51" w:rsidR="00D12E2E" w:rsidRDefault="00D12E2E" w:rsidP="00672DF6">
      <w:r>
        <w:t xml:space="preserve"> Il est composé de trois grand modules :</w:t>
      </w:r>
    </w:p>
    <w:p w14:paraId="6C9B4725" w14:textId="77777777" w:rsidR="00D12E2E" w:rsidRDefault="00D12E2E" w:rsidP="00833F3F">
      <w:pPr>
        <w:pStyle w:val="ListParagraph"/>
        <w:numPr>
          <w:ilvl w:val="0"/>
          <w:numId w:val="9"/>
        </w:numPr>
      </w:pPr>
      <w:r>
        <w:t xml:space="preserve">xo-server qui représente le </w:t>
      </w:r>
      <w:r w:rsidR="00EF66FC">
        <w:t>cœur</w:t>
      </w:r>
      <w:r>
        <w:t xml:space="preserve"> de l'application.</w:t>
      </w:r>
    </w:p>
    <w:p w14:paraId="1C053E98" w14:textId="77777777" w:rsidR="00A862B3" w:rsidRDefault="00A862B3" w:rsidP="00833F3F">
      <w:pPr>
        <w:pStyle w:val="ListParagraph"/>
        <w:numPr>
          <w:ilvl w:val="0"/>
          <w:numId w:val="9"/>
        </w:numPr>
      </w:pPr>
      <w:r>
        <w:t>xo-CLI qui est un client de xo-server en ligne de commandes</w:t>
      </w:r>
    </w:p>
    <w:p w14:paraId="103F1348" w14:textId="756B3B85" w:rsidR="00A862B3" w:rsidDel="00C15560" w:rsidRDefault="00A862B3" w:rsidP="00672DF6">
      <w:pPr>
        <w:pStyle w:val="ListParagraph"/>
        <w:numPr>
          <w:ilvl w:val="0"/>
          <w:numId w:val="9"/>
        </w:numPr>
        <w:rPr>
          <w:del w:id="623" w:author="CCCCC" w:date="2017-06-21T21:05:00Z"/>
        </w:rPr>
        <w:pPrChange w:id="624" w:author="CCCCC" w:date="2017-06-21T21:05:00Z">
          <w:pPr/>
        </w:pPrChange>
      </w:pPr>
      <w:r>
        <w:t>xo-web qui est également un client de xo-server, cette fois grâce à une interface web</w:t>
      </w:r>
    </w:p>
    <w:p w14:paraId="37A88C18" w14:textId="77777777" w:rsidR="00C15560" w:rsidRDefault="00C15560" w:rsidP="00833F3F">
      <w:pPr>
        <w:pStyle w:val="ListParagraph"/>
        <w:numPr>
          <w:ilvl w:val="0"/>
          <w:numId w:val="9"/>
        </w:numPr>
        <w:rPr>
          <w:ins w:id="625" w:author="CCCCC" w:date="2017-06-21T21:09:00Z"/>
        </w:rPr>
      </w:pPr>
    </w:p>
    <w:p w14:paraId="5999F40A" w14:textId="7A8CBAF7" w:rsidR="00C15560" w:rsidRDefault="00141D02" w:rsidP="00C15560">
      <w:pPr>
        <w:rPr>
          <w:ins w:id="626" w:author="CCCCC" w:date="2017-06-21T21:09:00Z"/>
        </w:rPr>
        <w:pPrChange w:id="627" w:author="CCCCC" w:date="2017-06-21T21:09:00Z">
          <w:pPr>
            <w:pStyle w:val="ListParagraph"/>
            <w:numPr>
              <w:numId w:val="9"/>
            </w:numPr>
            <w:ind w:left="1440" w:hanging="360"/>
          </w:pPr>
        </w:pPrChange>
      </w:pPr>
      <w:ins w:id="628" w:author="CCCCC" w:date="2017-06-16T21:15:00Z">
        <w:r>
          <w:rPr>
            <w:noProof/>
            <w:lang w:eastAsia="fr-FR" w:bidi="ar-SA"/>
            <w:rPrChange w:id="629"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65920" behindDoc="0" locked="0" layoutInCell="1" allowOverlap="1" wp14:anchorId="7BA5AB02" wp14:editId="6D81A258">
              <wp:simplePos x="0" y="0"/>
              <wp:positionH relativeFrom="margin">
                <wp:posOffset>-4445</wp:posOffset>
              </wp:positionH>
              <wp:positionV relativeFrom="paragraph">
                <wp:posOffset>18415</wp:posOffset>
              </wp:positionV>
              <wp:extent cx="1078230" cy="4102100"/>
              <wp:effectExtent l="0" t="0" r="762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78230" cy="4102100"/>
                      </a:xfrm>
                      <a:prstGeom prst="rect">
                        <a:avLst/>
                      </a:prstGeom>
                    </pic:spPr>
                  </pic:pic>
                </a:graphicData>
              </a:graphic>
            </wp:anchor>
          </w:drawing>
        </w:r>
      </w:ins>
      <w:ins w:id="630" w:author="CCCCC" w:date="2017-06-16T22:11:00Z">
        <w:r>
          <w:rPr>
            <w:noProof/>
            <w:lang w:eastAsia="fr-FR" w:bidi="ar-SA"/>
            <w:rPrChange w:id="631"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72064" behindDoc="0" locked="0" layoutInCell="1" allowOverlap="1" wp14:anchorId="7AA0F257" wp14:editId="213E0514">
              <wp:simplePos x="0" y="0"/>
              <wp:positionH relativeFrom="margin">
                <wp:posOffset>4651375</wp:posOffset>
              </wp:positionH>
              <wp:positionV relativeFrom="paragraph">
                <wp:posOffset>16510</wp:posOffset>
              </wp:positionV>
              <wp:extent cx="1464310" cy="551307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r="12815"/>
                      <a:stretch/>
                    </pic:blipFill>
                    <pic:spPr bwMode="auto">
                      <a:xfrm>
                        <a:off x="0" y="0"/>
                        <a:ext cx="1464310" cy="5513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632" w:author="CCCCC" w:date="2017-06-22T01:03:00Z">
        <w:r w:rsidR="005741CB">
          <w:t>X</w:t>
        </w:r>
      </w:ins>
      <w:ins w:id="633" w:author="CCCCC" w:date="2017-06-21T21:09:00Z">
        <w:r w:rsidR="00C15560">
          <w:t>o-web,</w:t>
        </w:r>
        <w:r w:rsidR="00C15560">
          <w:t xml:space="preserve"> </w:t>
        </w:r>
      </w:ins>
      <w:ins w:id="634" w:author="CCCCC" w:date="2017-06-22T01:03:00Z">
        <w:r w:rsidR="00ED67CE">
          <w:t>comporte</w:t>
        </w:r>
      </w:ins>
      <w:ins w:id="635" w:author="CCCCC" w:date="2017-06-21T21:09:00Z">
        <w:r w:rsidR="00C15560">
          <w:t xml:space="preserve"> un dossier « src » contenant les fichiers sources de l’application. Il inclut le dossier « common » dans lequel sont présents une multitude de composants nécessaires au fonctionnement de l’interface graphique, comme des composants graphiques génériques (boutons, liste triées, barre de navigation…), une liste de sélecteurs ou encore une liste de requête pouvant être envoyées à xo-server. Il inclut également le dossier xo-app. Celui-ci comporte les composants permettant de construire l’interface graphique. Par exemple, Sur la vue détaillée d’un hôte présente ci-dessous, le menu à gauche est définit dans un composant « Menu » du dossier « menu », l’en-tête par le composant « Host » et le centre de la page avec les graphiques par un composant « TabGeneral ». Chacun de ces composants peut être confectionné grâce à d’autres sous-composants situés dans d’autres sous-dossiers.</w:t>
        </w:r>
      </w:ins>
    </w:p>
    <w:p w14:paraId="5ED35E43" w14:textId="64D18D4F" w:rsidR="00A862B3" w:rsidRDefault="00C15560" w:rsidP="00C15560">
      <w:pPr>
        <w:pPrChange w:id="636" w:author="CCCCC" w:date="2017-06-21T21:09:00Z">
          <w:pPr/>
        </w:pPrChange>
      </w:pPr>
      <w:ins w:id="637" w:author="CCCCC" w:date="2017-06-21T21:09:00Z">
        <w:r>
          <w:t>Xo-server contient un dossier src comportant un dossier « api » qui inclut les fichiers définissant les fonctions qui pourront être appelées par xo-web et appelleront des fonctions de Xapi., « collection » contient le fichier permettant la gestion de la base de données Redis, ainsi qu’une multitude d’autres dossiers que je n’ai pas eu l’occasion d’explorer.</w:t>
        </w:r>
      </w:ins>
    </w:p>
    <w:p w14:paraId="6DD41783" w14:textId="77777777" w:rsidR="00A862B3" w:rsidRDefault="00F31021" w:rsidP="00672DF6">
      <w:r>
        <w:t>Xen Orchestra est composé de différentes entité dont les principales sont :</w:t>
      </w:r>
    </w:p>
    <w:p w14:paraId="7C97015C" w14:textId="5D2F6668" w:rsidR="00F31021" w:rsidRDefault="00F31021" w:rsidP="00F31021">
      <w:pPr>
        <w:pStyle w:val="ListParagraph"/>
        <w:numPr>
          <w:ilvl w:val="0"/>
          <w:numId w:val="10"/>
        </w:numPr>
      </w:pPr>
      <w:r>
        <w:t>VM :</w:t>
      </w:r>
      <w:ins w:id="638" w:author="CCCCC" w:date="2017-06-21T20:17:00Z">
        <w:r w:rsidR="006D1F56">
          <w:t xml:space="preserve"> Cet objet représente une machine virtuelle</w:t>
        </w:r>
      </w:ins>
    </w:p>
    <w:p w14:paraId="481C2187" w14:textId="64651A3F" w:rsidR="00F31021" w:rsidRDefault="00F31021" w:rsidP="00F31021">
      <w:pPr>
        <w:pStyle w:val="ListParagraph"/>
        <w:numPr>
          <w:ilvl w:val="0"/>
          <w:numId w:val="10"/>
        </w:numPr>
      </w:pPr>
      <w:r>
        <w:t>Host</w:t>
      </w:r>
      <w:ins w:id="639" w:author="CCCCC" w:date="2017-06-21T20:17:00Z">
        <w:r w:rsidR="006D1F56">
          <w:t> : Un hôte est une machine</w:t>
        </w:r>
      </w:ins>
      <w:ins w:id="640" w:author="CCCCC" w:date="2017-06-21T20:18:00Z">
        <w:r w:rsidR="006D1F56">
          <w:t xml:space="preserve"> physique sur laquelle est installé XenServer.</w:t>
        </w:r>
      </w:ins>
      <w:ins w:id="641" w:author="CCCCC" w:date="2017-06-21T20:17:00Z">
        <w:r w:rsidR="006D1F56">
          <w:t xml:space="preserve"> </w:t>
        </w:r>
      </w:ins>
      <w:ins w:id="642" w:author="CCCCC" w:date="2017-06-21T20:19:00Z">
        <w:r w:rsidR="006D1F56">
          <w:t>Elle</w:t>
        </w:r>
      </w:ins>
      <w:ins w:id="643" w:author="CCCCC" w:date="2017-06-21T20:18:00Z">
        <w:r w:rsidR="006D1F56">
          <w:t xml:space="preserve"> sert à héberger</w:t>
        </w:r>
      </w:ins>
      <w:ins w:id="644" w:author="CCCCC" w:date="2017-06-21T20:19:00Z">
        <w:r w:rsidR="006D1F56">
          <w:t xml:space="preserve"> l’exécution d’une VM</w:t>
        </w:r>
      </w:ins>
    </w:p>
    <w:p w14:paraId="7A3F22AA" w14:textId="6A0DF657" w:rsidR="00F31021" w:rsidRDefault="00F31021" w:rsidP="00F31021">
      <w:pPr>
        <w:pStyle w:val="ListParagraph"/>
        <w:numPr>
          <w:ilvl w:val="0"/>
          <w:numId w:val="10"/>
        </w:numPr>
        <w:rPr>
          <w:ins w:id="645" w:author="CCCCC" w:date="2017-06-08T18:40:00Z"/>
        </w:rPr>
      </w:pPr>
      <w:r>
        <w:t>Pool :</w:t>
      </w:r>
    </w:p>
    <w:p w14:paraId="6321BFCD" w14:textId="22BFC79B" w:rsidR="003B4E0D" w:rsidDel="00235BED" w:rsidRDefault="003B4E0D" w:rsidP="00F31021">
      <w:pPr>
        <w:pStyle w:val="ListParagraph"/>
        <w:numPr>
          <w:ilvl w:val="0"/>
          <w:numId w:val="10"/>
        </w:numPr>
        <w:rPr>
          <w:del w:id="646" w:author="CCCCC" w:date="2017-06-19T20:10:00Z"/>
        </w:rPr>
      </w:pPr>
    </w:p>
    <w:p w14:paraId="20C818FB" w14:textId="5362B3DE" w:rsidR="00F31021" w:rsidDel="00F87647" w:rsidRDefault="00F31021" w:rsidP="00F31021">
      <w:pPr>
        <w:rPr>
          <w:del w:id="647" w:author="CCCCC" w:date="2017-06-19T19:45:00Z"/>
        </w:rPr>
      </w:pPr>
    </w:p>
    <w:p w14:paraId="3773122D" w14:textId="77777777" w:rsidR="00A862B3" w:rsidRPr="00D12E2E" w:rsidDel="00F87647" w:rsidRDefault="00A862B3" w:rsidP="00672DF6">
      <w:pPr>
        <w:rPr>
          <w:del w:id="648" w:author="CCCCC" w:date="2017-06-19T19:45:00Z"/>
        </w:rPr>
      </w:pPr>
    </w:p>
    <w:p w14:paraId="548D1CA4" w14:textId="77777777" w:rsidR="00F15C4C" w:rsidDel="002C4B3F" w:rsidRDefault="00F15C4C" w:rsidP="00672DF6">
      <w:pPr>
        <w:pStyle w:val="ListParagraph"/>
        <w:rPr>
          <w:del w:id="649" w:author="CCCCC" w:date="2017-06-16T20:57:00Z"/>
        </w:rPr>
      </w:pPr>
      <w:del w:id="650" w:author="CCCCC" w:date="2017-06-16T20:57:00Z">
        <w:r w:rsidDel="002C4B3F">
          <w:delText>Gestionnaire de machines virtuelles</w:delText>
        </w:r>
      </w:del>
    </w:p>
    <w:p w14:paraId="4490A6AE" w14:textId="77777777" w:rsidR="00B045DA" w:rsidDel="002C4B3F" w:rsidRDefault="00EF66FC" w:rsidP="00672DF6">
      <w:pPr>
        <w:pStyle w:val="ListParagraph"/>
        <w:rPr>
          <w:del w:id="651" w:author="CCCCC" w:date="2017-06-16T20:58:00Z"/>
        </w:rPr>
      </w:pPr>
      <w:del w:id="652" w:author="CCCCC" w:date="2017-06-19T19:45:00Z">
        <w:r w:rsidDel="00F87647">
          <w:delText>Redis</w:delText>
        </w:r>
      </w:del>
    </w:p>
    <w:p w14:paraId="7C5738A6" w14:textId="77777777" w:rsidR="00332442" w:rsidRDefault="00332442" w:rsidP="00672DF6">
      <w:pPr>
        <w:pStyle w:val="ListParagraph"/>
      </w:pPr>
      <w:r>
        <w:t>prix ???</w:t>
      </w:r>
    </w:p>
    <w:p w14:paraId="39253789" w14:textId="54ABBA2E" w:rsidR="00F15C4C" w:rsidDel="00F24FB8" w:rsidRDefault="00F15C4C" w:rsidP="00672DF6">
      <w:pPr>
        <w:pStyle w:val="ListParagraph"/>
        <w:rPr>
          <w:del w:id="653" w:author="CCCCC" w:date="2017-06-22T01:18:00Z"/>
        </w:rPr>
      </w:pPr>
      <w:del w:id="654" w:author="CCCCC" w:date="2017-06-22T01:18:00Z">
        <w:r w:rsidDel="00F24FB8">
          <w:lastRenderedPageBreak/>
          <w:delText>Xen Server</w:delText>
        </w:r>
      </w:del>
    </w:p>
    <w:p w14:paraId="64DFA748" w14:textId="7F2175B2" w:rsidR="00184BEA" w:rsidRDefault="00F15C4C" w:rsidP="00C15560">
      <w:pPr>
        <w:rPr>
          <w:ins w:id="655" w:author="CCCCC" w:date="2017-06-15T19:33:00Z"/>
        </w:rPr>
        <w:pPrChange w:id="656" w:author="CCCCC" w:date="2017-06-21T21:08:00Z">
          <w:pPr>
            <w:pStyle w:val="ListParagraph"/>
          </w:pPr>
        </w:pPrChange>
      </w:pPr>
      <w:del w:id="657" w:author="CCCCC" w:date="2017-06-22T01:18:00Z">
        <w:r w:rsidDel="00F24FB8">
          <w:delText>Architecture</w:delText>
        </w:r>
      </w:del>
      <w:ins w:id="658" w:author="CCCCC" w:date="2017-06-15T19:33:00Z">
        <w:r w:rsidR="00184BEA">
          <w:t xml:space="preserve">Dans </w:t>
        </w:r>
      </w:ins>
      <w:ins w:id="659" w:author="CCCCC" w:date="2017-06-15T19:32:00Z">
        <w:r w:rsidR="00184BEA">
          <w:t>Xen Orchestra</w:t>
        </w:r>
      </w:ins>
      <w:ins w:id="660" w:author="CCCCC" w:date="2017-06-15T19:33:00Z">
        <w:r w:rsidR="00184BEA">
          <w:t>,</w:t>
        </w:r>
      </w:ins>
      <w:ins w:id="661" w:author="CCCCC" w:date="2017-06-15T19:32:00Z">
        <w:r w:rsidR="00184BEA">
          <w:t xml:space="preserve"> </w:t>
        </w:r>
      </w:ins>
      <w:ins w:id="662" w:author="CCCCC" w:date="2017-06-15T19:33:00Z">
        <w:r w:rsidR="00184BEA">
          <w:t>des décorateurs sont utilisés</w:t>
        </w:r>
      </w:ins>
      <w:ins w:id="663" w:author="CCCCC" w:date="2017-06-15T19:32:00Z">
        <w:r w:rsidR="00F24FB8">
          <w:t xml:space="preserve"> sur la plupart de d</w:t>
        </w:r>
        <w:r w:rsidR="00184BEA">
          <w:t>es composants</w:t>
        </w:r>
      </w:ins>
      <w:ins w:id="664" w:author="CCCCC" w:date="2017-06-15T19:33:00Z">
        <w:r w:rsidR="00184BEA">
          <w:t xml:space="preserve">. </w:t>
        </w:r>
      </w:ins>
      <w:ins w:id="665" w:author="CCCCC" w:date="2017-06-15T19:48:00Z">
        <w:r w:rsidR="001C6FBA">
          <w:t xml:space="preserve">Chacun d’eux s’utilise </w:t>
        </w:r>
      </w:ins>
      <w:ins w:id="666" w:author="CCCCC" w:date="2017-06-15T22:55:00Z">
        <w:r w:rsidR="004239CA">
          <w:t>soit de</w:t>
        </w:r>
      </w:ins>
      <w:ins w:id="667" w:author="Cédric" w:date="2017-06-21T14:31:00Z">
        <w:r w:rsidR="001F753E">
          <w:t xml:space="preserve"> </w:t>
        </w:r>
      </w:ins>
      <w:ins w:id="668" w:author="CCCCC" w:date="2017-06-15T22:55:00Z">
        <w:r w:rsidR="004239CA">
          <w:t>la même manière que withState</w:t>
        </w:r>
        <w:r w:rsidR="004239CA">
          <w:rPr>
            <w:rStyle w:val="FootnoteReference"/>
          </w:rPr>
          <w:footnoteReference w:id="5"/>
        </w:r>
        <w:r w:rsidR="004239CA">
          <w:t xml:space="preserve"> </w:t>
        </w:r>
      </w:ins>
      <w:ins w:id="671" w:author="CCCCC" w:date="2017-06-15T22:56:00Z">
        <w:r w:rsidR="004239CA">
          <w:t xml:space="preserve">ou </w:t>
        </w:r>
      </w:ins>
      <w:ins w:id="672" w:author="CCCCC" w:date="2017-06-15T19:48:00Z">
        <w:r w:rsidR="001C6FBA">
          <w:t>en plaçant le caractère « @ » devant</w:t>
        </w:r>
      </w:ins>
      <w:ins w:id="673" w:author="CCCCC" w:date="2017-06-15T19:49:00Z">
        <w:r w:rsidR="001C6FBA">
          <w:t xml:space="preserve"> et s’applique sur le composant définit sur la ligne suivante. </w:t>
        </w:r>
      </w:ins>
      <w:ins w:id="674" w:author="CCCCC" w:date="2017-06-15T19:33:00Z">
        <w:r w:rsidR="00184BEA">
          <w:t>Les principaux sont :</w:t>
        </w:r>
      </w:ins>
    </w:p>
    <w:p w14:paraId="73216F70" w14:textId="771C38EA" w:rsidR="00F86C2B" w:rsidRDefault="00184BEA">
      <w:pPr>
        <w:pStyle w:val="ListParagraph"/>
        <w:numPr>
          <w:ilvl w:val="0"/>
          <w:numId w:val="19"/>
        </w:numPr>
        <w:rPr>
          <w:ins w:id="675" w:author="CCCCC" w:date="2017-06-15T19:34:00Z"/>
        </w:rPr>
        <w:pPrChange w:id="676" w:author="CCCCC" w:date="2017-06-15T19:33:00Z">
          <w:pPr>
            <w:pStyle w:val="ListParagraph"/>
          </w:pPr>
        </w:pPrChange>
      </w:pPr>
      <w:ins w:id="677" w:author="CCCCC" w:date="2017-06-15T19:34:00Z">
        <w:r>
          <w:t>connectStore</w:t>
        </w:r>
      </w:ins>
      <w:ins w:id="678" w:author="CCCCC" w:date="2017-06-15T22:29:00Z">
        <w:r w:rsidR="006A61E6">
          <w:t> : Ce module permet d</w:t>
        </w:r>
      </w:ins>
      <w:ins w:id="679" w:author="CCCCC" w:date="2017-06-15T22:30:00Z">
        <w:r w:rsidR="006A61E6">
          <w:t xml:space="preserve">’insérer </w:t>
        </w:r>
      </w:ins>
      <w:ins w:id="680" w:author="CCCCC" w:date="2017-06-15T22:31:00Z">
        <w:r w:rsidR="006A61E6">
          <w:t xml:space="preserve">dans </w:t>
        </w:r>
      </w:ins>
      <w:ins w:id="681" w:author="CCCCC" w:date="2017-06-15T22:30:00Z">
        <w:r w:rsidR="006A61E6">
          <w:t>les props du composant décoré</w:t>
        </w:r>
      </w:ins>
      <w:ins w:id="682" w:author="CCCCC" w:date="2017-06-15T22:31:00Z">
        <w:r w:rsidR="006A61E6">
          <w:t>,</w:t>
        </w:r>
      </w:ins>
      <w:ins w:id="683" w:author="CCCCC" w:date="2017-06-15T22:30:00Z">
        <w:r w:rsidR="006A61E6">
          <w:t xml:space="preserve"> le résultat</w:t>
        </w:r>
      </w:ins>
      <w:ins w:id="684" w:author="CCCCC" w:date="2017-06-15T22:31:00Z">
        <w:r w:rsidR="006A61E6">
          <w:t xml:space="preserve"> de </w:t>
        </w:r>
      </w:ins>
      <w:ins w:id="685" w:author="CCCCC" w:date="2017-06-15T22:33:00Z">
        <w:r w:rsidR="006008E5">
          <w:t xml:space="preserve">sélecteurs. Il prend en paramètre une fonction à laquelle seront passés le </w:t>
        </w:r>
      </w:ins>
      <w:ins w:id="686" w:author="CCCCC" w:date="2017-06-15T22:27:00Z">
        <w:r w:rsidR="00F86C2B">
          <w:rPr>
            <w:noProof/>
            <w:lang w:eastAsia="fr-FR" w:bidi="ar-SA"/>
            <w:rPrChange w:id="687"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77184" behindDoc="0" locked="0" layoutInCell="1" allowOverlap="1" wp14:anchorId="0A98CCEC" wp14:editId="63559486">
              <wp:simplePos x="0" y="0"/>
              <wp:positionH relativeFrom="margin">
                <wp:align>right</wp:align>
              </wp:positionH>
              <wp:positionV relativeFrom="paragraph">
                <wp:posOffset>47767</wp:posOffset>
              </wp:positionV>
              <wp:extent cx="2494280" cy="1505585"/>
              <wp:effectExtent l="0" t="0" r="127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94280" cy="1505585"/>
                      </a:xfrm>
                      <a:prstGeom prst="rect">
                        <a:avLst/>
                      </a:prstGeom>
                    </pic:spPr>
                  </pic:pic>
                </a:graphicData>
              </a:graphic>
            </wp:anchor>
          </w:drawing>
        </w:r>
      </w:ins>
      <w:ins w:id="688" w:author="CCCCC" w:date="2017-06-15T22:33:00Z">
        <w:r w:rsidR="006008E5">
          <w:t xml:space="preserve">state et les props de ce même composant et qui seront passés en argument du </w:t>
        </w:r>
      </w:ins>
      <w:ins w:id="689" w:author="CCCCC" w:date="2017-06-15T22:42:00Z">
        <w:r w:rsidR="006008E5">
          <w:t>sélecteur</w:t>
        </w:r>
      </w:ins>
      <w:ins w:id="690" w:author="CCCCC" w:date="2017-06-15T22:33:00Z">
        <w:r w:rsidR="006008E5">
          <w:t xml:space="preserve">. </w:t>
        </w:r>
      </w:ins>
      <w:ins w:id="691" w:author="CCCCC" w:date="2017-06-15T22:35:00Z">
        <w:r w:rsidR="006008E5">
          <w:t>Dans l</w:t>
        </w:r>
      </w:ins>
      <w:ins w:id="692" w:author="CCCCC" w:date="2017-06-15T22:36:00Z">
        <w:r w:rsidR="006008E5">
          <w:t>’</w:t>
        </w:r>
      </w:ins>
      <w:ins w:id="693" w:author="CCCCC" w:date="2017-06-15T22:35:00Z">
        <w:r w:rsidR="006008E5">
          <w:t xml:space="preserve">exemple </w:t>
        </w:r>
      </w:ins>
      <w:ins w:id="694" w:author="CCCCC" w:date="2017-06-15T22:36:00Z">
        <w:r w:rsidR="006008E5">
          <w:t>suivant, le composant TabLogs du dossier « xo-app/vm »</w:t>
        </w:r>
      </w:ins>
      <w:ins w:id="695" w:author="CCCCC" w:date="2017-06-15T22:37:00Z">
        <w:r w:rsidR="006008E5">
          <w:t>. Une machine virtuelle est associée à des messages appelés « logs ». Le champ</w:t>
        </w:r>
        <w:del w:id="696" w:author="Cédric" w:date="2017-06-21T14:32:00Z">
          <w:r w:rsidR="006008E5" w:rsidDel="001F753E">
            <w:delText>s</w:delText>
          </w:r>
        </w:del>
        <w:r w:rsidR="006008E5">
          <w:t xml:space="preserve"> </w:t>
        </w:r>
      </w:ins>
      <w:ins w:id="697" w:author="CCCCC" w:date="2017-06-15T22:38:00Z">
        <w:r w:rsidR="006008E5">
          <w:t>« log » d’une VM contient donc la liste</w:t>
        </w:r>
        <w:del w:id="698" w:author="Cédric" w:date="2017-06-21T14:33:00Z">
          <w:r w:rsidR="006008E5" w:rsidDel="007C7913">
            <w:delText>s</w:delText>
          </w:r>
        </w:del>
        <w:r w:rsidR="006008E5">
          <w:t xml:space="preserve"> des identifiant</w:t>
        </w:r>
      </w:ins>
      <w:ins w:id="699" w:author="Cédric" w:date="2017-06-21T14:33:00Z">
        <w:r w:rsidR="001F753E">
          <w:t>s</w:t>
        </w:r>
      </w:ins>
      <w:ins w:id="700" w:author="CCCCC" w:date="2017-06-15T22:38:00Z">
        <w:r w:rsidR="006008E5">
          <w:t xml:space="preserve"> des </w:t>
        </w:r>
      </w:ins>
      <w:ins w:id="701" w:author="CCCCC" w:date="2017-06-15T22:39:00Z">
        <w:r w:rsidR="006008E5">
          <w:t>messages</w:t>
        </w:r>
      </w:ins>
      <w:ins w:id="702" w:author="CCCCC" w:date="2017-06-15T22:38:00Z">
        <w:r w:rsidR="006008E5">
          <w:t xml:space="preserve"> qui la concerne</w:t>
        </w:r>
      </w:ins>
      <w:ins w:id="703" w:author="CCCCC" w:date="2017-06-15T22:39:00Z">
        <w:r w:rsidR="006008E5">
          <w:t>. La fonction « </w:t>
        </w:r>
        <w:r w:rsidR="006008E5" w:rsidRPr="006008E5">
          <w:t>createGetObjectMessages</w:t>
        </w:r>
        <w:r w:rsidR="006008E5">
          <w:t xml:space="preserve"> » permet de créer un </w:t>
        </w:r>
      </w:ins>
      <w:ins w:id="704" w:author="CCCCC" w:date="2017-06-15T22:40:00Z">
        <w:r w:rsidR="006008E5">
          <w:t>sélecteur</w:t>
        </w:r>
      </w:ins>
      <w:ins w:id="705" w:author="CCCCC" w:date="2017-06-15T22:39:00Z">
        <w:r w:rsidR="006008E5">
          <w:t xml:space="preserve"> renvoyant</w:t>
        </w:r>
      </w:ins>
      <w:ins w:id="706" w:author="CCCCC" w:date="2017-06-15T22:40:00Z">
        <w:r w:rsidR="006008E5">
          <w:t>, ici</w:t>
        </w:r>
      </w:ins>
      <w:ins w:id="707" w:author="CCCCC" w:date="2017-06-15T22:42:00Z">
        <w:r w:rsidR="006008E5">
          <w:t>,</w:t>
        </w:r>
      </w:ins>
      <w:ins w:id="708" w:author="CCCCC" w:date="2017-06-15T22:40:00Z">
        <w:r w:rsidR="006008E5">
          <w:t xml:space="preserve"> les logs associé</w:t>
        </w:r>
      </w:ins>
      <w:ins w:id="709" w:author="CCCCC" w:date="2017-06-15T22:42:00Z">
        <w:r w:rsidR="006008E5">
          <w:t>s</w:t>
        </w:r>
      </w:ins>
      <w:ins w:id="710" w:author="CCCCC" w:date="2017-06-15T22:40:00Z">
        <w:r w:rsidR="006008E5">
          <w:t xml:space="preserve"> à la machine virtuelle reçu dans les props.</w:t>
        </w:r>
      </w:ins>
      <w:ins w:id="711" w:author="CCCCC" w:date="2017-06-15T22:43:00Z">
        <w:r w:rsidR="000A6E6A">
          <w:t xml:space="preserve"> Une fois décoré, le composant possèdera dans ses props un champ</w:t>
        </w:r>
        <w:del w:id="712" w:author="Cédric" w:date="2017-06-21T14:33:00Z">
          <w:r w:rsidR="000A6E6A" w:rsidDel="005125BA">
            <w:delText>s</w:delText>
          </w:r>
        </w:del>
        <w:r w:rsidR="000A6E6A">
          <w:t xml:space="preserve"> </w:t>
        </w:r>
      </w:ins>
      <w:ins w:id="713" w:author="CCCCC" w:date="2017-06-15T22:44:00Z">
        <w:r w:rsidR="000A6E6A">
          <w:t xml:space="preserve">« logs » contenant le </w:t>
        </w:r>
      </w:ins>
      <w:ins w:id="714" w:author="CCCCC" w:date="2017-06-15T22:45:00Z">
        <w:r w:rsidR="000A6E6A">
          <w:t>résultat</w:t>
        </w:r>
      </w:ins>
      <w:ins w:id="715" w:author="CCCCC" w:date="2017-06-15T22:44:00Z">
        <w:r w:rsidR="000A6E6A">
          <w:t xml:space="preserve"> de l’exécution du sélecteur </w:t>
        </w:r>
      </w:ins>
      <w:ins w:id="716" w:author="CCCCC" w:date="2017-06-15T22:45:00Z">
        <w:r w:rsidR="000A6E6A">
          <w:t>« logs ».</w:t>
        </w:r>
      </w:ins>
    </w:p>
    <w:p w14:paraId="64BD064F" w14:textId="232FD2A7" w:rsidR="00F86C2B" w:rsidRDefault="001F753E">
      <w:pPr>
        <w:pStyle w:val="ListParagraph"/>
        <w:numPr>
          <w:ilvl w:val="0"/>
          <w:numId w:val="19"/>
        </w:numPr>
        <w:rPr>
          <w:ins w:id="717" w:author="CCCCC" w:date="2017-06-15T19:34:00Z"/>
        </w:rPr>
        <w:pPrChange w:id="718" w:author="CCCCC" w:date="2017-06-15T19:56:00Z">
          <w:pPr>
            <w:pStyle w:val="ListParagraph"/>
          </w:pPr>
        </w:pPrChange>
      </w:pPr>
      <w:ins w:id="719" w:author="Cédric" w:date="2017-06-21T14:32:00Z">
        <w:r>
          <w:rPr>
            <w:noProof/>
            <w:lang w:eastAsia="fr-FR" w:bidi="ar-SA"/>
          </w:rPr>
          <w:drawing>
            <wp:anchor distT="0" distB="0" distL="114300" distR="114300" simplePos="0" relativeHeight="251675136" behindDoc="0" locked="0" layoutInCell="1" allowOverlap="1" wp14:anchorId="738E17D0" wp14:editId="652FC4B9">
              <wp:simplePos x="0" y="0"/>
              <wp:positionH relativeFrom="margin">
                <wp:posOffset>3609975</wp:posOffset>
              </wp:positionH>
              <wp:positionV relativeFrom="paragraph">
                <wp:posOffset>399415</wp:posOffset>
              </wp:positionV>
              <wp:extent cx="2514600" cy="560705"/>
              <wp:effectExtent l="1905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14600" cy="560705"/>
                      </a:xfrm>
                      <a:prstGeom prst="rect">
                        <a:avLst/>
                      </a:prstGeom>
                    </pic:spPr>
                  </pic:pic>
                </a:graphicData>
              </a:graphic>
            </wp:anchor>
          </w:drawing>
        </w:r>
      </w:ins>
      <w:ins w:id="720" w:author="CCCCC" w:date="2017-06-15T19:34:00Z">
        <w:r w:rsidR="00184BEA">
          <w:t>addSubscription</w:t>
        </w:r>
      </w:ins>
      <w:ins w:id="721" w:author="CCCCC" w:date="2017-06-15T19:47:00Z">
        <w:r w:rsidR="00184BEA">
          <w:t> : Ce décorateur</w:t>
        </w:r>
        <w:r w:rsidR="001C6FBA">
          <w:t xml:space="preserve"> prend en argument un objet</w:t>
        </w:r>
      </w:ins>
      <w:ins w:id="722" w:author="CCCCC" w:date="2017-06-15T19:50:00Z">
        <w:r w:rsidR="001C6FBA">
          <w:t>. Chacune de ces valeurs est u</w:t>
        </w:r>
      </w:ins>
      <w:ins w:id="723" w:author="CCCCC" w:date="2017-06-15T19:51:00Z">
        <w:r w:rsidR="001C6FBA">
          <w:t>ne fonction qui exécute une requête sur xo-server</w:t>
        </w:r>
      </w:ins>
      <w:ins w:id="724" w:author="CCCCC" w:date="2017-06-15T19:52:00Z">
        <w:del w:id="725" w:author="Cédric" w:date="2017-06-21T14:32:00Z">
          <w:r w:rsidR="001C6FBA" w:rsidDel="001F753E">
            <w:delText>,</w:delText>
          </w:r>
        </w:del>
      </w:ins>
      <w:ins w:id="726" w:author="CCCCC" w:date="2017-06-15T19:51:00Z">
        <w:del w:id="727" w:author="Cédric" w:date="2017-06-21T14:32:00Z">
          <w:r w:rsidR="001C6FBA" w:rsidDel="001F753E">
            <w:delText xml:space="preserve"> sur laquelle a été exécuté une fonction</w:delText>
          </w:r>
        </w:del>
      </w:ins>
      <w:ins w:id="728" w:author="CCCCC" w:date="2017-06-15T19:52:00Z">
        <w:del w:id="729" w:author="Cédric" w:date="2017-06-21T14:32:00Z">
          <w:r w:rsidR="001C6FBA" w:rsidDel="001F753E">
            <w:delText xml:space="preserve"> « </w:delText>
          </w:r>
          <w:r w:rsidR="001C6FBA" w:rsidRPr="001C6FBA" w:rsidDel="001F753E">
            <w:delText>createSubscription</w:delText>
          </w:r>
          <w:r w:rsidR="001C6FBA" w:rsidDel="001F753E">
            <w:delText> »</w:delText>
          </w:r>
        </w:del>
        <w:r w:rsidR="001C6FBA">
          <w:t>. Il s’utilise</w:t>
        </w:r>
      </w:ins>
      <w:ins w:id="730" w:author="CCCCC" w:date="2017-06-15T19:53:00Z">
        <w:r w:rsidR="001C6FBA">
          <w:t xml:space="preserve"> donc</w:t>
        </w:r>
      </w:ins>
      <w:ins w:id="731" w:author="CCCCC" w:date="2017-06-15T19:52:00Z">
        <w:r w:rsidR="001C6FBA">
          <w:t xml:space="preserve"> de cette manière :</w:t>
        </w:r>
        <w:r w:rsidR="001C6FBA">
          <w:br/>
          <w:t>Il va permettre de générer un champ du nom de la clé (ici resourceSets) dans les props du composant génér</w:t>
        </w:r>
      </w:ins>
      <w:ins w:id="732" w:author="Cédric" w:date="2017-06-21T14:34:00Z">
        <w:r w:rsidR="003369C2">
          <w:t>é</w:t>
        </w:r>
      </w:ins>
      <w:ins w:id="733" w:author="CCCCC" w:date="2017-06-15T19:52:00Z">
        <w:del w:id="734" w:author="Cédric" w:date="2017-06-21T14:34:00Z">
          <w:r w:rsidR="001C6FBA" w:rsidDel="003369C2">
            <w:delText>er</w:delText>
          </w:r>
        </w:del>
        <w:r w:rsidR="001C6FBA">
          <w:t xml:space="preserve"> par le décorateur</w:t>
        </w:r>
      </w:ins>
      <w:ins w:id="735" w:author="CCCCC" w:date="2017-06-15T19:55:00Z">
        <w:r w:rsidR="001C6FBA">
          <w:t xml:space="preserve">, qui sera mis à jour à </w:t>
        </w:r>
      </w:ins>
      <w:ins w:id="736" w:author="CCCCC" w:date="2017-06-15T19:56:00Z">
        <w:r w:rsidR="001C6FBA">
          <w:t>intervalles</w:t>
        </w:r>
      </w:ins>
      <w:ins w:id="737" w:author="Cédric" w:date="2017-06-21T14:34:00Z">
        <w:r w:rsidR="0041257D">
          <w:t xml:space="preserve"> de temps</w:t>
        </w:r>
      </w:ins>
      <w:ins w:id="738" w:author="CCCCC" w:date="2017-06-15T19:55:00Z">
        <w:r w:rsidR="001C6FBA">
          <w:t xml:space="preserve"> régulier</w:t>
        </w:r>
      </w:ins>
      <w:ins w:id="739" w:author="CCCCC" w:date="2017-06-15T19:56:00Z">
        <w:r w:rsidR="001C6FBA">
          <w:t>s.</w:t>
        </w:r>
      </w:ins>
    </w:p>
    <w:p w14:paraId="42A7F0D2" w14:textId="4F74653E" w:rsidR="00F86C2B" w:rsidRDefault="00F86C2B">
      <w:pPr>
        <w:pStyle w:val="ListParagraph"/>
        <w:numPr>
          <w:ilvl w:val="0"/>
          <w:numId w:val="19"/>
        </w:numPr>
        <w:rPr>
          <w:ins w:id="740" w:author="CCCCC" w:date="2017-06-22T01:24:00Z"/>
        </w:rPr>
        <w:pPrChange w:id="741" w:author="CCCCC" w:date="2017-06-15T19:33:00Z">
          <w:pPr>
            <w:pStyle w:val="ListParagraph"/>
          </w:pPr>
        </w:pPrChange>
      </w:pPr>
      <w:ins w:id="742" w:author="CCCCC" w:date="2017-06-15T21:03:00Z">
        <w:r>
          <w:rPr>
            <w:noProof/>
            <w:lang w:eastAsia="fr-FR" w:bidi="ar-SA"/>
            <w:rPrChange w:id="743"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54656" behindDoc="1" locked="0" layoutInCell="1" allowOverlap="1" wp14:anchorId="4F09AE3A" wp14:editId="749AEA8F">
              <wp:simplePos x="0" y="0"/>
              <wp:positionH relativeFrom="margin">
                <wp:align>right</wp:align>
              </wp:positionH>
              <wp:positionV relativeFrom="paragraph">
                <wp:posOffset>246219</wp:posOffset>
              </wp:positionV>
              <wp:extent cx="1616075" cy="137668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16075" cy="1376680"/>
                      </a:xfrm>
                      <a:prstGeom prst="rect">
                        <a:avLst/>
                      </a:prstGeom>
                    </pic:spPr>
                  </pic:pic>
                </a:graphicData>
              </a:graphic>
            </wp:anchor>
          </w:drawing>
        </w:r>
      </w:ins>
      <w:ins w:id="744" w:author="CCCCC" w:date="2017-06-15T21:17:00Z">
        <w:r>
          <w:rPr>
            <w:noProof/>
            <w:lang w:eastAsia="fr-FR" w:bidi="ar-SA"/>
            <w:rPrChange w:id="745"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59776" behindDoc="0" locked="0" layoutInCell="1" allowOverlap="1" wp14:anchorId="2DC77734" wp14:editId="76256BBA">
              <wp:simplePos x="0" y="0"/>
              <wp:positionH relativeFrom="margin">
                <wp:align>center</wp:align>
              </wp:positionH>
              <wp:positionV relativeFrom="paragraph">
                <wp:posOffset>2368423</wp:posOffset>
              </wp:positionV>
              <wp:extent cx="3818255" cy="864235"/>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18255" cy="864235"/>
                      </a:xfrm>
                      <a:prstGeom prst="rect">
                        <a:avLst/>
                      </a:prstGeom>
                    </pic:spPr>
                  </pic:pic>
                </a:graphicData>
              </a:graphic>
            </wp:anchor>
          </w:drawing>
        </w:r>
      </w:ins>
      <w:ins w:id="746" w:author="CCCCC" w:date="2017-06-15T19:56:00Z">
        <w:r w:rsidR="001C6FBA">
          <w:t>r</w:t>
        </w:r>
      </w:ins>
      <w:ins w:id="747" w:author="CCCCC" w:date="2017-06-15T19:36:00Z">
        <w:r w:rsidR="00184BEA">
          <w:t>outes</w:t>
        </w:r>
      </w:ins>
      <w:ins w:id="748" w:author="CCCCC" w:date="2017-06-15T19:56:00Z">
        <w:r w:rsidR="001C6FBA">
          <w:t xml:space="preserve"> : </w:t>
        </w:r>
      </w:ins>
      <w:ins w:id="749" w:author="CCCCC" w:date="2017-06-15T19:57:00Z">
        <w:r w:rsidR="001C6FBA">
          <w:t>Le décorateur « routes » permet</w:t>
        </w:r>
      </w:ins>
      <w:ins w:id="750" w:author="CCCCC" w:date="2017-06-15T19:59:00Z">
        <w:r w:rsidR="003D1314">
          <w:t xml:space="preserve"> de déclarer des routes.</w:t>
        </w:r>
      </w:ins>
      <w:ins w:id="751" w:author="CCCCC" w:date="2017-06-15T20:00:00Z">
        <w:r w:rsidR="003D1314">
          <w:t xml:space="preserve"> Le but d’</w:t>
        </w:r>
      </w:ins>
      <w:ins w:id="752" w:author="CCCCC" w:date="2017-06-15T20:01:00Z">
        <w:r w:rsidR="003D1314">
          <w:t>u</w:t>
        </w:r>
      </w:ins>
      <w:ins w:id="753" w:author="CCCCC" w:date="2017-06-15T20:00:00Z">
        <w:r w:rsidR="003D1314">
          <w:t xml:space="preserve">ne route </w:t>
        </w:r>
      </w:ins>
      <w:ins w:id="754" w:author="CCCCC" w:date="2017-06-15T20:01:00Z">
        <w:r w:rsidR="003D1314">
          <w:t>est d’afficher un contenu différent en fonction de l’URL</w:t>
        </w:r>
      </w:ins>
      <w:ins w:id="755" w:author="Cédric" w:date="2017-06-21T14:34:00Z">
        <w:r w:rsidR="00950EE2">
          <w:rPr>
            <w:rStyle w:val="FootnoteReference"/>
          </w:rPr>
          <w:footnoteReference w:id="6"/>
        </w:r>
      </w:ins>
      <w:ins w:id="758" w:author="CCCCC" w:date="2017-06-15T20:01:00Z">
        <w:r w:rsidR="003D1314">
          <w:t>.</w:t>
        </w:r>
      </w:ins>
      <w:ins w:id="759" w:author="CCCCC" w:date="2017-06-15T21:02:00Z">
        <w:r w:rsidR="007B5D77">
          <w:t xml:space="preserve"> Voic</w:t>
        </w:r>
      </w:ins>
      <w:ins w:id="760" w:author="CCCCC" w:date="2017-06-15T21:07:00Z">
        <w:r w:rsidR="007B5D77">
          <w:t>i, ci-contre</w:t>
        </w:r>
      </w:ins>
      <w:ins w:id="761" w:author="CCCCC" w:date="2017-06-15T21:02:00Z">
        <w:r w:rsidR="007B5D77">
          <w:t xml:space="preserve"> l’utilisation de ce décorateur dans</w:t>
        </w:r>
      </w:ins>
      <w:ins w:id="762" w:author="CCCCC" w:date="2017-06-15T21:03:00Z">
        <w:r w:rsidR="007B5D77">
          <w:t xml:space="preserve"> le fichier « xo-app/</w:t>
        </w:r>
      </w:ins>
      <w:ins w:id="763" w:author="CCCCC" w:date="2017-06-15T21:05:00Z">
        <w:r w:rsidR="007B5D77">
          <w:t>pool</w:t>
        </w:r>
      </w:ins>
      <w:ins w:id="764" w:author="CCCCC" w:date="2017-06-15T21:03:00Z">
        <w:r w:rsidR="007B5D77">
          <w:t>/index.js »</w:t>
        </w:r>
      </w:ins>
      <w:ins w:id="765" w:author="Cédric" w:date="2017-06-21T14:36:00Z">
        <w:r w:rsidR="00D75288">
          <w:t xml:space="preserve"> sur le composant « Pool »</w:t>
        </w:r>
      </w:ins>
      <w:ins w:id="766" w:author="CCCCC" w:date="2017-06-15T21:03:00Z">
        <w:r w:rsidR="007B5D77">
          <w:t>.</w:t>
        </w:r>
      </w:ins>
      <w:ins w:id="767" w:author="CCCCC" w:date="2017-06-15T21:04:00Z">
        <w:r w:rsidR="007B5D77">
          <w:br/>
        </w:r>
      </w:ins>
      <w:ins w:id="768" w:author="CCCCC" w:date="2017-06-15T21:10:00Z">
        <w:r w:rsidR="007B5D77">
          <w:t xml:space="preserve">Il est </w:t>
        </w:r>
      </w:ins>
      <w:ins w:id="769" w:author="CCCCC" w:date="2017-06-15T21:11:00Z">
        <w:r w:rsidR="007B5D77">
          <w:t>définit</w:t>
        </w:r>
      </w:ins>
      <w:ins w:id="770" w:author="CCCCC" w:date="2017-06-15T21:10:00Z">
        <w:r w:rsidR="007B5D77">
          <w:t xml:space="preserve"> dans un autre </w:t>
        </w:r>
      </w:ins>
      <w:ins w:id="771" w:author="CCCCC" w:date="2017-06-15T21:11:00Z">
        <w:r w:rsidR="007B5D77">
          <w:t>composant, via ce même décorateur, que</w:t>
        </w:r>
      </w:ins>
      <w:ins w:id="772" w:author="CCCCC" w:date="2017-06-15T21:10:00Z">
        <w:r w:rsidR="007B5D77">
          <w:t xml:space="preserve"> </w:t>
        </w:r>
      </w:ins>
      <w:ins w:id="773" w:author="CCCCC" w:date="2017-06-15T21:11:00Z">
        <w:r w:rsidR="007B5D77">
          <w:t>l</w:t>
        </w:r>
      </w:ins>
      <w:ins w:id="774" w:author="CCCCC" w:date="2017-06-15T21:05:00Z">
        <w:r w:rsidR="007B5D77">
          <w:t xml:space="preserve">e composant Pool, qui est déclaré dans ce fichier </w:t>
        </w:r>
      </w:ins>
      <w:ins w:id="775" w:author="CCCCC" w:date="2017-06-15T21:06:00Z">
        <w:r w:rsidR="007B5D77">
          <w:t xml:space="preserve">est </w:t>
        </w:r>
      </w:ins>
      <w:ins w:id="776" w:author="CCCCC" w:date="2017-06-15T21:05:00Z">
        <w:r w:rsidR="007B5D77">
          <w:t>affiché lorsque l</w:t>
        </w:r>
      </w:ins>
      <w:ins w:id="777" w:author="CCCCC" w:date="2017-06-15T21:06:00Z">
        <w:r w:rsidR="007B5D77">
          <w:t>’adresse « /pool/&lt;poolId&gt; » est demandée.</w:t>
        </w:r>
      </w:ins>
      <w:ins w:id="778" w:author="CCCCC" w:date="2017-06-15T21:07:00Z">
        <w:r w:rsidR="007B5D77">
          <w:t xml:space="preserve"> Ainsi, si l’adresse </w:t>
        </w:r>
      </w:ins>
      <w:ins w:id="779" w:author="CCCCC" w:date="2017-06-15T21:08:00Z">
        <w:r w:rsidR="007B5D77">
          <w:t>« /pool/&lt;poolId&gt;/logs » est demandé</w:t>
        </w:r>
      </w:ins>
      <w:ins w:id="780" w:author="CCCCC" w:date="2017-06-15T21:12:00Z">
        <w:r w:rsidR="007B5D77">
          <w:t>e</w:t>
        </w:r>
      </w:ins>
      <w:ins w:id="781" w:author="CCCCC" w:date="2017-06-15T21:08:00Z">
        <w:r w:rsidR="007B5D77">
          <w:t xml:space="preserve">, le composant </w:t>
        </w:r>
      </w:ins>
      <w:ins w:id="782" w:author="CCCCC" w:date="2017-06-15T21:09:00Z">
        <w:r w:rsidR="007B5D77">
          <w:t>« </w:t>
        </w:r>
      </w:ins>
      <w:ins w:id="783" w:author="CCCCC" w:date="2017-06-15T21:08:00Z">
        <w:r w:rsidR="007B5D77">
          <w:t>Pool</w:t>
        </w:r>
      </w:ins>
      <w:ins w:id="784" w:author="CCCCC" w:date="2017-06-15T21:09:00Z">
        <w:r w:rsidR="007B5D77">
          <w:t> »</w:t>
        </w:r>
      </w:ins>
      <w:ins w:id="785" w:author="CCCCC" w:date="2017-06-15T21:08:00Z">
        <w:r w:rsidR="007B5D77">
          <w:t xml:space="preserve"> intègrera le composant </w:t>
        </w:r>
      </w:ins>
      <w:ins w:id="786" w:author="CCCCC" w:date="2017-06-15T21:09:00Z">
        <w:r w:rsidR="007B5D77">
          <w:t>« </w:t>
        </w:r>
      </w:ins>
      <w:ins w:id="787" w:author="CCCCC" w:date="2017-06-15T21:08:00Z">
        <w:r w:rsidR="007B5D77">
          <w:t>TabLogs</w:t>
        </w:r>
      </w:ins>
      <w:ins w:id="788" w:author="CCCCC" w:date="2017-06-15T21:09:00Z">
        <w:r w:rsidR="007B5D77">
          <w:t xml:space="preserve"> » dans </w:t>
        </w:r>
      </w:ins>
      <w:ins w:id="789" w:author="CCCCC" w:date="2017-06-15T21:12:00Z">
        <w:r w:rsidR="00625DCE">
          <w:t>son rendu</w:t>
        </w:r>
      </w:ins>
      <w:ins w:id="790" w:author="CCCCC" w:date="2017-06-15T21:09:00Z">
        <w:r w:rsidR="007B5D77">
          <w:t>. Le premier argument définit le composant affiché par défaut</w:t>
        </w:r>
      </w:ins>
      <w:ins w:id="791" w:author="CCCCC" w:date="2017-06-15T21:12:00Z">
        <w:r w:rsidR="00625DCE">
          <w:t xml:space="preserve"> (ici donc sur à l’adresse</w:t>
        </w:r>
      </w:ins>
      <w:ins w:id="792" w:author="CCCCC" w:date="2017-06-15T21:13:00Z">
        <w:r w:rsidR="00625DCE">
          <w:t xml:space="preserve"> « /pool/&lt;poolId&gt; »)</w:t>
        </w:r>
      </w:ins>
      <w:ins w:id="793" w:author="CCCCC" w:date="2017-06-15T21:09:00Z">
        <w:r w:rsidR="007B5D77">
          <w:t>.</w:t>
        </w:r>
      </w:ins>
      <w:ins w:id="794" w:author="CCCCC" w:date="2017-06-15T21:13:00Z">
        <w:r w:rsidR="00625DCE">
          <w:t xml:space="preserve"> </w:t>
        </w:r>
      </w:ins>
      <w:ins w:id="795" w:author="CCCCC" w:date="2017-06-15T21:14:00Z">
        <w:r w:rsidR="00625DCE">
          <w:t>Ce contenu</w:t>
        </w:r>
      </w:ins>
      <w:ins w:id="796" w:author="CCCCC" w:date="2017-06-15T21:15:00Z">
        <w:r w:rsidR="00625DCE">
          <w:t xml:space="preserve"> qui diffère selon l’adresse est instancié grâce au composant « Page ».</w:t>
        </w:r>
      </w:ins>
      <w:ins w:id="797" w:author="CCCCC" w:date="2017-06-15T21:17:00Z">
        <w:r w:rsidR="00E5209F" w:rsidRPr="00E5209F">
          <w:rPr>
            <w:noProof/>
            <w:lang w:eastAsia="fr-FR" w:bidi="ar-SA"/>
          </w:rPr>
          <w:t xml:space="preserve"> </w:t>
        </w:r>
      </w:ins>
    </w:p>
    <w:p w14:paraId="3F5CD583" w14:textId="72CDEC2C" w:rsidR="00302622" w:rsidRDefault="00302622" w:rsidP="00302622">
      <w:pPr>
        <w:rPr>
          <w:ins w:id="798" w:author="CCCCC" w:date="2017-06-22T01:25:00Z"/>
        </w:rPr>
        <w:pPrChange w:id="799" w:author="CCCCC" w:date="2017-06-22T01:24:00Z">
          <w:pPr>
            <w:pStyle w:val="ListParagraph"/>
          </w:pPr>
        </w:pPrChange>
      </w:pPr>
    </w:p>
    <w:p w14:paraId="60EA51F1" w14:textId="47069A11" w:rsidR="00302622" w:rsidRDefault="00302622" w:rsidP="00302622">
      <w:pPr>
        <w:rPr>
          <w:ins w:id="800" w:author="CCCCC" w:date="2017-06-22T01:25:00Z"/>
        </w:rPr>
        <w:pPrChange w:id="801" w:author="CCCCC" w:date="2017-06-22T01:24:00Z">
          <w:pPr>
            <w:pStyle w:val="ListParagraph"/>
          </w:pPr>
        </w:pPrChange>
      </w:pPr>
    </w:p>
    <w:p w14:paraId="63514BE0" w14:textId="77777777" w:rsidR="00302622" w:rsidRDefault="00302622" w:rsidP="00302622">
      <w:pPr>
        <w:rPr>
          <w:ins w:id="802" w:author="CCCCC" w:date="2017-06-21T21:12:00Z"/>
        </w:rPr>
        <w:pPrChange w:id="803" w:author="CCCCC" w:date="2017-06-22T01:24:00Z">
          <w:pPr>
            <w:pStyle w:val="ListParagraph"/>
          </w:pPr>
        </w:pPrChange>
      </w:pPr>
    </w:p>
    <w:p w14:paraId="02249E2F" w14:textId="77777777" w:rsidR="00302622" w:rsidRDefault="00302622" w:rsidP="002333D4">
      <w:pPr>
        <w:pStyle w:val="ListParagraph"/>
        <w:rPr>
          <w:ins w:id="804" w:author="CCCCC" w:date="2017-06-22T01:24:00Z"/>
        </w:rPr>
      </w:pPr>
      <w:ins w:id="805" w:author="CCCCC" w:date="2017-06-22T01:24:00Z">
        <w:r>
          <w:lastRenderedPageBreak/>
          <w:t>La page d’accueil de Xen Orchestra est la suivante.</w:t>
        </w:r>
      </w:ins>
    </w:p>
    <w:p w14:paraId="4554554B" w14:textId="4AC1A6B1" w:rsidR="002333D4" w:rsidRDefault="00E15E4D" w:rsidP="002333D4">
      <w:pPr>
        <w:pStyle w:val="ListParagraph"/>
        <w:rPr>
          <w:ins w:id="806" w:author="CCCCC" w:date="2017-06-16T21:30:00Z"/>
        </w:rPr>
      </w:pPr>
      <w:bookmarkStart w:id="807" w:name="_GoBack"/>
      <w:bookmarkEnd w:id="807"/>
      <w:ins w:id="808" w:author="Cédric" w:date="2017-06-21T14:36:00Z">
        <w:del w:id="809" w:author="CCCCC" w:date="2017-06-21T21:09:00Z">
          <w:r w:rsidDel="00C15560">
            <w:delText>s</w:delText>
          </w:r>
        </w:del>
      </w:ins>
      <w:ins w:id="810" w:author="Cédric" w:date="2017-06-21T14:37:00Z">
        <w:del w:id="811" w:author="CCCCC" w:date="2017-06-21T21:09:00Z">
          <w:r w:rsidR="00A22295" w:rsidDel="00C15560">
            <w:delText>s</w:delText>
          </w:r>
        </w:del>
      </w:ins>
      <w:ins w:id="812" w:author="Cédric" w:date="2017-06-21T14:38:00Z">
        <w:del w:id="813" w:author="CCCCC" w:date="2017-06-21T21:09:00Z">
          <w:r w:rsidR="00A22295" w:rsidDel="00C15560">
            <w:delText>s</w:delText>
          </w:r>
        </w:del>
      </w:ins>
      <w:ins w:id="814" w:author="CCCCC" w:date="2017-06-14T19:52:00Z">
        <w:r w:rsidR="00F24FB8">
          <w:rPr>
            <w:rFonts w:cs="Lohit Devanagari"/>
            <w:noProof/>
            <w:szCs w:val="24"/>
            <w:lang w:eastAsia="fr-FR" w:bidi="ar-SA"/>
            <w:rPrChange w:id="815"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90496" behindDoc="0" locked="0" layoutInCell="1" allowOverlap="1" wp14:anchorId="65B0D232" wp14:editId="14A2C179">
              <wp:simplePos x="0" y="0"/>
              <wp:positionH relativeFrom="column">
                <wp:posOffset>-249366</wp:posOffset>
              </wp:positionH>
              <wp:positionV relativeFrom="paragraph">
                <wp:posOffset>314795</wp:posOffset>
              </wp:positionV>
              <wp:extent cx="6106715" cy="2511188"/>
              <wp:effectExtent l="0" t="0" r="8890" b="3810"/>
              <wp:wrapSquare wrapText="bothSides"/>
              <wp:docPr id="60" name="Picture 60" descr="C:\Users\CCCCC\Downloads\Capture d'écran de 2017-06-09 17-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écran de 2017-06-09 17-24-28.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5278" b="11696"/>
                      <a:stretch/>
                    </pic:blipFill>
                    <pic:spPr bwMode="auto">
                      <a:xfrm>
                        <a:off x="0" y="0"/>
                        <a:ext cx="6106715" cy="2511188"/>
                      </a:xfrm>
                      <a:prstGeom prst="rect">
                        <a:avLst/>
                      </a:prstGeom>
                      <a:noFill/>
                      <a:ln>
                        <a:noFill/>
                      </a:ln>
                      <a:extLst>
                        <a:ext uri="{53640926-AAD7-44D8-BBD7-CCE9431645EC}">
                          <a14:shadowObscured xmlns:a14="http://schemas.microsoft.com/office/drawing/2010/main"/>
                        </a:ext>
                      </a:extLst>
                    </pic:spPr>
                  </pic:pic>
                </a:graphicData>
              </a:graphic>
            </wp:anchor>
          </w:drawing>
        </w:r>
      </w:ins>
    </w:p>
    <w:p w14:paraId="214C6B86" w14:textId="720A6ED1" w:rsidR="00F86C2B" w:rsidRDefault="00F86C2B">
      <w:pPr>
        <w:rPr>
          <w:ins w:id="816" w:author="CCCCC" w:date="2017-06-16T21:15:00Z"/>
        </w:rPr>
        <w:pPrChange w:id="817" w:author="CCCCC" w:date="2017-06-16T21:13:00Z">
          <w:pPr>
            <w:pStyle w:val="ListParagraph"/>
          </w:pPr>
        </w:pPrChange>
      </w:pPr>
    </w:p>
    <w:p w14:paraId="0BC5ACA1" w14:textId="54179B85" w:rsidR="00F86C2B" w:rsidRDefault="00F86C2B">
      <w:pPr>
        <w:rPr>
          <w:ins w:id="818" w:author="CCCCC" w:date="2017-06-16T21:15:00Z"/>
        </w:rPr>
        <w:pPrChange w:id="819" w:author="CCCCC" w:date="2017-06-16T21:13:00Z">
          <w:pPr>
            <w:pStyle w:val="ListParagraph"/>
          </w:pPr>
        </w:pPrChange>
      </w:pPr>
    </w:p>
    <w:p w14:paraId="397C51C3" w14:textId="0B7BF19E" w:rsidR="002333D4" w:rsidRDefault="00F86C2B">
      <w:pPr>
        <w:spacing w:before="0" w:after="0"/>
        <w:jc w:val="left"/>
        <w:rPr>
          <w:ins w:id="820" w:author="CCCCC" w:date="2017-06-16T21:30:00Z"/>
        </w:rPr>
      </w:pPr>
      <w:ins w:id="821" w:author="CCCCC" w:date="2017-06-09T19:14:00Z">
        <w:r>
          <w:rPr>
            <w:noProof/>
            <w:lang w:eastAsia="fr-FR" w:bidi="ar-SA"/>
            <w:rPrChange w:id="822"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9776" behindDoc="0" locked="0" layoutInCell="1" allowOverlap="1" wp14:anchorId="5F189861" wp14:editId="42E4FF05">
              <wp:simplePos x="0" y="0"/>
              <wp:positionH relativeFrom="margin">
                <wp:align>center</wp:align>
              </wp:positionH>
              <wp:positionV relativeFrom="paragraph">
                <wp:posOffset>770945</wp:posOffset>
              </wp:positionV>
              <wp:extent cx="6764655" cy="2311400"/>
              <wp:effectExtent l="0" t="0" r="0" b="0"/>
              <wp:wrapSquare wrapText="bothSides"/>
              <wp:docPr id="26" name="Picture 26" descr="C:\Users\CCCCC\Downloads\Capture d'écran de 2017-06-09 17-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09 17-25-37.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5327" b="23872"/>
                      <a:stretch/>
                    </pic:blipFill>
                    <pic:spPr bwMode="auto">
                      <a:xfrm>
                        <a:off x="0" y="0"/>
                        <a:ext cx="6764655" cy="2311400"/>
                      </a:xfrm>
                      <a:prstGeom prst="rect">
                        <a:avLst/>
                      </a:prstGeom>
                      <a:noFill/>
                      <a:ln>
                        <a:noFill/>
                      </a:ln>
                      <a:extLst>
                        <a:ext uri="{53640926-AAD7-44D8-BBD7-CCE9431645EC}">
                          <a14:shadowObscured xmlns:a14="http://schemas.microsoft.com/office/drawing/2010/main"/>
                        </a:ext>
                      </a:extLst>
                    </pic:spPr>
                  </pic:pic>
                </a:graphicData>
              </a:graphic>
            </wp:anchor>
          </w:drawing>
        </w:r>
      </w:ins>
      <w:ins w:id="823" w:author="CCCCC" w:date="2017-06-16T21:30:00Z">
        <w:r w:rsidR="002333D4">
          <w:br w:type="page"/>
        </w:r>
      </w:ins>
    </w:p>
    <w:p w14:paraId="7159854C" w14:textId="77777777" w:rsidR="00F86C2B" w:rsidRDefault="00F86C2B">
      <w:pPr>
        <w:rPr>
          <w:del w:id="824" w:author="CCCCC" w:date="2017-06-16T21:30:00Z"/>
        </w:rPr>
        <w:pPrChange w:id="825" w:author="CCCCC" w:date="2017-06-16T21:13:00Z">
          <w:pPr>
            <w:pStyle w:val="ListParagraph"/>
          </w:pPr>
        </w:pPrChange>
      </w:pPr>
    </w:p>
    <w:p w14:paraId="125B9E30" w14:textId="77777777" w:rsidR="00F15C4C" w:rsidDel="002333D4" w:rsidRDefault="00F15C4C" w:rsidP="00672DF6">
      <w:pPr>
        <w:pStyle w:val="ListParagraph"/>
        <w:rPr>
          <w:del w:id="826" w:author="CCCCC" w:date="2017-06-16T21:30:00Z"/>
        </w:rPr>
      </w:pPr>
      <w:del w:id="827" w:author="CCCCC" w:date="2017-06-16T21:30:00Z">
        <w:r w:rsidDel="002333D4">
          <w:delText>Démo</w:delText>
        </w:r>
      </w:del>
    </w:p>
    <w:p w14:paraId="5FD0485D" w14:textId="77777777" w:rsidR="007949FD" w:rsidRPr="00D501A2" w:rsidDel="002333D4" w:rsidRDefault="007949FD" w:rsidP="007949FD">
      <w:pPr>
        <w:rPr>
          <w:del w:id="828" w:author="CCCCC" w:date="2017-06-16T21:30:00Z"/>
        </w:rPr>
      </w:pPr>
      <w:moveToRangeStart w:id="829" w:author="CCCCC" w:date="2017-06-09T19:11:00Z" w:name="move484798818"/>
      <w:moveTo w:id="830" w:author="CCCCC" w:date="2017-06-09T19:11:00Z">
        <w:del w:id="831" w:author="CCCCC" w:date="2017-06-16T21:30:00Z">
          <w:r w:rsidDel="002333D4">
            <w:delText>Découverte de XOWeb</w:delText>
          </w:r>
        </w:del>
      </w:moveTo>
    </w:p>
    <w:moveToRangeEnd w:id="829"/>
    <w:p w14:paraId="54750913" w14:textId="77777777" w:rsidR="007949FD" w:rsidRPr="00F15C4C" w:rsidDel="002333D4" w:rsidRDefault="007949FD" w:rsidP="00672DF6">
      <w:pPr>
        <w:pStyle w:val="ListParagraph"/>
        <w:rPr>
          <w:del w:id="832" w:author="CCCCC" w:date="2017-06-16T21:30:00Z"/>
        </w:rPr>
      </w:pPr>
    </w:p>
    <w:p w14:paraId="28EA1052" w14:textId="77777777" w:rsidR="00F86C2B" w:rsidRDefault="000D7996">
      <w:pPr>
        <w:pStyle w:val="Heading3"/>
        <w:rPr>
          <w:del w:id="833" w:author="CCCCC" w:date="2017-06-09T19:11:00Z"/>
        </w:rPr>
        <w:pPrChange w:id="834" w:author="CCCCC" w:date="2017-06-11T20:52:00Z">
          <w:pPr>
            <w:pStyle w:val="Heading4"/>
          </w:pPr>
        </w:pPrChange>
      </w:pPr>
      <w:bookmarkStart w:id="835" w:name="_Toc485664087"/>
      <w:r w:rsidRPr="000D7996">
        <w:t>Afficher une</w:t>
      </w:r>
      <w:r>
        <w:t xml:space="preserve"> icône orange quand l'hôte est </w:t>
      </w:r>
      <w:ins w:id="836" w:author="CCCCC" w:date="2017-06-09T19:10:00Z">
        <w:r w:rsidR="007949FD">
          <w:t>in</w:t>
        </w:r>
      </w:ins>
      <w:r>
        <w:t>disponible</w:t>
      </w:r>
      <w:bookmarkEnd w:id="835"/>
    </w:p>
    <w:p w14:paraId="3680DB47" w14:textId="77777777" w:rsidR="00F86C2B" w:rsidRDefault="00F86C2B">
      <w:pPr>
        <w:pStyle w:val="Heading3"/>
        <w:rPr>
          <w:ins w:id="837" w:author="CCCCC" w:date="2017-06-09T19:09:00Z"/>
        </w:rPr>
        <w:pPrChange w:id="838" w:author="CCCCC" w:date="2017-06-11T20:52:00Z">
          <w:pPr>
            <w:pStyle w:val="ListParagraph"/>
          </w:pPr>
        </w:pPrChange>
      </w:pPr>
    </w:p>
    <w:p w14:paraId="08690332" w14:textId="77777777" w:rsidR="00F86C2B" w:rsidRDefault="00F86C2B">
      <w:pPr>
        <w:rPr>
          <w:ins w:id="839" w:author="CCCCC" w:date="2017-06-09T19:14:00Z"/>
          <w:noProof/>
          <w:lang w:eastAsia="fr-FR" w:bidi="ar-SA"/>
        </w:rPr>
        <w:pPrChange w:id="840" w:author="CCCCC" w:date="2017-06-09T19:10:00Z">
          <w:pPr>
            <w:pStyle w:val="ListParagraph"/>
          </w:pPr>
        </w:pPrChange>
      </w:pPr>
      <w:ins w:id="841" w:author="CCCCC" w:date="2017-06-09T19:13:00Z">
        <w:r>
          <w:rPr>
            <w:noProof/>
            <w:lang w:eastAsia="fr-FR" w:bidi="ar-SA"/>
            <w:rPrChange w:id="842"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58752" behindDoc="0" locked="0" layoutInCell="1" allowOverlap="1" wp14:anchorId="423B9D68" wp14:editId="66184844">
              <wp:simplePos x="0" y="0"/>
              <wp:positionH relativeFrom="margin">
                <wp:align>center</wp:align>
              </wp:positionH>
              <wp:positionV relativeFrom="paragraph">
                <wp:posOffset>502285</wp:posOffset>
              </wp:positionV>
              <wp:extent cx="6816090" cy="1078230"/>
              <wp:effectExtent l="0" t="0" r="3810" b="7620"/>
              <wp:wrapTopAndBottom/>
              <wp:docPr id="17" name="Picture 17" descr="C:\Users\CCCCC\Downloads\Capture d'écran de 2017-06-09 17-2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09 17-25-25.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5328" b="56534"/>
                      <a:stretch/>
                    </pic:blipFill>
                    <pic:spPr bwMode="auto">
                      <a:xfrm>
                        <a:off x="0" y="0"/>
                        <a:ext cx="6816090" cy="1078230"/>
                      </a:xfrm>
                      <a:prstGeom prst="rect">
                        <a:avLst/>
                      </a:prstGeom>
                      <a:noFill/>
                      <a:ln>
                        <a:noFill/>
                      </a:ln>
                      <a:extLst>
                        <a:ext uri="{53640926-AAD7-44D8-BBD7-CCE9431645EC}">
                          <a14:shadowObscured xmlns:a14="http://schemas.microsoft.com/office/drawing/2010/main"/>
                        </a:ext>
                      </a:extLst>
                    </pic:spPr>
                  </pic:pic>
                </a:graphicData>
              </a:graphic>
            </wp:anchor>
          </w:drawing>
        </w:r>
      </w:ins>
      <w:ins w:id="843" w:author="CCCCC" w:date="2017-06-09T19:12:00Z">
        <w:r w:rsidR="007949FD">
          <w:t>Les vues de liste d</w:t>
        </w:r>
      </w:ins>
      <w:ins w:id="844" w:author="CCCCC" w:date="2017-06-09T19:13:00Z">
        <w:r w:rsidR="007949FD">
          <w:t xml:space="preserve">es hôtes et </w:t>
        </w:r>
        <w:del w:id="845" w:author="Cédric" w:date="2017-06-21T14:39:00Z">
          <w:r w:rsidR="007949FD" w:rsidDel="00A22295">
            <w:delText>détaillée</w:delText>
          </w:r>
        </w:del>
      </w:ins>
      <w:ins w:id="846" w:author="Cédric" w:date="2017-06-21T14:39:00Z">
        <w:r w:rsidR="00A22295">
          <w:t>générale</w:t>
        </w:r>
      </w:ins>
      <w:ins w:id="847" w:author="CCCCC" w:date="2017-06-09T19:13:00Z">
        <w:r w:rsidR="007949FD">
          <w:t xml:space="preserve"> d’un hôte ressemble</w:t>
        </w:r>
      </w:ins>
      <w:ins w:id="848" w:author="CCCCC" w:date="2017-06-09T19:17:00Z">
        <w:r w:rsidR="007949FD">
          <w:t>nt</w:t>
        </w:r>
      </w:ins>
      <w:ins w:id="849" w:author="CCCCC" w:date="2017-06-09T19:13:00Z">
        <w:r w:rsidR="007949FD">
          <w:t xml:space="preserve"> à ceci :</w:t>
        </w:r>
      </w:ins>
    </w:p>
    <w:p w14:paraId="3FAC44D2" w14:textId="77777777" w:rsidR="00F86C2B" w:rsidRDefault="007949FD">
      <w:pPr>
        <w:rPr>
          <w:ins w:id="850" w:author="CCCCC" w:date="2017-06-09T19:48:00Z"/>
        </w:rPr>
        <w:pPrChange w:id="851" w:author="CCCCC" w:date="2017-06-09T19:10:00Z">
          <w:pPr>
            <w:pStyle w:val="ListParagraph"/>
          </w:pPr>
        </w:pPrChange>
      </w:pPr>
      <w:ins w:id="852" w:author="CCCCC" w:date="2017-06-09T19:15:00Z">
        <w:r>
          <w:t>Ici, le point situé en début de chaque ligne sur la liste, ainsi que l</w:t>
        </w:r>
      </w:ins>
      <w:ins w:id="853" w:author="CCCCC" w:date="2017-06-09T19:16:00Z">
        <w:r>
          <w:t xml:space="preserve">’icône représentant un serveur sur la vue détaillée en haut à gauche, sont vert car l’hôte est démarré. Ils pourraient être également </w:t>
        </w:r>
        <w:del w:id="854" w:author="Cédric" w:date="2017-06-21T14:41:00Z">
          <w:r w:rsidDel="00A22295">
            <w:delText>rouge</w:delText>
          </w:r>
        </w:del>
      </w:ins>
      <w:ins w:id="855" w:author="Cédric" w:date="2017-06-21T14:41:00Z">
        <w:r w:rsidR="00A22295">
          <w:t>rouges</w:t>
        </w:r>
      </w:ins>
      <w:ins w:id="856" w:author="CCCCC" w:date="2017-06-09T19:16:00Z">
        <w:r>
          <w:t xml:space="preserve"> lorsque l</w:t>
        </w:r>
      </w:ins>
      <w:ins w:id="857" w:author="CCCCC" w:date="2017-06-09T19:17:00Z">
        <w:r>
          <w:t>’hôte est ét</w:t>
        </w:r>
        <w:r w:rsidR="005965EF">
          <w:t>eint</w:t>
        </w:r>
        <w:r>
          <w:t xml:space="preserve">. </w:t>
        </w:r>
      </w:ins>
      <w:ins w:id="858" w:author="CCCCC" w:date="2017-06-09T19:18:00Z">
        <w:r w:rsidR="005965EF">
          <w:t>L</w:t>
        </w:r>
        <w:del w:id="859" w:author="Cédric" w:date="2017-06-21T14:39:00Z">
          <w:r w:rsidR="005965EF" w:rsidDel="00A22295">
            <w:delText>e bug</w:delText>
          </w:r>
        </w:del>
      </w:ins>
      <w:ins w:id="860" w:author="Cédric" w:date="2017-06-21T14:39:00Z">
        <w:r w:rsidR="00A22295">
          <w:t>a tâche</w:t>
        </w:r>
      </w:ins>
      <w:ins w:id="861" w:author="CCCCC" w:date="2017-06-09T19:18:00Z">
        <w:r w:rsidR="005965EF">
          <w:t xml:space="preserve"> qui m’a été assigné</w:t>
        </w:r>
      </w:ins>
      <w:ins w:id="862" w:author="Cédric" w:date="2017-06-21T14:39:00Z">
        <w:r w:rsidR="00A22295">
          <w:t>e</w:t>
        </w:r>
      </w:ins>
      <w:ins w:id="863" w:author="CCCCC" w:date="2017-06-09T19:18:00Z">
        <w:r w:rsidR="005965EF">
          <w:t xml:space="preserve"> consistait à afficher ces </w:t>
        </w:r>
        <w:r w:rsidR="0037711A">
          <w:t>icônes en orange lorsque que l</w:t>
        </w:r>
      </w:ins>
      <w:ins w:id="864" w:author="CCCCC" w:date="2017-06-09T19:19:00Z">
        <w:r w:rsidR="0037711A">
          <w:t>’hôte est démarré, mais qu’il est indisponible.</w:t>
        </w:r>
      </w:ins>
    </w:p>
    <w:p w14:paraId="4ED8F3D8" w14:textId="77777777" w:rsidR="00F86C2B" w:rsidRDefault="00FE0A69">
      <w:pPr>
        <w:rPr>
          <w:ins w:id="865" w:author="CCCCC" w:date="2017-06-09T21:22:00Z"/>
        </w:rPr>
        <w:pPrChange w:id="866" w:author="CCCCC" w:date="2017-06-09T19:10:00Z">
          <w:pPr>
            <w:pStyle w:val="ListParagraph"/>
          </w:pPr>
        </w:pPrChange>
      </w:pPr>
      <w:ins w:id="867" w:author="CCCCC" w:date="2017-06-09T19:49:00Z">
        <w:r>
          <w:t xml:space="preserve">Un hôte est </w:t>
        </w:r>
      </w:ins>
      <w:ins w:id="868" w:author="CCCCC" w:date="2017-06-09T19:50:00Z">
        <w:r>
          <w:t>caractérisé</w:t>
        </w:r>
      </w:ins>
      <w:ins w:id="869" w:author="CCCCC" w:date="2017-06-09T19:49:00Z">
        <w:r>
          <w:t xml:space="preserve"> par différents attributs dont </w:t>
        </w:r>
      </w:ins>
      <w:ins w:id="870" w:author="CCCCC" w:date="2017-06-09T19:50:00Z">
        <w:r>
          <w:t xml:space="preserve">« power_state » qui est une chaine de caractères qui représente </w:t>
        </w:r>
      </w:ins>
      <w:ins w:id="871" w:author="CCCCC" w:date="2017-06-09T19:51:00Z">
        <w:r>
          <w:t xml:space="preserve">son </w:t>
        </w:r>
      </w:ins>
      <w:ins w:id="872" w:author="CCCCC" w:date="2017-06-09T19:50:00Z">
        <w:r>
          <w:t>état</w:t>
        </w:r>
      </w:ins>
      <w:ins w:id="873" w:author="CCCCC" w:date="2017-06-09T19:51:00Z">
        <w:r>
          <w:t xml:space="preserve">. </w:t>
        </w:r>
      </w:ins>
      <w:ins w:id="874" w:author="CCCCC" w:date="2017-06-09T19:56:00Z">
        <w:r w:rsidR="00585D2B">
          <w:t>S</w:t>
        </w:r>
      </w:ins>
      <w:ins w:id="875" w:author="CCCCC" w:date="2017-06-09T19:51:00Z">
        <w:r>
          <w:t>es valeurs possible</w:t>
        </w:r>
      </w:ins>
      <w:ins w:id="876" w:author="CCCCC" w:date="2017-06-09T19:56:00Z">
        <w:r w:rsidR="00585D2B">
          <w:t>s</w:t>
        </w:r>
      </w:ins>
      <w:ins w:id="877" w:author="CCCCC" w:date="2017-06-09T19:51:00Z">
        <w:r>
          <w:t xml:space="preserve"> sont « </w:t>
        </w:r>
        <w:del w:id="878" w:author="Cédric" w:date="2017-06-21T14:39:00Z">
          <w:r w:rsidDel="00A22295">
            <w:delText>h</w:delText>
          </w:r>
        </w:del>
      </w:ins>
      <w:ins w:id="879" w:author="Cédric" w:date="2017-06-21T14:39:00Z">
        <w:r w:rsidR="00A22295">
          <w:t>H</w:t>
        </w:r>
      </w:ins>
      <w:ins w:id="880" w:author="CCCCC" w:date="2017-06-09T19:51:00Z">
        <w:r>
          <w:t>alted » (éteinte) ou</w:t>
        </w:r>
      </w:ins>
      <w:ins w:id="881" w:author="CCCCC" w:date="2017-06-09T19:53:00Z">
        <w:r>
          <w:t xml:space="preserve"> </w:t>
        </w:r>
      </w:ins>
      <w:ins w:id="882" w:author="CCCCC" w:date="2017-06-09T19:51:00Z">
        <w:r>
          <w:t xml:space="preserve">« Running » (allumé). </w:t>
        </w:r>
      </w:ins>
      <w:ins w:id="883" w:author="CCCCC" w:date="2017-06-09T19:53:00Z">
        <w:r>
          <w:t xml:space="preserve">Un hôte contient aussi un champs </w:t>
        </w:r>
      </w:ins>
      <w:ins w:id="884" w:author="CCCCC" w:date="2017-06-09T21:20:00Z">
        <w:r w:rsidR="00386330">
          <w:t>« enable »</w:t>
        </w:r>
      </w:ins>
      <w:ins w:id="885" w:author="CCCCC" w:date="2017-06-09T21:22:00Z">
        <w:r w:rsidR="00386330">
          <w:t xml:space="preserve"> qui est un booléen</w:t>
        </w:r>
      </w:ins>
      <w:ins w:id="886" w:author="CCCCC" w:date="2017-06-09T21:20:00Z">
        <w:r w:rsidR="00386330">
          <w:t xml:space="preserve"> qui définit s’il est disponible</w:t>
        </w:r>
      </w:ins>
      <w:ins w:id="887" w:author="CCCCC" w:date="2017-06-09T21:51:00Z">
        <w:r w:rsidR="00CF2AA4">
          <w:t>, ainsi qu’un champ</w:t>
        </w:r>
        <w:del w:id="888" w:author="Cédric" w:date="2017-06-21T14:41:00Z">
          <w:r w:rsidR="00CF2AA4" w:rsidDel="00A22295">
            <w:delText>s</w:delText>
          </w:r>
        </w:del>
        <w:r w:rsidR="00CF2AA4">
          <w:t xml:space="preserve"> « current_operations » qui est</w:t>
        </w:r>
      </w:ins>
      <w:ins w:id="889" w:author="Cédric" w:date="2017-06-21T14:39:00Z">
        <w:r w:rsidR="00A22295">
          <w:t xml:space="preserve"> un</w:t>
        </w:r>
      </w:ins>
      <w:ins w:id="890" w:author="CCCCC" w:date="2017-06-09T21:51:00Z">
        <w:r w:rsidR="00CF2AA4">
          <w:t xml:space="preserve"> tableau de chaines de caractères représentant des opérations en court d</w:t>
        </w:r>
      </w:ins>
      <w:ins w:id="891" w:author="CCCCC" w:date="2017-06-09T21:52:00Z">
        <w:r w:rsidR="00CF2AA4">
          <w:t>’exécution</w:t>
        </w:r>
      </w:ins>
      <w:ins w:id="892" w:author="CCCCC" w:date="2017-06-09T19:54:00Z">
        <w:r>
          <w:t>. On définit qu’un hôte</w:t>
        </w:r>
      </w:ins>
      <w:ins w:id="893" w:author="CCCCC" w:date="2017-06-09T19:55:00Z">
        <w:r>
          <w:t xml:space="preserve"> est indisponible s’</w:t>
        </w:r>
        <w:r w:rsidR="0088294D">
          <w:t>il est allumé,</w:t>
        </w:r>
        <w:r>
          <w:t xml:space="preserve"> </w:t>
        </w:r>
      </w:ins>
      <w:ins w:id="894" w:author="CCCCC" w:date="2017-06-09T21:22:00Z">
        <w:r w:rsidR="00386330">
          <w:t xml:space="preserve">que </w:t>
        </w:r>
      </w:ins>
      <w:ins w:id="895" w:author="CCCCC" w:date="2017-06-09T19:55:00Z">
        <w:r w:rsidR="00386330">
          <w:t xml:space="preserve">son champs </w:t>
        </w:r>
      </w:ins>
      <w:ins w:id="896" w:author="CCCCC" w:date="2017-06-09T21:22:00Z">
        <w:r w:rsidR="00386330">
          <w:t>« </w:t>
        </w:r>
      </w:ins>
      <w:ins w:id="897" w:author="CCCCC" w:date="2017-06-09T19:55:00Z">
        <w:r w:rsidR="00386330">
          <w:t>enable</w:t>
        </w:r>
      </w:ins>
      <w:ins w:id="898" w:author="CCCCC" w:date="2017-06-09T21:22:00Z">
        <w:r w:rsidR="00386330">
          <w:t> »</w:t>
        </w:r>
      </w:ins>
      <w:ins w:id="899" w:author="CCCCC" w:date="2017-06-09T19:55:00Z">
        <w:r w:rsidR="00386330">
          <w:t xml:space="preserve"> est à </w:t>
        </w:r>
      </w:ins>
      <w:ins w:id="900" w:author="CCCCC" w:date="2017-06-09T21:22:00Z">
        <w:r w:rsidR="00386330">
          <w:t>« false »</w:t>
        </w:r>
      </w:ins>
      <w:ins w:id="901" w:author="CCCCC" w:date="2017-06-09T21:50:00Z">
        <w:r w:rsidR="0088294D">
          <w:t xml:space="preserve"> et qu</w:t>
        </w:r>
      </w:ins>
      <w:ins w:id="902" w:author="CCCCC" w:date="2017-06-09T21:53:00Z">
        <w:r w:rsidR="00CF2AA4">
          <w:t>’auc</w:t>
        </w:r>
      </w:ins>
      <w:ins w:id="903" w:author="CCCCC" w:date="2017-06-09T21:50:00Z">
        <w:r w:rsidR="0088294D">
          <w:t>une o</w:t>
        </w:r>
      </w:ins>
      <w:ins w:id="904" w:author="CCCCC" w:date="2017-06-09T21:52:00Z">
        <w:r w:rsidR="00CF2AA4">
          <w:t>p</w:t>
        </w:r>
      </w:ins>
      <w:ins w:id="905" w:author="CCCCC" w:date="2017-06-09T21:50:00Z">
        <w:r w:rsidR="0088294D">
          <w:t>ération</w:t>
        </w:r>
      </w:ins>
      <w:ins w:id="906" w:author="CCCCC" w:date="2017-06-09T21:53:00Z">
        <w:r w:rsidR="00CF2AA4">
          <w:t xml:space="preserve"> n’est en court</w:t>
        </w:r>
      </w:ins>
      <w:ins w:id="907" w:author="CCCCC" w:date="2017-06-09T21:22:00Z">
        <w:r w:rsidR="00386330">
          <w:t>.</w:t>
        </w:r>
      </w:ins>
    </w:p>
    <w:p w14:paraId="740F9136" w14:textId="77777777" w:rsidR="00F86C2B" w:rsidRDefault="00A22295">
      <w:pPr>
        <w:rPr>
          <w:ins w:id="908" w:author="CCCCC" w:date="2017-06-09T21:54:00Z"/>
          <w:noProof/>
          <w:lang w:eastAsia="fr-FR" w:bidi="ar-SA"/>
        </w:rPr>
        <w:pPrChange w:id="909" w:author="CCCCC" w:date="2017-06-09T19:10:00Z">
          <w:pPr>
            <w:pStyle w:val="ListParagraph"/>
          </w:pPr>
        </w:pPrChange>
      </w:pPr>
      <w:ins w:id="910" w:author="Cédric" w:date="2017-06-21T14:43:00Z">
        <w:r>
          <w:rPr>
            <w:noProof/>
            <w:lang w:eastAsia="fr-FR" w:bidi="ar-SA"/>
          </w:rPr>
          <w:drawing>
            <wp:anchor distT="0" distB="0" distL="114300" distR="114300" simplePos="0" relativeHeight="251662848" behindDoc="0" locked="0" layoutInCell="1" allowOverlap="1" wp14:anchorId="556D8921" wp14:editId="4C9956A8">
              <wp:simplePos x="0" y="0"/>
              <wp:positionH relativeFrom="margin">
                <wp:posOffset>1136015</wp:posOffset>
              </wp:positionH>
              <wp:positionV relativeFrom="paragraph">
                <wp:posOffset>628650</wp:posOffset>
              </wp:positionV>
              <wp:extent cx="3776345" cy="802005"/>
              <wp:effectExtent l="1905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76345" cy="802005"/>
                      </a:xfrm>
                      <a:prstGeom prst="rect">
                        <a:avLst/>
                      </a:prstGeom>
                    </pic:spPr>
                  </pic:pic>
                </a:graphicData>
              </a:graphic>
            </wp:anchor>
          </w:drawing>
        </w:r>
      </w:ins>
      <w:ins w:id="911" w:author="CCCCC" w:date="2017-06-09T21:23:00Z">
        <w:r w:rsidR="00386330">
          <w:t xml:space="preserve">Concernant le point, celui-ci est définit </w:t>
        </w:r>
      </w:ins>
      <w:ins w:id="912" w:author="CCCCC" w:date="2017-06-09T21:24:00Z">
        <w:r w:rsidR="00386330">
          <w:t xml:space="preserve">par le composant HostItem qui se situe </w:t>
        </w:r>
      </w:ins>
      <w:ins w:id="913" w:author="CCCCC" w:date="2017-06-09T21:23:00Z">
        <w:r w:rsidR="00386330">
          <w:t xml:space="preserve">dans le fichier </w:t>
        </w:r>
      </w:ins>
      <w:ins w:id="914" w:author="Cédric" w:date="2017-06-21T14:42:00Z">
        <w:r>
          <w:t>« </w:t>
        </w:r>
      </w:ins>
      <w:ins w:id="915" w:author="CCCCC" w:date="2017-06-09T21:24:00Z">
        <w:r w:rsidR="00386330">
          <w:t>src/xo-app/home/host-item.js</w:t>
        </w:r>
      </w:ins>
      <w:ins w:id="916" w:author="Cédric" w:date="2017-06-21T14:42:00Z">
        <w:r>
          <w:t> »</w:t>
        </w:r>
      </w:ins>
      <w:ins w:id="917" w:author="CCCCC" w:date="2017-06-09T21:25:00Z">
        <w:r w:rsidR="00386330">
          <w:t xml:space="preserve">. Il définit une ligne </w:t>
        </w:r>
      </w:ins>
      <w:ins w:id="918" w:author="CCCCC" w:date="2017-06-09T21:26:00Z">
        <w:r w:rsidR="00386330">
          <w:t xml:space="preserve">représentant un hôte </w:t>
        </w:r>
      </w:ins>
      <w:ins w:id="919" w:author="CCCCC" w:date="2017-06-09T21:25:00Z">
        <w:r w:rsidR="00386330">
          <w:t>dans le tableau</w:t>
        </w:r>
      </w:ins>
      <w:ins w:id="920" w:author="CCCCC" w:date="2017-06-09T21:26:00Z">
        <w:r w:rsidR="00386330">
          <w:t xml:space="preserve"> présent sur la capture d’écran ci-dessus.</w:t>
        </w:r>
      </w:ins>
      <w:ins w:id="921" w:author="CCCCC" w:date="2017-06-09T21:46:00Z">
        <w:r w:rsidR="0088294D" w:rsidRPr="0088294D">
          <w:rPr>
            <w:noProof/>
            <w:lang w:eastAsia="fr-FR" w:bidi="ar-SA"/>
          </w:rPr>
          <w:t xml:space="preserve"> </w:t>
        </w:r>
      </w:ins>
      <w:ins w:id="922" w:author="CCCCC" w:date="2017-06-09T21:47:00Z">
        <w:r w:rsidR="0088294D">
          <w:rPr>
            <w:noProof/>
            <w:lang w:eastAsia="fr-FR" w:bidi="ar-SA"/>
          </w:rPr>
          <w:t xml:space="preserve">Sa fonction « render » contient </w:t>
        </w:r>
        <w:del w:id="923" w:author="Cédric" w:date="2017-06-21T14:43:00Z">
          <w:r w:rsidR="0088294D" w:rsidDel="00A22295">
            <w:rPr>
              <w:noProof/>
              <w:lang w:eastAsia="fr-FR" w:bidi="ar-SA"/>
            </w:rPr>
            <w:delText>le contenant à l</w:delText>
          </w:r>
        </w:del>
      </w:ins>
      <w:ins w:id="924" w:author="CCCCC" w:date="2017-06-09T21:49:00Z">
        <w:del w:id="925" w:author="Cédric" w:date="2017-06-21T14:43:00Z">
          <w:r w:rsidR="0088294D" w:rsidDel="00A22295">
            <w:rPr>
              <w:noProof/>
              <w:lang w:eastAsia="fr-FR" w:bidi="ar-SA"/>
            </w:rPr>
            <w:delText xml:space="preserve">’origine </w:delText>
          </w:r>
        </w:del>
        <w:r w:rsidR="0088294D">
          <w:rPr>
            <w:noProof/>
            <w:lang w:eastAsia="fr-FR" w:bidi="ar-SA"/>
          </w:rPr>
          <w:t>le code suivant :</w:t>
        </w:r>
      </w:ins>
    </w:p>
    <w:p w14:paraId="1442CC77" w14:textId="77777777" w:rsidR="00F86C2B" w:rsidRDefault="00CF2AA4">
      <w:pPr>
        <w:rPr>
          <w:ins w:id="926" w:author="CCCCC" w:date="2017-06-09T23:35:00Z"/>
          <w:noProof/>
          <w:lang w:eastAsia="fr-FR" w:bidi="ar-SA"/>
        </w:rPr>
        <w:pPrChange w:id="927" w:author="CCCCC" w:date="2017-06-09T19:10:00Z">
          <w:pPr>
            <w:pStyle w:val="ListParagraph"/>
          </w:pPr>
        </w:pPrChange>
      </w:pPr>
      <w:ins w:id="928" w:author="CCCCC" w:date="2017-06-09T21:54:00Z">
        <w:r>
          <w:rPr>
            <w:noProof/>
            <w:lang w:eastAsia="fr-FR" w:bidi="ar-SA"/>
          </w:rPr>
          <w:t>Le point est représent</w:t>
        </w:r>
        <w:del w:id="929" w:author="Cédric" w:date="2017-06-21T14:44:00Z">
          <w:r w:rsidDel="00A22295">
            <w:rPr>
              <w:noProof/>
              <w:lang w:eastAsia="fr-FR" w:bidi="ar-SA"/>
            </w:rPr>
            <w:delText>e</w:delText>
          </w:r>
        </w:del>
      </w:ins>
      <w:ins w:id="930" w:author="Cédric" w:date="2017-06-21T14:44:00Z">
        <w:r w:rsidR="00A22295">
          <w:rPr>
            <w:noProof/>
            <w:lang w:eastAsia="fr-FR" w:bidi="ar-SA"/>
          </w:rPr>
          <w:t>é</w:t>
        </w:r>
      </w:ins>
      <w:ins w:id="931" w:author="CCCCC" w:date="2017-06-09T21:54:00Z">
        <w:r>
          <w:rPr>
            <w:noProof/>
            <w:lang w:eastAsia="fr-FR" w:bidi="ar-SA"/>
          </w:rPr>
          <w:t xml:space="preserve"> par le composant </w:t>
        </w:r>
      </w:ins>
      <w:ins w:id="932" w:author="CCCCC" w:date="2017-06-09T21:55:00Z">
        <w:r>
          <w:rPr>
            <w:noProof/>
            <w:lang w:eastAsia="fr-FR" w:bidi="ar-SA"/>
          </w:rPr>
          <w:t>« </w:t>
        </w:r>
      </w:ins>
      <w:ins w:id="933" w:author="CCCCC" w:date="2017-06-09T21:54:00Z">
        <w:r>
          <w:rPr>
            <w:noProof/>
            <w:lang w:eastAsia="fr-FR" w:bidi="ar-SA"/>
          </w:rPr>
          <w:t>Icon</w:t>
        </w:r>
      </w:ins>
      <w:ins w:id="934" w:author="CCCCC" w:date="2017-06-09T21:55:00Z">
        <w:r>
          <w:rPr>
            <w:noProof/>
            <w:lang w:eastAsia="fr-FR" w:bidi="ar-SA"/>
          </w:rPr>
          <w:t xml:space="preserve"> » qui a une propriété icon. </w:t>
        </w:r>
      </w:ins>
      <w:ins w:id="935" w:author="CCCCC" w:date="2017-06-09T21:56:00Z">
        <w:r>
          <w:rPr>
            <w:noProof/>
            <w:lang w:eastAsia="fr-FR" w:bidi="ar-SA"/>
          </w:rPr>
          <w:t>On passe à cette propriété l</w:t>
        </w:r>
      </w:ins>
      <w:ins w:id="936" w:author="CCCCC" w:date="2017-06-09T21:57:00Z">
        <w:r>
          <w:rPr>
            <w:noProof/>
            <w:lang w:eastAsia="fr-FR" w:bidi="ar-SA"/>
          </w:rPr>
          <w:t>’état de l’hôte. En fonction de cette valeur, le composant va choisir un style qui va modifier</w:t>
        </w:r>
      </w:ins>
      <w:ins w:id="937" w:author="CCCCC" w:date="2017-06-09T21:58:00Z">
        <w:r>
          <w:rPr>
            <w:noProof/>
            <w:lang w:eastAsia="fr-FR" w:bidi="ar-SA"/>
          </w:rPr>
          <w:t xml:space="preserve"> la couleur</w:t>
        </w:r>
      </w:ins>
      <w:ins w:id="938" w:author="CCCCC" w:date="2017-06-09T21:59:00Z">
        <w:r>
          <w:rPr>
            <w:noProof/>
            <w:lang w:eastAsia="fr-FR" w:bidi="ar-SA"/>
          </w:rPr>
          <w:t xml:space="preserve"> du point.</w:t>
        </w:r>
      </w:ins>
      <w:ins w:id="939" w:author="CCCCC" w:date="2017-06-09T22:00:00Z">
        <w:r>
          <w:rPr>
            <w:noProof/>
            <w:lang w:eastAsia="fr-FR" w:bidi="ar-SA"/>
          </w:rPr>
          <w:t xml:space="preserve"> On peut voir que lorsqu’une opération est en court, </w:t>
        </w:r>
      </w:ins>
      <w:ins w:id="940" w:author="CCCCC" w:date="2017-06-09T22:01:00Z">
        <w:r w:rsidR="00091876">
          <w:rPr>
            <w:noProof/>
            <w:lang w:eastAsia="fr-FR" w:bidi="ar-SA"/>
          </w:rPr>
          <w:t>un ic</w:t>
        </w:r>
      </w:ins>
      <w:ins w:id="941" w:author="CCCCC" w:date="2017-06-09T22:02:00Z">
        <w:r w:rsidR="00091876">
          <w:rPr>
            <w:noProof/>
            <w:lang w:eastAsia="fr-FR" w:bidi="ar-SA"/>
          </w:rPr>
          <w:t>ô</w:t>
        </w:r>
      </w:ins>
      <w:ins w:id="942" w:author="CCCCC" w:date="2017-06-09T22:01:00Z">
        <w:r w:rsidR="00091876">
          <w:rPr>
            <w:noProof/>
            <w:lang w:eastAsia="fr-FR" w:bidi="ar-SA"/>
          </w:rPr>
          <w:t>n</w:t>
        </w:r>
      </w:ins>
      <w:ins w:id="943" w:author="CCCCC" w:date="2017-06-09T22:02:00Z">
        <w:r w:rsidR="00091876">
          <w:rPr>
            <w:noProof/>
            <w:lang w:eastAsia="fr-FR" w:bidi="ar-SA"/>
          </w:rPr>
          <w:t>e</w:t>
        </w:r>
      </w:ins>
      <w:ins w:id="944" w:author="CCCCC" w:date="2017-06-09T22:01:00Z">
        <w:r w:rsidR="00091876">
          <w:rPr>
            <w:noProof/>
            <w:lang w:eastAsia="fr-FR" w:bidi="ar-SA"/>
          </w:rPr>
          <w:t xml:space="preserve"> de type « busy » est affiché. Un tel ic</w:t>
        </w:r>
      </w:ins>
      <w:ins w:id="945" w:author="CCCCC" w:date="2017-06-09T22:02:00Z">
        <w:r w:rsidR="00091876">
          <w:rPr>
            <w:noProof/>
            <w:lang w:eastAsia="fr-FR" w:bidi="ar-SA"/>
          </w:rPr>
          <w:t xml:space="preserve">ône s’affiche bien en orange, mais son appelation ne correspondant pas à l’état d’un hôte indisponible, nous allons utiliser ce composant </w:t>
        </w:r>
      </w:ins>
      <w:ins w:id="946" w:author="CCCCC" w:date="2017-06-09T22:03:00Z">
        <w:r w:rsidR="00091876">
          <w:rPr>
            <w:noProof/>
            <w:lang w:eastAsia="fr-FR" w:bidi="ar-SA"/>
          </w:rPr>
          <w:t xml:space="preserve">avec son attribut </w:t>
        </w:r>
      </w:ins>
      <w:ins w:id="947" w:author="CCCCC" w:date="2017-06-09T22:04:00Z">
        <w:r w:rsidR="00091876">
          <w:rPr>
            <w:noProof/>
            <w:lang w:eastAsia="fr-FR" w:bidi="ar-SA"/>
          </w:rPr>
          <w:t xml:space="preserve">« icon » </w:t>
        </w:r>
      </w:ins>
      <w:ins w:id="948" w:author="CCCCC" w:date="2017-06-09T22:03:00Z">
        <w:r w:rsidR="00091876">
          <w:rPr>
            <w:noProof/>
            <w:lang w:eastAsia="fr-FR" w:bidi="ar-SA"/>
          </w:rPr>
          <w:t xml:space="preserve">à </w:t>
        </w:r>
      </w:ins>
      <w:ins w:id="949" w:author="CCCCC" w:date="2017-06-09T22:04:00Z">
        <w:r w:rsidR="00091876">
          <w:rPr>
            <w:noProof/>
            <w:lang w:eastAsia="fr-FR" w:bidi="ar-SA"/>
          </w:rPr>
          <w:t>une valeur « disabled »</w:t>
        </w:r>
      </w:ins>
      <w:ins w:id="950" w:author="CCCCC" w:date="2017-06-09T23:28:00Z">
        <w:r w:rsidR="00ED464C">
          <w:rPr>
            <w:noProof/>
            <w:lang w:eastAsia="fr-FR" w:bidi="ar-SA"/>
          </w:rPr>
          <w:t>.</w:t>
        </w:r>
      </w:ins>
      <w:ins w:id="951" w:author="CCCCC" w:date="2017-06-09T23:30:00Z">
        <w:r w:rsidR="00ED464C">
          <w:rPr>
            <w:noProof/>
            <w:lang w:eastAsia="fr-FR" w:bidi="ar-SA"/>
          </w:rPr>
          <w:t xml:space="preserve"> C’est dans le fichier </w:t>
        </w:r>
      </w:ins>
      <w:ins w:id="952" w:author="Cédric" w:date="2017-06-21T14:54:00Z">
        <w:r w:rsidR="00234BCD">
          <w:rPr>
            <w:noProof/>
            <w:lang w:eastAsia="fr-FR" w:bidi="ar-SA"/>
          </w:rPr>
          <w:t>« </w:t>
        </w:r>
      </w:ins>
      <w:ins w:id="953" w:author="CCCCC" w:date="2017-06-09T23:30:00Z">
        <w:r w:rsidR="00ED464C">
          <w:rPr>
            <w:noProof/>
            <w:lang w:eastAsia="fr-FR" w:bidi="ar-SA"/>
          </w:rPr>
          <w:t>icons.</w:t>
        </w:r>
      </w:ins>
      <w:ins w:id="954" w:author="CCCCC" w:date="2017-06-09T23:31:00Z">
        <w:r w:rsidR="00ED464C">
          <w:rPr>
            <w:noProof/>
            <w:lang w:eastAsia="fr-FR" w:bidi="ar-SA"/>
          </w:rPr>
          <w:t>scss</w:t>
        </w:r>
      </w:ins>
      <w:ins w:id="955" w:author="Cédric" w:date="2017-06-21T14:54:00Z">
        <w:r w:rsidR="00234BCD">
          <w:rPr>
            <w:noProof/>
            <w:lang w:eastAsia="fr-FR" w:bidi="ar-SA"/>
          </w:rPr>
          <w:t> »</w:t>
        </w:r>
      </w:ins>
      <w:ins w:id="956" w:author="CCCCC" w:date="2017-06-09T23:31:00Z">
        <w:r w:rsidR="003E5D3E">
          <w:rPr>
            <w:noProof/>
            <w:lang w:eastAsia="fr-FR" w:bidi="ar-SA"/>
          </w:rPr>
          <w:t xml:space="preserve"> situé dans le dossier xo-app que sont definis les différents </w:t>
        </w:r>
      </w:ins>
      <w:ins w:id="957" w:author="CCCCC" w:date="2017-06-09T23:34:00Z">
        <w:r w:rsidR="003E5D3E">
          <w:rPr>
            <w:noProof/>
            <w:lang w:eastAsia="fr-FR" w:bidi="ar-SA"/>
          </w:rPr>
          <w:t>style qu’un ic</w:t>
        </w:r>
      </w:ins>
      <w:ins w:id="958" w:author="Cédric" w:date="2017-06-21T14:45:00Z">
        <w:r w:rsidR="00A22295">
          <w:rPr>
            <w:noProof/>
            <w:lang w:eastAsia="fr-FR" w:bidi="ar-SA"/>
          </w:rPr>
          <w:t>o</w:t>
        </w:r>
      </w:ins>
      <w:ins w:id="959" w:author="CCCCC" w:date="2017-06-09T23:34:00Z">
        <w:del w:id="960" w:author="Cédric" w:date="2017-06-21T14:45:00Z">
          <w:r w:rsidR="003E5D3E" w:rsidDel="00A22295">
            <w:rPr>
              <w:noProof/>
              <w:lang w:eastAsia="fr-FR" w:bidi="ar-SA"/>
            </w:rPr>
            <w:delText>ô</w:delText>
          </w:r>
        </w:del>
        <w:r w:rsidR="003E5D3E">
          <w:rPr>
            <w:noProof/>
            <w:lang w:eastAsia="fr-FR" w:bidi="ar-SA"/>
          </w:rPr>
          <w:t>n</w:t>
        </w:r>
        <w:del w:id="961" w:author="Cédric" w:date="2017-06-21T14:45:00Z">
          <w:r w:rsidR="003E5D3E" w:rsidDel="00F86C2B">
            <w:rPr>
              <w:noProof/>
              <w:lang w:eastAsia="fr-FR" w:bidi="ar-SA"/>
            </w:rPr>
            <w:delText>e</w:delText>
          </w:r>
        </w:del>
        <w:r w:rsidR="003E5D3E">
          <w:rPr>
            <w:noProof/>
            <w:lang w:eastAsia="fr-FR" w:bidi="ar-SA"/>
          </w:rPr>
          <w:t xml:space="preserve"> peut prendre</w:t>
        </w:r>
      </w:ins>
      <w:ins w:id="962" w:author="CCCCC" w:date="2017-06-09T23:35:00Z">
        <w:r w:rsidR="003E5D3E">
          <w:rPr>
            <w:noProof/>
            <w:lang w:eastAsia="fr-FR" w:bidi="ar-SA"/>
          </w:rPr>
          <w:t>. On y définit donc un style disabled :</w:t>
        </w:r>
      </w:ins>
    </w:p>
    <w:p w14:paraId="61AAB0D8" w14:textId="77777777" w:rsidR="00F86C2B" w:rsidRPr="0068391D" w:rsidRDefault="00F86C2B">
      <w:pPr>
        <w:rPr>
          <w:ins w:id="963" w:author="CCCCC" w:date="2017-06-09T23:45:00Z"/>
        </w:rPr>
        <w:pPrChange w:id="964" w:author="CCCCC" w:date="2017-06-09T19:10:00Z">
          <w:pPr>
            <w:pStyle w:val="ListParagraph"/>
          </w:pPr>
        </w:pPrChange>
      </w:pPr>
      <w:ins w:id="965" w:author="CCCCC" w:date="2017-06-09T23:38:00Z">
        <w:r>
          <w:rPr>
            <w:noProof/>
            <w:lang w:eastAsia="fr-FR" w:bidi="ar-SA"/>
            <w:rPrChange w:id="966"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63872" behindDoc="0" locked="0" layoutInCell="1" allowOverlap="1" wp14:anchorId="3D9FFE8A" wp14:editId="319E51D6">
              <wp:simplePos x="0" y="0"/>
              <wp:positionH relativeFrom="margin">
                <wp:align>left</wp:align>
              </wp:positionH>
              <wp:positionV relativeFrom="paragraph">
                <wp:posOffset>1270</wp:posOffset>
              </wp:positionV>
              <wp:extent cx="1876425" cy="1184275"/>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76425" cy="1184275"/>
                      </a:xfrm>
                      <a:prstGeom prst="rect">
                        <a:avLst/>
                      </a:prstGeom>
                    </pic:spPr>
                  </pic:pic>
                </a:graphicData>
              </a:graphic>
            </wp:anchor>
          </w:drawing>
        </w:r>
      </w:ins>
      <w:ins w:id="967" w:author="CCCCC" w:date="2017-06-09T23:39:00Z">
        <w:r w:rsidR="003E5D3E">
          <w:t>Les règles de style définies se trouve</w:t>
        </w:r>
      </w:ins>
      <w:ins w:id="968" w:author="Cédric" w:date="2017-06-21T14:45:00Z">
        <w:r>
          <w:t>nt</w:t>
        </w:r>
      </w:ins>
      <w:ins w:id="969" w:author="CCCCC" w:date="2017-06-09T23:39:00Z">
        <w:r w:rsidR="003E5D3E">
          <w:t xml:space="preserve"> encapsulées dans une balise nommée </w:t>
        </w:r>
      </w:ins>
      <w:ins w:id="970" w:author="CCCCC" w:date="2017-06-09T23:40:00Z">
        <w:r w:rsidR="003E5D3E">
          <w:t>« </w:t>
        </w:r>
      </w:ins>
      <w:ins w:id="971" w:author="CCCCC" w:date="2017-06-09T23:39:00Z">
        <w:r w:rsidR="003E5D3E">
          <w:t>.xo-icon</w:t>
        </w:r>
      </w:ins>
      <w:ins w:id="972" w:author="CCCCC" w:date="2017-06-09T23:40:00Z">
        <w:r w:rsidR="003E5D3E">
          <w:t> »</w:t>
        </w:r>
      </w:ins>
      <w:ins w:id="973" w:author="CCCCC" w:date="2017-06-09T23:42:00Z">
        <w:r w:rsidR="00D2744D">
          <w:t>,</w:t>
        </w:r>
      </w:ins>
      <w:ins w:id="974" w:author="CCCCC" w:date="2017-06-09T23:40:00Z">
        <w:r w:rsidR="003E5D3E">
          <w:t xml:space="preserve"> </w:t>
        </w:r>
      </w:ins>
      <w:ins w:id="975" w:author="CCCCC" w:date="2017-06-09T23:41:00Z">
        <w:r w:rsidR="003E5D3E">
          <w:t>c</w:t>
        </w:r>
      </w:ins>
      <w:ins w:id="976" w:author="CCCCC" w:date="2017-06-09T23:40:00Z">
        <w:r w:rsidR="003E5D3E">
          <w:t xml:space="preserve">e qui signifie </w:t>
        </w:r>
      </w:ins>
      <w:ins w:id="977" w:author="CCCCC" w:date="2017-06-09T23:41:00Z">
        <w:r w:rsidR="003E5D3E">
          <w:t>qu</w:t>
        </w:r>
      </w:ins>
      <w:ins w:id="978" w:author="CCCCC" w:date="2017-06-09T23:42:00Z">
        <w:r w:rsidR="00D2744D">
          <w:t>e, quand la page HTML sera générée</w:t>
        </w:r>
      </w:ins>
      <w:ins w:id="979" w:author="CCCCC" w:date="2017-06-09T23:43:00Z">
        <w:r w:rsidR="00D2744D">
          <w:t> </w:t>
        </w:r>
      </w:ins>
      <w:ins w:id="980" w:author="CCCCC" w:date="2017-06-09T23:42:00Z">
        <w:r w:rsidR="00D2744D">
          <w:t>;</w:t>
        </w:r>
      </w:ins>
      <w:ins w:id="981" w:author="CCCCC" w:date="2017-06-09T23:43:00Z">
        <w:r w:rsidR="00D2744D">
          <w:t xml:space="preserve"> </w:t>
        </w:r>
      </w:ins>
      <w:ins w:id="982" w:author="CCCCC" w:date="2017-06-09T23:41:00Z">
        <w:r w:rsidR="003E5D3E">
          <w:t xml:space="preserve">elles s’appliqueront sur </w:t>
        </w:r>
      </w:ins>
      <w:ins w:id="983" w:author="CCCCC" w:date="2017-06-09T23:42:00Z">
        <w:r w:rsidR="00D2744D">
          <w:t xml:space="preserve">les </w:t>
        </w:r>
      </w:ins>
      <w:ins w:id="984" w:author="CCCCC" w:date="2017-06-09T23:41:00Z">
        <w:r w:rsidR="003E5D3E">
          <w:t>élément</w:t>
        </w:r>
      </w:ins>
      <w:ins w:id="985" w:author="CCCCC" w:date="2017-06-09T23:42:00Z">
        <w:r w:rsidR="00D2744D">
          <w:t>s</w:t>
        </w:r>
      </w:ins>
      <w:ins w:id="986" w:author="CCCCC" w:date="2017-06-09T23:41:00Z">
        <w:r w:rsidR="003E5D3E">
          <w:t xml:space="preserve"> de class</w:t>
        </w:r>
      </w:ins>
      <w:ins w:id="987" w:author="CCCCC" w:date="2017-06-09T23:42:00Z">
        <w:r w:rsidR="00D2744D">
          <w:t>e</w:t>
        </w:r>
      </w:ins>
      <w:ins w:id="988" w:author="CCCCC" w:date="2017-06-09T23:41:00Z">
        <w:r w:rsidR="003E5D3E">
          <w:t xml:space="preserve"> « </w:t>
        </w:r>
        <w:r w:rsidR="00D2744D">
          <w:t>xo-icon-disabled ».</w:t>
        </w:r>
      </w:ins>
      <w:ins w:id="989" w:author="Cédric" w:date="2017-06-21T14:54:00Z">
        <w:r w:rsidR="00234BCD">
          <w:t xml:space="preserve"> Les règles de styles</w:t>
        </w:r>
      </w:ins>
      <w:ins w:id="990" w:author="Cédric" w:date="2017-06-21T14:56:00Z">
        <w:r w:rsidR="00234BCD">
          <w:t>,</w:t>
        </w:r>
      </w:ins>
      <w:ins w:id="991" w:author="Cédric" w:date="2017-06-21T14:55:00Z">
        <w:r w:rsidR="00234BCD">
          <w:t xml:space="preserve"> ici</w:t>
        </w:r>
      </w:ins>
      <w:ins w:id="992" w:author="Cédric" w:date="2017-06-21T14:56:00Z">
        <w:r w:rsidR="00234BCD">
          <w:t>,</w:t>
        </w:r>
      </w:ins>
      <w:ins w:id="993" w:author="Cédric" w:date="2017-06-21T14:55:00Z">
        <w:r w:rsidR="00234BCD">
          <w:t xml:space="preserve"> sont importées</w:t>
        </w:r>
      </w:ins>
      <w:ins w:id="994" w:author="CCCCC" w:date="2017-06-09T23:41:00Z">
        <w:del w:id="995" w:author="Cédric" w:date="2017-06-21T14:54:00Z">
          <w:r w:rsidR="00D2744D" w:rsidDel="00234BCD">
            <w:delText xml:space="preserve"> </w:delText>
          </w:r>
        </w:del>
      </w:ins>
      <w:ins w:id="996" w:author="CCCCC" w:date="2017-06-09T23:45:00Z">
        <w:del w:id="997" w:author="Cédric" w:date="2017-06-21T14:54:00Z">
          <w:r w:rsidR="00D2744D" w:rsidDel="00234BCD">
            <w:delText xml:space="preserve"> </w:delText>
          </w:r>
        </w:del>
        <w:del w:id="998" w:author="Cédric" w:date="2017-06-21T14:53:00Z">
          <w:r w:rsidR="00D2744D" w:rsidDel="00234BCD">
            <w:rPr>
              <w:color w:val="FF0000"/>
            </w:rPr>
            <w:delText>.fa ???</w:delText>
          </w:r>
        </w:del>
      </w:ins>
      <w:ins w:id="999" w:author="Cédric" w:date="2017-06-21T14:56:00Z">
        <w:r w:rsidR="0068391D">
          <w:t>. Les deux premières viennent d’un package appelé</w:t>
        </w:r>
      </w:ins>
      <w:ins w:id="1000" w:author="Cédric" w:date="2017-06-21T14:57:00Z">
        <w:r w:rsidR="0068391D">
          <w:t xml:space="preserve"> « font-awesome » et la dernière est définit dans le fichier</w:t>
        </w:r>
      </w:ins>
      <w:ins w:id="1001" w:author="Cédric" w:date="2017-06-21T14:58:00Z">
        <w:r w:rsidR="0068391D">
          <w:t xml:space="preserve"> « index.scss » situé à la racine de l’application.</w:t>
        </w:r>
      </w:ins>
    </w:p>
    <w:p w14:paraId="6C4F3079" w14:textId="77777777" w:rsidR="00F86C2B" w:rsidRDefault="00D2744D">
      <w:pPr>
        <w:rPr>
          <w:ins w:id="1002" w:author="Cédric" w:date="2017-06-21T14:59:00Z"/>
        </w:rPr>
        <w:pPrChange w:id="1003" w:author="CCCCC" w:date="2017-06-09T19:10:00Z">
          <w:pPr>
            <w:pStyle w:val="ListParagraph"/>
          </w:pPr>
        </w:pPrChange>
      </w:pPr>
      <w:ins w:id="1004" w:author="CCCCC" w:date="2017-06-09T23:46:00Z">
        <w:r>
          <w:t>Il va ensuite falloir revoir la condition d</w:t>
        </w:r>
      </w:ins>
      <w:ins w:id="1005" w:author="CCCCC" w:date="2017-06-09T23:47:00Z">
        <w:r>
          <w:t xml:space="preserve">’affichage de l’icône « disabled ». </w:t>
        </w:r>
      </w:ins>
      <w:ins w:id="1006" w:author="CCCCC" w:date="2017-06-09T23:48:00Z">
        <w:r>
          <w:t>S’il y a des opérations en court, ce cas ne change pas, et l’icône « busy » est affiché.</w:t>
        </w:r>
      </w:ins>
      <w:ins w:id="1007" w:author="CCCCC" w:date="2017-06-09T23:50:00Z">
        <w:r>
          <w:t xml:space="preserve"> Sinon, dans le cas où l’h</w:t>
        </w:r>
      </w:ins>
      <w:ins w:id="1008" w:author="CCCCC" w:date="2017-06-09T23:51:00Z">
        <w:r>
          <w:t>ô</w:t>
        </w:r>
      </w:ins>
      <w:ins w:id="1009" w:author="CCCCC" w:date="2017-06-09T23:50:00Z">
        <w:r>
          <w:t>te</w:t>
        </w:r>
      </w:ins>
      <w:ins w:id="1010" w:author="CCCCC" w:date="2017-06-09T23:51:00Z">
        <w:r>
          <w:t xml:space="preserve"> est démarré et qu’il n’est pas disponible, </w:t>
        </w:r>
      </w:ins>
      <w:ins w:id="1011" w:author="CCCCC" w:date="2017-06-09T23:52:00Z">
        <w:r w:rsidR="00F0256C">
          <w:t xml:space="preserve">c’est </w:t>
        </w:r>
      </w:ins>
      <w:ins w:id="1012" w:author="CCCCC" w:date="2017-06-09T23:51:00Z">
        <w:r>
          <w:t>l’icône « disabled »</w:t>
        </w:r>
      </w:ins>
      <w:ins w:id="1013" w:author="CCCCC" w:date="2017-06-09T23:52:00Z">
        <w:r w:rsidR="00F0256C">
          <w:t>, sinon, on affiche l’icône correspondant au champ</w:t>
        </w:r>
        <w:del w:id="1014" w:author="Cédric" w:date="2017-06-21T14:59:00Z">
          <w:r w:rsidR="00F0256C" w:rsidDel="0068391D">
            <w:delText>s</w:delText>
          </w:r>
        </w:del>
        <w:r w:rsidR="00F0256C">
          <w:t xml:space="preserve"> « power_state ». Ce qui donne le code suivant :</w:t>
        </w:r>
      </w:ins>
    </w:p>
    <w:p w14:paraId="35038247" w14:textId="77777777" w:rsidR="00D727ED" w:rsidRDefault="00D727ED">
      <w:pPr>
        <w:rPr>
          <w:ins w:id="1015" w:author="CCCCC" w:date="2017-06-09T23:53:00Z"/>
        </w:rPr>
        <w:pPrChange w:id="1016" w:author="CCCCC" w:date="2017-06-09T19:10:00Z">
          <w:pPr>
            <w:pStyle w:val="ListParagraph"/>
          </w:pPr>
        </w:pPrChange>
      </w:pPr>
    </w:p>
    <w:p w14:paraId="62A99C0E" w14:textId="77777777" w:rsidR="00F86C2B" w:rsidDel="00D727ED" w:rsidRDefault="00D727ED">
      <w:pPr>
        <w:rPr>
          <w:ins w:id="1017" w:author="CCCCC" w:date="2017-06-09T23:59:00Z"/>
          <w:del w:id="1018" w:author="Cédric" w:date="2017-06-21T15:01:00Z"/>
        </w:rPr>
        <w:pPrChange w:id="1019" w:author="CCCCC" w:date="2017-06-09T19:10:00Z">
          <w:pPr>
            <w:pStyle w:val="ListParagraph"/>
          </w:pPr>
        </w:pPrChange>
      </w:pPr>
      <w:ins w:id="1020" w:author="Cédric" w:date="2017-06-21T14:59:00Z">
        <w:r>
          <w:rPr>
            <w:noProof/>
            <w:lang w:eastAsia="fr-FR" w:bidi="ar-SA"/>
          </w:rPr>
          <w:lastRenderedPageBreak/>
          <w:drawing>
            <wp:anchor distT="0" distB="0" distL="114300" distR="114300" simplePos="0" relativeHeight="251661824" behindDoc="0" locked="0" layoutInCell="1" allowOverlap="1" wp14:anchorId="74D36C83" wp14:editId="21B63A50">
              <wp:simplePos x="0" y="0"/>
              <wp:positionH relativeFrom="margin">
                <wp:posOffset>1136015</wp:posOffset>
              </wp:positionH>
              <wp:positionV relativeFrom="paragraph">
                <wp:posOffset>-220345</wp:posOffset>
              </wp:positionV>
              <wp:extent cx="3931285" cy="1163955"/>
              <wp:effectExtent l="1905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31285" cy="1163955"/>
                      </a:xfrm>
                      <a:prstGeom prst="rect">
                        <a:avLst/>
                      </a:prstGeom>
                    </pic:spPr>
                  </pic:pic>
                </a:graphicData>
              </a:graphic>
            </wp:anchor>
          </w:drawing>
        </w:r>
      </w:ins>
      <w:ins w:id="1021" w:author="CCCCC" w:date="2017-06-09T23:54:00Z">
        <w:r w:rsidR="00F0256C">
          <w:t xml:space="preserve">Pour ce qui est de l’icône présent dans la vue </w:t>
        </w:r>
        <w:del w:id="1022" w:author="Cédric" w:date="2017-06-21T14:59:00Z">
          <w:r w:rsidR="00F0256C" w:rsidDel="00D727ED">
            <w:delText>détaille</w:delText>
          </w:r>
        </w:del>
      </w:ins>
      <w:ins w:id="1023" w:author="Cédric" w:date="2017-06-21T14:59:00Z">
        <w:r>
          <w:t>générale</w:t>
        </w:r>
      </w:ins>
      <w:ins w:id="1024" w:author="CCCCC" w:date="2017-06-09T23:54:00Z">
        <w:r w:rsidR="00F0256C">
          <w:t xml:space="preserve"> de l’hôte, il définit dans </w:t>
        </w:r>
      </w:ins>
      <w:ins w:id="1025" w:author="CCCCC" w:date="2017-06-09T23:55:00Z">
        <w:r w:rsidR="00F0256C">
          <w:t xml:space="preserve">le composant </w:t>
        </w:r>
        <w:del w:id="1026" w:author="Cédric" w:date="2017-06-21T15:00:00Z">
          <w:r w:rsidR="00F0256C" w:rsidDel="00D727ED">
            <w:delText>« </w:delText>
          </w:r>
        </w:del>
        <w:r w:rsidR="00F0256C">
          <w:t>Host</w:t>
        </w:r>
        <w:del w:id="1027" w:author="Cédric" w:date="2017-06-21T15:00:00Z">
          <w:r w:rsidR="00F0256C" w:rsidDel="00D727ED">
            <w:delText> »</w:delText>
          </w:r>
        </w:del>
        <w:r w:rsidR="00F0256C">
          <w:t xml:space="preserve"> du </w:t>
        </w:r>
      </w:ins>
      <w:ins w:id="1028" w:author="CCCCC" w:date="2017-06-09T23:54:00Z">
        <w:r w:rsidR="00F0256C">
          <w:t xml:space="preserve">fichier </w:t>
        </w:r>
      </w:ins>
      <w:ins w:id="1029" w:author="Cédric" w:date="2017-06-21T15:00:00Z">
        <w:r>
          <w:t>« </w:t>
        </w:r>
      </w:ins>
      <w:ins w:id="1030" w:author="CCCCC" w:date="2017-06-09T23:55:00Z">
        <w:r w:rsidR="00F0256C">
          <w:t>src/xo-app/host/</w:t>
        </w:r>
      </w:ins>
      <w:ins w:id="1031" w:author="CCCCC" w:date="2017-06-09T23:54:00Z">
        <w:r w:rsidR="00F0256C">
          <w:t>index.js</w:t>
        </w:r>
      </w:ins>
      <w:ins w:id="1032" w:author="Cédric" w:date="2017-06-21T15:00:00Z">
        <w:r>
          <w:t> »</w:t>
        </w:r>
      </w:ins>
      <w:ins w:id="1033" w:author="CCCCC" w:date="2017-06-09T23:56:00Z">
        <w:r w:rsidR="00F0256C">
          <w:t>.</w:t>
        </w:r>
      </w:ins>
      <w:ins w:id="1034" w:author="CCCCC" w:date="2017-06-09T23:57:00Z">
        <w:r w:rsidR="00F0256C">
          <w:t xml:space="preserve"> Il est définit par une fonction « header » qui renvoie le rendu d</w:t>
        </w:r>
        <w:del w:id="1035" w:author="Cédric" w:date="2017-06-21T15:01:00Z">
          <w:r w:rsidR="00F0256C" w:rsidDel="00D727ED">
            <w:delText xml:space="preserve">u haut </w:delText>
          </w:r>
        </w:del>
      </w:ins>
      <w:ins w:id="1036" w:author="Cédric" w:date="2017-06-21T15:01:00Z">
        <w:r>
          <w:t xml:space="preserve">e l’entête </w:t>
        </w:r>
      </w:ins>
      <w:ins w:id="1037" w:author="CCCCC" w:date="2017-06-09T23:57:00Z">
        <w:r w:rsidR="00F0256C">
          <w:t xml:space="preserve">de la page. </w:t>
        </w:r>
      </w:ins>
      <w:ins w:id="1038" w:author="CCCCC" w:date="2017-06-09T23:59:00Z">
        <w:r w:rsidR="00F0256C">
          <w:t xml:space="preserve">Le composant qui doit être modifié est instancié dans cette fonction. </w:t>
        </w:r>
        <w:r w:rsidR="007366E9">
          <w:t xml:space="preserve">Il </w:t>
        </w:r>
      </w:ins>
      <w:ins w:id="1039" w:author="Cédric" w:date="2017-06-21T15:01:00Z">
        <w:r>
          <w:t xml:space="preserve">est </w:t>
        </w:r>
      </w:ins>
      <w:ins w:id="1040" w:author="CCCCC" w:date="2017-06-09T23:59:00Z">
        <w:r w:rsidR="007366E9">
          <w:t xml:space="preserve">modifié </w:t>
        </w:r>
      </w:ins>
      <w:ins w:id="1041" w:author="CCCCC" w:date="2017-06-10T00:00:00Z">
        <w:r w:rsidR="007366E9">
          <w:t>avec</w:t>
        </w:r>
      </w:ins>
      <w:ins w:id="1042" w:author="CCCCC" w:date="2017-06-09T23:59:00Z">
        <w:r w:rsidR="00F0256C">
          <w:t xml:space="preserve"> la même </w:t>
        </w:r>
      </w:ins>
      <w:ins w:id="1043" w:author="CCCCC" w:date="2017-06-10T00:01:00Z">
        <w:r w:rsidR="007366E9">
          <w:t>condition que préc</w:t>
        </w:r>
      </w:ins>
      <w:ins w:id="1044" w:author="Cédric" w:date="2017-06-21T15:01:00Z">
        <w:r>
          <w:t>éde</w:t>
        </w:r>
      </w:ins>
      <w:ins w:id="1045" w:author="CCCCC" w:date="2017-06-10T00:01:00Z">
        <w:del w:id="1046" w:author="Cédric" w:date="2017-06-21T15:01:00Z">
          <w:r w:rsidR="007366E9" w:rsidDel="00D727ED">
            <w:delText>e</w:delText>
          </w:r>
        </w:del>
        <w:r w:rsidR="007366E9">
          <w:t>mment</w:t>
        </w:r>
      </w:ins>
      <w:ins w:id="1047" w:author="CCCCC" w:date="2017-06-09T23:59:00Z">
        <w:r w:rsidR="00F0256C">
          <w:t>.</w:t>
        </w:r>
      </w:ins>
    </w:p>
    <w:p w14:paraId="1FD4C31E" w14:textId="77777777" w:rsidR="00F86C2B" w:rsidRDefault="00D501A2">
      <w:pPr>
        <w:pPrChange w:id="1048" w:author="CCCCC" w:date="2017-06-09T19:10:00Z">
          <w:pPr>
            <w:pStyle w:val="ListParagraph"/>
          </w:pPr>
        </w:pPrChange>
      </w:pPr>
      <w:moveFromRangeStart w:id="1049" w:author="CCCCC" w:date="2017-06-09T19:11:00Z" w:name="move484798818"/>
      <w:moveFrom w:id="1050" w:author="CCCCC" w:date="2017-06-09T19:11:00Z">
        <w:r w:rsidDel="007949FD">
          <w:t>Découverte de XOWeb</w:t>
        </w:r>
      </w:moveFrom>
    </w:p>
    <w:p w14:paraId="404E1D4E" w14:textId="77777777" w:rsidR="00F86C2B" w:rsidRDefault="000D7996">
      <w:pPr>
        <w:pStyle w:val="Heading3"/>
        <w:rPr>
          <w:ins w:id="1051" w:author="CCCCC" w:date="2017-06-10T15:32:00Z"/>
        </w:rPr>
        <w:pPrChange w:id="1052" w:author="CCCCC" w:date="2017-06-11T20:52:00Z">
          <w:pPr>
            <w:pStyle w:val="Heading4"/>
          </w:pPr>
        </w:pPrChange>
      </w:pPr>
      <w:bookmarkStart w:id="1053" w:name="_Toc485664088"/>
      <w:moveFromRangeEnd w:id="1049"/>
      <w:r>
        <w:t>Demander une confirmation quand une mise à jour est faite depuis la vue d'un pool</w:t>
      </w:r>
      <w:bookmarkEnd w:id="1053"/>
    </w:p>
    <w:p w14:paraId="0FC71726" w14:textId="77777777" w:rsidR="00F86C2B" w:rsidRDefault="00FD3415">
      <w:pPr>
        <w:rPr>
          <w:ins w:id="1054" w:author="CCCCC" w:date="2017-06-10T16:12:00Z"/>
        </w:rPr>
        <w:pPrChange w:id="1055" w:author="CCCCC" w:date="2017-06-10T15:32:00Z">
          <w:pPr>
            <w:pStyle w:val="Heading4"/>
          </w:pPr>
        </w:pPrChange>
      </w:pPr>
      <w:ins w:id="1056" w:author="CCCCC" w:date="2017-06-10T15:58:00Z">
        <w:r>
          <w:t>La seconde tâche concernant Xen Orchestra qui m’a été confiée était d</w:t>
        </w:r>
      </w:ins>
      <w:ins w:id="1057" w:author="CCCCC" w:date="2017-06-10T15:59:00Z">
        <w:r>
          <w:t>’afficher un message de mise en garde lorsqu’une mise à jour d’un hôte</w:t>
        </w:r>
      </w:ins>
      <w:ins w:id="1058" w:author="CCCCC" w:date="2017-06-10T16:00:00Z">
        <w:r>
          <w:t xml:space="preserve"> est installée depuis la vue de l’hôte. </w:t>
        </w:r>
      </w:ins>
      <w:ins w:id="1059" w:author="CCCCC" w:date="2017-06-10T16:01:00Z">
        <w:r>
          <w:t xml:space="preserve">Il y a </w:t>
        </w:r>
      </w:ins>
      <w:ins w:id="1060" w:author="CCCCC" w:date="2017-06-10T16:11:00Z">
        <w:r w:rsidR="007107EF">
          <w:t>plusieurs manières de</w:t>
        </w:r>
      </w:ins>
      <w:ins w:id="1061" w:author="CCCCC" w:date="2017-06-10T16:00:00Z">
        <w:r>
          <w:t xml:space="preserve"> mettre à jour un hôte</w:t>
        </w:r>
      </w:ins>
    </w:p>
    <w:p w14:paraId="63CFD02A" w14:textId="77777777" w:rsidR="00F86C2B" w:rsidRDefault="00A9463A">
      <w:pPr>
        <w:pStyle w:val="ListParagraph"/>
        <w:numPr>
          <w:ilvl w:val="0"/>
          <w:numId w:val="17"/>
        </w:numPr>
        <w:rPr>
          <w:ins w:id="1062" w:author="CCCCC" w:date="2017-06-13T18:18:00Z"/>
        </w:rPr>
        <w:pPrChange w:id="1063" w:author="CCCCC" w:date="2017-06-15T22:49:00Z">
          <w:pPr>
            <w:pStyle w:val="Heading4"/>
          </w:pPr>
        </w:pPrChange>
      </w:pPr>
      <w:ins w:id="1064" w:author="CCCCC" w:date="2017-06-10T16:12:00Z">
        <w:r>
          <w:t>A partir de la vue d’un pool, une mise à jour globale des h</w:t>
        </w:r>
      </w:ins>
      <w:ins w:id="1065" w:author="CCCCC" w:date="2017-06-10T16:13:00Z">
        <w:r>
          <w:t>ôte</w:t>
        </w:r>
      </w:ins>
      <w:ins w:id="1066" w:author="CCCCC" w:date="2017-06-10T16:14:00Z">
        <w:r>
          <w:t>s</w:t>
        </w:r>
      </w:ins>
      <w:ins w:id="1067" w:author="CCCCC" w:date="2017-06-10T16:13:00Z">
        <w:r>
          <w:t xml:space="preserve"> qu’il héberge.</w:t>
        </w:r>
      </w:ins>
      <w:ins w:id="1068" w:author="CCCCC" w:date="2017-06-10T16:14:00Z">
        <w:r>
          <w:t xml:space="preserve"> </w:t>
        </w:r>
      </w:ins>
      <w:ins w:id="1069" w:author="CCCCC" w:date="2017-06-10T16:13:00Z">
        <w:r>
          <w:t>Dans</w:t>
        </w:r>
      </w:ins>
      <w:ins w:id="1070" w:author="CCCCC" w:date="2017-06-10T16:14:00Z">
        <w:r>
          <w:t xml:space="preserve"> ce cas un al</w:t>
        </w:r>
        <w:r w:rsidR="00A92189">
          <w:t>gorithme intelligent est exécuté</w:t>
        </w:r>
        <w:r>
          <w:t xml:space="preserve"> et va </w:t>
        </w:r>
      </w:ins>
      <w:ins w:id="1071" w:author="CCCCC" w:date="2017-06-10T16:15:00Z">
        <w:r>
          <w:t xml:space="preserve">choisir </w:t>
        </w:r>
        <w:del w:id="1072" w:author="Cédric" w:date="2017-06-21T15:02:00Z">
          <w:r w:rsidDel="00F77EBE">
            <w:delText>les mises à jour nécessaire</w:delText>
          </w:r>
        </w:del>
      </w:ins>
      <w:ins w:id="1073" w:author="Cédric" w:date="2017-06-21T15:02:00Z">
        <w:r w:rsidR="00F77EBE">
          <w:t>les mises à jour nécessaires</w:t>
        </w:r>
      </w:ins>
      <w:ins w:id="1074" w:author="CCCCC" w:date="2017-06-10T16:16:00Z">
        <w:r>
          <w:t>.</w:t>
        </w:r>
      </w:ins>
    </w:p>
    <w:p w14:paraId="3671C069" w14:textId="77777777" w:rsidR="00F86C2B" w:rsidRDefault="00A9463A">
      <w:pPr>
        <w:pStyle w:val="ListParagraph"/>
        <w:numPr>
          <w:ilvl w:val="0"/>
          <w:numId w:val="17"/>
        </w:numPr>
        <w:rPr>
          <w:ins w:id="1075" w:author="CCCCC" w:date="2017-06-10T16:27:00Z"/>
        </w:rPr>
        <w:pPrChange w:id="1076" w:author="CCCCC" w:date="2017-06-10T16:27:00Z">
          <w:pPr>
            <w:pStyle w:val="Heading4"/>
          </w:pPr>
        </w:pPrChange>
      </w:pPr>
      <w:ins w:id="1077" w:author="CCCCC" w:date="2017-06-10T16:15:00Z">
        <w:r>
          <w:t>A partir de la vue d</w:t>
        </w:r>
      </w:ins>
      <w:ins w:id="1078" w:author="CCCCC" w:date="2017-06-10T16:16:00Z">
        <w:r>
          <w:t xml:space="preserve">’un hôte, l’utilisateur peut choisir les mises à jour qu’il veut installer. </w:t>
        </w:r>
      </w:ins>
      <w:ins w:id="1079" w:author="CCCCC" w:date="2017-06-10T16:17:00Z">
        <w:r>
          <w:t xml:space="preserve">Seulement cette méthode peut </w:t>
        </w:r>
        <w:del w:id="1080" w:author="Cédric" w:date="2017-06-21T15:03:00Z">
          <w:r w:rsidDel="00F77EBE">
            <w:delText>entrainer</w:delText>
          </w:r>
        </w:del>
      </w:ins>
      <w:ins w:id="1081" w:author="Cédric" w:date="2017-06-21T15:03:00Z">
        <w:r w:rsidR="00F77EBE">
          <w:t>engendrer</w:t>
        </w:r>
      </w:ins>
      <w:ins w:id="1082" w:author="CCCCC" w:date="2017-06-10T16:17:00Z">
        <w:r>
          <w:t xml:space="preserve"> des conflits. C’est pourquoi il est nécessaire d’en avertir l</w:t>
        </w:r>
      </w:ins>
      <w:ins w:id="1083" w:author="CCCCC" w:date="2017-06-10T16:18:00Z">
        <w:r>
          <w:t>’utilisateur.</w:t>
        </w:r>
      </w:ins>
    </w:p>
    <w:p w14:paraId="44EF5E3A" w14:textId="77777777" w:rsidR="00F86C2B" w:rsidRDefault="00F86C2B">
      <w:pPr>
        <w:rPr>
          <w:ins w:id="1084" w:author="CCCCC" w:date="2017-06-10T21:56:00Z"/>
        </w:rPr>
        <w:pPrChange w:id="1085" w:author="CCCCC" w:date="2017-06-10T16:27:00Z">
          <w:pPr>
            <w:pStyle w:val="Heading4"/>
          </w:pPr>
        </w:pPrChange>
      </w:pPr>
      <w:ins w:id="1086" w:author="CCCCC" w:date="2017-06-13T18:17:00Z">
        <w:r>
          <w:rPr>
            <w:noProof/>
            <w:lang w:eastAsia="fr-FR" w:bidi="ar-SA"/>
            <w:rPrChange w:id="1087" w:author="Unknown">
              <w:rPr>
                <w:b w:val="0"/>
                <w:bCs w:val="0"/>
                <w:noProof/>
                <w:sz w:val="26"/>
                <w:szCs w:val="23"/>
                <w:lang w:eastAsia="fr-FR" w:bidi="ar-SA"/>
              </w:rPr>
            </w:rPrChange>
          </w:rPr>
          <w:drawing>
            <wp:anchor distT="0" distB="0" distL="114300" distR="114300" simplePos="0" relativeHeight="251675136" behindDoc="0" locked="0" layoutInCell="1" allowOverlap="1" wp14:anchorId="31CA3087" wp14:editId="66E7D20C">
              <wp:simplePos x="0" y="0"/>
              <wp:positionH relativeFrom="margin">
                <wp:align>left</wp:align>
              </wp:positionH>
              <wp:positionV relativeFrom="paragraph">
                <wp:posOffset>10160</wp:posOffset>
              </wp:positionV>
              <wp:extent cx="3752215" cy="2599690"/>
              <wp:effectExtent l="0" t="0" r="635" b="0"/>
              <wp:wrapSquare wrapText="bothSides"/>
              <wp:docPr id="48" name="Picture 48" descr="C:\Users\CCCCC\Documents\journalStage\screenshots\Capture d'écran de 2017-06-13 12-2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cuments\journalStage\screenshots\Capture d'écran de 2017-06-13 12-28-00.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3815" t="15077" r="1107" b="29376"/>
                      <a:stretch/>
                    </pic:blipFill>
                    <pic:spPr bwMode="auto">
                      <a:xfrm>
                        <a:off x="0" y="0"/>
                        <a:ext cx="3752215" cy="2599690"/>
                      </a:xfrm>
                      <a:prstGeom prst="rect">
                        <a:avLst/>
                      </a:prstGeom>
                      <a:noFill/>
                      <a:ln>
                        <a:noFill/>
                      </a:ln>
                      <a:extLst>
                        <a:ext uri="{53640926-AAD7-44D8-BBD7-CCE9431645EC}">
                          <a14:shadowObscured xmlns:a14="http://schemas.microsoft.com/office/drawing/2010/main"/>
                        </a:ext>
                      </a:extLst>
                    </pic:spPr>
                  </pic:pic>
                </a:graphicData>
              </a:graphic>
            </wp:anchor>
          </w:drawing>
        </w:r>
      </w:ins>
      <w:ins w:id="1088" w:author="CCCCC" w:date="2017-06-10T16:32:00Z">
        <w:r w:rsidR="00EB7417">
          <w:t>C’est en appuyant sur un des boutons bleus à droite</w:t>
        </w:r>
      </w:ins>
      <w:ins w:id="1089" w:author="Cédric" w:date="2017-06-21T15:03:00Z">
        <w:r w:rsidR="00F77EBE">
          <w:t xml:space="preserve"> de la vue ci-contre</w:t>
        </w:r>
      </w:ins>
      <w:ins w:id="1090" w:author="CCCCC" w:date="2017-06-10T16:32:00Z">
        <w:r w:rsidR="00EB7417">
          <w:t xml:space="preserve"> que l</w:t>
        </w:r>
      </w:ins>
      <w:ins w:id="1091" w:author="CCCCC" w:date="2017-06-10T16:33:00Z">
        <w:r w:rsidR="00EB7417">
          <w:t xml:space="preserve">’utilisateur peut installer les mises à jour. C’est à ce </w:t>
        </w:r>
      </w:ins>
      <w:ins w:id="1092" w:author="CCCCC" w:date="2017-06-10T16:34:00Z">
        <w:r w:rsidR="00EB7417">
          <w:t>moment-là</w:t>
        </w:r>
      </w:ins>
      <w:ins w:id="1093" w:author="CCCCC" w:date="2017-06-10T16:33:00Z">
        <w:r w:rsidR="00EB7417">
          <w:t xml:space="preserve"> que devra </w:t>
        </w:r>
      </w:ins>
      <w:ins w:id="1094" w:author="CCCCC" w:date="2017-06-10T16:34:00Z">
        <w:r w:rsidR="00EB7417">
          <w:t>apparaître le message. Pour l’afficher, il m</w:t>
        </w:r>
      </w:ins>
      <w:ins w:id="1095" w:author="CCCCC" w:date="2017-06-10T16:35:00Z">
        <w:r w:rsidR="00EB7417">
          <w:t xml:space="preserve">’a été conseillé d’utiliser </w:t>
        </w:r>
      </w:ins>
      <w:ins w:id="1096" w:author="CCCCC" w:date="2017-06-10T21:51:00Z">
        <w:r w:rsidR="009E097B">
          <w:t>un</w:t>
        </w:r>
      </w:ins>
      <w:ins w:id="1097" w:author="CCCCC" w:date="2017-06-10T16:35:00Z">
        <w:r w:rsidR="00EB7417">
          <w:t xml:space="preserve"> composant </w:t>
        </w:r>
      </w:ins>
      <w:ins w:id="1098" w:author="CCCCC" w:date="2017-06-10T21:52:00Z">
        <w:r w:rsidR="009E097B">
          <w:t xml:space="preserve">de type </w:t>
        </w:r>
      </w:ins>
      <w:commentRangeStart w:id="1099"/>
      <w:ins w:id="1100" w:author="CCCCC" w:date="2017-06-10T16:35:00Z">
        <w:r w:rsidR="00EB7417">
          <w:t>Modal</w:t>
        </w:r>
      </w:ins>
      <w:commentRangeEnd w:id="1099"/>
      <w:ins w:id="1101" w:author="CCCCC" w:date="2017-06-10T18:44:00Z">
        <w:r w:rsidR="00844DF8">
          <w:rPr>
            <w:rStyle w:val="CommentReference"/>
            <w:rFonts w:cs="Mangal"/>
          </w:rPr>
          <w:commentReference w:id="1099"/>
        </w:r>
      </w:ins>
      <w:ins w:id="1102" w:author="CCCCC" w:date="2017-06-10T21:49:00Z">
        <w:r w:rsidR="009E097B">
          <w:t>. Ce</w:t>
        </w:r>
      </w:ins>
      <w:ins w:id="1103" w:author="CCCCC" w:date="2017-06-10T21:52:00Z">
        <w:r w:rsidR="009E097B">
          <w:t xml:space="preserve"> type de</w:t>
        </w:r>
      </w:ins>
      <w:ins w:id="1104" w:author="CCCCC" w:date="2017-06-10T21:49:00Z">
        <w:r w:rsidR="009E097B">
          <w:t xml:space="preserve"> composant représente une fenêtre d’information</w:t>
        </w:r>
      </w:ins>
      <w:ins w:id="1105" w:author="CCCCC" w:date="2017-06-10T22:01:00Z">
        <w:r w:rsidR="00AA16F9">
          <w:t>s</w:t>
        </w:r>
      </w:ins>
      <w:ins w:id="1106" w:author="CCCCC" w:date="2017-06-10T21:49:00Z">
        <w:r w:rsidR="009E097B">
          <w:t xml:space="preserve"> qui s’affiche</w:t>
        </w:r>
      </w:ins>
      <w:ins w:id="1107" w:author="CCCCC" w:date="2017-06-10T22:01:00Z">
        <w:r w:rsidR="00AA16F9">
          <w:t xml:space="preserve"> au premier plan</w:t>
        </w:r>
      </w:ins>
      <w:ins w:id="1108" w:author="CCCCC" w:date="2017-06-10T21:49:00Z">
        <w:r w:rsidR="009E097B">
          <w:t>, avec au moins un bouton permettant</w:t>
        </w:r>
      </w:ins>
      <w:ins w:id="1109" w:author="CCCCC" w:date="2017-06-10T21:52:00Z">
        <w:r w:rsidR="009E097B">
          <w:t xml:space="preserve"> de fermer la fenêtre. </w:t>
        </w:r>
      </w:ins>
      <w:ins w:id="1110" w:author="CCCCC" w:date="2017-06-10T21:56:00Z">
        <w:r w:rsidR="00AA16F9">
          <w:t>Dans un premier temps, la</w:t>
        </w:r>
        <w:r w:rsidR="009E097B">
          <w:t xml:space="preserve"> fenêtre devait contenir </w:t>
        </w:r>
      </w:ins>
      <w:ins w:id="1111" w:author="CCCCC" w:date="2017-06-10T21:57:00Z">
        <w:r w:rsidR="009E097B">
          <w:t>deux</w:t>
        </w:r>
      </w:ins>
      <w:ins w:id="1112" w:author="CCCCC" w:date="2017-06-10T21:56:00Z">
        <w:r w:rsidR="009E097B">
          <w:t xml:space="preserve"> boutons</w:t>
        </w:r>
      </w:ins>
      <w:ins w:id="1113" w:author="CCCCC" w:date="2017-06-10T21:57:00Z">
        <w:r w:rsidR="009E097B">
          <w:t> </w:t>
        </w:r>
      </w:ins>
      <w:ins w:id="1114" w:author="CCCCC" w:date="2017-06-10T21:56:00Z">
        <w:r w:rsidR="009E097B">
          <w:t>:</w:t>
        </w:r>
      </w:ins>
      <w:ins w:id="1115" w:author="CCCCC" w:date="2017-06-10T21:57:00Z">
        <w:r w:rsidR="009E097B">
          <w:t xml:space="preserve"> l’un pour effectuer l’installation, et l</w:t>
        </w:r>
      </w:ins>
      <w:ins w:id="1116" w:author="CCCCC" w:date="2017-06-10T21:58:00Z">
        <w:r w:rsidR="009E097B">
          <w:t>’autre pour l’annuler. Le message devait également contenir un lien menant à la vue du pool qui héberge l’hôte</w:t>
        </w:r>
      </w:ins>
      <w:ins w:id="1117" w:author="Cédric" w:date="2017-06-21T15:04:00Z">
        <w:r w:rsidR="00F77EBE">
          <w:t>, ce</w:t>
        </w:r>
      </w:ins>
      <w:ins w:id="1118" w:author="CCCCC" w:date="2017-06-10T21:58:00Z">
        <w:r w:rsidR="009E097B">
          <w:t xml:space="preserve"> pour effectuer la mise à jour globale.</w:t>
        </w:r>
      </w:ins>
      <w:ins w:id="1119" w:author="CCCCC" w:date="2017-06-10T22:02:00Z">
        <w:r w:rsidR="00AA16F9">
          <w:t xml:space="preserve"> Puis dans un second temps, ce lien est devenu un bouton </w:t>
        </w:r>
      </w:ins>
      <w:ins w:id="1120" w:author="CCCCC" w:date="2017-06-10T22:07:00Z">
        <w:r w:rsidR="00AA16F9">
          <w:t xml:space="preserve">intégré au message d’information, </w:t>
        </w:r>
      </w:ins>
      <w:ins w:id="1121" w:author="CCCCC" w:date="2017-06-10T22:02:00Z">
        <w:r w:rsidR="00AA16F9">
          <w:t>pour qu</w:t>
        </w:r>
      </w:ins>
      <w:ins w:id="1122" w:author="CCCCC" w:date="2017-06-10T22:03:00Z">
        <w:r w:rsidR="00AA16F9">
          <w:t xml:space="preserve">e l’utilisateur soit interpelé par celui-ci. Finalement </w:t>
        </w:r>
      </w:ins>
      <w:ins w:id="1123" w:author="CCCCC" w:date="2017-06-10T22:04:00Z">
        <w:r w:rsidR="00AA16F9">
          <w:t>il a été décidé que ce bouton n’avait pas sa place dans cette fenêtre. En effet la logique d</w:t>
        </w:r>
      </w:ins>
      <w:ins w:id="1124" w:author="CCCCC" w:date="2017-06-10T22:05:00Z">
        <w:r w:rsidR="00AA16F9">
          <w:t xml:space="preserve">’une telle fenêtre </w:t>
        </w:r>
      </w:ins>
      <w:ins w:id="1125" w:author="CCCCC" w:date="2017-06-10T22:08:00Z">
        <w:r w:rsidR="00AA16F9">
          <w:t xml:space="preserve">est </w:t>
        </w:r>
      </w:ins>
      <w:ins w:id="1126" w:author="CCCCC" w:date="2017-06-10T22:05:00Z">
        <w:r w:rsidR="00AA16F9">
          <w:t xml:space="preserve">que seulement deux actions </w:t>
        </w:r>
      </w:ins>
      <w:ins w:id="1127" w:author="CCCCC" w:date="2017-06-10T22:07:00Z">
        <w:r w:rsidR="00AA16F9">
          <w:t>soient</w:t>
        </w:r>
      </w:ins>
      <w:ins w:id="1128" w:author="CCCCC" w:date="2017-06-10T22:05:00Z">
        <w:r w:rsidR="00AA16F9">
          <w:t xml:space="preserve"> possible</w:t>
        </w:r>
      </w:ins>
      <w:ins w:id="1129" w:author="Cédric" w:date="2017-06-21T15:04:00Z">
        <w:r w:rsidR="00F77EBE">
          <w:t>s</w:t>
        </w:r>
      </w:ins>
      <w:ins w:id="1130" w:author="CCCCC" w:date="2017-06-10T22:05:00Z">
        <w:r w:rsidR="00AA16F9">
          <w:t> :</w:t>
        </w:r>
      </w:ins>
      <w:ins w:id="1131" w:author="CCCCC" w:date="2017-06-10T22:06:00Z">
        <w:r w:rsidR="00AA16F9">
          <w:t xml:space="preserve"> </w:t>
        </w:r>
      </w:ins>
      <w:ins w:id="1132" w:author="CCCCC" w:date="2017-06-10T22:07:00Z">
        <w:r w:rsidR="00AA16F9">
          <w:t>l’adoption ou le rejet</w:t>
        </w:r>
      </w:ins>
      <w:ins w:id="1133" w:author="CCCCC" w:date="2017-06-10T22:08:00Z">
        <w:r w:rsidR="00AA16F9">
          <w:t xml:space="preserve"> du message proposé.</w:t>
        </w:r>
      </w:ins>
      <w:ins w:id="1134" w:author="CCCCC" w:date="2017-06-10T22:20:00Z">
        <w:r w:rsidR="00A47241">
          <w:t xml:space="preserve"> Dans cette dernière solution, les labels des boutons devraient indiquer l</w:t>
        </w:r>
      </w:ins>
      <w:ins w:id="1135" w:author="CCCCC" w:date="2017-06-10T22:21:00Z">
        <w:r w:rsidR="00A47241">
          <w:t>’action qui sera effectuée si un clic est effectué dessus.</w:t>
        </w:r>
      </w:ins>
      <w:ins w:id="1136" w:author="CCCCC" w:date="2017-06-11T14:30:00Z">
        <w:r w:rsidR="00152EBE">
          <w:t xml:space="preserve"> Le bouton de validation permettra donc d’installer la mise à jour, et le bouton d’annulation redirigera </w:t>
        </w:r>
      </w:ins>
      <w:ins w:id="1137" w:author="CCCCC" w:date="2017-06-11T14:31:00Z">
        <w:r w:rsidR="00152EBE">
          <w:t>l’utilisateur sur la page de mise à jour du pool.</w:t>
        </w:r>
      </w:ins>
    </w:p>
    <w:p w14:paraId="2DFEA7FF" w14:textId="77777777" w:rsidR="00F86C2B" w:rsidRDefault="00F86C2B">
      <w:pPr>
        <w:rPr>
          <w:ins w:id="1138" w:author="CCCCC" w:date="2017-06-10T16:18:00Z"/>
        </w:rPr>
        <w:pPrChange w:id="1139" w:author="CCCCC" w:date="2017-06-10T16:27:00Z">
          <w:pPr>
            <w:pStyle w:val="Heading4"/>
          </w:pPr>
        </w:pPrChange>
      </w:pPr>
      <w:ins w:id="1140" w:author="CCCCC" w:date="2017-06-11T17:53:00Z">
        <w:r>
          <w:rPr>
            <w:noProof/>
            <w:lang w:eastAsia="fr-FR" w:bidi="ar-SA"/>
            <w:rPrChange w:id="1141" w:author="Unknown">
              <w:rPr>
                <w:b w:val="0"/>
                <w:bCs w:val="0"/>
                <w:noProof/>
                <w:sz w:val="26"/>
                <w:szCs w:val="23"/>
                <w:lang w:eastAsia="fr-FR" w:bidi="ar-SA"/>
              </w:rPr>
            </w:rPrChange>
          </w:rPr>
          <w:lastRenderedPageBreak/>
          <w:drawing>
            <wp:anchor distT="0" distB="0" distL="114300" distR="114300" simplePos="0" relativeHeight="251665920" behindDoc="0" locked="0" layoutInCell="1" allowOverlap="1" wp14:anchorId="0A32BC9C" wp14:editId="6671FF08">
              <wp:simplePos x="0" y="0"/>
              <wp:positionH relativeFrom="page">
                <wp:posOffset>4832350</wp:posOffset>
              </wp:positionH>
              <wp:positionV relativeFrom="paragraph">
                <wp:posOffset>461645</wp:posOffset>
              </wp:positionV>
              <wp:extent cx="2717165" cy="3631565"/>
              <wp:effectExtent l="19050" t="0" r="698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17165" cy="3631565"/>
                      </a:xfrm>
                      <a:prstGeom prst="rect">
                        <a:avLst/>
                      </a:prstGeom>
                    </pic:spPr>
                  </pic:pic>
                </a:graphicData>
              </a:graphic>
            </wp:anchor>
          </w:drawing>
        </w:r>
      </w:ins>
      <w:ins w:id="1142" w:author="CCCCC" w:date="2017-06-10T21:53:00Z">
        <w:r w:rsidR="009E097B">
          <w:t xml:space="preserve">Le fichier modal.js situé dans src/common définit </w:t>
        </w:r>
      </w:ins>
      <w:ins w:id="1143" w:author="CCCCC" w:date="2017-06-10T22:25:00Z">
        <w:r w:rsidR="00A47241">
          <w:t>deux</w:t>
        </w:r>
      </w:ins>
      <w:ins w:id="1144" w:author="CCCCC" w:date="2017-06-10T21:53:00Z">
        <w:r w:rsidR="009E097B">
          <w:t xml:space="preserve"> composant</w:t>
        </w:r>
      </w:ins>
      <w:ins w:id="1145" w:author="Cédric" w:date="2017-06-21T15:05:00Z">
        <w:r w:rsidR="00F77EBE">
          <w:t>s</w:t>
        </w:r>
      </w:ins>
      <w:ins w:id="1146" w:author="CCCCC" w:date="2017-06-10T22:25:00Z">
        <w:r w:rsidR="00A47241">
          <w:t>, « Confirm » et « alert</w:t>
        </w:r>
      </w:ins>
      <w:ins w:id="1147" w:author="CCCCC" w:date="2017-06-10T22:26:00Z">
        <w:r w:rsidR="00A47241">
          <w:t> »</w:t>
        </w:r>
      </w:ins>
      <w:ins w:id="1148" w:author="Cédric" w:date="2017-06-21T15:05:00Z">
        <w:r w:rsidR="00F77EBE">
          <w:t>,</w:t>
        </w:r>
      </w:ins>
      <w:ins w:id="1149" w:author="CCCCC" w:date="2017-06-10T21:53:00Z">
        <w:r w:rsidR="009E097B">
          <w:t xml:space="preserve"> de type</w:t>
        </w:r>
      </w:ins>
      <w:ins w:id="1150" w:author="CCCCC" w:date="2017-06-10T22:09:00Z">
        <w:r w:rsidR="00AA16F9">
          <w:t xml:space="preserve"> Modal</w:t>
        </w:r>
        <w:r w:rsidR="003C68AA">
          <w:t xml:space="preserve"> qui utilisent le patron donné par React-Bootstrap</w:t>
        </w:r>
      </w:ins>
      <w:ins w:id="1151" w:author="CCCCC" w:date="2017-06-11T19:56:00Z">
        <w:r w:rsidR="009E26CB">
          <w:rPr>
            <w:rStyle w:val="FootnoteReference"/>
          </w:rPr>
          <w:footnoteReference w:id="7"/>
        </w:r>
      </w:ins>
      <w:ins w:id="1157" w:author="CCCCC" w:date="2017-06-10T21:53:00Z">
        <w:r w:rsidR="009E097B">
          <w:t xml:space="preserve">. </w:t>
        </w:r>
      </w:ins>
      <w:ins w:id="1158" w:author="CCCCC" w:date="2017-06-10T22:26:00Z">
        <w:r w:rsidR="00A47241">
          <w:t xml:space="preserve">« alert » </w:t>
        </w:r>
      </w:ins>
      <w:ins w:id="1159" w:author="CCCCC" w:date="2017-06-10T22:27:00Z">
        <w:r w:rsidR="00A47241">
          <w:t>affiche une fenêtre d’information</w:t>
        </w:r>
      </w:ins>
      <w:ins w:id="1160" w:author="CCCCC" w:date="2017-06-10T22:26:00Z">
        <w:r w:rsidR="00A47241">
          <w:t xml:space="preserve"> </w:t>
        </w:r>
      </w:ins>
      <w:ins w:id="1161" w:author="CCCCC" w:date="2017-06-10T22:27:00Z">
        <w:r w:rsidR="00A47241">
          <w:t xml:space="preserve">avec un seul bouton pour la fermer. </w:t>
        </w:r>
      </w:ins>
      <w:ins w:id="1162" w:author="CCCCC" w:date="2017-06-10T21:54:00Z">
        <w:r w:rsidR="009E097B">
          <w:t xml:space="preserve">Celui qui nous intéresse est </w:t>
        </w:r>
      </w:ins>
      <w:ins w:id="1163" w:author="CCCCC" w:date="2017-06-10T22:27:00Z">
        <w:r w:rsidR="00A47241">
          <w:t xml:space="preserve">donc </w:t>
        </w:r>
      </w:ins>
      <w:ins w:id="1164" w:author="CCCCC" w:date="2017-06-10T21:55:00Z">
        <w:r w:rsidR="009E097B">
          <w:t>« Confirm »</w:t>
        </w:r>
      </w:ins>
      <w:ins w:id="1165" w:author="CCCCC" w:date="2017-06-10T22:24:00Z">
        <w:r w:rsidR="00A47241">
          <w:t xml:space="preserve"> car il génère une fenêtre</w:t>
        </w:r>
      </w:ins>
      <w:ins w:id="1166" w:author="CCCCC" w:date="2017-06-10T22:26:00Z">
        <w:r w:rsidR="00A47241">
          <w:t xml:space="preserve"> </w:t>
        </w:r>
      </w:ins>
      <w:ins w:id="1167" w:author="CCCCC" w:date="2017-06-10T22:27:00Z">
        <w:r w:rsidR="00A47241">
          <w:t xml:space="preserve">de confirmation avec deux choix possibles. </w:t>
        </w:r>
      </w:ins>
      <w:ins w:id="1168" w:author="CCCCC" w:date="2017-06-10T22:29:00Z">
        <w:r w:rsidR="00A47241">
          <w:t>Il reçoit en attribut le contenu du message</w:t>
        </w:r>
      </w:ins>
      <w:ins w:id="1169" w:author="CCCCC" w:date="2017-06-11T14:32:00Z">
        <w:r w:rsidR="00152EBE">
          <w:t>, son titre ainsi que les fonctions qui seront exécutée lorsque la proposition sera acceptée ou refusée.</w:t>
        </w:r>
      </w:ins>
      <w:ins w:id="1170" w:author="CCCCC" w:date="2017-06-11T17:07:00Z">
        <w:r w:rsidR="00C04163">
          <w:br/>
        </w:r>
      </w:ins>
      <w:ins w:id="1171" w:author="CCCCC" w:date="2017-06-11T17:08:00Z">
        <w:r w:rsidR="00C04163">
          <w:t>Une fonction « confirm » est également définit dans ce fichier. Cette fonction</w:t>
        </w:r>
      </w:ins>
      <w:ins w:id="1172" w:author="CCCCC" w:date="2017-06-11T17:10:00Z">
        <w:r w:rsidR="00C04163">
          <w:t xml:space="preserve"> permet d’instancier le composant « Comfirm ». Elle prend </w:t>
        </w:r>
      </w:ins>
      <w:ins w:id="1173" w:author="CCCCC" w:date="2017-06-11T17:11:00Z">
        <w:r w:rsidR="00C04163">
          <w:t xml:space="preserve">en paramètre le contenu du message, son titre ainsi qu’une chaine de caractère représentant </w:t>
        </w:r>
      </w:ins>
      <w:ins w:id="1174" w:author="CCCCC" w:date="2017-06-11T17:12:00Z">
        <w:r w:rsidR="00C04163">
          <w:t>une icône</w:t>
        </w:r>
      </w:ins>
      <w:ins w:id="1175" w:author="CCCCC" w:date="2017-06-11T17:11:00Z">
        <w:r w:rsidR="00C04163">
          <w:t>.</w:t>
        </w:r>
      </w:ins>
      <w:ins w:id="1176" w:author="CCCCC" w:date="2017-06-11T17:12:00Z">
        <w:r w:rsidR="00C04163">
          <w:t xml:space="preserve"> </w:t>
        </w:r>
      </w:ins>
      <w:ins w:id="1177" w:author="CCCCC" w:date="2017-06-11T17:13:00Z">
        <w:r w:rsidR="00607A0D">
          <w:t xml:space="preserve">Elle crée </w:t>
        </w:r>
      </w:ins>
      <w:ins w:id="1178" w:author="CCCCC" w:date="2017-06-11T17:14:00Z">
        <w:r w:rsidR="00607A0D">
          <w:t xml:space="preserve">et retourne </w:t>
        </w:r>
      </w:ins>
      <w:ins w:id="1179" w:author="CCCCC" w:date="2017-06-11T17:13:00Z">
        <w:r w:rsidR="00607A0D">
          <w:t>une</w:t>
        </w:r>
      </w:ins>
      <w:ins w:id="1180" w:author="CCCCC" w:date="2017-06-11T17:14:00Z">
        <w:r w:rsidR="00607A0D">
          <w:t xml:space="preserve"> promesse</w:t>
        </w:r>
        <w:r w:rsidR="00607A0D">
          <w:rPr>
            <w:rStyle w:val="FootnoteReference"/>
          </w:rPr>
          <w:footnoteReference w:id="8"/>
        </w:r>
      </w:ins>
      <w:ins w:id="1190" w:author="CCCCC" w:date="2017-06-11T17:36:00Z">
        <w:r w:rsidR="001842F0">
          <w:t>. L’exécute</w:t>
        </w:r>
      </w:ins>
      <w:ins w:id="1191" w:author="CCCCC" w:date="2017-06-11T17:37:00Z">
        <w:r w:rsidR="001842F0">
          <w:t xml:space="preserve">ur de cette promesse prend en </w:t>
        </w:r>
      </w:ins>
      <w:ins w:id="1192" w:author="CCCCC" w:date="2017-06-11T17:38:00Z">
        <w:r w:rsidR="001842F0">
          <w:t>arguments</w:t>
        </w:r>
      </w:ins>
      <w:ins w:id="1193" w:author="CCCCC" w:date="2017-06-11T17:37:00Z">
        <w:r w:rsidR="001842F0">
          <w:t xml:space="preserve"> les fonctions d’installation du patch, et de redirection </w:t>
        </w:r>
      </w:ins>
      <w:ins w:id="1194" w:author="CCCCC" w:date="2017-06-11T17:38:00Z">
        <w:r w:rsidR="001842F0">
          <w:t xml:space="preserve">vers </w:t>
        </w:r>
      </w:ins>
      <w:ins w:id="1195" w:author="CCCCC" w:date="2017-06-11T17:37:00Z">
        <w:r w:rsidR="001842F0">
          <w:t xml:space="preserve">les mises à jour du pool concerné. </w:t>
        </w:r>
      </w:ins>
      <w:ins w:id="1196" w:author="CCCCC" w:date="2017-06-11T17:39:00Z">
        <w:r w:rsidR="001842F0">
          <w:t>La fonction « modal » permet d</w:t>
        </w:r>
      </w:ins>
      <w:ins w:id="1197" w:author="CCCCC" w:date="2017-06-11T17:40:00Z">
        <w:r w:rsidR="001842F0">
          <w:t>’afficher la fenêtre avec l’instance du composant « Confirm » comme contenu.</w:t>
        </w:r>
      </w:ins>
      <w:ins w:id="1198" w:author="CCCCC" w:date="2017-06-11T17:53:00Z">
        <w:r w:rsidR="008743D8" w:rsidRPr="008743D8">
          <w:rPr>
            <w:noProof/>
            <w:lang w:eastAsia="fr-FR" w:bidi="ar-SA"/>
          </w:rPr>
          <w:t xml:space="preserve"> </w:t>
        </w:r>
      </w:ins>
    </w:p>
    <w:p w14:paraId="1D7F9BB5" w14:textId="77777777" w:rsidR="00F86C2B" w:rsidRDefault="008743D8">
      <w:pPr>
        <w:rPr>
          <w:ins w:id="1199" w:author="CCCCC" w:date="2017-06-11T18:02:00Z"/>
        </w:rPr>
        <w:pPrChange w:id="1200" w:author="CCCCC" w:date="2017-06-10T16:18:00Z">
          <w:pPr>
            <w:pStyle w:val="Heading4"/>
          </w:pPr>
        </w:pPrChange>
      </w:pPr>
      <w:ins w:id="1201" w:author="CCCCC" w:date="2017-06-11T17:49:00Z">
        <w:r>
          <w:t>On se r</w:t>
        </w:r>
      </w:ins>
      <w:ins w:id="1202" w:author="CCCCC" w:date="2017-06-11T17:50:00Z">
        <w:r>
          <w:t>end compte que le composant « Confirm » ne permet</w:t>
        </w:r>
      </w:ins>
      <w:ins w:id="1203" w:author="CCCCC" w:date="2017-06-11T17:51:00Z">
        <w:r>
          <w:t xml:space="preserve"> pas</w:t>
        </w:r>
      </w:ins>
      <w:ins w:id="1204" w:author="CCCCC" w:date="2017-06-11T17:50:00Z">
        <w:r>
          <w:t xml:space="preserve"> de modifier l’intitulé de ses boutons. </w:t>
        </w:r>
      </w:ins>
      <w:ins w:id="1205" w:author="CCCCC" w:date="2017-06-11T17:51:00Z">
        <w:r>
          <w:t>Il a donc été modifié ainsi que la fonction qui lui est associé pour rendre ceci possible</w:t>
        </w:r>
      </w:ins>
      <w:ins w:id="1206" w:author="CCCCC" w:date="2017-06-11T17:54:00Z">
        <w:r>
          <w:t>, en leur rajoutant</w:t>
        </w:r>
      </w:ins>
      <w:ins w:id="1207" w:author="CCCCC" w:date="2017-06-11T17:55:00Z">
        <w:r>
          <w:t xml:space="preserve"> </w:t>
        </w:r>
      </w:ins>
      <w:ins w:id="1208" w:author="CCCCC" w:date="2017-06-11T17:54:00Z">
        <w:r>
          <w:t>les labels en paramètre (voir image ci-contre).</w:t>
        </w:r>
      </w:ins>
    </w:p>
    <w:p w14:paraId="43853FD4" w14:textId="77777777" w:rsidR="00F86C2B" w:rsidRDefault="00312850">
      <w:pPr>
        <w:rPr>
          <w:ins w:id="1209" w:author="CCCCC" w:date="2017-06-11T19:41:00Z"/>
          <w:noProof/>
          <w:lang w:eastAsia="fr-FR" w:bidi="ar-SA"/>
        </w:rPr>
        <w:pPrChange w:id="1210" w:author="CCCCC" w:date="2017-06-10T16:18:00Z">
          <w:pPr>
            <w:pStyle w:val="Heading4"/>
          </w:pPr>
        </w:pPrChange>
      </w:pPr>
      <w:ins w:id="1211" w:author="Cédric" w:date="2017-06-21T15:09:00Z">
        <w:r>
          <w:rPr>
            <w:noProof/>
            <w:lang w:eastAsia="fr-FR" w:bidi="ar-SA"/>
          </w:rPr>
          <w:drawing>
            <wp:anchor distT="0" distB="0" distL="114300" distR="114300" simplePos="0" relativeHeight="251666944" behindDoc="1" locked="0" layoutInCell="1" allowOverlap="1" wp14:anchorId="0A8E3D16" wp14:editId="3E51CC98">
              <wp:simplePos x="0" y="0"/>
              <wp:positionH relativeFrom="margin">
                <wp:posOffset>385445</wp:posOffset>
              </wp:positionH>
              <wp:positionV relativeFrom="paragraph">
                <wp:posOffset>806450</wp:posOffset>
              </wp:positionV>
              <wp:extent cx="4923790" cy="1630045"/>
              <wp:effectExtent l="1905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23790" cy="1630045"/>
                      </a:xfrm>
                      <a:prstGeom prst="rect">
                        <a:avLst/>
                      </a:prstGeom>
                    </pic:spPr>
                  </pic:pic>
                </a:graphicData>
              </a:graphic>
            </wp:anchor>
          </w:drawing>
        </w:r>
      </w:ins>
      <w:ins w:id="1212" w:author="CCCCC" w:date="2017-06-11T18:02:00Z">
        <w:r w:rsidR="00CD2527">
          <w:t>La mise à jour d’un hôte s’effectue</w:t>
        </w:r>
      </w:ins>
      <w:ins w:id="1213" w:author="CCCCC" w:date="2017-06-11T19:34:00Z">
        <w:r w:rsidR="00B045DA">
          <w:t xml:space="preserve"> dans le fichier </w:t>
        </w:r>
      </w:ins>
      <w:ins w:id="1214" w:author="Cédric" w:date="2017-06-21T15:08:00Z">
        <w:r>
          <w:t>« </w:t>
        </w:r>
      </w:ins>
      <w:ins w:id="1215" w:author="CCCCC" w:date="2017-06-11T19:34:00Z">
        <w:r w:rsidR="00B045DA">
          <w:t>src/xo-app/host/tab-patches.js</w:t>
        </w:r>
      </w:ins>
      <w:ins w:id="1216" w:author="Cédric" w:date="2017-06-21T15:08:00Z">
        <w:r>
          <w:t> »</w:t>
        </w:r>
      </w:ins>
      <w:ins w:id="1217" w:author="CCCCC" w:date="2017-06-11T19:35:00Z">
        <w:r w:rsidR="00B045DA">
          <w:t>.</w:t>
        </w:r>
      </w:ins>
      <w:ins w:id="1218" w:author="CCCCC" w:date="2017-06-11T19:39:00Z">
        <w:r w:rsidR="00B045DA" w:rsidRPr="00B045DA">
          <w:rPr>
            <w:noProof/>
            <w:lang w:eastAsia="fr-FR" w:bidi="ar-SA"/>
          </w:rPr>
          <w:t xml:space="preserve"> </w:t>
        </w:r>
        <w:r w:rsidR="00B045DA">
          <w:rPr>
            <w:noProof/>
            <w:lang w:eastAsia="fr-FR" w:bidi="ar-SA"/>
          </w:rPr>
          <w:t>Lorsque un clic est effectué sur un bouton de mise à jour d</w:t>
        </w:r>
      </w:ins>
      <w:ins w:id="1219" w:author="CCCCC" w:date="2017-06-11T19:40:00Z">
        <w:r w:rsidR="00B045DA">
          <w:rPr>
            <w:noProof/>
            <w:lang w:eastAsia="fr-FR" w:bidi="ar-SA"/>
          </w:rPr>
          <w:t xml:space="preserve">’un patch, une fonction est exécutée. Elle va </w:t>
        </w:r>
      </w:ins>
      <w:ins w:id="1220" w:author="CCCCC" w:date="2017-06-11T19:41:00Z">
        <w:r w:rsidR="00B045DA">
          <w:rPr>
            <w:noProof/>
            <w:lang w:eastAsia="fr-FR" w:bidi="ar-SA"/>
          </w:rPr>
          <w:t>être remplacée par la fonction suivante :</w:t>
        </w:r>
      </w:ins>
    </w:p>
    <w:p w14:paraId="69EE7005" w14:textId="77777777" w:rsidR="00312850" w:rsidRDefault="00B045DA">
      <w:pPr>
        <w:rPr>
          <w:ins w:id="1221" w:author="Cédric" w:date="2017-06-21T15:09:00Z"/>
          <w:noProof/>
          <w:lang w:eastAsia="fr-FR" w:bidi="ar-SA"/>
        </w:rPr>
      </w:pPr>
      <w:ins w:id="1222" w:author="CCCCC" w:date="2017-06-11T19:43:00Z">
        <w:r>
          <w:rPr>
            <w:noProof/>
            <w:lang w:eastAsia="fr-FR" w:bidi="ar-SA"/>
          </w:rPr>
          <w:t>Elle prend en argument le patch qui doit être installé et une fonction permettant de l</w:t>
        </w:r>
      </w:ins>
      <w:ins w:id="1223" w:author="CCCCC" w:date="2017-06-11T19:44:00Z">
        <w:r>
          <w:rPr>
            <w:noProof/>
            <w:lang w:eastAsia="fr-FR" w:bidi="ar-SA"/>
          </w:rPr>
          <w:t>’installer.</w:t>
        </w:r>
        <w:r w:rsidR="00BB0916">
          <w:rPr>
            <w:noProof/>
            <w:lang w:eastAsia="fr-FR" w:bidi="ar-SA"/>
          </w:rPr>
          <w:t xml:space="preserve"> Elle va exécuter la fonction </w:t>
        </w:r>
      </w:ins>
      <w:ins w:id="1224" w:author="CCCCC" w:date="2017-06-11T19:46:00Z">
        <w:r w:rsidR="00BB0916">
          <w:rPr>
            <w:noProof/>
            <w:lang w:eastAsia="fr-FR" w:bidi="ar-SA"/>
          </w:rPr>
          <w:t>« </w:t>
        </w:r>
      </w:ins>
      <w:ins w:id="1225" w:author="CCCCC" w:date="2017-06-11T19:44:00Z">
        <w:r w:rsidR="00BB0916">
          <w:rPr>
            <w:noProof/>
            <w:lang w:eastAsia="fr-FR" w:bidi="ar-SA"/>
          </w:rPr>
          <w:t>confirm</w:t>
        </w:r>
      </w:ins>
      <w:ins w:id="1226" w:author="CCCCC" w:date="2017-06-11T19:46:00Z">
        <w:r w:rsidR="00BB0916">
          <w:rPr>
            <w:noProof/>
            <w:lang w:eastAsia="fr-FR" w:bidi="ar-SA"/>
          </w:rPr>
          <w:t xml:space="preserve"> » </w:t>
        </w:r>
        <w:del w:id="1227" w:author="Cédric" w:date="2017-06-21T15:10:00Z">
          <w:r w:rsidR="00BB0916" w:rsidDel="00312850">
            <w:rPr>
              <w:noProof/>
              <w:lang w:eastAsia="fr-FR" w:bidi="ar-SA"/>
            </w:rPr>
            <w:delText>est</w:delText>
          </w:r>
        </w:del>
      </w:ins>
      <w:ins w:id="1228" w:author="Cédric" w:date="2017-06-21T15:10:00Z">
        <w:r w:rsidR="00312850">
          <w:rPr>
            <w:noProof/>
            <w:lang w:eastAsia="fr-FR" w:bidi="ar-SA"/>
          </w:rPr>
          <w:t>en</w:t>
        </w:r>
      </w:ins>
      <w:ins w:id="1229" w:author="CCCCC" w:date="2017-06-11T19:46:00Z">
        <w:r w:rsidR="00BB0916">
          <w:rPr>
            <w:noProof/>
            <w:lang w:eastAsia="fr-FR" w:bidi="ar-SA"/>
          </w:rPr>
          <w:t xml:space="preserve"> lui donnant le contenu nécessaire et retourner son resultat</w:t>
        </w:r>
      </w:ins>
      <w:ins w:id="1230" w:author="CCCCC" w:date="2017-06-11T19:47:00Z">
        <w:r w:rsidR="00BB0916">
          <w:rPr>
            <w:noProof/>
            <w:lang w:eastAsia="fr-FR" w:bidi="ar-SA"/>
          </w:rPr>
          <w:t xml:space="preserve"> qui est la promesse que nous avons vue précédement</w:t>
        </w:r>
      </w:ins>
      <w:ins w:id="1231" w:author="CCCCC" w:date="2017-06-11T19:46:00Z">
        <w:r w:rsidR="00BB0916">
          <w:rPr>
            <w:noProof/>
            <w:lang w:eastAsia="fr-FR" w:bidi="ar-SA"/>
          </w:rPr>
          <w:t>.</w:t>
        </w:r>
      </w:ins>
      <w:ins w:id="1232" w:author="CCCCC" w:date="2017-06-11T19:48:00Z">
        <w:r w:rsidR="00BB0916">
          <w:rPr>
            <w:noProof/>
            <w:lang w:eastAsia="fr-FR" w:bidi="ar-SA"/>
          </w:rPr>
          <w:t xml:space="preserve"> L’exécuteur de la promesse est </w:t>
        </w:r>
        <w:del w:id="1233" w:author="Cédric" w:date="2017-06-21T15:11:00Z">
          <w:r w:rsidR="00BB0916" w:rsidDel="00312850">
            <w:rPr>
              <w:noProof/>
              <w:lang w:eastAsia="fr-FR" w:bidi="ar-SA"/>
            </w:rPr>
            <w:delText>exécuté</w:delText>
          </w:r>
        </w:del>
      </w:ins>
      <w:ins w:id="1234" w:author="Cédric" w:date="2017-06-21T15:12:00Z">
        <w:r w:rsidR="00312850">
          <w:rPr>
            <w:noProof/>
            <w:lang w:eastAsia="fr-FR" w:bidi="ar-SA"/>
          </w:rPr>
          <w:t>déclenchée</w:t>
        </w:r>
      </w:ins>
      <w:ins w:id="1235" w:author="CCCCC" w:date="2017-06-11T19:48:00Z">
        <w:r w:rsidR="00BB0916">
          <w:rPr>
            <w:noProof/>
            <w:lang w:eastAsia="fr-FR" w:bidi="ar-SA"/>
          </w:rPr>
          <w:t xml:space="preserve"> lors de l</w:t>
        </w:r>
      </w:ins>
      <w:ins w:id="1236" w:author="CCCCC" w:date="2017-06-11T19:49:00Z">
        <w:r w:rsidR="00BB0916">
          <w:rPr>
            <w:noProof/>
            <w:lang w:eastAsia="fr-FR" w:bidi="ar-SA"/>
          </w:rPr>
          <w:t>’appel à « then », qui lui passe les fonctions de rejet ou d’</w:t>
        </w:r>
      </w:ins>
      <w:ins w:id="1237" w:author="CCCCC" w:date="2017-06-11T19:50:00Z">
        <w:r w:rsidR="00BB0916">
          <w:rPr>
            <w:noProof/>
            <w:lang w:eastAsia="fr-FR" w:bidi="ar-SA"/>
          </w:rPr>
          <w:t xml:space="preserve">adoption. Ainsi, si l’utilisateur </w:t>
        </w:r>
      </w:ins>
      <w:ins w:id="1238" w:author="CCCCC" w:date="2017-06-11T19:51:00Z">
        <w:r w:rsidR="00BB0916">
          <w:rPr>
            <w:noProof/>
            <w:lang w:eastAsia="fr-FR" w:bidi="ar-SA"/>
          </w:rPr>
          <w:t xml:space="preserve">veut </w:t>
        </w:r>
      </w:ins>
      <w:ins w:id="1239" w:author="CCCCC" w:date="2017-06-11T19:50:00Z">
        <w:r w:rsidR="00BB0916">
          <w:rPr>
            <w:noProof/>
            <w:lang w:eastAsia="fr-FR" w:bidi="ar-SA"/>
          </w:rPr>
          <w:t>poursuivre l’instal</w:t>
        </w:r>
      </w:ins>
      <w:ins w:id="1240" w:author="CCCCC" w:date="2017-06-11T19:51:00Z">
        <w:r w:rsidR="00BB0916">
          <w:rPr>
            <w:noProof/>
            <w:lang w:eastAsia="fr-FR" w:bidi="ar-SA"/>
          </w:rPr>
          <w:t>l</w:t>
        </w:r>
      </w:ins>
      <w:ins w:id="1241" w:author="CCCCC" w:date="2017-06-11T19:50:00Z">
        <w:r w:rsidR="00BB0916">
          <w:rPr>
            <w:noProof/>
            <w:lang w:eastAsia="fr-FR" w:bidi="ar-SA"/>
          </w:rPr>
          <w:t>at</w:t>
        </w:r>
      </w:ins>
      <w:ins w:id="1242" w:author="CCCCC" w:date="2017-06-11T19:51:00Z">
        <w:r w:rsidR="00BB0916">
          <w:rPr>
            <w:noProof/>
            <w:lang w:eastAsia="fr-FR" w:bidi="ar-SA"/>
          </w:rPr>
          <w:t xml:space="preserve">ion, la première fonction qui lui est passé en argument sera exécutée, et s’il </w:t>
        </w:r>
      </w:ins>
    </w:p>
    <w:p w14:paraId="7B4C5F02" w14:textId="77777777" w:rsidR="00312850" w:rsidRDefault="00312850">
      <w:pPr>
        <w:spacing w:before="0" w:after="0"/>
        <w:jc w:val="left"/>
        <w:rPr>
          <w:ins w:id="1243" w:author="Cédric" w:date="2017-06-21T15:09:00Z"/>
          <w:noProof/>
          <w:lang w:eastAsia="fr-FR" w:bidi="ar-SA"/>
        </w:rPr>
      </w:pPr>
      <w:ins w:id="1244" w:author="Cédric" w:date="2017-06-21T15:09:00Z">
        <w:r>
          <w:rPr>
            <w:noProof/>
            <w:lang w:eastAsia="fr-FR" w:bidi="ar-SA"/>
          </w:rPr>
          <w:br w:type="page"/>
        </w:r>
      </w:ins>
    </w:p>
    <w:p w14:paraId="3BE5BED9" w14:textId="77777777" w:rsidR="00F86C2B" w:rsidRDefault="00312850">
      <w:pPr>
        <w:rPr>
          <w:ins w:id="1245" w:author="CCCCC" w:date="2017-06-13T18:52:00Z"/>
          <w:b/>
          <w:bCs/>
          <w:rPrChange w:id="1246" w:author="CCCCC" w:date="2017-06-13T19:14:00Z">
            <w:rPr>
              <w:ins w:id="1247" w:author="CCCCC" w:date="2017-06-13T18:52:00Z"/>
              <w:rFonts w:ascii="Times New Roman" w:eastAsia="Source Han Sans CN Regular" w:hAnsi="Times New Roman" w:cs="Lohit Devanagari"/>
              <w:b w:val="0"/>
              <w:bCs w:val="0"/>
              <w:noProof/>
              <w:color w:val="auto"/>
              <w:szCs w:val="24"/>
              <w:lang w:eastAsia="fr-FR" w:bidi="ar-SA"/>
            </w:rPr>
          </w:rPrChange>
        </w:rPr>
        <w:pPrChange w:id="1248" w:author="CCCCC" w:date="2017-06-13T19:14:00Z">
          <w:pPr>
            <w:pStyle w:val="Heading4"/>
          </w:pPr>
        </w:pPrChange>
      </w:pPr>
      <w:ins w:id="1249" w:author="Cédric" w:date="2017-06-21T15:09:00Z">
        <w:r>
          <w:rPr>
            <w:noProof/>
            <w:lang w:eastAsia="fr-FR" w:bidi="ar-SA"/>
          </w:rPr>
          <w:lastRenderedPageBreak/>
          <w:drawing>
            <wp:anchor distT="0" distB="0" distL="114300" distR="114300" simplePos="0" relativeHeight="251676160" behindDoc="0" locked="0" layoutInCell="1" allowOverlap="1" wp14:anchorId="20FAC432" wp14:editId="6322B244">
              <wp:simplePos x="0" y="0"/>
              <wp:positionH relativeFrom="margin">
                <wp:posOffset>584200</wp:posOffset>
              </wp:positionH>
              <wp:positionV relativeFrom="paragraph">
                <wp:posOffset>288925</wp:posOffset>
              </wp:positionV>
              <wp:extent cx="4483735" cy="1612900"/>
              <wp:effectExtent l="19050" t="0" r="0" b="0"/>
              <wp:wrapTopAndBottom/>
              <wp:docPr id="51" name="Picture 51" descr="C:\Users\CCCCC\Documents\journalStage\screenshots\Capture d'écran de 2017-06-13 12-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cuments\journalStage\screenshots\Capture d'écran de 2017-06-13 12-28-44.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3005" t="15035" b="54901"/>
                      <a:stretch/>
                    </pic:blipFill>
                    <pic:spPr bwMode="auto">
                      <a:xfrm>
                        <a:off x="0" y="0"/>
                        <a:ext cx="4483735" cy="1612900"/>
                      </a:xfrm>
                      <a:prstGeom prst="rect">
                        <a:avLst/>
                      </a:prstGeom>
                      <a:noFill/>
                      <a:ln>
                        <a:noFill/>
                      </a:ln>
                      <a:extLst>
                        <a:ext uri="{53640926-AAD7-44D8-BBD7-CCE9431645EC}">
                          <a14:shadowObscured xmlns:a14="http://schemas.microsoft.com/office/drawing/2010/main"/>
                        </a:ext>
                      </a:extLst>
                    </pic:spPr>
                  </pic:pic>
                </a:graphicData>
              </a:graphic>
            </wp:anchor>
          </w:drawing>
        </w:r>
      </w:ins>
      <w:ins w:id="1250" w:author="CCCCC" w:date="2017-06-11T19:51:00Z">
        <w:r w:rsidR="00BB0916">
          <w:rPr>
            <w:noProof/>
            <w:lang w:eastAsia="fr-FR" w:bidi="ar-SA"/>
          </w:rPr>
          <w:t>décline, la seconde sera exécutée.</w:t>
        </w:r>
      </w:ins>
      <w:ins w:id="1251" w:author="CCCCC" w:date="2017-06-11T19:53:00Z">
        <w:r w:rsidR="00BB0916">
          <w:rPr>
            <w:noProof/>
            <w:lang w:eastAsia="fr-FR" w:bidi="ar-SA"/>
          </w:rPr>
          <w:t xml:space="preserve"> Voici le rendu final de la demande de confirmation.</w:t>
        </w:r>
      </w:ins>
    </w:p>
    <w:p w14:paraId="77D74CB1" w14:textId="77777777" w:rsidR="00F86C2B" w:rsidRDefault="00F86C2B">
      <w:pPr>
        <w:rPr>
          <w:del w:id="1252" w:author="CCCCC" w:date="2017-06-13T18:52:00Z"/>
        </w:rPr>
        <w:pPrChange w:id="1253" w:author="CCCCC" w:date="2017-06-10T16:18:00Z">
          <w:pPr>
            <w:pStyle w:val="Heading4"/>
          </w:pPr>
        </w:pPrChange>
      </w:pPr>
    </w:p>
    <w:p w14:paraId="19A6158B" w14:textId="77777777" w:rsidR="00F86C2B" w:rsidRDefault="000D7996">
      <w:pPr>
        <w:pStyle w:val="Heading3"/>
        <w:rPr>
          <w:ins w:id="1254" w:author="CCCCC" w:date="2017-06-11T20:58:00Z"/>
        </w:rPr>
        <w:pPrChange w:id="1255" w:author="CCCCC" w:date="2017-06-11T20:52:00Z">
          <w:pPr>
            <w:pStyle w:val="Heading4"/>
          </w:pPr>
        </w:pPrChange>
      </w:pPr>
      <w:bookmarkStart w:id="1256" w:name="_Toc485664089"/>
      <w:r>
        <w:t>Afficher un message rappelant les fichiers de sauvegarde compatibles</w:t>
      </w:r>
      <w:bookmarkEnd w:id="1256"/>
    </w:p>
    <w:p w14:paraId="13953710" w14:textId="77777777" w:rsidR="00F86C2B" w:rsidRDefault="001F7E81">
      <w:pPr>
        <w:rPr>
          <w:ins w:id="1257" w:author="CCCCC" w:date="2017-06-12T19:31:00Z"/>
        </w:rPr>
        <w:pPrChange w:id="1258" w:author="CCCCC" w:date="2017-06-11T20:58:00Z">
          <w:pPr>
            <w:pStyle w:val="Heading4"/>
          </w:pPr>
        </w:pPrChange>
      </w:pPr>
      <w:ins w:id="1259" w:author="CCCCC" w:date="2017-06-11T20:58:00Z">
        <w:r>
          <w:t>Dans Xen Orchestra, il est possible de faire des sauvegardes des machines virtuel</w:t>
        </w:r>
      </w:ins>
      <w:ins w:id="1260" w:author="CCCCC" w:date="2017-06-12T19:00:00Z">
        <w:r w:rsidR="00076FAB">
          <w:t>les</w:t>
        </w:r>
      </w:ins>
      <w:ins w:id="1261" w:author="CCCCC" w:date="2017-06-12T19:06:00Z">
        <w:r w:rsidR="005D526A">
          <w:t xml:space="preserve"> sous différents types</w:t>
        </w:r>
      </w:ins>
      <w:ins w:id="1262" w:author="CCCCC" w:date="2017-06-12T19:31:00Z">
        <w:r w:rsidR="005D526A">
          <w:t> :</w:t>
        </w:r>
      </w:ins>
    </w:p>
    <w:p w14:paraId="5E6E11D0" w14:textId="77777777" w:rsidR="00F86C2B" w:rsidRDefault="005D526A">
      <w:pPr>
        <w:pStyle w:val="ListParagraph"/>
        <w:numPr>
          <w:ilvl w:val="0"/>
          <w:numId w:val="18"/>
        </w:numPr>
        <w:rPr>
          <w:ins w:id="1263" w:author="CCCCC" w:date="2017-06-12T19:32:00Z"/>
        </w:rPr>
        <w:pPrChange w:id="1264" w:author="CCCCC" w:date="2017-06-12T19:31:00Z">
          <w:pPr>
            <w:pStyle w:val="Heading4"/>
          </w:pPr>
        </w:pPrChange>
      </w:pPr>
      <w:ins w:id="1265" w:author="CCCCC" w:date="2017-06-12T19:32:00Z">
        <w:r>
          <w:t>full backup</w:t>
        </w:r>
      </w:ins>
    </w:p>
    <w:p w14:paraId="3FAE50D3" w14:textId="77777777" w:rsidR="00F86C2B" w:rsidRDefault="005D526A">
      <w:pPr>
        <w:pStyle w:val="ListParagraph"/>
        <w:numPr>
          <w:ilvl w:val="0"/>
          <w:numId w:val="18"/>
        </w:numPr>
        <w:rPr>
          <w:ins w:id="1266" w:author="CCCCC" w:date="2017-06-12T19:32:00Z"/>
        </w:rPr>
        <w:pPrChange w:id="1267" w:author="CCCCC" w:date="2017-06-12T19:31:00Z">
          <w:pPr>
            <w:pStyle w:val="Heading4"/>
          </w:pPr>
        </w:pPrChange>
      </w:pPr>
      <w:ins w:id="1268" w:author="CCCCC" w:date="2017-06-12T19:32:00Z">
        <w:r>
          <w:t>rolling snapshot</w:t>
        </w:r>
      </w:ins>
    </w:p>
    <w:p w14:paraId="1D5F7696" w14:textId="77777777" w:rsidR="00F86C2B" w:rsidRDefault="005D526A">
      <w:pPr>
        <w:pStyle w:val="ListParagraph"/>
        <w:numPr>
          <w:ilvl w:val="0"/>
          <w:numId w:val="18"/>
        </w:numPr>
        <w:rPr>
          <w:ins w:id="1269" w:author="CCCCC" w:date="2017-06-12T19:33:00Z"/>
        </w:rPr>
        <w:pPrChange w:id="1270" w:author="CCCCC" w:date="2017-06-12T19:31:00Z">
          <w:pPr>
            <w:pStyle w:val="Heading4"/>
          </w:pPr>
        </w:pPrChange>
      </w:pPr>
      <w:ins w:id="1271" w:author="CCCCC" w:date="2017-06-12T19:33:00Z">
        <w:r>
          <w:t>delta backup</w:t>
        </w:r>
      </w:ins>
    </w:p>
    <w:p w14:paraId="72551A5A" w14:textId="77777777" w:rsidR="00F86C2B" w:rsidRDefault="005D526A">
      <w:pPr>
        <w:pStyle w:val="ListParagraph"/>
        <w:numPr>
          <w:ilvl w:val="0"/>
          <w:numId w:val="18"/>
        </w:numPr>
        <w:rPr>
          <w:ins w:id="1272" w:author="CCCCC" w:date="2017-06-12T19:33:00Z"/>
        </w:rPr>
        <w:pPrChange w:id="1273" w:author="CCCCC" w:date="2017-06-12T19:31:00Z">
          <w:pPr>
            <w:pStyle w:val="Heading4"/>
          </w:pPr>
        </w:pPrChange>
      </w:pPr>
      <w:ins w:id="1274" w:author="CCCCC" w:date="2017-06-12T19:33:00Z">
        <w:r>
          <w:t>disaster recovery</w:t>
        </w:r>
      </w:ins>
    </w:p>
    <w:p w14:paraId="45E0E1EF" w14:textId="77777777" w:rsidR="00F86C2B" w:rsidRDefault="005D526A">
      <w:pPr>
        <w:pStyle w:val="ListParagraph"/>
        <w:numPr>
          <w:ilvl w:val="0"/>
          <w:numId w:val="18"/>
        </w:numPr>
        <w:rPr>
          <w:ins w:id="1275" w:author="CCCCC" w:date="2017-06-12T19:33:00Z"/>
        </w:rPr>
        <w:pPrChange w:id="1276" w:author="CCCCC" w:date="2017-06-12T19:31:00Z">
          <w:pPr>
            <w:pStyle w:val="Heading4"/>
          </w:pPr>
        </w:pPrChange>
      </w:pPr>
      <w:ins w:id="1277" w:author="CCCCC" w:date="2017-06-12T19:33:00Z">
        <w:r>
          <w:t>continious replication</w:t>
        </w:r>
      </w:ins>
    </w:p>
    <w:p w14:paraId="5F4875C0" w14:textId="77777777" w:rsidR="00F86C2B" w:rsidRDefault="005D526A">
      <w:pPr>
        <w:pStyle w:val="ListParagraph"/>
        <w:numPr>
          <w:ilvl w:val="0"/>
          <w:numId w:val="18"/>
        </w:numPr>
        <w:rPr>
          <w:ins w:id="1278" w:author="CCCCC" w:date="2017-06-12T19:33:00Z"/>
        </w:rPr>
        <w:pPrChange w:id="1279" w:author="CCCCC" w:date="2017-06-12T19:31:00Z">
          <w:pPr>
            <w:pStyle w:val="Heading4"/>
          </w:pPr>
        </w:pPrChange>
      </w:pPr>
      <w:ins w:id="1280" w:author="CCCCC" w:date="2017-06-12T19:33:00Z">
        <w:r>
          <w:t>file level restore</w:t>
        </w:r>
      </w:ins>
    </w:p>
    <w:p w14:paraId="79DA1E1D" w14:textId="77777777" w:rsidR="00F86C2B" w:rsidRDefault="00915F57">
      <w:pPr>
        <w:rPr>
          <w:ins w:id="1281" w:author="CCCCC" w:date="2017-06-12T19:42:00Z"/>
        </w:rPr>
        <w:pPrChange w:id="1282" w:author="CCCCC" w:date="2017-06-12T19:33:00Z">
          <w:pPr>
            <w:pStyle w:val="Heading4"/>
          </w:pPr>
        </w:pPrChange>
      </w:pPr>
      <w:ins w:id="1283" w:author="CCCCC" w:date="2017-06-12T19:38:00Z">
        <w:r>
          <w:t>De</w:t>
        </w:r>
      </w:ins>
      <w:ins w:id="1284" w:author="CCCCC" w:date="2017-06-12T19:39:00Z">
        <w:r>
          <w:t xml:space="preserve"> plus il est possible de stocker </w:t>
        </w:r>
      </w:ins>
      <w:ins w:id="1285" w:author="CCCCC" w:date="2017-06-12T19:40:00Z">
        <w:r>
          <w:t>ces sauvegarde</w:t>
        </w:r>
      </w:ins>
      <w:ins w:id="1286" w:author="CCCCC" w:date="2017-06-12T19:42:00Z">
        <w:r>
          <w:t>s</w:t>
        </w:r>
      </w:ins>
      <w:ins w:id="1287" w:author="CCCCC" w:date="2017-06-12T19:40:00Z">
        <w:r>
          <w:t xml:space="preserve"> de manière local, ou via les protocoles SMB</w:t>
        </w:r>
      </w:ins>
      <w:ins w:id="1288" w:author="CCCCC" w:date="2017-06-12T19:43:00Z">
        <w:r>
          <w:rPr>
            <w:rStyle w:val="FootnoteReference"/>
          </w:rPr>
          <w:footnoteReference w:id="9"/>
        </w:r>
      </w:ins>
      <w:ins w:id="1294" w:author="CCCCC" w:date="2017-06-12T19:40:00Z">
        <w:r>
          <w:t xml:space="preserve"> ou </w:t>
        </w:r>
      </w:ins>
      <w:ins w:id="1295" w:author="CCCCC" w:date="2017-06-12T19:41:00Z">
        <w:r>
          <w:t>NFS</w:t>
        </w:r>
      </w:ins>
      <w:ins w:id="1296" w:author="CCCCC" w:date="2017-06-12T19:45:00Z">
        <w:r>
          <w:rPr>
            <w:rStyle w:val="FootnoteReference"/>
          </w:rPr>
          <w:footnoteReference w:id="10"/>
        </w:r>
      </w:ins>
      <w:ins w:id="1302" w:author="CCCCC" w:date="2017-06-12T19:42:00Z">
        <w:r>
          <w:t>.</w:t>
        </w:r>
      </w:ins>
    </w:p>
    <w:p w14:paraId="3FC236CC" w14:textId="77777777" w:rsidR="00F86C2B" w:rsidRDefault="00915F57">
      <w:pPr>
        <w:rPr>
          <w:ins w:id="1303" w:author="CCCCC" w:date="2017-06-12T20:07:00Z"/>
        </w:rPr>
        <w:pPrChange w:id="1304" w:author="CCCCC" w:date="2017-06-12T19:33:00Z">
          <w:pPr>
            <w:pStyle w:val="Heading4"/>
          </w:pPr>
        </w:pPrChange>
      </w:pPr>
      <w:ins w:id="1305" w:author="CCCCC" w:date="2017-06-12T19:42:00Z">
        <w:r>
          <w:t xml:space="preserve">Xen Orchestra permet de </w:t>
        </w:r>
      </w:ins>
      <w:ins w:id="1306" w:author="CCCCC" w:date="2017-06-12T19:46:00Z">
        <w:r>
          <w:t xml:space="preserve">restaurer des machines uniquement via des fichiers de type delta backup </w:t>
        </w:r>
      </w:ins>
      <w:ins w:id="1307" w:author="CCCCC" w:date="2017-06-12T19:48:00Z">
        <w:r w:rsidR="006B7C1F">
          <w:t xml:space="preserve">hébergés en local ou via NFS. </w:t>
        </w:r>
      </w:ins>
      <w:ins w:id="1308" w:author="CCCCC" w:date="2017-06-12T19:49:00Z">
        <w:r w:rsidR="006B7C1F">
          <w:t>Cette tâche qui m’a été confiée avait pour but d’en informer l’utilisateur gr</w:t>
        </w:r>
      </w:ins>
      <w:ins w:id="1309" w:author="CCCCC" w:date="2017-06-12T19:50:00Z">
        <w:r w:rsidR="006B7C1F">
          <w:t>âce à un message d’information.</w:t>
        </w:r>
      </w:ins>
    </w:p>
    <w:p w14:paraId="18BCF81E" w14:textId="77777777" w:rsidR="00F86C2B" w:rsidRDefault="00F86C2B">
      <w:pPr>
        <w:rPr>
          <w:ins w:id="1310" w:author="CCCCC" w:date="2017-06-12T20:16:00Z"/>
        </w:rPr>
        <w:pPrChange w:id="1311" w:author="CCCCC" w:date="2017-06-12T19:33:00Z">
          <w:pPr>
            <w:pStyle w:val="Heading4"/>
          </w:pPr>
        </w:pPrChange>
      </w:pPr>
      <w:ins w:id="1312" w:author="CCCCC" w:date="2017-06-12T20:16:00Z">
        <w:r>
          <w:rPr>
            <w:noProof/>
            <w:lang w:eastAsia="fr-FR" w:bidi="ar-SA"/>
            <w:rPrChange w:id="1313" w:author="Unknown">
              <w:rPr>
                <w:b w:val="0"/>
                <w:bCs w:val="0"/>
                <w:noProof/>
                <w:sz w:val="26"/>
                <w:szCs w:val="23"/>
                <w:lang w:eastAsia="fr-FR" w:bidi="ar-SA"/>
              </w:rPr>
            </w:rPrChange>
          </w:rPr>
          <w:drawing>
            <wp:anchor distT="0" distB="0" distL="114300" distR="114300" simplePos="0" relativeHeight="251667968" behindDoc="0" locked="0" layoutInCell="1" allowOverlap="1" wp14:anchorId="38FF20B6" wp14:editId="451DCCBE">
              <wp:simplePos x="0" y="0"/>
              <wp:positionH relativeFrom="margin">
                <wp:align>center</wp:align>
              </wp:positionH>
              <wp:positionV relativeFrom="paragraph">
                <wp:posOffset>686435</wp:posOffset>
              </wp:positionV>
              <wp:extent cx="4486275" cy="689610"/>
              <wp:effectExtent l="1905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6275" cy="689610"/>
                      </a:xfrm>
                      <a:prstGeom prst="rect">
                        <a:avLst/>
                      </a:prstGeom>
                    </pic:spPr>
                  </pic:pic>
                </a:graphicData>
              </a:graphic>
            </wp:anchor>
          </w:drawing>
        </w:r>
      </w:ins>
      <w:ins w:id="1314" w:author="CCCCC" w:date="2017-06-12T20:08:00Z">
        <w:r w:rsidR="00221844">
          <w:t>Le formulaire permettant de restaurer une machine se trouve dans le rendu</w:t>
        </w:r>
      </w:ins>
      <w:ins w:id="1315" w:author="CCCCC" w:date="2017-06-12T20:09:00Z">
        <w:r w:rsidR="00221844">
          <w:t xml:space="preserve"> du composant « FileRestore ».</w:t>
        </w:r>
      </w:ins>
      <w:ins w:id="1316" w:author="CCCCC" w:date="2017-06-12T20:13:00Z">
        <w:r w:rsidR="00221844">
          <w:t xml:space="preserve"> </w:t>
        </w:r>
      </w:ins>
      <w:ins w:id="1317" w:author="CCCCC" w:date="2017-06-12T20:14:00Z">
        <w:del w:id="1318" w:author="Cédric" w:date="2017-06-21T15:18:00Z">
          <w:r w:rsidR="00221844" w:rsidDel="00C26A18">
            <w:delText>Le formulaire</w:delText>
          </w:r>
        </w:del>
      </w:ins>
      <w:ins w:id="1319" w:author="Cédric" w:date="2017-06-21T15:18:00Z">
        <w:r w:rsidR="00C26A18">
          <w:t>Celui-ci</w:t>
        </w:r>
      </w:ins>
      <w:ins w:id="1320" w:author="CCCCC" w:date="2017-06-12T20:14:00Z">
        <w:r w:rsidR="00221844">
          <w:t xml:space="preserve"> contenant déjà un message d’information, une liste a été cré</w:t>
        </w:r>
      </w:ins>
      <w:ins w:id="1321" w:author="CCCCC" w:date="2017-06-12T20:15:00Z">
        <w:r w:rsidR="00221844">
          <w:t>é</w:t>
        </w:r>
      </w:ins>
      <w:ins w:id="1322" w:author="CCCCC" w:date="2017-06-12T20:14:00Z">
        <w:r w:rsidR="00221844">
          <w:t xml:space="preserve">e </w:t>
        </w:r>
        <w:del w:id="1323" w:author="Cédric" w:date="2017-06-21T15:18:00Z">
          <w:r w:rsidR="00221844" w:rsidDel="00C26A18">
            <w:delText>contenant</w:delText>
          </w:r>
        </w:del>
      </w:ins>
      <w:ins w:id="1324" w:author="Cédric" w:date="2017-06-21T15:18:00Z">
        <w:r w:rsidR="00C26A18">
          <w:t>incluant</w:t>
        </w:r>
      </w:ins>
      <w:ins w:id="1325" w:author="CCCCC" w:date="2017-06-12T20:14:00Z">
        <w:r w:rsidR="00221844">
          <w:t xml:space="preserve"> les deux messages</w:t>
        </w:r>
      </w:ins>
      <w:ins w:id="1326" w:author="CCCCC" w:date="2017-06-12T20:15:00Z">
        <w:r w:rsidR="00221844">
          <w:t xml:space="preserve"> d’information, de la manière suivante :</w:t>
        </w:r>
      </w:ins>
    </w:p>
    <w:p w14:paraId="24875FBB" w14:textId="77777777" w:rsidR="00F86C2B" w:rsidRDefault="00F86C2B">
      <w:pPr>
        <w:rPr>
          <w:ins w:id="1327" w:author="CCCCC" w:date="2017-06-13T19:18:00Z"/>
          <w:noProof/>
          <w:lang w:eastAsia="fr-FR" w:bidi="ar-SA"/>
        </w:rPr>
        <w:pPrChange w:id="1328" w:author="CCCCC" w:date="2017-06-12T19:33:00Z">
          <w:pPr>
            <w:pStyle w:val="Heading4"/>
          </w:pPr>
        </w:pPrChange>
      </w:pPr>
    </w:p>
    <w:p w14:paraId="787051B0" w14:textId="77777777" w:rsidR="00F86C2B" w:rsidRDefault="00F86C2B">
      <w:pPr>
        <w:rPr>
          <w:ins w:id="1329" w:author="CCCCC" w:date="2017-06-13T19:15:00Z"/>
          <w:noProof/>
          <w:lang w:eastAsia="fr-FR" w:bidi="ar-SA"/>
        </w:rPr>
        <w:pPrChange w:id="1330" w:author="CCCCC" w:date="2017-06-12T19:33:00Z">
          <w:pPr>
            <w:pStyle w:val="Heading4"/>
          </w:pPr>
        </w:pPrChange>
      </w:pPr>
      <w:ins w:id="1331" w:author="CCCCC" w:date="2017-06-13T19:15:00Z">
        <w:r>
          <w:rPr>
            <w:noProof/>
            <w:lang w:eastAsia="fr-FR" w:bidi="ar-SA"/>
            <w:rPrChange w:id="1332" w:author="Unknown">
              <w:rPr>
                <w:b w:val="0"/>
                <w:bCs w:val="0"/>
                <w:noProof/>
                <w:sz w:val="26"/>
                <w:szCs w:val="23"/>
                <w:lang w:eastAsia="fr-FR" w:bidi="ar-SA"/>
              </w:rPr>
            </w:rPrChange>
          </w:rPr>
          <w:drawing>
            <wp:anchor distT="0" distB="0" distL="114300" distR="114300" simplePos="0" relativeHeight="251677184" behindDoc="0" locked="0" layoutInCell="1" allowOverlap="1" wp14:anchorId="65860BBF" wp14:editId="23448066">
              <wp:simplePos x="0" y="0"/>
              <wp:positionH relativeFrom="margin">
                <wp:align>center</wp:align>
              </wp:positionH>
              <wp:positionV relativeFrom="paragraph">
                <wp:posOffset>1047163</wp:posOffset>
              </wp:positionV>
              <wp:extent cx="4022371" cy="879894"/>
              <wp:effectExtent l="0" t="0" r="0" b="0"/>
              <wp:wrapTopAndBottom/>
              <wp:docPr id="52" name="Picture 52" descr="C:\Users\CCCCC\Documents\journalStage\screenshots\Capture d'écran de 2017-06-13 14-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cuments\journalStage\screenshots\Capture d'écran de 2017-06-13 14-00-58.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3258" t="15578" r="8469" b="69524"/>
                      <a:stretch/>
                    </pic:blipFill>
                    <pic:spPr bwMode="auto">
                      <a:xfrm>
                        <a:off x="0" y="0"/>
                        <a:ext cx="4022371" cy="879894"/>
                      </a:xfrm>
                      <a:prstGeom prst="rect">
                        <a:avLst/>
                      </a:prstGeom>
                      <a:noFill/>
                      <a:ln>
                        <a:noFill/>
                      </a:ln>
                      <a:extLst>
                        <a:ext uri="{53640926-AAD7-44D8-BBD7-CCE9431645EC}">
                          <a14:shadowObscured xmlns:a14="http://schemas.microsoft.com/office/drawing/2010/main"/>
                        </a:ext>
                      </a:extLst>
                    </pic:spPr>
                  </pic:pic>
                </a:graphicData>
              </a:graphic>
            </wp:anchor>
          </w:drawing>
        </w:r>
      </w:ins>
      <w:ins w:id="1333" w:author="CCCCC" w:date="2017-06-12T20:16:00Z">
        <w:r w:rsidR="00F10476">
          <w:t xml:space="preserve">Ici, la fonction </w:t>
        </w:r>
      </w:ins>
      <w:ins w:id="1334" w:author="CCCCC" w:date="2017-06-12T20:17:00Z">
        <w:r w:rsidR="00F10476">
          <w:t xml:space="preserve">« _ » fait référence à </w:t>
        </w:r>
      </w:ins>
      <w:ins w:id="1335" w:author="CCCCC" w:date="2017-06-12T20:19:00Z">
        <w:r w:rsidR="003136F5">
          <w:t>un module d’internationalisation de l’application. Ainsi pour chaque label comme</w:t>
        </w:r>
      </w:ins>
      <w:ins w:id="1336" w:author="CCCCC" w:date="2017-06-12T20:20:00Z">
        <w:r w:rsidR="003136F5">
          <w:t xml:space="preserve"> « </w:t>
        </w:r>
        <w:r w:rsidR="003136F5" w:rsidRPr="003136F5">
          <w:t>restoreBackupsInfo</w:t>
        </w:r>
        <w:r w:rsidR="003136F5">
          <w:t> » ou « </w:t>
        </w:r>
        <w:r w:rsidR="003136F5" w:rsidRPr="003136F5">
          <w:t>restoreDeltaBackupsInfo</w:t>
        </w:r>
        <w:r w:rsidR="003136F5">
          <w:t xml:space="preserve"> », un </w:t>
        </w:r>
      </w:ins>
      <w:ins w:id="1337" w:author="CCCCC" w:date="2017-06-12T20:21:00Z">
        <w:r w:rsidR="003136F5">
          <w:t xml:space="preserve">texte correspond pour chacune des langues proposées par </w:t>
        </w:r>
      </w:ins>
      <w:ins w:id="1338" w:author="CCCCC" w:date="2017-06-12T20:22:00Z">
        <w:r w:rsidR="003136F5">
          <w:t xml:space="preserve">Xen Orchestra. Il a donc fallu ajouter cette correspondance dans le fichier </w:t>
        </w:r>
      </w:ins>
      <w:ins w:id="1339" w:author="CCCCC" w:date="2017-06-12T20:23:00Z">
        <w:r w:rsidR="003136F5">
          <w:t xml:space="preserve">« message.js » situé dans </w:t>
        </w:r>
      </w:ins>
      <w:ins w:id="1340" w:author="Cédric" w:date="2017-06-21T15:19:00Z">
        <w:r w:rsidR="00C26A18">
          <w:t>« </w:t>
        </w:r>
      </w:ins>
      <w:ins w:id="1341" w:author="CCCCC" w:date="2017-06-12T20:23:00Z">
        <w:r w:rsidR="003136F5">
          <w:t>src/common/intl</w:t>
        </w:r>
      </w:ins>
      <w:ins w:id="1342" w:author="Cédric" w:date="2017-06-21T15:19:00Z">
        <w:r w:rsidR="00C26A18">
          <w:t> »</w:t>
        </w:r>
      </w:ins>
      <w:ins w:id="1343" w:author="CCCCC" w:date="2017-06-12T20:23:00Z">
        <w:r w:rsidR="003136F5">
          <w:t xml:space="preserve">. </w:t>
        </w:r>
      </w:ins>
      <w:ins w:id="1344" w:author="CCCCC" w:date="2017-06-12T20:24:00Z">
        <w:r w:rsidR="003136F5">
          <w:t>L’interface définitive du formulaire est donc la suivante</w:t>
        </w:r>
      </w:ins>
      <w:ins w:id="1345" w:author="CCCCC" w:date="2017-06-12T20:25:00Z">
        <w:r w:rsidR="003136F5">
          <w:t> </w:t>
        </w:r>
      </w:ins>
      <w:ins w:id="1346" w:author="CCCCC" w:date="2017-06-12T20:24:00Z">
        <w:r w:rsidR="003136F5">
          <w:t>:</w:t>
        </w:r>
      </w:ins>
    </w:p>
    <w:p w14:paraId="07FAB517" w14:textId="77777777" w:rsidR="00F86C2B" w:rsidRDefault="00F86C2B">
      <w:pPr>
        <w:rPr>
          <w:del w:id="1347" w:author="CCCCC" w:date="2017-06-13T19:15:00Z"/>
        </w:rPr>
        <w:pPrChange w:id="1348" w:author="CCCCC" w:date="2017-06-12T19:33:00Z">
          <w:pPr>
            <w:pStyle w:val="Heading4"/>
          </w:pPr>
        </w:pPrChange>
      </w:pPr>
    </w:p>
    <w:p w14:paraId="3801F96A" w14:textId="77777777" w:rsidR="00F86C2B" w:rsidRDefault="000D7996">
      <w:pPr>
        <w:pStyle w:val="Heading3"/>
        <w:rPr>
          <w:ins w:id="1349" w:author="CCCCC" w:date="2017-06-12T20:38:00Z"/>
        </w:rPr>
        <w:pPrChange w:id="1350" w:author="CCCCC" w:date="2017-06-11T20:52:00Z">
          <w:pPr>
            <w:pStyle w:val="Heading4"/>
          </w:pPr>
        </w:pPrChange>
      </w:pPr>
      <w:bookmarkStart w:id="1351" w:name="_Toc485664090"/>
      <w:r>
        <w:t>Afficher depuis combien de temps une machine est éteinte</w:t>
      </w:r>
      <w:bookmarkEnd w:id="1351"/>
    </w:p>
    <w:p w14:paraId="3ECA2AFA" w14:textId="77777777" w:rsidR="00F86C2B" w:rsidRDefault="00F86C2B">
      <w:pPr>
        <w:rPr>
          <w:ins w:id="1352" w:author="CCCCC" w:date="2017-06-12T20:40:00Z"/>
        </w:rPr>
        <w:pPrChange w:id="1353" w:author="CCCCC" w:date="2017-06-12T20:38:00Z">
          <w:pPr>
            <w:pStyle w:val="Heading4"/>
          </w:pPr>
        </w:pPrChange>
      </w:pPr>
      <w:ins w:id="1354" w:author="CCCCC" w:date="2017-06-13T19:18:00Z">
        <w:r>
          <w:rPr>
            <w:noProof/>
            <w:lang w:eastAsia="fr-FR" w:bidi="ar-SA"/>
            <w:rPrChange w:id="1355" w:author="Unknown">
              <w:rPr>
                <w:b w:val="0"/>
                <w:bCs w:val="0"/>
                <w:noProof/>
                <w:sz w:val="26"/>
                <w:szCs w:val="23"/>
                <w:lang w:eastAsia="fr-FR" w:bidi="ar-SA"/>
              </w:rPr>
            </w:rPrChange>
          </w:rPr>
          <w:drawing>
            <wp:anchor distT="0" distB="0" distL="114300" distR="114300" simplePos="0" relativeHeight="251679232" behindDoc="0" locked="0" layoutInCell="1" allowOverlap="1" wp14:anchorId="0617B11A" wp14:editId="15FE87B3">
              <wp:simplePos x="0" y="0"/>
              <wp:positionH relativeFrom="margin">
                <wp:posOffset>2247265</wp:posOffset>
              </wp:positionH>
              <wp:positionV relativeFrom="paragraph">
                <wp:posOffset>498475</wp:posOffset>
              </wp:positionV>
              <wp:extent cx="3885565" cy="1729740"/>
              <wp:effectExtent l="19050" t="0" r="635" b="0"/>
              <wp:wrapSquare wrapText="bothSides"/>
              <wp:docPr id="53" name="Picture 53" descr="C:\Users\CCCCC\Documents\journalStage\screenshots\Capture d'écran de 2017-06-13 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cuments\journalStage\screenshots\Capture d'écran de 2017-06-13 14-01-41.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0566" t="15326" b="45477"/>
                      <a:stretch/>
                    </pic:blipFill>
                    <pic:spPr bwMode="auto">
                      <a:xfrm>
                        <a:off x="0" y="0"/>
                        <a:ext cx="3885565" cy="1729740"/>
                      </a:xfrm>
                      <a:prstGeom prst="rect">
                        <a:avLst/>
                      </a:prstGeom>
                      <a:noFill/>
                      <a:ln>
                        <a:noFill/>
                      </a:ln>
                      <a:extLst>
                        <a:ext uri="{53640926-AAD7-44D8-BBD7-CCE9431645EC}">
                          <a14:shadowObscured xmlns:a14="http://schemas.microsoft.com/office/drawing/2010/main"/>
                        </a:ext>
                      </a:extLst>
                    </pic:spPr>
                  </pic:pic>
                </a:graphicData>
              </a:graphic>
            </wp:anchor>
          </w:drawing>
        </w:r>
      </w:ins>
      <w:ins w:id="1356" w:author="CCCCC" w:date="2017-06-12T20:40:00Z">
        <w:r w:rsidR="00471A83">
          <w:t>Sur la vue générale d’une machine virtuelle, si celle-ci est allumée, il est affiché depuis combien de temps elle a été démarrée.</w:t>
        </w:r>
      </w:ins>
    </w:p>
    <w:p w14:paraId="6CDF9FFF" w14:textId="77777777" w:rsidR="00F86C2B" w:rsidRDefault="00471A83">
      <w:pPr>
        <w:rPr>
          <w:ins w:id="1357" w:author="CCCCC" w:date="2017-06-12T21:50:00Z"/>
          <w:noProof/>
          <w:lang w:eastAsia="fr-FR" w:bidi="ar-SA"/>
        </w:rPr>
        <w:pPrChange w:id="1358" w:author="CCCCC" w:date="2017-06-12T20:38:00Z">
          <w:pPr>
            <w:pStyle w:val="Heading4"/>
          </w:pPr>
        </w:pPrChange>
      </w:pPr>
      <w:ins w:id="1359" w:author="CCCCC" w:date="2017-06-12T20:44:00Z">
        <w:r>
          <w:t xml:space="preserve">Cette tâche a pour but d’afficher depuis combien de temps une machine est éteinte. </w:t>
        </w:r>
      </w:ins>
      <w:ins w:id="1360" w:author="CCCCC" w:date="2017-06-12T20:45:00Z">
        <w:r>
          <w:t>Une machine virtuelle</w:t>
        </w:r>
      </w:ins>
      <w:ins w:id="1361" w:author="CCCCC" w:date="2017-06-12T20:49:00Z">
        <w:r w:rsidR="00473C54">
          <w:t xml:space="preserve"> ne possède pas de champ gardant en mémoire la dernière date d</w:t>
        </w:r>
      </w:ins>
      <w:ins w:id="1362" w:author="CCCCC" w:date="2017-06-12T20:50:00Z">
        <w:r w:rsidR="00473C54">
          <w:t>’extinction. Cependant, lorsqu</w:t>
        </w:r>
      </w:ins>
      <w:ins w:id="1363" w:author="CCCCC" w:date="2017-06-12T20:51:00Z">
        <w:r w:rsidR="00473C54">
          <w:t>’une opération sur une machine est effectuée, comme l’allumage, l’extinction ou la création d</w:t>
        </w:r>
      </w:ins>
      <w:ins w:id="1364" w:author="CCCCC" w:date="2017-06-12T20:52:00Z">
        <w:r w:rsidR="00473C54">
          <w:t>’un snapshot, un message</w:t>
        </w:r>
      </w:ins>
      <w:ins w:id="1365" w:author="CCCCC" w:date="2017-06-12T22:17:00Z">
        <w:r w:rsidR="00243482">
          <w:t xml:space="preserve"> appelé « log »</w:t>
        </w:r>
      </w:ins>
      <w:ins w:id="1366" w:author="CCCCC" w:date="2017-06-12T20:52:00Z">
        <w:r w:rsidR="00473C54">
          <w:t xml:space="preserve"> associé à la machine est généré.</w:t>
        </w:r>
      </w:ins>
      <w:ins w:id="1367" w:author="CCCCC" w:date="2017-06-12T20:58:00Z">
        <w:r w:rsidR="00473C54">
          <w:t xml:space="preserve"> </w:t>
        </w:r>
      </w:ins>
      <w:ins w:id="1368" w:author="Cédric" w:date="2017-06-21T15:20:00Z">
        <w:r w:rsidR="00C26A18">
          <w:t>L’objectif était</w:t>
        </w:r>
      </w:ins>
      <w:ins w:id="1369" w:author="Cédric" w:date="2017-06-21T15:21:00Z">
        <w:r w:rsidR="00C26A18">
          <w:t xml:space="preserve"> </w:t>
        </w:r>
      </w:ins>
      <w:ins w:id="1370" w:author="CCCCC" w:date="2017-06-12T20:58:00Z">
        <w:del w:id="1371" w:author="Cédric" w:date="2017-06-21T15:20:00Z">
          <w:r w:rsidR="00473C54" w:rsidDel="00C26A18">
            <w:delText xml:space="preserve">Il fallait </w:delText>
          </w:r>
        </w:del>
        <w:r w:rsidR="00473C54">
          <w:t xml:space="preserve">donc </w:t>
        </w:r>
      </w:ins>
      <w:ins w:id="1372" w:author="Cédric" w:date="2017-06-21T15:21:00Z">
        <w:r w:rsidR="00C26A18">
          <w:t xml:space="preserve">de </w:t>
        </w:r>
      </w:ins>
      <w:ins w:id="1373" w:author="CCCCC" w:date="2017-06-12T20:58:00Z">
        <w:r w:rsidR="00473C54">
          <w:t xml:space="preserve">rechercher le dernier message </w:t>
        </w:r>
      </w:ins>
      <w:ins w:id="1374" w:author="Cédric" w:date="2017-06-21T15:20:00Z">
        <w:r w:rsidR="00C26A18">
          <w:t xml:space="preserve">de </w:t>
        </w:r>
      </w:ins>
      <w:ins w:id="1375" w:author="CCCCC" w:date="2017-06-12T20:58:00Z">
        <w:r w:rsidR="00473C54">
          <w:t>type « </w:t>
        </w:r>
        <w:r w:rsidR="00473C54" w:rsidRPr="00473C54">
          <w:t>VM_SHUTDOWN</w:t>
        </w:r>
        <w:r w:rsidR="00473C54">
          <w:t> »</w:t>
        </w:r>
      </w:ins>
      <w:ins w:id="1376" w:author="CCCCC" w:date="2017-06-12T20:59:00Z">
        <w:r w:rsidR="00402C4C">
          <w:t xml:space="preserve"> associé à la machine virtuelle voulue. </w:t>
        </w:r>
      </w:ins>
      <w:ins w:id="1377" w:author="CCCCC" w:date="2017-06-12T21:00:00Z">
        <w:r w:rsidR="00402C4C">
          <w:t>I</w:t>
        </w:r>
      </w:ins>
      <w:ins w:id="1378" w:author="CCCCC" w:date="2017-06-12T20:59:00Z">
        <w:r w:rsidR="00402C4C">
          <w:t>l a</w:t>
        </w:r>
      </w:ins>
      <w:ins w:id="1379" w:author="CCCCC" w:date="2017-06-12T21:00:00Z">
        <w:r w:rsidR="00402C4C">
          <w:t xml:space="preserve"> donc</w:t>
        </w:r>
      </w:ins>
      <w:ins w:id="1380" w:author="CCCCC" w:date="2017-06-12T20:59:00Z">
        <w:r w:rsidR="00402C4C">
          <w:t xml:space="preserve"> été nécessaire d’écrire un sélecteur pour obtenir cet objet. </w:t>
        </w:r>
      </w:ins>
      <w:ins w:id="1381" w:author="CCCCC" w:date="2017-06-12T22:16:00Z">
        <w:r w:rsidR="00243482">
          <w:t>Si une machine virtuelle n</w:t>
        </w:r>
      </w:ins>
      <w:ins w:id="1382" w:author="CCCCC" w:date="2017-06-12T22:17:00Z">
        <w:r w:rsidR="00243482">
          <w:t>’a jamais été éteinte, ou alors que ses logs ont été effacés, il peut arriver que ce message n</w:t>
        </w:r>
      </w:ins>
      <w:ins w:id="1383" w:author="CCCCC" w:date="2017-06-12T22:18:00Z">
        <w:r w:rsidR="00243482">
          <w:t>’existe pas, dans ce cas il sera juste indiqué que la machine est éteinte.</w:t>
        </w:r>
      </w:ins>
      <w:ins w:id="1384" w:author="CCCCC" w:date="2017-06-12T22:17:00Z">
        <w:r w:rsidR="00243482">
          <w:t xml:space="preserve"> </w:t>
        </w:r>
      </w:ins>
      <w:ins w:id="1385" w:author="CCCCC" w:date="2017-06-12T21:41:00Z">
        <w:r w:rsidR="00E671F9">
          <w:t>Tous les sélecteurs utilisés par Xen Orchestra sont centralisé</w:t>
        </w:r>
      </w:ins>
      <w:ins w:id="1386" w:author="CCCCC" w:date="2017-06-12T21:47:00Z">
        <w:r w:rsidR="00E671F9">
          <w:t>s</w:t>
        </w:r>
      </w:ins>
      <w:ins w:id="1387" w:author="CCCCC" w:date="2017-06-12T21:41:00Z">
        <w:r w:rsidR="00E671F9">
          <w:t xml:space="preserve"> dans le fichier « selectors.js » du dossier </w:t>
        </w:r>
      </w:ins>
      <w:ins w:id="1388" w:author="CCCCC" w:date="2017-06-12T21:42:00Z">
        <w:r w:rsidR="00E671F9">
          <w:t>« </w:t>
        </w:r>
      </w:ins>
      <w:ins w:id="1389" w:author="CCCCC" w:date="2017-06-12T21:41:00Z">
        <w:r w:rsidR="00E671F9">
          <w:t>common</w:t>
        </w:r>
      </w:ins>
      <w:ins w:id="1390" w:author="CCCCC" w:date="2017-06-12T21:42:00Z">
        <w:r w:rsidR="00E671F9">
          <w:t> »</w:t>
        </w:r>
      </w:ins>
      <w:ins w:id="1391" w:author="CCCCC" w:date="2017-06-12T21:47:00Z">
        <w:r w:rsidR="00E671F9">
          <w:t xml:space="preserve">. </w:t>
        </w:r>
        <w:r w:rsidR="004B3546">
          <w:t>La fonction suivante a</w:t>
        </w:r>
        <w:r w:rsidR="00E671F9">
          <w:t xml:space="preserve"> donc été implémentée</w:t>
        </w:r>
        <w:r w:rsidR="004B3546">
          <w:t xml:space="preserve"> dans ce fichier.</w:t>
        </w:r>
      </w:ins>
    </w:p>
    <w:p w14:paraId="5A09D80C" w14:textId="77777777" w:rsidR="00F86C2B" w:rsidRDefault="00C26A18">
      <w:pPr>
        <w:rPr>
          <w:ins w:id="1392" w:author="CCCCC" w:date="2017-06-12T22:11:00Z"/>
        </w:rPr>
        <w:pPrChange w:id="1393" w:author="CCCCC" w:date="2017-06-12T20:38:00Z">
          <w:pPr>
            <w:pStyle w:val="Heading4"/>
          </w:pPr>
        </w:pPrChange>
      </w:pPr>
      <w:ins w:id="1394" w:author="Cédric" w:date="2017-06-21T15:21:00Z">
        <w:r>
          <w:rPr>
            <w:noProof/>
            <w:lang w:eastAsia="fr-FR" w:bidi="ar-SA"/>
          </w:rPr>
          <w:drawing>
            <wp:anchor distT="0" distB="0" distL="114300" distR="114300" simplePos="0" relativeHeight="251668992" behindDoc="1" locked="0" layoutInCell="1" allowOverlap="1" wp14:anchorId="3E58C606" wp14:editId="60A88BCF">
              <wp:simplePos x="0" y="0"/>
              <wp:positionH relativeFrom="margin">
                <wp:align>center</wp:align>
              </wp:positionH>
              <wp:positionV relativeFrom="paragraph">
                <wp:posOffset>53975</wp:posOffset>
              </wp:positionV>
              <wp:extent cx="5735955" cy="2449830"/>
              <wp:effectExtent l="19050" t="0" r="0" b="0"/>
              <wp:wrapTight wrapText="bothSides">
                <wp:wrapPolygon edited="0">
                  <wp:start x="-72" y="0"/>
                  <wp:lineTo x="-72" y="21499"/>
                  <wp:lineTo x="21593" y="21499"/>
                  <wp:lineTo x="21593" y="0"/>
                  <wp:lineTo x="-72"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5955" cy="2449830"/>
                      </a:xfrm>
                      <a:prstGeom prst="rect">
                        <a:avLst/>
                      </a:prstGeom>
                    </pic:spPr>
                  </pic:pic>
                </a:graphicData>
              </a:graphic>
            </wp:anchor>
          </w:drawing>
        </w:r>
      </w:ins>
      <w:ins w:id="1395" w:author="CCCCC" w:date="2017-06-12T21:52:00Z">
        <w:r w:rsidR="004B3546">
          <w:t>Cette fonction renvoie un sélecteur, c</w:t>
        </w:r>
      </w:ins>
      <w:ins w:id="1396" w:author="CCCCC" w:date="2017-06-12T21:53:00Z">
        <w:r w:rsidR="004B3546">
          <w:t xml:space="preserve">’est-à-dire qu’elle </w:t>
        </w:r>
      </w:ins>
      <w:ins w:id="1397" w:author="CCCCC" w:date="2017-06-12T21:54:00Z">
        <w:r w:rsidR="004B3546">
          <w:t>fournit une fonction qui, elle, renverra</w:t>
        </w:r>
        <w:del w:id="1398" w:author="Cédric" w:date="2017-06-21T15:25:00Z">
          <w:r w:rsidR="004B3546" w:rsidDel="00C26A18">
            <w:delText>i</w:delText>
          </w:r>
        </w:del>
        <w:r w:rsidR="004B3546">
          <w:t xml:space="preserve"> la valeur souhaitée.</w:t>
        </w:r>
      </w:ins>
      <w:ins w:id="1399" w:author="CCCCC" w:date="2017-06-12T21:56:00Z">
        <w:r w:rsidR="004B3546">
          <w:t xml:space="preserve"> Elle prend en argument</w:t>
        </w:r>
      </w:ins>
      <w:ins w:id="1400" w:author="CCCCC" w:date="2017-06-12T21:59:00Z">
        <w:r w:rsidR="008B650A">
          <w:t xml:space="preserve"> une fonction qui renvoie l’identifiant </w:t>
        </w:r>
        <w:del w:id="1401" w:author="Cédric" w:date="2017-06-21T15:23:00Z">
          <w:r w:rsidR="008B650A" w:rsidDel="00C26A18">
            <w:delText>d’une machine virtuelle</w:delText>
          </w:r>
        </w:del>
      </w:ins>
      <w:ins w:id="1402" w:author="Cédric" w:date="2017-06-21T15:23:00Z">
        <w:r>
          <w:t>de la machine virtuelle courante</w:t>
        </w:r>
      </w:ins>
      <w:ins w:id="1403" w:author="CCCCC" w:date="2017-06-12T21:59:00Z">
        <w:r w:rsidR="008B650A">
          <w:t xml:space="preserve"> et renvoie le </w:t>
        </w:r>
      </w:ins>
      <w:ins w:id="1404" w:author="CCCCC" w:date="2017-06-12T22:01:00Z">
        <w:r w:rsidR="008B650A">
          <w:t>résultat</w:t>
        </w:r>
      </w:ins>
      <w:ins w:id="1405" w:author="CCCCC" w:date="2017-06-12T21:59:00Z">
        <w:r w:rsidR="008B650A">
          <w:t xml:space="preserve"> </w:t>
        </w:r>
      </w:ins>
      <w:ins w:id="1406" w:author="CCCCC" w:date="2017-06-12T22:01:00Z">
        <w:r w:rsidR="008B650A">
          <w:t>d’une fonction « create »</w:t>
        </w:r>
      </w:ins>
      <w:ins w:id="1407" w:author="Cédric" w:date="2017-06-21T15:25:00Z">
        <w:r>
          <w:t>. Cette fonction « create » est</w:t>
        </w:r>
      </w:ins>
      <w:ins w:id="1408" w:author="CCCCC" w:date="2017-06-12T22:01:00Z">
        <w:r w:rsidR="008B650A">
          <w:t xml:space="preserve"> issue du module « Reselect ». </w:t>
        </w:r>
        <w:del w:id="1409" w:author="Cédric" w:date="2017-06-21T15:26:00Z">
          <w:r w:rsidR="008B650A" w:rsidDel="00C26A18">
            <w:delText>« create »</w:delText>
          </w:r>
        </w:del>
      </w:ins>
      <w:ins w:id="1410" w:author="Cédric" w:date="2017-06-21T15:26:00Z">
        <w:r>
          <w:t>Elle</w:t>
        </w:r>
      </w:ins>
      <w:ins w:id="1411" w:author="CCCCC" w:date="2017-06-12T22:01:00Z">
        <w:r w:rsidR="008B650A">
          <w:t xml:space="preserve"> reçoit en argument des fonctions</w:t>
        </w:r>
      </w:ins>
      <w:ins w:id="1412" w:author="CCCCC" w:date="2017-06-12T22:07:00Z">
        <w:r w:rsidR="008B650A">
          <w:t xml:space="preserve"> appelé</w:t>
        </w:r>
      </w:ins>
      <w:ins w:id="1413" w:author="Cédric" w:date="2017-06-21T15:26:00Z">
        <w:r>
          <w:t>e</w:t>
        </w:r>
      </w:ins>
      <w:ins w:id="1414" w:author="CCCCC" w:date="2017-06-12T22:07:00Z">
        <w:r w:rsidR="008B650A">
          <w:t xml:space="preserve">s « input selectors » ainsi que le selecteur qui est le dernier argument. </w:t>
        </w:r>
      </w:ins>
      <w:ins w:id="1415" w:author="CCCCC" w:date="2017-06-12T22:08:00Z">
        <w:r w:rsidR="008B650A">
          <w:t xml:space="preserve">Chacun des </w:t>
        </w:r>
        <w:del w:id="1416" w:author="Cédric" w:date="2017-06-21T15:26:00Z">
          <w:r w:rsidR="008B650A" w:rsidDel="0059095D">
            <w:delText>input</w:delText>
          </w:r>
        </w:del>
      </w:ins>
      <w:ins w:id="1417" w:author="Cédric" w:date="2017-06-21T15:26:00Z">
        <w:r w:rsidR="0059095D">
          <w:t>inputs</w:t>
        </w:r>
      </w:ins>
      <w:ins w:id="1418" w:author="CCCCC" w:date="2017-06-12T22:08:00Z">
        <w:r w:rsidR="008B650A">
          <w:t xml:space="preserve"> selectors va </w:t>
        </w:r>
      </w:ins>
      <w:ins w:id="1419" w:author="CCCCC" w:date="2017-06-12T22:09:00Z">
        <w:r w:rsidR="008B650A">
          <w:t>être exécuté et va passer son résultat en argument du sélecteur qui</w:t>
        </w:r>
        <w:r w:rsidR="00243482">
          <w:t xml:space="preserve"> sera retourné par la méthode « create ». </w:t>
        </w:r>
      </w:ins>
      <w:ins w:id="1420" w:author="CCCCC" w:date="2017-06-12T22:10:00Z">
        <w:r w:rsidR="00243482">
          <w:t>Ainsi, le sélecteur recevra l’identifiant de la machine virtuelle et la liste de tous</w:t>
        </w:r>
      </w:ins>
      <w:ins w:id="1421" w:author="CCCCC" w:date="2017-06-12T22:11:00Z">
        <w:r w:rsidR="00243482">
          <w:t xml:space="preserve"> les messages de l’application et renverra le message voulu.</w:t>
        </w:r>
      </w:ins>
    </w:p>
    <w:p w14:paraId="46B2191A" w14:textId="77777777" w:rsidR="00F86C2B" w:rsidDel="0059095D" w:rsidRDefault="00F55C7B">
      <w:pPr>
        <w:rPr>
          <w:ins w:id="1422" w:author="CCCCC" w:date="2017-06-12T22:26:00Z"/>
          <w:del w:id="1423" w:author="Cédric" w:date="2017-06-21T15:27:00Z"/>
        </w:rPr>
        <w:pPrChange w:id="1424" w:author="CCCCC" w:date="2017-06-12T20:38:00Z">
          <w:pPr>
            <w:pStyle w:val="Heading4"/>
          </w:pPr>
        </w:pPrChange>
      </w:pPr>
      <w:ins w:id="1425" w:author="CCCCC" w:date="2017-06-12T22:23:00Z">
        <w:r>
          <w:t xml:space="preserve">Le résultat du sélecteur est injecté dans le composant « TabGeneral » du dossier </w:t>
        </w:r>
      </w:ins>
      <w:ins w:id="1426" w:author="CCCCC" w:date="2017-06-12T22:24:00Z">
        <w:r>
          <w:t>« </w:t>
        </w:r>
      </w:ins>
      <w:ins w:id="1427" w:author="CCCCC" w:date="2017-06-12T22:23:00Z">
        <w:r>
          <w:t>src/xo-app/vm</w:t>
        </w:r>
      </w:ins>
      <w:ins w:id="1428" w:author="CCCCC" w:date="2017-06-12T22:24:00Z">
        <w:r>
          <w:t xml:space="preserve"> » </w:t>
        </w:r>
      </w:ins>
      <w:ins w:id="1429" w:author="Cédric" w:date="2017-06-21T15:28:00Z">
        <w:r w:rsidR="0059095D">
          <w:t>à l’aide</w:t>
        </w:r>
      </w:ins>
      <w:ins w:id="1430" w:author="Cédric" w:date="2017-06-21T15:27:00Z">
        <w:r w:rsidR="0059095D">
          <w:t xml:space="preserve"> </w:t>
        </w:r>
      </w:ins>
      <w:ins w:id="1431" w:author="Cédric" w:date="2017-06-21T15:28:00Z">
        <w:r w:rsidR="0059095D">
          <w:t>du décorateur connectStore.</w:t>
        </w:r>
      </w:ins>
      <w:ins w:id="1432" w:author="CCCCC" w:date="2017-06-12T22:24:00Z">
        <w:del w:id="1433" w:author="Cédric" w:date="2017-06-21T15:27:00Z">
          <w:r w:rsidDel="0059095D">
            <w:delText xml:space="preserve">de la manière suivante : </w:delText>
          </w:r>
        </w:del>
      </w:ins>
    </w:p>
    <w:p w14:paraId="3979E4FE" w14:textId="77777777" w:rsidR="00F86C2B" w:rsidRDefault="00F86C2B">
      <w:pPr>
        <w:rPr>
          <w:ins w:id="1434" w:author="CCCCC" w:date="2017-06-12T22:29:00Z"/>
        </w:rPr>
        <w:pPrChange w:id="1435" w:author="CCCCC" w:date="2017-06-12T20:38:00Z">
          <w:pPr>
            <w:pStyle w:val="Heading4"/>
          </w:pPr>
        </w:pPrChange>
      </w:pPr>
      <w:ins w:id="1436" w:author="CCCCC" w:date="2017-06-12T22:25:00Z">
        <w:r>
          <w:rPr>
            <w:noProof/>
            <w:lang w:eastAsia="fr-FR" w:bidi="ar-SA"/>
            <w:rPrChange w:id="1437" w:author="Unknown">
              <w:rPr>
                <w:b w:val="0"/>
                <w:bCs w:val="0"/>
                <w:noProof/>
                <w:sz w:val="26"/>
                <w:szCs w:val="23"/>
                <w:lang w:eastAsia="fr-FR" w:bidi="ar-SA"/>
              </w:rPr>
            </w:rPrChange>
          </w:rPr>
          <w:drawing>
            <wp:anchor distT="0" distB="0" distL="114300" distR="114300" simplePos="0" relativeHeight="251671040" behindDoc="0" locked="0" layoutInCell="1" allowOverlap="1" wp14:anchorId="31DB0293" wp14:editId="3D085D5D">
              <wp:simplePos x="0" y="0"/>
              <wp:positionH relativeFrom="margin">
                <wp:posOffset>-128270</wp:posOffset>
              </wp:positionH>
              <wp:positionV relativeFrom="paragraph">
                <wp:posOffset>-61595</wp:posOffset>
              </wp:positionV>
              <wp:extent cx="3223895" cy="130302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23895" cy="1303020"/>
                      </a:xfrm>
                      <a:prstGeom prst="rect">
                        <a:avLst/>
                      </a:prstGeom>
                    </pic:spPr>
                  </pic:pic>
                </a:graphicData>
              </a:graphic>
            </wp:anchor>
          </w:drawing>
        </w:r>
      </w:ins>
      <w:ins w:id="1438" w:author="CCCCC" w:date="2017-06-12T22:26:00Z">
        <w:del w:id="1439" w:author="Cédric" w:date="2017-06-21T15:28:00Z">
          <w:r w:rsidR="00F55C7B" w:rsidDel="0059095D">
            <w:delText xml:space="preserve">La fonction « connectStore » prend en paramètre une fonction renvoyant un objet de sélecteurs qui seront </w:delText>
          </w:r>
        </w:del>
      </w:ins>
      <w:ins w:id="1440" w:author="CCCCC" w:date="2017-06-12T22:28:00Z">
        <w:del w:id="1441" w:author="Cédric" w:date="2017-06-21T15:28:00Z">
          <w:r w:rsidR="00F55C7B" w:rsidDel="0059095D">
            <w:delText xml:space="preserve">exécuté et leur résultat sera </w:delText>
          </w:r>
        </w:del>
      </w:ins>
      <w:ins w:id="1442" w:author="CCCCC" w:date="2017-06-12T22:26:00Z">
        <w:del w:id="1443" w:author="Cédric" w:date="2017-06-21T15:28:00Z">
          <w:r w:rsidR="00F55C7B" w:rsidDel="0059095D">
            <w:delText xml:space="preserve">passé en paramètre du composant prit en argument de la seconde exécution de </w:delText>
          </w:r>
        </w:del>
      </w:ins>
      <w:ins w:id="1444" w:author="CCCCC" w:date="2017-06-12T22:29:00Z">
        <w:del w:id="1445" w:author="Cédric" w:date="2017-06-21T15:28:00Z">
          <w:r w:rsidR="00F55C7B" w:rsidDel="0059095D">
            <w:delText>« connectStore »</w:delText>
          </w:r>
          <w:r w:rsidR="00E74B04" w:rsidDel="0059095D">
            <w:delText xml:space="preserve"> (qui est ici, un composant stateless).</w:delText>
          </w:r>
        </w:del>
      </w:ins>
    </w:p>
    <w:p w14:paraId="1452C95B" w14:textId="77777777" w:rsidR="00F86C2B" w:rsidRDefault="00F86C2B">
      <w:pPr>
        <w:rPr>
          <w:ins w:id="1446" w:author="CCCCC" w:date="2017-06-12T22:33:00Z"/>
          <w:noProof/>
          <w:lang w:eastAsia="fr-FR" w:bidi="ar-SA"/>
        </w:rPr>
        <w:pPrChange w:id="1447" w:author="CCCCC" w:date="2017-06-12T20:38:00Z">
          <w:pPr>
            <w:pStyle w:val="Heading4"/>
          </w:pPr>
        </w:pPrChange>
      </w:pPr>
      <w:ins w:id="1448" w:author="CCCCC" w:date="2017-06-12T22:33:00Z">
        <w:r>
          <w:rPr>
            <w:noProof/>
            <w:lang w:eastAsia="fr-FR" w:bidi="ar-SA"/>
            <w:rPrChange w:id="1449" w:author="Unknown">
              <w:rPr>
                <w:b w:val="0"/>
                <w:bCs w:val="0"/>
                <w:noProof/>
                <w:sz w:val="26"/>
                <w:szCs w:val="23"/>
                <w:lang w:eastAsia="fr-FR" w:bidi="ar-SA"/>
              </w:rPr>
            </w:rPrChange>
          </w:rPr>
          <w:lastRenderedPageBreak/>
          <w:drawing>
            <wp:anchor distT="0" distB="0" distL="114300" distR="114300" simplePos="0" relativeHeight="251672064" behindDoc="0" locked="0" layoutInCell="1" allowOverlap="1" wp14:anchorId="770C7166" wp14:editId="04F29879">
              <wp:simplePos x="0" y="0"/>
              <wp:positionH relativeFrom="margin">
                <wp:posOffset>21590</wp:posOffset>
              </wp:positionH>
              <wp:positionV relativeFrom="paragraph">
                <wp:posOffset>271780</wp:posOffset>
              </wp:positionV>
              <wp:extent cx="6123940" cy="1457325"/>
              <wp:effectExtent l="1905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3940" cy="1457325"/>
                      </a:xfrm>
                      <a:prstGeom prst="rect">
                        <a:avLst/>
                      </a:prstGeom>
                    </pic:spPr>
                  </pic:pic>
                </a:graphicData>
              </a:graphic>
            </wp:anchor>
          </w:drawing>
        </w:r>
        <w:del w:id="1450" w:author="Cédric" w:date="2017-06-21T15:28:00Z">
          <w:r w:rsidR="00E74B04" w:rsidDel="0059095D">
            <w:delText xml:space="preserve"> </w:delText>
          </w:r>
        </w:del>
      </w:ins>
      <w:ins w:id="1451" w:author="CCCCC" w:date="2017-06-12T22:31:00Z">
        <w:r w:rsidR="00E74B04">
          <w:t>La donnée voulue étant disponible, il est nécessaire de l’afficher dans le rendu du composant.</w:t>
        </w:r>
      </w:ins>
      <w:ins w:id="1452" w:author="CCCCC" w:date="2017-06-12T22:33:00Z">
        <w:r w:rsidR="00E74B04" w:rsidRPr="00E74B04">
          <w:rPr>
            <w:noProof/>
            <w:lang w:eastAsia="fr-FR" w:bidi="ar-SA"/>
          </w:rPr>
          <w:t xml:space="preserve"> </w:t>
        </w:r>
      </w:ins>
    </w:p>
    <w:p w14:paraId="47035CCF" w14:textId="77777777" w:rsidR="00F86C2B" w:rsidRDefault="00E74B04">
      <w:pPr>
        <w:pPrChange w:id="1453" w:author="CCCCC" w:date="2017-06-12T20:38:00Z">
          <w:pPr>
            <w:pStyle w:val="Heading4"/>
          </w:pPr>
        </w:pPrChange>
      </w:pPr>
      <w:ins w:id="1454" w:author="CCCCC" w:date="2017-06-12T22:34:00Z">
        <w:r>
          <w:t xml:space="preserve">Ainsi, si la machine virtuelle est éteinte et que la valeur </w:t>
        </w:r>
      </w:ins>
      <w:ins w:id="1455" w:author="CCCCC" w:date="2017-06-12T22:35:00Z">
        <w:r>
          <w:t>« </w:t>
        </w:r>
        <w:r w:rsidRPr="00E74B04">
          <w:t>lastShutdownTime</w:t>
        </w:r>
        <w:r>
          <w:t xml:space="preserve"> » est définit, on affiche la valeur </w:t>
        </w:r>
      </w:ins>
      <w:ins w:id="1456" w:author="CCCCC" w:date="2017-06-12T22:36:00Z">
        <w:r>
          <w:t>formatée par un composant « FormatedRelative » et englobée dans message définit dans le module d</w:t>
        </w:r>
      </w:ins>
      <w:ins w:id="1457" w:author="CCCCC" w:date="2017-06-12T22:37:00Z">
        <w:r>
          <w:t xml:space="preserve">’internationalisation. Si elle n’est pas </w:t>
        </w:r>
      </w:ins>
      <w:ins w:id="1458" w:author="CCCCC" w:date="2017-06-12T22:39:00Z">
        <w:r w:rsidR="009F72D3">
          <w:t>définie</w:t>
        </w:r>
      </w:ins>
      <w:ins w:id="1459" w:author="CCCCC" w:date="2017-06-12T22:37:00Z">
        <w:r>
          <w:t xml:space="preserve">, le message </w:t>
        </w:r>
      </w:ins>
      <w:ins w:id="1460" w:author="CCCCC" w:date="2017-06-12T22:41:00Z">
        <w:r w:rsidR="001B332D">
          <w:t>d</w:t>
        </w:r>
      </w:ins>
      <w:ins w:id="1461" w:author="CCCCC" w:date="2017-06-12T22:37:00Z">
        <w:r>
          <w:t>’origine est affiché.</w:t>
        </w:r>
      </w:ins>
    </w:p>
    <w:p w14:paraId="670C463E" w14:textId="77777777" w:rsidR="00F86C2B" w:rsidRDefault="0059095D">
      <w:pPr>
        <w:pStyle w:val="Heading3"/>
        <w:rPr>
          <w:ins w:id="1462" w:author="CCCCC" w:date="2017-06-12T23:23:00Z"/>
        </w:rPr>
        <w:pPrChange w:id="1463" w:author="CCCCC" w:date="2017-06-11T20:52:00Z">
          <w:pPr>
            <w:pStyle w:val="Heading4"/>
          </w:pPr>
        </w:pPrChange>
      </w:pPr>
      <w:bookmarkStart w:id="1464" w:name="_Toc485664091"/>
      <w:ins w:id="1465" w:author="Cédric" w:date="2017-06-21T15:29:00Z">
        <w:r>
          <w:rPr>
            <w:noProof/>
            <w:lang w:eastAsia="fr-FR" w:bidi="ar-SA"/>
          </w:rPr>
          <w:drawing>
            <wp:anchor distT="0" distB="0" distL="114300" distR="114300" simplePos="0" relativeHeight="251680256" behindDoc="0" locked="0" layoutInCell="1" allowOverlap="1" wp14:anchorId="1F39AA28" wp14:editId="69D00BB5">
              <wp:simplePos x="0" y="0"/>
              <wp:positionH relativeFrom="margin">
                <wp:align>center</wp:align>
              </wp:positionH>
              <wp:positionV relativeFrom="paragraph">
                <wp:posOffset>36830</wp:posOffset>
              </wp:positionV>
              <wp:extent cx="4779010" cy="2113280"/>
              <wp:effectExtent l="19050" t="0" r="2540" b="0"/>
              <wp:wrapTopAndBottom/>
              <wp:docPr id="54" name="Picture 54" descr="C:\Users\CCCCC\Documents\journalStage\screenshots\Capture d'écran de 2017-06-13 14-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cuments\journalStage\screenshots\Capture d'écran de 2017-06-13 14-05-4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3249" t="14824" r="418" b="48742"/>
                      <a:stretch/>
                    </pic:blipFill>
                    <pic:spPr bwMode="auto">
                      <a:xfrm>
                        <a:off x="0" y="0"/>
                        <a:ext cx="4779010" cy="2113280"/>
                      </a:xfrm>
                      <a:prstGeom prst="rect">
                        <a:avLst/>
                      </a:prstGeom>
                      <a:noFill/>
                      <a:ln>
                        <a:noFill/>
                      </a:ln>
                      <a:extLst>
                        <a:ext uri="{53640926-AAD7-44D8-BBD7-CCE9431645EC}">
                          <a14:shadowObscured xmlns:a14="http://schemas.microsoft.com/office/drawing/2010/main"/>
                        </a:ext>
                      </a:extLst>
                    </pic:spPr>
                  </pic:pic>
                </a:graphicData>
              </a:graphic>
            </wp:anchor>
          </w:drawing>
        </w:r>
      </w:ins>
      <w:r w:rsidR="000D7996">
        <w:t>Rendre possible la création de groupes de machines virtuelles</w:t>
      </w:r>
      <w:bookmarkEnd w:id="1464"/>
    </w:p>
    <w:p w14:paraId="5CEF9894" w14:textId="77777777" w:rsidR="00F86C2B" w:rsidRDefault="00D0376B">
      <w:pPr>
        <w:rPr>
          <w:ins w:id="1466" w:author="CCCCC" w:date="2017-06-12T23:40:00Z"/>
        </w:rPr>
        <w:pPrChange w:id="1467" w:author="CCCCC" w:date="2017-06-12T23:23:00Z">
          <w:pPr>
            <w:pStyle w:val="Heading4"/>
          </w:pPr>
        </w:pPrChange>
      </w:pPr>
      <w:ins w:id="1468" w:author="CCCCC" w:date="2017-06-12T23:23:00Z">
        <w:r>
          <w:t>Cette dernière tâche a été celle qui m</w:t>
        </w:r>
      </w:ins>
      <w:ins w:id="1469" w:author="CCCCC" w:date="2017-06-12T23:24:00Z">
        <w:r>
          <w:t>’a demandé le plus de temps. En effet, son but était d’implémenter une nouvelle fonctionnalité de Xen Orchestra</w:t>
        </w:r>
      </w:ins>
      <w:ins w:id="1470" w:author="CCCCC" w:date="2017-06-12T23:25:00Z">
        <w:r>
          <w:t xml:space="preserve"> : </w:t>
        </w:r>
      </w:ins>
      <w:ins w:id="1471" w:author="CCCCC" w:date="2017-06-12T23:53:00Z">
        <w:r w:rsidR="00A256CB">
          <w:t>de permettre</w:t>
        </w:r>
      </w:ins>
      <w:ins w:id="1472" w:author="CCCCC" w:date="2017-06-12T23:25:00Z">
        <w:r>
          <w:t xml:space="preserve"> la cr</w:t>
        </w:r>
      </w:ins>
      <w:ins w:id="1473" w:author="CCCCC" w:date="2017-06-12T23:26:00Z">
        <w:r>
          <w:t>éation de groupe de machines virtuelles</w:t>
        </w:r>
      </w:ins>
      <w:ins w:id="1474" w:author="CCCCC" w:date="2017-06-12T23:53:00Z">
        <w:r w:rsidR="00A256CB">
          <w:t>, appelées VM_Appliance dans Xapi</w:t>
        </w:r>
      </w:ins>
      <w:ins w:id="1475" w:author="CCCCC" w:date="2017-06-12T23:27:00Z">
        <w:r>
          <w:t>. L’intérêt de tels groupe</w:t>
        </w:r>
      </w:ins>
      <w:ins w:id="1476" w:author="Cédric" w:date="2017-06-21T15:33:00Z">
        <w:r w:rsidR="0059095D">
          <w:t>s</w:t>
        </w:r>
      </w:ins>
      <w:ins w:id="1477" w:author="CCCCC" w:date="2017-06-12T23:27:00Z">
        <w:r>
          <w:t xml:space="preserve"> est de pouvoir démarrer </w:t>
        </w:r>
      </w:ins>
      <w:ins w:id="1478" w:author="CCCCC" w:date="2017-06-12T23:28:00Z">
        <w:r>
          <w:t xml:space="preserve">ou arrêter les machines </w:t>
        </w:r>
      </w:ins>
      <w:ins w:id="1479" w:author="CCCCC" w:date="2017-06-12T23:29:00Z">
        <w:r>
          <w:t>du groupe en même temps, ou dans un ordre prédéfini.</w:t>
        </w:r>
      </w:ins>
      <w:ins w:id="1480" w:author="CCCCC" w:date="2017-06-12T23:43:00Z">
        <w:r w:rsidR="00127D2D">
          <w:t xml:space="preserve"> Xapi</w:t>
        </w:r>
        <w:r w:rsidR="00A256CB">
          <w:t xml:space="preserve"> définit ces fonctionnalités</w:t>
        </w:r>
      </w:ins>
      <w:ins w:id="1481" w:author="CCCCC" w:date="2017-06-12T23:44:00Z">
        <w:r w:rsidR="00A256CB">
          <w:t>, elle</w:t>
        </w:r>
      </w:ins>
      <w:ins w:id="1482" w:author="CCCCC" w:date="2017-06-12T23:45:00Z">
        <w:r w:rsidR="00A256CB">
          <w:t>s</w:t>
        </w:r>
      </w:ins>
      <w:ins w:id="1483" w:author="CCCCC" w:date="2017-06-12T23:44:00Z">
        <w:r w:rsidR="00A256CB">
          <w:t xml:space="preserve"> doivent donc être testé</w:t>
        </w:r>
      </w:ins>
      <w:ins w:id="1484" w:author="Cédric" w:date="2017-06-21T15:34:00Z">
        <w:r w:rsidR="0059095D">
          <w:t>es</w:t>
        </w:r>
      </w:ins>
      <w:ins w:id="1485" w:author="CCCCC" w:date="2017-06-12T23:44:00Z">
        <w:r w:rsidR="00A256CB">
          <w:t xml:space="preserve"> dans un premier </w:t>
        </w:r>
      </w:ins>
      <w:ins w:id="1486" w:author="CCCCC" w:date="2017-06-12T23:45:00Z">
        <w:r w:rsidR="00A256CB">
          <w:t xml:space="preserve">temps pour comprendre leur fonctionnement </w:t>
        </w:r>
      </w:ins>
      <w:ins w:id="1487" w:author="Cédric" w:date="2017-06-21T15:35:00Z">
        <w:r w:rsidR="0059095D">
          <w:t xml:space="preserve">pour ensuite les </w:t>
        </w:r>
      </w:ins>
      <w:ins w:id="1488" w:author="CCCCC" w:date="2017-06-12T23:44:00Z">
        <w:del w:id="1489" w:author="Cédric" w:date="2017-06-21T15:35:00Z">
          <w:r w:rsidR="00A256CB" w:rsidDel="0059095D">
            <w:delText>puis</w:delText>
          </w:r>
        </w:del>
      </w:ins>
      <w:ins w:id="1490" w:author="CCCCC" w:date="2017-06-12T23:45:00Z">
        <w:del w:id="1491" w:author="Cédric" w:date="2017-06-21T15:35:00Z">
          <w:r w:rsidR="00A256CB" w:rsidDel="0059095D">
            <w:delText xml:space="preserve"> </w:delText>
          </w:r>
        </w:del>
        <w:r w:rsidR="00A256CB">
          <w:t>intégrée</w:t>
        </w:r>
      </w:ins>
      <w:ins w:id="1492" w:author="Cédric" w:date="2017-06-21T15:35:00Z">
        <w:r w:rsidR="0059095D">
          <w:t>s</w:t>
        </w:r>
      </w:ins>
      <w:ins w:id="1493" w:author="CCCCC" w:date="2017-06-12T23:45:00Z">
        <w:r w:rsidR="00A256CB">
          <w:t xml:space="preserve"> à Xen Orchestra.</w:t>
        </w:r>
      </w:ins>
      <w:ins w:id="1494" w:author="CCCCC" w:date="2017-06-14T00:29:00Z">
        <w:r w:rsidR="00BD1F64">
          <w:t xml:space="preserve"> Une VM_Appliance est caractérisée par un nom et une description.</w:t>
        </w:r>
      </w:ins>
    </w:p>
    <w:p w14:paraId="6EBD60B8" w14:textId="77777777" w:rsidR="00127D2D" w:rsidRDefault="00127D2D">
      <w:pPr>
        <w:pStyle w:val="Heading4"/>
        <w:rPr>
          <w:ins w:id="1495" w:author="CCCCC" w:date="2017-06-12T23:46:00Z"/>
        </w:rPr>
      </w:pPr>
      <w:ins w:id="1496" w:author="CCCCC" w:date="2017-06-12T23:41:00Z">
        <w:r>
          <w:t xml:space="preserve">Test des fonctionnalités via </w:t>
        </w:r>
      </w:ins>
      <w:ins w:id="1497" w:author="CCCCC" w:date="2017-06-12T23:46:00Z">
        <w:r w:rsidR="00A256CB">
          <w:t>xe</w:t>
        </w:r>
      </w:ins>
    </w:p>
    <w:p w14:paraId="723475D1" w14:textId="77777777" w:rsidR="00F86C2B" w:rsidRDefault="00A256CB">
      <w:pPr>
        <w:rPr>
          <w:ins w:id="1498" w:author="CCCCC" w:date="2017-06-14T00:16:00Z"/>
        </w:rPr>
        <w:pPrChange w:id="1499" w:author="CCCCC" w:date="2017-06-12T23:46:00Z">
          <w:pPr>
            <w:pStyle w:val="Heading4"/>
          </w:pPr>
        </w:pPrChange>
      </w:pPr>
      <w:ins w:id="1500" w:author="CCCCC" w:date="2017-06-12T23:46:00Z">
        <w:r>
          <w:t>Xe est une interface en ligne de commandes permettant l</w:t>
        </w:r>
      </w:ins>
      <w:ins w:id="1501" w:author="CCCCC" w:date="2017-06-12T23:47:00Z">
        <w:r>
          <w:t xml:space="preserve">’utilisation de Xapi </w:t>
        </w:r>
      </w:ins>
      <w:ins w:id="1502" w:author="CCCCC" w:date="2017-06-12T23:48:00Z">
        <w:del w:id="1503" w:author="Cédric" w:date="2017-06-21T15:35:00Z">
          <w:r w:rsidDel="0059095D">
            <w:delText xml:space="preserve">disponible </w:delText>
          </w:r>
        </w:del>
        <w:r>
          <w:t>dans un environnement XenServer</w:t>
        </w:r>
      </w:ins>
      <w:ins w:id="1504" w:author="CCCCC" w:date="2017-06-12T23:49:00Z">
        <w:r>
          <w:t>.</w:t>
        </w:r>
      </w:ins>
      <w:ins w:id="1505" w:author="CCCCC" w:date="2017-06-12T23:50:00Z">
        <w:r>
          <w:t xml:space="preserve"> </w:t>
        </w:r>
      </w:ins>
      <w:ins w:id="1506" w:author="CCCCC" w:date="2017-06-12T23:53:00Z">
        <w:r w:rsidR="00467671">
          <w:t xml:space="preserve">J’ai donc pu tester </w:t>
        </w:r>
      </w:ins>
      <w:ins w:id="1507" w:author="CCCCC" w:date="2017-06-12T23:54:00Z">
        <w:r w:rsidR="00467671">
          <w:t>les commandes permettant la gestion</w:t>
        </w:r>
      </w:ins>
      <w:ins w:id="1508" w:author="CCCCC" w:date="2017-06-12T23:55:00Z">
        <w:r w:rsidR="00467671">
          <w:t xml:space="preserve"> d’une VM_Appliance grâce à </w:t>
        </w:r>
      </w:ins>
      <w:ins w:id="1509" w:author="CCCCC" w:date="2017-06-12T23:51:00Z">
        <w:r>
          <w:t>une connexion SSH</w:t>
        </w:r>
      </w:ins>
      <w:ins w:id="1510" w:author="CCCCC" w:date="2017-06-12T23:52:00Z">
        <w:r w:rsidR="00467671">
          <w:t xml:space="preserve"> sur un XenServer.</w:t>
        </w:r>
      </w:ins>
      <w:ins w:id="1511" w:author="CCCCC" w:date="2017-06-13T00:00:00Z">
        <w:r w:rsidR="00467671">
          <w:t xml:space="preserve"> A</w:t>
        </w:r>
      </w:ins>
      <w:ins w:id="1512" w:author="CCCCC" w:date="2017-06-13T00:01:00Z">
        <w:r w:rsidR="00467671">
          <w:t xml:space="preserve"> résulter de cette étape le document présent en annexe </w:t>
        </w:r>
        <w:r w:rsidR="008C5E05" w:rsidRPr="008C5E05">
          <w:rPr>
            <w:color w:val="FF0000"/>
            <w:rPrChange w:id="1513" w:author="CCCCC" w:date="2017-06-13T00:01:00Z">
              <w:rPr>
                <w:b w:val="0"/>
                <w:bCs w:val="0"/>
                <w:sz w:val="26"/>
                <w:szCs w:val="23"/>
              </w:rPr>
            </w:rPrChange>
          </w:rPr>
          <w:t>X</w:t>
        </w:r>
        <w:r w:rsidR="00467671">
          <w:rPr>
            <w:color w:val="FF0000"/>
          </w:rPr>
          <w:t xml:space="preserve"> </w:t>
        </w:r>
        <w:r w:rsidR="00467671">
          <w:t>qui décrit chacune de ces commandes.</w:t>
        </w:r>
      </w:ins>
    </w:p>
    <w:p w14:paraId="6198C03F" w14:textId="77777777" w:rsidR="00F86C2B" w:rsidRDefault="00D37C21">
      <w:pPr>
        <w:rPr>
          <w:ins w:id="1514" w:author="CCCCC" w:date="2017-06-13T23:30:00Z"/>
        </w:rPr>
        <w:pPrChange w:id="1515" w:author="CCCCC" w:date="2017-06-12T23:46:00Z">
          <w:pPr>
            <w:pStyle w:val="Heading4"/>
          </w:pPr>
        </w:pPrChange>
      </w:pPr>
      <w:ins w:id="1516" w:author="CCCCC" w:date="2017-06-14T00:16:00Z">
        <w:r>
          <w:t>On peut voir dans ce document</w:t>
        </w:r>
      </w:ins>
      <w:ins w:id="1517" w:author="CCCCC" w:date="2017-06-14T00:17:00Z">
        <w:r>
          <w:t xml:space="preserve"> que les fonctions d’ajout, de suppression d’une machine virtuelle, et de gestions de l’ordre de démarrage et d’arrêt des machine</w:t>
        </w:r>
      </w:ins>
      <w:ins w:id="1518" w:author="CCCCC" w:date="2017-06-14T00:19:00Z">
        <w:r>
          <w:t>s</w:t>
        </w:r>
      </w:ins>
      <w:ins w:id="1519" w:author="CCCCC" w:date="2017-06-14T00:17:00Z">
        <w:r>
          <w:t xml:space="preserve"> font intervenir l</w:t>
        </w:r>
      </w:ins>
      <w:ins w:id="1520" w:author="CCCCC" w:date="2017-06-14T00:18:00Z">
        <w:r>
          <w:t>’argument « vm- </w:t>
        </w:r>
      </w:ins>
      <w:ins w:id="1521" w:author="CCCCC" w:date="2017-06-14T00:19:00Z">
        <w:r>
          <w:t>param-set ». Ce sont donc des fonctionnalités de gestion d</w:t>
        </w:r>
      </w:ins>
      <w:ins w:id="1522" w:author="CCCCC" w:date="2017-06-14T00:20:00Z">
        <w:r>
          <w:t>’une machine virtuelle et non d’un groupe de machines.</w:t>
        </w:r>
      </w:ins>
    </w:p>
    <w:p w14:paraId="3C140B53" w14:textId="77777777" w:rsidR="00E44C61" w:rsidRDefault="00FB251F">
      <w:pPr>
        <w:pStyle w:val="Heading4"/>
        <w:rPr>
          <w:ins w:id="1523" w:author="CCCCC" w:date="2017-06-13T23:47:00Z"/>
          <w:rFonts w:eastAsia="Source Han Sans CN Regular"/>
        </w:rPr>
      </w:pPr>
      <w:ins w:id="1524" w:author="CCCCC" w:date="2017-06-13T23:47:00Z">
        <w:r>
          <w:rPr>
            <w:rFonts w:eastAsia="Source Han Sans CN Regular"/>
          </w:rPr>
          <w:t>Implémentation dans xo-server</w:t>
        </w:r>
      </w:ins>
    </w:p>
    <w:p w14:paraId="68035235" w14:textId="7E247D6E" w:rsidR="00F86C2B" w:rsidRDefault="006D1F56">
      <w:pPr>
        <w:pStyle w:val="Heading1"/>
        <w:rPr>
          <w:del w:id="1525" w:author="CCCCC" w:date="2017-06-13T23:50:00Z"/>
        </w:rPr>
        <w:pPrChange w:id="1526" w:author="CCCCC" w:date="2017-06-11T20:49:00Z">
          <w:pPr>
            <w:pStyle w:val="Heading2"/>
          </w:pPr>
        </w:pPrChange>
      </w:pPr>
      <w:ins w:id="1527" w:author="CCCCC" w:date="2017-06-21T20:14:00Z">
        <w:r>
          <w:rPr>
            <w:noProof/>
            <w:lang w:eastAsia="fr-FR" w:bidi="ar-SA"/>
          </w:rPr>
          <w:lastRenderedPageBreak/>
          <w:drawing>
            <wp:anchor distT="0" distB="0" distL="114300" distR="114300" simplePos="0" relativeHeight="251694592" behindDoc="0" locked="0" layoutInCell="1" allowOverlap="1" wp14:anchorId="51E197FB" wp14:editId="6D5E0FF8">
              <wp:simplePos x="0" y="0"/>
              <wp:positionH relativeFrom="column">
                <wp:posOffset>603885</wp:posOffset>
              </wp:positionH>
              <wp:positionV relativeFrom="paragraph">
                <wp:posOffset>1137285</wp:posOffset>
              </wp:positionV>
              <wp:extent cx="4914900" cy="2625090"/>
              <wp:effectExtent l="0" t="0" r="0" b="0"/>
              <wp:wrapTopAndBottom/>
              <wp:docPr id="81" name="Picture 81" descr="C:\Users\CCCCC\Downloads\Code-xapi-vmgrou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ode-xapi-vmgroup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4900" cy="2625090"/>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62759A09" w14:textId="77777777" w:rsidR="00F86C2B" w:rsidRDefault="007619BB">
      <w:pPr>
        <w:rPr>
          <w:ins w:id="1528" w:author="CCCCC" w:date="2017-06-14T00:14:00Z"/>
        </w:rPr>
        <w:pPrChange w:id="1529" w:author="CCCCC" w:date="2017-06-13T23:50:00Z">
          <w:pPr>
            <w:pStyle w:val="Heading4"/>
          </w:pPr>
        </w:pPrChange>
      </w:pPr>
      <w:ins w:id="1530" w:author="CCCCC" w:date="2017-06-13T23:52:00Z">
        <w:r>
          <w:t>Comme expliqué précédemment</w:t>
        </w:r>
      </w:ins>
      <w:ins w:id="1531" w:author="CCCCC" w:date="2017-06-13T23:58:00Z">
        <w:r>
          <w:t xml:space="preserve"> xo-server est le cœur de Xen Orchestra.</w:t>
        </w:r>
      </w:ins>
      <w:ins w:id="1532" w:author="CCCCC" w:date="2017-06-14T00:18:00Z">
        <w:r w:rsidR="00D37C21">
          <w:t xml:space="preserve"> </w:t>
        </w:r>
      </w:ins>
      <w:ins w:id="1533" w:author="CCCCC" w:date="2017-06-13T23:58:00Z">
        <w:r>
          <w:t>P</w:t>
        </w:r>
      </w:ins>
      <w:ins w:id="1534" w:author="CCCCC" w:date="2017-06-13T23:53:00Z">
        <w:r>
          <w:t xml:space="preserve">our utiliser les objets gérés par XenServer dans </w:t>
        </w:r>
      </w:ins>
      <w:ins w:id="1535" w:author="CCCCC" w:date="2017-06-13T23:54:00Z">
        <w:r>
          <w:t xml:space="preserve">un client Xen Orchestra, il est nécessaire de les exposer dans xo-server. </w:t>
        </w:r>
      </w:ins>
      <w:commentRangeStart w:id="1536"/>
      <w:ins w:id="1537" w:author="CCCCC" w:date="2017-06-13T23:55:00Z">
        <w:r>
          <w:t xml:space="preserve">Pour ce faire, xo-server va </w:t>
        </w:r>
      </w:ins>
      <w:ins w:id="1538" w:author="CCCCC" w:date="2017-06-13T23:57:00Z">
        <w:r>
          <w:t>traiter des demandes envoyées par le client</w:t>
        </w:r>
      </w:ins>
      <w:ins w:id="1539" w:author="CCCCC" w:date="2017-06-13T23:59:00Z">
        <w:r>
          <w:t>, et va interagir</w:t>
        </w:r>
      </w:ins>
      <w:ins w:id="1540" w:author="CCCCC" w:date="2017-06-13T23:55:00Z">
        <w:r>
          <w:t xml:space="preserve"> avec un XenServer via Xapi. </w:t>
        </w:r>
      </w:ins>
      <w:ins w:id="1541" w:author="CCCCC" w:date="2017-06-14T00:01:00Z">
        <w:r w:rsidR="005132E9">
          <w:t>Pour assurer le dialogue entre xo-server et le client, une API est cré</w:t>
        </w:r>
      </w:ins>
      <w:ins w:id="1542" w:author="CCCCC" w:date="2017-06-14T00:02:00Z">
        <w:r w:rsidR="005132E9">
          <w:t>é</w:t>
        </w:r>
      </w:ins>
      <w:ins w:id="1543" w:author="CCCCC" w:date="2017-06-14T00:01:00Z">
        <w:r w:rsidR="005132E9">
          <w:t>e dans le dossier</w:t>
        </w:r>
      </w:ins>
      <w:ins w:id="1544" w:author="CCCCC" w:date="2017-06-14T00:02:00Z">
        <w:r w:rsidR="005132E9">
          <w:t xml:space="preserve"> « src/api » de xo-server.</w:t>
        </w:r>
      </w:ins>
      <w:commentRangeEnd w:id="1536"/>
      <w:r w:rsidR="008D45AE">
        <w:rPr>
          <w:rStyle w:val="CommentReference"/>
          <w:rFonts w:cs="Mangal"/>
        </w:rPr>
        <w:commentReference w:id="1536"/>
      </w:r>
      <w:ins w:id="1545" w:author="CCCCC" w:date="2017-06-14T00:06:00Z">
        <w:r w:rsidR="005132E9">
          <w:t xml:space="preserve"> Ce dossier contient un fichier Javascript par entité. Un fichier vm-groupe.js </w:t>
        </w:r>
      </w:ins>
      <w:ins w:id="1546" w:author="CCCCC" w:date="2017-06-14T00:08:00Z">
        <w:r w:rsidR="005132E9">
          <w:rPr>
            <w:rStyle w:val="FootnoteReference"/>
          </w:rPr>
          <w:footnoteReference w:id="11"/>
        </w:r>
      </w:ins>
      <w:ins w:id="1551" w:author="Cédric" w:date="2017-06-21T15:43:00Z">
        <w:r w:rsidR="00180512">
          <w:t xml:space="preserve"> y </w:t>
        </w:r>
      </w:ins>
      <w:ins w:id="1552" w:author="CCCCC" w:date="2017-06-14T00:06:00Z">
        <w:r w:rsidR="005132E9">
          <w:t>a donc</w:t>
        </w:r>
      </w:ins>
      <w:ins w:id="1553" w:author="CCCCC" w:date="2017-06-14T00:08:00Z">
        <w:r w:rsidR="005132E9">
          <w:t xml:space="preserve"> été créé.</w:t>
        </w:r>
      </w:ins>
    </w:p>
    <w:p w14:paraId="54A342DB" w14:textId="77777777" w:rsidR="00F86C2B" w:rsidRDefault="00F86C2B">
      <w:pPr>
        <w:rPr>
          <w:ins w:id="1554" w:author="CCCCC" w:date="2017-06-14T00:33:00Z"/>
        </w:rPr>
        <w:pPrChange w:id="1555" w:author="CCCCC" w:date="2017-06-13T23:50:00Z">
          <w:pPr>
            <w:pStyle w:val="Heading4"/>
          </w:pPr>
        </w:pPrChange>
      </w:pPr>
      <w:ins w:id="1556" w:author="CCCCC" w:date="2017-06-14T00:33:00Z">
        <w:r>
          <w:rPr>
            <w:noProof/>
            <w:lang w:eastAsia="fr-FR" w:bidi="ar-SA"/>
            <w:rPrChange w:id="1557" w:author="Unknown">
              <w:rPr>
                <w:b w:val="0"/>
                <w:bCs w:val="0"/>
                <w:noProof/>
                <w:sz w:val="26"/>
                <w:szCs w:val="23"/>
                <w:lang w:eastAsia="fr-FR" w:bidi="ar-SA"/>
              </w:rPr>
            </w:rPrChange>
          </w:rPr>
          <w:drawing>
            <wp:anchor distT="0" distB="0" distL="114300" distR="114300" simplePos="0" relativeHeight="251681280" behindDoc="0" locked="0" layoutInCell="1" allowOverlap="1" wp14:anchorId="2E6B8D8E" wp14:editId="4C97888A">
              <wp:simplePos x="0" y="0"/>
              <wp:positionH relativeFrom="margin">
                <wp:align>left</wp:align>
              </wp:positionH>
              <wp:positionV relativeFrom="paragraph">
                <wp:posOffset>3816360</wp:posOffset>
              </wp:positionV>
              <wp:extent cx="2435860" cy="1158875"/>
              <wp:effectExtent l="0" t="0" r="254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35860" cy="1158875"/>
                      </a:xfrm>
                      <a:prstGeom prst="rect">
                        <a:avLst/>
                      </a:prstGeom>
                    </pic:spPr>
                  </pic:pic>
                </a:graphicData>
              </a:graphic>
            </wp:anchor>
          </w:drawing>
        </w:r>
      </w:ins>
      <w:ins w:id="1558" w:author="CCCCC" w:date="2017-06-14T00:14:00Z">
        <w:r w:rsidR="00D37C21">
          <w:t xml:space="preserve">Dans ce fichier sont </w:t>
        </w:r>
        <w:del w:id="1559" w:author="Cédric" w:date="2017-06-21T15:43:00Z">
          <w:r w:rsidR="00D37C21" w:rsidDel="00180512">
            <w:delText>définis</w:delText>
          </w:r>
        </w:del>
      </w:ins>
      <w:ins w:id="1560" w:author="Cédric" w:date="2017-06-21T15:43:00Z">
        <w:r w:rsidR="00180512">
          <w:t>définies</w:t>
        </w:r>
      </w:ins>
      <w:ins w:id="1561" w:author="CCCCC" w:date="2017-06-14T00:14:00Z">
        <w:r w:rsidR="00D37C21">
          <w:t xml:space="preserve"> les fonctions </w:t>
        </w:r>
      </w:ins>
      <w:ins w:id="1562" w:author="CCCCC" w:date="2017-06-14T00:15:00Z">
        <w:r w:rsidR="00D37C21">
          <w:t>ci-dessus</w:t>
        </w:r>
      </w:ins>
      <w:ins w:id="1563" w:author="CCCCC" w:date="2017-06-14T00:14:00Z">
        <w:r w:rsidR="00D37C21">
          <w:t>.</w:t>
        </w:r>
      </w:ins>
      <w:ins w:id="1564" w:author="CCCCC" w:date="2017-06-14T00:27:00Z">
        <w:r w:rsidR="00BD1F64">
          <w:t xml:space="preserve"> Elles </w:t>
        </w:r>
      </w:ins>
      <w:ins w:id="1565" w:author="CCCCC" w:date="2017-06-14T00:28:00Z">
        <w:r w:rsidR="00BD1F64">
          <w:t xml:space="preserve">utilisent Xapi grâce à la méthode « call ». </w:t>
        </w:r>
      </w:ins>
      <w:ins w:id="1566" w:author="CCCCC" w:date="2017-06-14T00:21:00Z">
        <w:r w:rsidR="00D37C21">
          <w:t>On peut voir que les fonctions de gestion de VM</w:t>
        </w:r>
      </w:ins>
      <w:ins w:id="1567" w:author="Cédric" w:date="2017-06-21T15:44:00Z">
        <w:r w:rsidR="00180512">
          <w:t>s</w:t>
        </w:r>
        <w:r w:rsidR="00180512">
          <w:rPr>
            <w:rStyle w:val="FootnoteReference"/>
          </w:rPr>
          <w:footnoteReference w:id="12"/>
        </w:r>
      </w:ins>
      <w:ins w:id="1571" w:author="CCCCC" w:date="2017-06-14T00:21:00Z">
        <w:del w:id="1572" w:author="Cédric" w:date="2017-06-21T15:44:00Z">
          <w:r w:rsidR="00D37C21" w:rsidDel="00180512">
            <w:delText>s</w:delText>
          </w:r>
        </w:del>
        <w:r w:rsidR="00D37C21">
          <w:t xml:space="preserve"> au sein du groupe ne sont pas définies ici. </w:t>
        </w:r>
      </w:ins>
      <w:ins w:id="1573" w:author="CCCCC" w:date="2017-06-14T00:22:00Z">
        <w:r w:rsidR="00D37C21">
          <w:t xml:space="preserve">En effet, elle utilise les champs </w:t>
        </w:r>
      </w:ins>
      <w:ins w:id="1574" w:author="Cédric" w:date="2017-06-21T15:45:00Z">
        <w:r w:rsidR="00180512">
          <w:t xml:space="preserve">d’une machine virtuelle, </w:t>
        </w:r>
      </w:ins>
      <w:ins w:id="1575" w:author="CCCCC" w:date="2017-06-14T00:22:00Z">
        <w:r w:rsidR="00D37C21">
          <w:t xml:space="preserve">« order » </w:t>
        </w:r>
      </w:ins>
      <w:ins w:id="1576" w:author="CCCCC" w:date="2017-06-14T00:23:00Z">
        <w:r w:rsidR="00D37C21">
          <w:t xml:space="preserve">qui donne une priorité au démarrage de la machine, </w:t>
        </w:r>
      </w:ins>
      <w:ins w:id="1577" w:author="CCCCC" w:date="2017-06-14T00:22:00Z">
        <w:r w:rsidR="00D37C21">
          <w:t>et « appliance »</w:t>
        </w:r>
      </w:ins>
      <w:ins w:id="1578" w:author="CCCCC" w:date="2017-06-14T00:23:00Z">
        <w:r w:rsidR="00D37C21">
          <w:t xml:space="preserve"> qui définit l’appartenance de la machine à un groupe. En effet, </w:t>
        </w:r>
      </w:ins>
      <w:ins w:id="1579" w:author="CCCCC" w:date="2017-06-14T00:24:00Z">
        <w:r w:rsidR="00D37C21">
          <w:t xml:space="preserve">ces </w:t>
        </w:r>
        <w:r w:rsidR="00BD1F64">
          <w:t>attribut</w:t>
        </w:r>
      </w:ins>
      <w:ins w:id="1580" w:author="CCCCC" w:date="2017-06-14T00:27:00Z">
        <w:r w:rsidR="00BD1F64">
          <w:t>s</w:t>
        </w:r>
      </w:ins>
      <w:ins w:id="1581" w:author="CCCCC" w:date="2017-06-14T00:24:00Z">
        <w:r w:rsidR="00BD1F64">
          <w:t xml:space="preserve"> sont paramétrés grâce à la fonction « set » définies dans le fichier </w:t>
        </w:r>
      </w:ins>
      <w:ins w:id="1582" w:author="CCCCC" w:date="2017-06-14T00:27:00Z">
        <w:r w:rsidR="00BD1F64">
          <w:t xml:space="preserve">« vm.coffee ». </w:t>
        </w:r>
      </w:ins>
      <w:ins w:id="1583" w:author="CCCCC" w:date="2017-06-14T00:31:00Z">
        <w:r w:rsidR="00BD1F64">
          <w:t xml:space="preserve">Chacune de ces fonctions est </w:t>
        </w:r>
      </w:ins>
      <w:ins w:id="1584" w:author="CCCCC" w:date="2017-06-14T00:32:00Z">
        <w:r w:rsidR="00BD1F64">
          <w:t xml:space="preserve">également </w:t>
        </w:r>
      </w:ins>
      <w:ins w:id="1585" w:author="CCCCC" w:date="2017-06-14T00:31:00Z">
        <w:r w:rsidR="00BD1F64">
          <w:t>caractérisée par la liste</w:t>
        </w:r>
      </w:ins>
      <w:ins w:id="1586" w:author="CCCCC" w:date="2017-06-14T00:32:00Z">
        <w:r w:rsidR="00BD1F64">
          <w:t xml:space="preserve"> de ces paramètres, ainsi qu’un objet « resolve » qui a</w:t>
        </w:r>
      </w:ins>
      <w:ins w:id="1587" w:author="CCCCC" w:date="2017-06-14T00:36:00Z">
        <w:r w:rsidR="001C4193" w:rsidRPr="001C4193">
          <w:t xml:space="preserve"> </w:t>
        </w:r>
        <w:r w:rsidR="001C4193">
          <w:t xml:space="preserve">pour valeur un </w:t>
        </w:r>
        <w:del w:id="1588" w:author="Cédric" w:date="2017-06-21T15:46:00Z">
          <w:r w:rsidR="001C4193" w:rsidDel="00180512">
            <w:delText>tableau</w:delText>
          </w:r>
        </w:del>
      </w:ins>
      <w:ins w:id="1589" w:author="Cédric" w:date="2017-06-21T15:46:00Z">
        <w:r w:rsidR="00180512">
          <w:t>objet incluant des tableau,</w:t>
        </w:r>
      </w:ins>
      <w:ins w:id="1590" w:author="CCCCC" w:date="2017-06-14T00:36:00Z">
        <w:r w:rsidR="001C4193">
          <w:t xml:space="preserve"> contenant le nom d</w:t>
        </w:r>
      </w:ins>
      <w:ins w:id="1591" w:author="CCCCC" w:date="2017-06-14T00:37:00Z">
        <w:r w:rsidR="001C4193">
          <w:t>’un paramètre</w:t>
        </w:r>
      </w:ins>
      <w:ins w:id="1592" w:author="CCCCC" w:date="2017-06-14T00:36:00Z">
        <w:r w:rsidR="001C4193">
          <w:t xml:space="preserve"> </w:t>
        </w:r>
      </w:ins>
      <w:ins w:id="1593" w:author="CCCCC" w:date="2017-06-14T00:37:00Z">
        <w:r w:rsidR="001C4193">
          <w:t>passé à la fonction</w:t>
        </w:r>
      </w:ins>
      <w:ins w:id="1594" w:author="CCCCC" w:date="2017-06-14T00:38:00Z">
        <w:r w:rsidR="001C4193">
          <w:t>, le type de l’objet qui va être rechercher, ainsi que le niveau de droit que doit avoir l</w:t>
        </w:r>
      </w:ins>
      <w:ins w:id="1595" w:author="CCCCC" w:date="2017-06-14T00:39:00Z">
        <w:r w:rsidR="001C4193">
          <w:t>’utilisateur pour utiliser la fonction.</w:t>
        </w:r>
      </w:ins>
      <w:ins w:id="1596" w:author="CCCCC" w:date="2017-06-14T00:37:00Z">
        <w:r w:rsidR="001C4193">
          <w:t xml:space="preserve"> </w:t>
        </w:r>
      </w:ins>
      <w:ins w:id="1597" w:author="CCCCC" w:date="2017-06-14T00:39:00Z">
        <w:r w:rsidR="001C4193">
          <w:t>L</w:t>
        </w:r>
      </w:ins>
      <w:ins w:id="1598" w:author="CCCCC" w:date="2017-06-14T00:40:00Z">
        <w:r w:rsidR="001C4193">
          <w:t>a</w:t>
        </w:r>
      </w:ins>
      <w:ins w:id="1599" w:author="CCCCC" w:date="2017-06-14T00:32:00Z">
        <w:r w:rsidR="00BD1F64">
          <w:t xml:space="preserve"> clé </w:t>
        </w:r>
      </w:ins>
      <w:ins w:id="1600" w:author="CCCCC" w:date="2017-06-14T00:39:00Z">
        <w:r w:rsidR="001C4193">
          <w:t xml:space="preserve">de cette valeur est </w:t>
        </w:r>
      </w:ins>
      <w:ins w:id="1601" w:author="CCCCC" w:date="2017-06-14T00:33:00Z">
        <w:r w:rsidR="00BD1F64">
          <w:t>le nom d</w:t>
        </w:r>
      </w:ins>
      <w:ins w:id="1602" w:author="CCCCC" w:date="2017-06-14T00:34:00Z">
        <w:r w:rsidR="001C4193">
          <w:t>’un nouveau paramètre.</w:t>
        </w:r>
      </w:ins>
    </w:p>
    <w:p w14:paraId="1648A181" w14:textId="77777777" w:rsidR="00F86C2B" w:rsidRDefault="001C4193">
      <w:pPr>
        <w:rPr>
          <w:ins w:id="1603" w:author="CCCCC" w:date="2017-06-14T18:39:00Z"/>
        </w:rPr>
        <w:pPrChange w:id="1604" w:author="CCCCC" w:date="2017-06-13T23:50:00Z">
          <w:pPr>
            <w:pStyle w:val="Heading4"/>
          </w:pPr>
        </w:pPrChange>
      </w:pPr>
      <w:ins w:id="1605" w:author="CCCCC" w:date="2017-06-14T00:41:00Z">
        <w:r>
          <w:t>Lors de l’appelle à l</w:t>
        </w:r>
      </w:ins>
      <w:ins w:id="1606" w:author="CCCCC" w:date="2017-06-14T00:40:00Z">
        <w:r>
          <w:t>a fonction « start », un identifiant de type string</w:t>
        </w:r>
      </w:ins>
      <w:ins w:id="1607" w:author="CCCCC" w:date="2017-06-14T00:41:00Z">
        <w:r>
          <w:t xml:space="preserve"> lui sera passé en paramètre. </w:t>
        </w:r>
      </w:ins>
      <w:ins w:id="1608" w:author="CCCCC" w:date="2017-06-14T00:42:00Z">
        <w:r>
          <w:t>Elle recevra en argument un objet de type « VmGroup</w:t>
        </w:r>
        <w:del w:id="1609" w:author="Cédric" w:date="2017-06-21T15:47:00Z">
          <w:r w:rsidDel="00473767">
            <w:delText>e</w:delText>
          </w:r>
        </w:del>
        <w:r>
          <w:t xml:space="preserve"> » du nom de </w:t>
        </w:r>
      </w:ins>
      <w:ins w:id="1610" w:author="CCCCC" w:date="2017-06-14T00:43:00Z">
        <w:r>
          <w:t>« vmGroup ».</w:t>
        </w:r>
      </w:ins>
    </w:p>
    <w:p w14:paraId="7B689273" w14:textId="77777777" w:rsidR="00F86C2B" w:rsidRDefault="00F86C2B">
      <w:pPr>
        <w:rPr>
          <w:ins w:id="1611" w:author="CCCCC" w:date="2017-06-14T18:49:00Z"/>
          <w:noProof/>
          <w:lang w:eastAsia="fr-FR" w:bidi="ar-SA"/>
        </w:rPr>
        <w:pPrChange w:id="1612" w:author="CCCCC" w:date="2017-06-13T23:50:00Z">
          <w:pPr>
            <w:pStyle w:val="Heading4"/>
          </w:pPr>
        </w:pPrChange>
      </w:pPr>
      <w:ins w:id="1613" w:author="CCCCC" w:date="2017-06-14T18:48:00Z">
        <w:r>
          <w:rPr>
            <w:noProof/>
            <w:lang w:eastAsia="fr-FR" w:bidi="ar-SA"/>
            <w:rPrChange w:id="1614" w:author="Unknown">
              <w:rPr>
                <w:b w:val="0"/>
                <w:bCs w:val="0"/>
                <w:noProof/>
                <w:sz w:val="26"/>
                <w:szCs w:val="23"/>
                <w:lang w:eastAsia="fr-FR" w:bidi="ar-SA"/>
              </w:rPr>
            </w:rPrChange>
          </w:rPr>
          <w:drawing>
            <wp:anchor distT="0" distB="0" distL="114300" distR="114300" simplePos="0" relativeHeight="251682304" behindDoc="0" locked="0" layoutInCell="1" allowOverlap="1" wp14:anchorId="141657B8" wp14:editId="6C5E0241">
              <wp:simplePos x="0" y="0"/>
              <wp:positionH relativeFrom="margin">
                <wp:posOffset>3672205</wp:posOffset>
              </wp:positionH>
              <wp:positionV relativeFrom="paragraph">
                <wp:posOffset>119380</wp:posOffset>
              </wp:positionV>
              <wp:extent cx="2465070" cy="1431925"/>
              <wp:effectExtent l="1905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65070" cy="1431925"/>
                      </a:xfrm>
                      <a:prstGeom prst="rect">
                        <a:avLst/>
                      </a:prstGeom>
                    </pic:spPr>
                  </pic:pic>
                </a:graphicData>
              </a:graphic>
            </wp:anchor>
          </w:drawing>
        </w:r>
      </w:ins>
      <w:ins w:id="1615" w:author="CCCCC" w:date="2017-06-14T18:45:00Z">
        <w:r w:rsidR="007D0CCA">
          <w:t>X</w:t>
        </w:r>
      </w:ins>
      <w:ins w:id="1616" w:author="CCCCC" w:date="2017-06-14T18:42:00Z">
        <w:r w:rsidR="007D0CCA">
          <w:t xml:space="preserve">o-server récupère </w:t>
        </w:r>
      </w:ins>
      <w:ins w:id="1617" w:author="CCCCC" w:date="2017-06-14T18:44:00Z">
        <w:r w:rsidR="007D0CCA">
          <w:t xml:space="preserve">des </w:t>
        </w:r>
      </w:ins>
      <w:ins w:id="1618" w:author="CCCCC" w:date="2017-06-14T18:42:00Z">
        <w:r w:rsidR="007D0CCA">
          <w:t>objet</w:t>
        </w:r>
      </w:ins>
      <w:ins w:id="1619" w:author="CCCCC" w:date="2017-06-14T18:44:00Z">
        <w:r w:rsidR="007D0CCA">
          <w:t>s</w:t>
        </w:r>
      </w:ins>
      <w:ins w:id="1620" w:author="CCCCC" w:date="2017-06-14T18:42:00Z">
        <w:r w:rsidR="007D0CCA">
          <w:t xml:space="preserve"> gr</w:t>
        </w:r>
      </w:ins>
      <w:ins w:id="1621" w:author="CCCCC" w:date="2017-06-14T18:43:00Z">
        <w:r w:rsidR="007D0CCA">
          <w:t xml:space="preserve">âce à Xapi. </w:t>
        </w:r>
      </w:ins>
      <w:ins w:id="1622" w:author="CCCCC" w:date="2017-06-14T18:45:00Z">
        <w:r w:rsidR="007D0CCA">
          <w:t xml:space="preserve">Pour que ces objets puissent être </w:t>
        </w:r>
      </w:ins>
      <w:ins w:id="1623" w:author="CCCCC" w:date="2017-06-14T18:50:00Z">
        <w:r w:rsidR="007D0CCA">
          <w:t>personnalisés</w:t>
        </w:r>
      </w:ins>
      <w:ins w:id="1624" w:author="CCCCC" w:date="2017-06-14T18:45:00Z">
        <w:r w:rsidR="007D0CCA">
          <w:t>, il est nécessaire d’exposer le type VmGroup.</w:t>
        </w:r>
      </w:ins>
      <w:ins w:id="1625" w:author="CCCCC" w:date="2017-06-14T18:46:00Z">
        <w:r w:rsidR="007D0CCA">
          <w:t xml:space="preserve"> Ceci est le but des fonctions écrites dans le fichier « </w:t>
        </w:r>
      </w:ins>
      <w:ins w:id="1626" w:author="CCCCC" w:date="2017-06-14T18:47:00Z">
        <w:r w:rsidR="007D0CCA">
          <w:t>xapi-object-to-xo.js</w:t>
        </w:r>
      </w:ins>
      <w:ins w:id="1627" w:author="CCCCC" w:date="2017-06-14T18:50:00Z">
        <w:r w:rsidR="007D0CCA">
          <w:t> »</w:t>
        </w:r>
      </w:ins>
      <w:ins w:id="1628" w:author="CCCCC" w:date="2017-06-14T18:47:00Z">
        <w:r w:rsidR="007D0CCA">
          <w:t>. La fonction « vm_appliance » est donc ajoutée à ce fichier.</w:t>
        </w:r>
      </w:ins>
      <w:ins w:id="1629" w:author="CCCCC" w:date="2017-06-14T18:48:00Z">
        <w:r w:rsidR="007D0CCA" w:rsidRPr="007D0CCA">
          <w:rPr>
            <w:noProof/>
            <w:lang w:eastAsia="fr-FR" w:bidi="ar-SA"/>
          </w:rPr>
          <w:t xml:space="preserve"> </w:t>
        </w:r>
      </w:ins>
    </w:p>
    <w:p w14:paraId="75C735A4" w14:textId="77777777" w:rsidR="00F86C2B" w:rsidRDefault="007D0CCA">
      <w:pPr>
        <w:rPr>
          <w:ins w:id="1630" w:author="CCCCC" w:date="2017-06-14T18:51:00Z"/>
          <w:noProof/>
          <w:sz w:val="22"/>
          <w:lang w:eastAsia="fr-FR" w:bidi="ar-SA"/>
          <w:rPrChange w:id="1631" w:author="CCCCC" w:date="2017-06-14T19:07:00Z">
            <w:rPr>
              <w:ins w:id="1632" w:author="CCCCC" w:date="2017-06-14T18:51:00Z"/>
              <w:noProof/>
              <w:lang w:eastAsia="fr-FR" w:bidi="ar-SA"/>
            </w:rPr>
          </w:rPrChange>
        </w:rPr>
        <w:pPrChange w:id="1633" w:author="CCCCC" w:date="2017-06-13T23:50:00Z">
          <w:pPr>
            <w:pStyle w:val="Heading4"/>
          </w:pPr>
        </w:pPrChange>
      </w:pPr>
      <w:ins w:id="1634" w:author="CCCCC" w:date="2017-06-14T18:49:00Z">
        <w:r>
          <w:rPr>
            <w:noProof/>
            <w:lang w:eastAsia="fr-FR" w:bidi="ar-SA"/>
          </w:rPr>
          <w:t xml:space="preserve">Elle prend un objet issue de Xapi en </w:t>
        </w:r>
      </w:ins>
      <w:ins w:id="1635" w:author="CCCCC" w:date="2017-06-14T19:07:00Z">
        <w:r w:rsidR="0023216D">
          <w:rPr>
            <w:noProof/>
            <w:lang w:eastAsia="fr-FR" w:bidi="ar-SA"/>
          </w:rPr>
          <w:t>argument</w:t>
        </w:r>
      </w:ins>
      <w:ins w:id="1636" w:author="CCCCC" w:date="2017-06-14T18:49:00Z">
        <w:r>
          <w:rPr>
            <w:noProof/>
            <w:lang w:eastAsia="fr-FR" w:bidi="ar-SA"/>
          </w:rPr>
          <w:t>, et renvoie un</w:t>
        </w:r>
      </w:ins>
      <w:ins w:id="1637" w:author="CCCCC" w:date="2017-06-14T18:50:00Z">
        <w:r>
          <w:rPr>
            <w:noProof/>
            <w:lang w:eastAsia="fr-FR" w:bidi="ar-SA"/>
          </w:rPr>
          <w:t xml:space="preserve"> un objet représentant un groupe de machines virtuelles.</w:t>
        </w:r>
      </w:ins>
    </w:p>
    <w:p w14:paraId="7661DC1F" w14:textId="77777777" w:rsidR="00F86C2B" w:rsidRDefault="00F86C2B">
      <w:pPr>
        <w:rPr>
          <w:ins w:id="1638" w:author="CCCCC" w:date="2017-06-14T18:59:00Z"/>
        </w:rPr>
        <w:pPrChange w:id="1639" w:author="CCCCC" w:date="2017-06-13T23:50:00Z">
          <w:pPr>
            <w:pStyle w:val="Heading4"/>
          </w:pPr>
        </w:pPrChange>
      </w:pPr>
    </w:p>
    <w:p w14:paraId="234681BB" w14:textId="77777777" w:rsidR="00F86C2B" w:rsidRDefault="0023216D">
      <w:pPr>
        <w:pStyle w:val="Heading4"/>
        <w:rPr>
          <w:ins w:id="1640" w:author="CCCCC" w:date="2017-06-14T20:47:00Z"/>
        </w:rPr>
        <w:pPrChange w:id="1641" w:author="CCCCC" w:date="2017-06-14T19:04:00Z">
          <w:pPr>
            <w:spacing w:before="0" w:after="0"/>
          </w:pPr>
        </w:pPrChange>
      </w:pPr>
      <w:ins w:id="1642" w:author="CCCCC" w:date="2017-06-14T19:08:00Z">
        <w:r>
          <w:lastRenderedPageBreak/>
          <w:t>Permettre la gestion des VmGroupes dans xo-web</w:t>
        </w:r>
      </w:ins>
    </w:p>
    <w:p w14:paraId="62EBAF22" w14:textId="77777777" w:rsidR="00F86C2B" w:rsidRDefault="00417EB8">
      <w:pPr>
        <w:pStyle w:val="Heading5"/>
        <w:rPr>
          <w:ins w:id="1643" w:author="CCCCC" w:date="2017-06-14T19:08:00Z"/>
        </w:rPr>
        <w:pPrChange w:id="1644" w:author="CCCCC" w:date="2017-06-14T20:47:00Z">
          <w:pPr>
            <w:spacing w:before="0" w:after="0"/>
          </w:pPr>
        </w:pPrChange>
      </w:pPr>
      <w:ins w:id="1645" w:author="CCCCC" w:date="2017-06-14T20:48:00Z">
        <w:r>
          <w:t>Connexion</w:t>
        </w:r>
      </w:ins>
      <w:ins w:id="1646" w:author="CCCCC" w:date="2017-06-14T20:47:00Z">
        <w:r>
          <w:t xml:space="preserve"> avec xo-server</w:t>
        </w:r>
      </w:ins>
    </w:p>
    <w:p w14:paraId="06AAA125" w14:textId="77777777" w:rsidR="00F86C2B" w:rsidRDefault="008B6E6A">
      <w:pPr>
        <w:rPr>
          <w:ins w:id="1647" w:author="CCCCC" w:date="2017-06-14T20:24:00Z"/>
        </w:rPr>
      </w:pPr>
      <w:ins w:id="1648" w:author="Cédric" w:date="2017-06-21T15:49:00Z">
        <w:r>
          <w:rPr>
            <w:noProof/>
            <w:lang w:eastAsia="fr-FR" w:bidi="ar-SA"/>
          </w:rPr>
          <w:drawing>
            <wp:anchor distT="0" distB="0" distL="114300" distR="114300" simplePos="0" relativeHeight="251683328" behindDoc="0" locked="0" layoutInCell="1" allowOverlap="1" wp14:anchorId="23EEA9E8" wp14:editId="6D895592">
              <wp:simplePos x="0" y="0"/>
              <wp:positionH relativeFrom="margin">
                <wp:align>center</wp:align>
              </wp:positionH>
              <wp:positionV relativeFrom="paragraph">
                <wp:posOffset>535305</wp:posOffset>
              </wp:positionV>
              <wp:extent cx="5463540" cy="2665095"/>
              <wp:effectExtent l="19050" t="0" r="381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rcRect t="10435"/>
                      <a:stretch>
                        <a:fillRect/>
                      </a:stretch>
                    </pic:blipFill>
                    <pic:spPr>
                      <a:xfrm>
                        <a:off x="0" y="0"/>
                        <a:ext cx="5463540" cy="2665095"/>
                      </a:xfrm>
                      <a:prstGeom prst="rect">
                        <a:avLst/>
                      </a:prstGeom>
                    </pic:spPr>
                  </pic:pic>
                </a:graphicData>
              </a:graphic>
            </wp:anchor>
          </w:drawing>
        </w:r>
      </w:ins>
      <w:ins w:id="1649" w:author="CCCCC" w:date="2017-06-14T20:20:00Z">
        <w:r w:rsidR="006F3074">
          <w:t xml:space="preserve">Pour gérer les groupes dans le client web, il a donc été </w:t>
        </w:r>
      </w:ins>
      <w:ins w:id="1650" w:author="CCCCC" w:date="2017-06-14T20:21:00Z">
        <w:r w:rsidR="006F3074">
          <w:t>indispensable de créer des fonctions de dialogue avec xo-server</w:t>
        </w:r>
      </w:ins>
      <w:ins w:id="1651" w:author="CCCCC" w:date="2017-06-14T20:22:00Z">
        <w:r w:rsidR="006F3074">
          <w:t>. Toutes ces fonctions</w:t>
        </w:r>
      </w:ins>
      <w:ins w:id="1652" w:author="CCCCC" w:date="2017-06-14T20:23:00Z">
        <w:r w:rsidR="006F3074">
          <w:t xml:space="preserve"> sont écrites dans le fichier « common/xo/index.js »</w:t>
        </w:r>
      </w:ins>
      <w:ins w:id="1653" w:author="CCCCC" w:date="2017-06-14T20:24:00Z">
        <w:r w:rsidR="006F3074">
          <w:t>.</w:t>
        </w:r>
      </w:ins>
    </w:p>
    <w:p w14:paraId="5AF4AA3C" w14:textId="77777777" w:rsidR="00F86C2B" w:rsidRDefault="00417EB8">
      <w:pPr>
        <w:pStyle w:val="Heading5"/>
        <w:rPr>
          <w:ins w:id="1654" w:author="CCCCC" w:date="2017-06-14T20:48:00Z"/>
        </w:rPr>
        <w:pPrChange w:id="1655" w:author="CCCCC" w:date="2017-06-14T20:48:00Z">
          <w:pPr>
            <w:spacing w:before="0" w:after="0"/>
          </w:pPr>
        </w:pPrChange>
      </w:pPr>
      <w:ins w:id="1656" w:author="CCCCC" w:date="2017-06-14T20:48:00Z">
        <w:r>
          <w:t>Affichage d’une liste de VmGroupes</w:t>
        </w:r>
      </w:ins>
    </w:p>
    <w:p w14:paraId="77339690" w14:textId="77777777" w:rsidR="00F86C2B" w:rsidRDefault="00903F3E">
      <w:pPr>
        <w:rPr>
          <w:ins w:id="1657" w:author="CCCCC" w:date="2017-06-14T20:49:00Z"/>
        </w:rPr>
      </w:pPr>
      <w:ins w:id="1658" w:author="CCCCC" w:date="2017-06-14T20:41:00Z">
        <w:r>
          <w:t xml:space="preserve">Ensuite, </w:t>
        </w:r>
      </w:ins>
      <w:ins w:id="1659" w:author="CCCCC" w:date="2017-06-14T20:42:00Z">
        <w:r w:rsidR="00417EB8">
          <w:t>le but a été d’afficher une liste de groupes sur le m</w:t>
        </w:r>
      </w:ins>
      <w:ins w:id="1660" w:author="CCCCC" w:date="2017-06-14T20:43:00Z">
        <w:r w:rsidR="00417EB8">
          <w:t>ême modèle que la liste d</w:t>
        </w:r>
        <w:del w:id="1661" w:author="Cédric" w:date="2017-06-21T15:50:00Z">
          <w:r w:rsidR="00417EB8" w:rsidDel="008B6E6A">
            <w:delText>e machines virtuelles</w:delText>
          </w:r>
        </w:del>
      </w:ins>
      <w:ins w:id="1662" w:author="Cédric" w:date="2017-06-21T15:50:00Z">
        <w:r w:rsidR="008B6E6A">
          <w:t>’hôte</w:t>
        </w:r>
      </w:ins>
      <w:ins w:id="1663" w:author="CCCCC" w:date="2017-06-14T20:43:00Z">
        <w:r w:rsidR="00417EB8">
          <w:t xml:space="preserve"> située </w:t>
        </w:r>
      </w:ins>
      <w:ins w:id="1664" w:author="CCCCC" w:date="2017-06-14T20:51:00Z">
        <w:r w:rsidR="00417EB8">
          <w:t xml:space="preserve">sur la figure </w:t>
        </w:r>
      </w:ins>
      <w:ins w:id="1665" w:author="CCCCC" w:date="2017-06-14T20:43:00Z">
        <w:r w:rsidR="00417EB8">
          <w:rPr>
            <w:color w:val="FF0000"/>
          </w:rPr>
          <w:t>X</w:t>
        </w:r>
        <w:r w:rsidR="00417EB8">
          <w:t xml:space="preserve">. </w:t>
        </w:r>
      </w:ins>
    </w:p>
    <w:p w14:paraId="1123F931" w14:textId="77777777" w:rsidR="00F86C2B" w:rsidRDefault="00417EB8">
      <w:pPr>
        <w:rPr>
          <w:ins w:id="1666" w:author="CCCCC" w:date="2017-06-14T21:07:00Z"/>
        </w:rPr>
      </w:pPr>
      <w:ins w:id="1667" w:author="CCCCC" w:date="2017-06-14T20:49:00Z">
        <w:r>
          <w:t xml:space="preserve">Le composant permettant d’afficher une telle liste est </w:t>
        </w:r>
      </w:ins>
      <w:ins w:id="1668" w:author="CCCCC" w:date="2017-06-14T20:50:00Z">
        <w:r>
          <w:t>« Home » situé dans le fichier « index.js » du dossier « xo-app/home »</w:t>
        </w:r>
        <w:r w:rsidR="000D1E7F">
          <w:t xml:space="preserve"> </w:t>
        </w:r>
      </w:ins>
      <w:ins w:id="1669" w:author="CCCCC" w:date="2017-06-14T20:53:00Z">
        <w:r w:rsidR="000D1E7F">
          <w:t>q</w:t>
        </w:r>
      </w:ins>
      <w:ins w:id="1670" w:author="CCCCC" w:date="2017-06-14T20:50:00Z">
        <w:r>
          <w:t>uel que soit le type d</w:t>
        </w:r>
      </w:ins>
      <w:ins w:id="1671" w:author="CCCCC" w:date="2017-06-14T20:53:00Z">
        <w:r w:rsidR="000D1E7F">
          <w:t>es objets à afficher</w:t>
        </w:r>
      </w:ins>
      <w:ins w:id="1672" w:author="CCCCC" w:date="2017-06-14T20:54:00Z">
        <w:r w:rsidR="000D1E7F">
          <w:t xml:space="preserve">. </w:t>
        </w:r>
      </w:ins>
      <w:ins w:id="1673" w:author="CCCCC" w:date="2017-06-14T20:55:00Z">
        <w:r w:rsidR="000D1E7F">
          <w:t>Pour définir ce type, un paramètre « t » est passé au composant par l’URL</w:t>
        </w:r>
      </w:ins>
      <w:ins w:id="1674" w:author="CCCCC" w:date="2017-06-14T20:58:00Z">
        <w:r w:rsidR="000D1E7F">
          <w:t>.</w:t>
        </w:r>
      </w:ins>
      <w:ins w:id="1675" w:author="CCCCC" w:date="2017-06-14T21:05:00Z">
        <w:r w:rsidR="00DC1E0A">
          <w:t xml:space="preserve"> </w:t>
        </w:r>
      </w:ins>
      <w:ins w:id="1676" w:author="CCCCC" w:date="2017-06-17T16:06:00Z">
        <w:r w:rsidR="002957AD">
          <w:t xml:space="preserve">Il récupère la liste des objets à afficher grâce à un </w:t>
        </w:r>
      </w:ins>
      <w:ins w:id="1677" w:author="CCCCC" w:date="2017-06-17T16:07:00Z">
        <w:r w:rsidR="002957AD">
          <w:t>sélecteur</w:t>
        </w:r>
      </w:ins>
      <w:ins w:id="1678" w:author="CCCCC" w:date="2017-06-17T16:06:00Z">
        <w:r w:rsidR="002957AD">
          <w:t xml:space="preserve"> « getObjetByType »</w:t>
        </w:r>
      </w:ins>
      <w:ins w:id="1679" w:author="CCCCC" w:date="2017-06-17T16:07:00Z">
        <w:r w:rsidR="002957AD">
          <w:t xml:space="preserve"> et à ce paramètre « t ». Le résultat est insérer dans les props gr</w:t>
        </w:r>
      </w:ins>
      <w:ins w:id="1680" w:author="CCCCC" w:date="2017-06-17T16:08:00Z">
        <w:r w:rsidR="002957AD">
          <w:t>âce au décorateur « connectStore ».</w:t>
        </w:r>
      </w:ins>
      <w:ins w:id="1681" w:author="CCCCC" w:date="2017-06-17T16:05:00Z">
        <w:r w:rsidR="002957AD">
          <w:br/>
        </w:r>
      </w:ins>
      <w:ins w:id="1682" w:author="CCCCC" w:date="2017-06-17T16:08:00Z">
        <w:r w:rsidR="002957AD">
          <w:t>« Home »</w:t>
        </w:r>
      </w:ins>
      <w:ins w:id="1683" w:author="CCCCC" w:date="2017-06-14T21:05:00Z">
        <w:r w:rsidR="00DC1E0A">
          <w:t xml:space="preserve"> utilise un </w:t>
        </w:r>
      </w:ins>
      <w:ins w:id="1684" w:author="CCCCC" w:date="2017-06-14T21:10:00Z">
        <w:r w:rsidR="009A1F6C">
          <w:t>objet</w:t>
        </w:r>
      </w:ins>
      <w:ins w:id="1685" w:author="CCCCC" w:date="2017-06-14T21:05:00Z">
        <w:r w:rsidR="00DC1E0A">
          <w:t xml:space="preserve"> « OPTIONS » qui définit les types des différents composant</w:t>
        </w:r>
      </w:ins>
      <w:ins w:id="1686" w:author="CCCCC" w:date="2017-06-14T21:06:00Z">
        <w:r w:rsidR="00DC1E0A">
          <w:t>s</w:t>
        </w:r>
      </w:ins>
      <w:ins w:id="1687" w:author="CCCCC" w:date="2017-06-14T21:05:00Z">
        <w:r w:rsidR="00DC1E0A">
          <w:t xml:space="preserve"> qu</w:t>
        </w:r>
      </w:ins>
      <w:ins w:id="1688" w:author="CCCCC" w:date="2017-06-14T21:06:00Z">
        <w:r w:rsidR="00DC1E0A">
          <w:t>’il permet d’afficher.</w:t>
        </w:r>
      </w:ins>
      <w:ins w:id="1689" w:author="CCCCC" w:date="2017-06-17T14:15:00Z">
        <w:r w:rsidR="00134D31" w:rsidRPr="00134D31">
          <w:rPr>
            <w:noProof/>
            <w:lang w:eastAsia="fr-FR" w:bidi="ar-SA"/>
          </w:rPr>
          <w:t xml:space="preserve"> </w:t>
        </w:r>
      </w:ins>
    </w:p>
    <w:p w14:paraId="2C1B8F6A" w14:textId="77777777" w:rsidR="00F86C2B" w:rsidRDefault="00F86C2B">
      <w:pPr>
        <w:rPr>
          <w:ins w:id="1690" w:author="CCCCC" w:date="2017-06-14T22:22:00Z"/>
          <w:color w:val="000000" w:themeColor="text1"/>
        </w:rPr>
      </w:pPr>
      <w:ins w:id="1691" w:author="CCCCC" w:date="2017-06-17T14:15:00Z">
        <w:r>
          <w:rPr>
            <w:noProof/>
            <w:lang w:eastAsia="fr-FR" w:bidi="ar-SA"/>
            <w:rPrChange w:id="1692"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84352" behindDoc="0" locked="0" layoutInCell="1" allowOverlap="1" wp14:anchorId="090B7B34" wp14:editId="48A4B9D9">
              <wp:simplePos x="0" y="0"/>
              <wp:positionH relativeFrom="margin">
                <wp:align>left</wp:align>
              </wp:positionH>
              <wp:positionV relativeFrom="paragraph">
                <wp:posOffset>2540</wp:posOffset>
              </wp:positionV>
              <wp:extent cx="4445000" cy="20764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45000" cy="2076450"/>
                      </a:xfrm>
                      <a:prstGeom prst="rect">
                        <a:avLst/>
                      </a:prstGeom>
                    </pic:spPr>
                  </pic:pic>
                </a:graphicData>
              </a:graphic>
            </wp:anchor>
          </w:drawing>
        </w:r>
      </w:ins>
      <w:ins w:id="1693" w:author="CCCCC" w:date="2017-06-14T21:08:00Z">
        <w:r w:rsidR="009A1F6C">
          <w:t>Le type VmGroup est donc ajouté à ce</w:t>
        </w:r>
      </w:ins>
      <w:ins w:id="1694" w:author="CCCCC" w:date="2017-06-14T21:10:00Z">
        <w:r w:rsidR="009A1F6C">
          <w:t>t</w:t>
        </w:r>
      </w:ins>
      <w:ins w:id="1695" w:author="CCCCC" w:date="2017-06-14T21:08:00Z">
        <w:r w:rsidR="009A1F6C">
          <w:t xml:space="preserve"> </w:t>
        </w:r>
      </w:ins>
      <w:ins w:id="1696" w:author="CCCCC" w:date="2017-06-14T21:09:00Z">
        <w:r w:rsidR="009A1F6C">
          <w:t>objet</w:t>
        </w:r>
      </w:ins>
      <w:ins w:id="1697" w:author="CCCCC" w:date="2017-06-14T21:08:00Z">
        <w:r w:rsidR="009A1F6C">
          <w:t xml:space="preserve">. </w:t>
        </w:r>
      </w:ins>
      <w:ins w:id="1698" w:author="CCCCC" w:date="2017-06-14T21:10:00Z">
        <w:r w:rsidR="009A1F6C">
          <w:t>La clé représente donc le type, et la valeur est un objet définissant le filtre appliqué à la liste par défaut, les</w:t>
        </w:r>
      </w:ins>
      <w:ins w:id="1699" w:author="CCCCC" w:date="2017-06-14T21:11:00Z">
        <w:r w:rsidR="009A1F6C">
          <w:t xml:space="preserve"> filtres disponibles pour ce type</w:t>
        </w:r>
      </w:ins>
      <w:ins w:id="1700" w:author="CCCCC" w:date="2017-06-17T14:15:00Z">
        <w:r w:rsidR="00134D31">
          <w:t>,</w:t>
        </w:r>
      </w:ins>
      <w:ins w:id="1701" w:author="CCCCC" w:date="2017-06-15T19:22:00Z">
        <w:r w:rsidR="00CF0650">
          <w:t xml:space="preserve"> importés depuis un autre fichier</w:t>
        </w:r>
      </w:ins>
      <w:ins w:id="1702" w:author="CCCCC" w:date="2017-06-14T21:11:00Z">
        <w:r w:rsidR="009A1F6C">
          <w:t xml:space="preserve">, </w:t>
        </w:r>
        <w:r w:rsidR="009A1F6C" w:rsidRPr="00134D31">
          <w:t xml:space="preserve">les actions qui pourront </w:t>
        </w:r>
      </w:ins>
      <w:ins w:id="1703" w:author="CCCCC" w:date="2017-06-14T21:12:00Z">
        <w:r w:rsidR="009A1F6C" w:rsidRPr="00134D31">
          <w:t>être exécutées à partir de la liste</w:t>
        </w:r>
        <w:r w:rsidR="008C5E05" w:rsidRPr="008C5E05">
          <w:rPr>
            <w:rPrChange w:id="1704" w:author="CCCCC" w:date="2017-06-17T14:16:00Z">
              <w:rPr>
                <w:rFonts w:asciiTheme="majorHAnsi" w:eastAsiaTheme="majorEastAsia" w:hAnsiTheme="majorHAnsi" w:cs="Mangal"/>
                <w:b/>
                <w:bCs/>
                <w:color w:val="FF0000"/>
                <w:sz w:val="26"/>
                <w:szCs w:val="23"/>
              </w:rPr>
            </w:rPrChange>
          </w:rPr>
          <w:t xml:space="preserve">, </w:t>
        </w:r>
        <w:r w:rsidR="009A1F6C">
          <w:rPr>
            <w:color w:val="000000" w:themeColor="text1"/>
          </w:rPr>
          <w:t>le composant qui va permettre d</w:t>
        </w:r>
      </w:ins>
      <w:ins w:id="1705" w:author="CCCCC" w:date="2017-06-14T21:13:00Z">
        <w:r w:rsidR="00134D31">
          <w:rPr>
            <w:color w:val="000000" w:themeColor="text1"/>
          </w:rPr>
          <w:t>’afficher un vmG</w:t>
        </w:r>
        <w:r w:rsidR="009A1F6C">
          <w:rPr>
            <w:color w:val="000000" w:themeColor="text1"/>
          </w:rPr>
          <w:t xml:space="preserve">roup dans la liste, </w:t>
        </w:r>
      </w:ins>
      <w:ins w:id="1706" w:author="CCCCC" w:date="2017-06-14T21:15:00Z">
        <w:r w:rsidR="00CF00F1">
          <w:rPr>
            <w:color w:val="000000" w:themeColor="text1"/>
          </w:rPr>
          <w:t xml:space="preserve">ainsi que des paramètres pour </w:t>
        </w:r>
      </w:ins>
      <w:ins w:id="1707" w:author="CCCCC" w:date="2017-06-14T21:16:00Z">
        <w:r w:rsidR="00CF00F1">
          <w:rPr>
            <w:color w:val="000000" w:themeColor="text1"/>
          </w:rPr>
          <w:t>modifier l’ordre de tri de la liste.</w:t>
        </w:r>
      </w:ins>
    </w:p>
    <w:p w14:paraId="38599B57" w14:textId="77777777" w:rsidR="00F86C2B" w:rsidRDefault="00C77AC3">
      <w:pPr>
        <w:rPr>
          <w:ins w:id="1708" w:author="CCCCC" w:date="2017-06-19T19:29:00Z"/>
          <w:color w:val="000000" w:themeColor="text1"/>
        </w:rPr>
      </w:pPr>
      <w:ins w:id="1709" w:author="CCCCC" w:date="2017-06-14T22:22:00Z">
        <w:r>
          <w:rPr>
            <w:color w:val="000000" w:themeColor="text1"/>
          </w:rPr>
          <w:lastRenderedPageBreak/>
          <w:t>Le composant V</w:t>
        </w:r>
        <w:r w:rsidR="00380E67">
          <w:rPr>
            <w:color w:val="000000" w:themeColor="text1"/>
          </w:rPr>
          <w:t xml:space="preserve">mGroupItem est implémenté dans le fichier </w:t>
        </w:r>
      </w:ins>
      <w:ins w:id="1710" w:author="CCCCC" w:date="2017-06-14T22:38:00Z">
        <w:r w:rsidR="00380E67">
          <w:rPr>
            <w:color w:val="000000" w:themeColor="text1"/>
          </w:rPr>
          <w:t>« </w:t>
        </w:r>
      </w:ins>
      <w:ins w:id="1711" w:author="CCCCC" w:date="2017-06-14T22:22:00Z">
        <w:r w:rsidR="00380E67">
          <w:rPr>
            <w:color w:val="000000" w:themeColor="text1"/>
          </w:rPr>
          <w:t>vm-group-item.js</w:t>
        </w:r>
      </w:ins>
      <w:ins w:id="1712" w:author="CCCCC" w:date="2017-06-14T22:38:00Z">
        <w:r w:rsidR="00380E67">
          <w:rPr>
            <w:color w:val="000000" w:themeColor="text1"/>
          </w:rPr>
          <w:t> » du dossier « home »</w:t>
        </w:r>
      </w:ins>
      <w:ins w:id="1713" w:author="CCCCC" w:date="2017-06-17T16:13:00Z">
        <w:r w:rsidR="002957AD">
          <w:rPr>
            <w:color w:val="000000" w:themeColor="text1"/>
          </w:rPr>
          <w:t>. Chaque group</w:t>
        </w:r>
      </w:ins>
      <w:ins w:id="1714" w:author="CCCCC" w:date="2017-06-17T16:14:00Z">
        <w:r w:rsidR="002957AD">
          <w:rPr>
            <w:color w:val="000000" w:themeColor="text1"/>
          </w:rPr>
          <w:t>e</w:t>
        </w:r>
      </w:ins>
      <w:ins w:id="1715" w:author="CCCCC" w:date="2017-06-17T16:13:00Z">
        <w:r w:rsidR="002957AD">
          <w:rPr>
            <w:color w:val="000000" w:themeColor="text1"/>
          </w:rPr>
          <w:t xml:space="preserve"> est affiché sous forme d</w:t>
        </w:r>
      </w:ins>
      <w:ins w:id="1716" w:author="CCCCC" w:date="2017-06-17T16:14:00Z">
        <w:r w:rsidR="002957AD">
          <w:rPr>
            <w:color w:val="000000" w:themeColor="text1"/>
          </w:rPr>
          <w:t xml:space="preserve">’une ligne dans la liste, comportant une case à cocher, </w:t>
        </w:r>
      </w:ins>
      <w:ins w:id="1717" w:author="CCCCC" w:date="2017-06-17T16:16:00Z">
        <w:r w:rsidR="00C22413">
          <w:rPr>
            <w:color w:val="000000" w:themeColor="text1"/>
          </w:rPr>
          <w:t>une icône</w:t>
        </w:r>
      </w:ins>
      <w:ins w:id="1718" w:author="CCCCC" w:date="2017-06-17T16:15:00Z">
        <w:r w:rsidR="002957AD">
          <w:rPr>
            <w:color w:val="000000" w:themeColor="text1"/>
          </w:rPr>
          <w:t xml:space="preserve"> représentant l’ét</w:t>
        </w:r>
        <w:r w:rsidR="00C22413">
          <w:rPr>
            <w:color w:val="000000" w:themeColor="text1"/>
          </w:rPr>
          <w:t>at du groupe (allumé ou éteint) et</w:t>
        </w:r>
        <w:r w:rsidR="002957AD">
          <w:rPr>
            <w:color w:val="000000" w:themeColor="text1"/>
          </w:rPr>
          <w:t xml:space="preserve"> </w:t>
        </w:r>
      </w:ins>
      <w:ins w:id="1719" w:author="CCCCC" w:date="2017-06-17T16:16:00Z">
        <w:r w:rsidR="00C22413">
          <w:rPr>
            <w:color w:val="000000" w:themeColor="text1"/>
          </w:rPr>
          <w:t xml:space="preserve">le nom et la description du groupe. Il permet également de modifier ces </w:t>
        </w:r>
      </w:ins>
      <w:ins w:id="1720" w:author="CCCCC" w:date="2017-06-17T16:18:00Z">
        <w:r w:rsidR="00C22413">
          <w:rPr>
            <w:color w:val="000000" w:themeColor="text1"/>
          </w:rPr>
          <w:t xml:space="preserve">deux </w:t>
        </w:r>
      </w:ins>
      <w:ins w:id="1721" w:author="CCCCC" w:date="2017-06-17T16:16:00Z">
        <w:r w:rsidR="00C22413">
          <w:rPr>
            <w:color w:val="000000" w:themeColor="text1"/>
          </w:rPr>
          <w:t>dernières propriétés</w:t>
        </w:r>
        <w:r w:rsidR="00AF7EFD">
          <w:rPr>
            <w:color w:val="000000" w:themeColor="text1"/>
          </w:rPr>
          <w:t>, ainsi que d</w:t>
        </w:r>
      </w:ins>
      <w:ins w:id="1722" w:author="CCCCC" w:date="2017-06-17T16:21:00Z">
        <w:r w:rsidR="00AF7EFD">
          <w:rPr>
            <w:color w:val="000000" w:themeColor="text1"/>
          </w:rPr>
          <w:t xml:space="preserve">’afficher </w:t>
        </w:r>
      </w:ins>
      <w:ins w:id="1723" w:author="Cédric" w:date="2017-06-21T15:55:00Z">
        <w:r w:rsidR="008B6E6A">
          <w:rPr>
            <w:color w:val="000000" w:themeColor="text1"/>
          </w:rPr>
          <w:t xml:space="preserve">des boutons correspondant </w:t>
        </w:r>
      </w:ins>
      <w:ins w:id="1724" w:author="CCCCC" w:date="2017-06-17T16:21:00Z">
        <w:del w:id="1725" w:author="Cédric" w:date="2017-06-21T15:55:00Z">
          <w:r w:rsidR="008F63AA" w:rsidDel="008B6E6A">
            <w:rPr>
              <w:color w:val="000000" w:themeColor="text1"/>
            </w:rPr>
            <w:delText>les</w:delText>
          </w:r>
        </w:del>
      </w:ins>
      <w:ins w:id="1726" w:author="Cédric" w:date="2017-06-21T15:55:00Z">
        <w:r w:rsidR="008B6E6A">
          <w:rPr>
            <w:color w:val="000000" w:themeColor="text1"/>
          </w:rPr>
          <w:t>aux</w:t>
        </w:r>
      </w:ins>
      <w:ins w:id="1727" w:author="CCCCC" w:date="2017-06-17T16:21:00Z">
        <w:r w:rsidR="008F63AA">
          <w:rPr>
            <w:color w:val="000000" w:themeColor="text1"/>
          </w:rPr>
          <w:t xml:space="preserve"> actions précédemment définies lorsqu</w:t>
        </w:r>
      </w:ins>
      <w:ins w:id="1728" w:author="CCCCC" w:date="2017-06-17T16:37:00Z">
        <w:r w:rsidR="008F63AA">
          <w:rPr>
            <w:color w:val="000000" w:themeColor="text1"/>
          </w:rPr>
          <w:t>’</w:t>
        </w:r>
      </w:ins>
      <w:ins w:id="1729" w:author="CCCCC" w:date="2017-06-17T16:21:00Z">
        <w:r w:rsidR="008F63AA">
          <w:rPr>
            <w:color w:val="000000" w:themeColor="text1"/>
          </w:rPr>
          <w:t xml:space="preserve">une case est cochée, ainsi que </w:t>
        </w:r>
      </w:ins>
      <w:ins w:id="1730" w:author="Cédric" w:date="2017-06-21T15:55:00Z">
        <w:r w:rsidR="008B6E6A">
          <w:rPr>
            <w:noProof/>
            <w:color w:val="000000" w:themeColor="text1"/>
            <w:lang w:eastAsia="fr-FR" w:bidi="ar-SA"/>
          </w:rPr>
          <w:drawing>
            <wp:anchor distT="0" distB="0" distL="114300" distR="114300" simplePos="0" relativeHeight="251690496" behindDoc="0" locked="0" layoutInCell="1" allowOverlap="1" wp14:anchorId="52B1DC3D" wp14:editId="727AA4C0">
              <wp:simplePos x="0" y="0"/>
              <wp:positionH relativeFrom="margin">
                <wp:posOffset>213360</wp:posOffset>
              </wp:positionH>
              <wp:positionV relativeFrom="paragraph">
                <wp:posOffset>487045</wp:posOffset>
              </wp:positionV>
              <wp:extent cx="5656580" cy="965835"/>
              <wp:effectExtent l="19050" t="0" r="1270" b="0"/>
              <wp:wrapTopAndBottom/>
              <wp:docPr id="71" name="Picture 71" descr="C:\Users\CCCCC\Downloads\Capture d'écran de 2017-06-19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19 16-10-31.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3643" t="21884" r="1369" b="64543"/>
                      <a:stretch/>
                    </pic:blipFill>
                    <pic:spPr bwMode="auto">
                      <a:xfrm>
                        <a:off x="0" y="0"/>
                        <a:ext cx="5656580" cy="965835"/>
                      </a:xfrm>
                      <a:prstGeom prst="rect">
                        <a:avLst/>
                      </a:prstGeom>
                      <a:noFill/>
                      <a:ln>
                        <a:noFill/>
                      </a:ln>
                      <a:extLst>
                        <a:ext uri="{53640926-AAD7-44D8-BBD7-CCE9431645EC}">
                          <a14:shadowObscured xmlns:a14="http://schemas.microsoft.com/office/drawing/2010/main"/>
                        </a:ext>
                      </a:extLst>
                    </pic:spPr>
                  </pic:pic>
                </a:graphicData>
              </a:graphic>
            </wp:anchor>
          </w:drawing>
        </w:r>
      </w:ins>
      <w:ins w:id="1731" w:author="CCCCC" w:date="2017-06-17T16:21:00Z">
        <w:r w:rsidR="008F63AA">
          <w:rPr>
            <w:color w:val="000000" w:themeColor="text1"/>
          </w:rPr>
          <w:t>d</w:t>
        </w:r>
      </w:ins>
      <w:ins w:id="1732" w:author="CCCCC" w:date="2017-06-17T16:43:00Z">
        <w:r w:rsidR="008F63AA">
          <w:rPr>
            <w:color w:val="000000" w:themeColor="text1"/>
          </w:rPr>
          <w:t>’afficher la vue détaillée du groupe en cliquant sur la ligne.</w:t>
        </w:r>
      </w:ins>
    </w:p>
    <w:p w14:paraId="60A93D88" w14:textId="77777777" w:rsidR="00F86C2B" w:rsidRDefault="008F63AA">
      <w:pPr>
        <w:pStyle w:val="Heading5"/>
        <w:rPr>
          <w:ins w:id="1733" w:author="CCCCC" w:date="2017-06-17T16:39:00Z"/>
        </w:rPr>
        <w:pPrChange w:id="1734" w:author="CCCCC" w:date="2017-06-17T16:37:00Z">
          <w:pPr>
            <w:spacing w:before="0" w:after="0"/>
          </w:pPr>
        </w:pPrChange>
      </w:pPr>
      <w:ins w:id="1735" w:author="CCCCC" w:date="2017-06-17T16:38:00Z">
        <w:r>
          <w:t>Implémenta</w:t>
        </w:r>
      </w:ins>
      <w:ins w:id="1736" w:author="CCCCC" w:date="2017-06-17T16:39:00Z">
        <w:r>
          <w:t>tion de la vue détaillée d’un groupe de machines virtuelles</w:t>
        </w:r>
      </w:ins>
    </w:p>
    <w:p w14:paraId="57AA7DF2" w14:textId="77777777" w:rsidR="00F86C2B" w:rsidRDefault="008F63AA">
      <w:pPr>
        <w:rPr>
          <w:ins w:id="1737" w:author="CCCCC" w:date="2017-06-17T16:47:00Z"/>
        </w:rPr>
      </w:pPr>
      <w:ins w:id="1738" w:author="CCCCC" w:date="2017-06-17T16:40:00Z">
        <w:r>
          <w:t>La vue détaillée d’un VmGroup devait se faire en utilisant le m</w:t>
        </w:r>
      </w:ins>
      <w:ins w:id="1739" w:author="CCCCC" w:date="2017-06-17T16:41:00Z">
        <w:r>
          <w:t>ême mo</w:t>
        </w:r>
      </w:ins>
      <w:ins w:id="1740" w:author="CCCCC" w:date="2017-06-17T16:42:00Z">
        <w:r>
          <w:t>dèle que celle des autres composant</w:t>
        </w:r>
      </w:ins>
      <w:ins w:id="1741" w:author="Cédric" w:date="2017-06-21T15:56:00Z">
        <w:r w:rsidR="008B6E6A">
          <w:t>s</w:t>
        </w:r>
      </w:ins>
      <w:ins w:id="1742" w:author="CCCCC" w:date="2017-06-17T16:42:00Z">
        <w:r>
          <w:t xml:space="preserve"> (VM, hôte ou pool)</w:t>
        </w:r>
      </w:ins>
      <w:ins w:id="1743" w:author="CCCCC" w:date="2017-06-17T16:43:00Z">
        <w:r>
          <w:t>.</w:t>
        </w:r>
      </w:ins>
      <w:ins w:id="1744" w:author="CCCCC" w:date="2017-06-17T16:45:00Z">
        <w:r>
          <w:t xml:space="preserve"> Cette vue devait contenir un en</w:t>
        </w:r>
      </w:ins>
      <w:ins w:id="1745" w:author="Cédric" w:date="2017-06-21T15:58:00Z">
        <w:r w:rsidR="002C062F">
          <w:t>-</w:t>
        </w:r>
      </w:ins>
      <w:ins w:id="1746" w:author="CCCCC" w:date="2017-06-17T16:45:00Z">
        <w:r>
          <w:t>tête avec le nom du groupe, sa description,</w:t>
        </w:r>
      </w:ins>
      <w:ins w:id="1747" w:author="CCCCC" w:date="2017-06-17T17:02:00Z">
        <w:r w:rsidR="004F7A7A">
          <w:t xml:space="preserve"> un</w:t>
        </w:r>
      </w:ins>
      <w:ins w:id="1748" w:author="Cédric" w:date="2017-06-21T16:01:00Z">
        <w:r w:rsidR="00D00A96">
          <w:t>e</w:t>
        </w:r>
      </w:ins>
      <w:ins w:id="1749" w:author="CCCCC" w:date="2017-06-17T17:02:00Z">
        <w:del w:id="1750" w:author="Cédric" w:date="2017-06-21T15:59:00Z">
          <w:r w:rsidR="004F7A7A" w:rsidDel="002C062F">
            <w:delText>e</w:delText>
          </w:r>
        </w:del>
        <w:r w:rsidR="004F7A7A">
          <w:t xml:space="preserve"> </w:t>
        </w:r>
        <w:del w:id="1751" w:author="Cédric" w:date="2017-06-21T15:59:00Z">
          <w:r w:rsidR="004F7A7A" w:rsidDel="00D00A96">
            <w:delText>icôn</w:delText>
          </w:r>
        </w:del>
      </w:ins>
      <w:ins w:id="1752" w:author="Cédric" w:date="2017-06-21T15:59:00Z">
        <w:r w:rsidR="00D00A96">
          <w:t>ic</w:t>
        </w:r>
      </w:ins>
      <w:ins w:id="1753" w:author="Cédric" w:date="2017-06-21T16:01:00Z">
        <w:r w:rsidR="00D00A96">
          <w:t>ô</w:t>
        </w:r>
      </w:ins>
      <w:ins w:id="1754" w:author="Cédric" w:date="2017-06-21T15:59:00Z">
        <w:r w:rsidR="00D00A96">
          <w:t>ne</w:t>
        </w:r>
      </w:ins>
      <w:ins w:id="1755" w:author="CCCCC" w:date="2017-06-17T17:02:00Z">
        <w:del w:id="1756" w:author="Cédric" w:date="2017-06-21T15:59:00Z">
          <w:r w:rsidR="004F7A7A" w:rsidDel="002C062F">
            <w:delText>e</w:delText>
          </w:r>
        </w:del>
        <w:r w:rsidR="004F7A7A">
          <w:t xml:space="preserve"> de visualisation de l’état du groupe,</w:t>
        </w:r>
      </w:ins>
      <w:ins w:id="1757" w:author="CCCCC" w:date="2017-06-17T16:45:00Z">
        <w:r>
          <w:t xml:space="preserve"> des boutons permettant d</w:t>
        </w:r>
      </w:ins>
      <w:ins w:id="1758" w:author="CCCCC" w:date="2017-06-17T16:46:00Z">
        <w:r>
          <w:t>’</w:t>
        </w:r>
      </w:ins>
      <w:ins w:id="1759" w:author="CCCCC" w:date="2017-06-17T16:45:00Z">
        <w:r>
          <w:t>effectuer</w:t>
        </w:r>
      </w:ins>
      <w:ins w:id="1760" w:author="CCCCC" w:date="2017-06-17T16:46:00Z">
        <w:r>
          <w:t xml:space="preserve"> des actions sur celui-ci</w:t>
        </w:r>
      </w:ins>
      <w:ins w:id="1761" w:author="CCCCC" w:date="2017-06-17T16:47:00Z">
        <w:r w:rsidR="00274E89">
          <w:t xml:space="preserve"> ainsi que des onglets permettant d’afficher différents contenus. Ils sont les suivants :</w:t>
        </w:r>
      </w:ins>
    </w:p>
    <w:p w14:paraId="42AE8A33" w14:textId="77777777" w:rsidR="00F86C2B" w:rsidRDefault="00274E89">
      <w:pPr>
        <w:pStyle w:val="ListParagraph"/>
        <w:numPr>
          <w:ilvl w:val="0"/>
          <w:numId w:val="20"/>
        </w:numPr>
        <w:rPr>
          <w:ins w:id="1762" w:author="CCCCC" w:date="2017-06-17T16:49:00Z"/>
        </w:rPr>
        <w:pPrChange w:id="1763" w:author="CCCCC" w:date="2017-06-17T16:47:00Z">
          <w:pPr>
            <w:spacing w:before="0" w:after="0"/>
          </w:pPr>
        </w:pPrChange>
      </w:pPr>
      <w:ins w:id="1764" w:author="CCCCC" w:date="2017-06-17T16:47:00Z">
        <w:r>
          <w:t>« General</w:t>
        </w:r>
      </w:ins>
      <w:ins w:id="1765" w:author="CCCCC" w:date="2017-06-17T16:48:00Z">
        <w:r>
          <w:t> </w:t>
        </w:r>
      </w:ins>
      <w:ins w:id="1766" w:author="CCCCC" w:date="2017-06-17T17:03:00Z">
        <w:r w:rsidR="004F7A7A">
          <w:t>» qui</w:t>
        </w:r>
      </w:ins>
      <w:ins w:id="1767" w:author="CCCCC" w:date="2017-06-17T16:48:00Z">
        <w:r>
          <w:t xml:space="preserve"> montre le nombre de machines contenues dans le groupe, le nombre de processeurs utilisés par ces machines, la mémoire vive totale, ainsi que l</w:t>
        </w:r>
      </w:ins>
      <w:ins w:id="1768" w:author="CCCCC" w:date="2017-06-17T16:49:00Z">
        <w:r>
          <w:t>’</w:t>
        </w:r>
        <w:r w:rsidR="004F7A7A">
          <w:t>espace utilisé sur l</w:t>
        </w:r>
        <w:r>
          <w:t>es disques.</w:t>
        </w:r>
      </w:ins>
    </w:p>
    <w:p w14:paraId="3CF8A5D6" w14:textId="77777777" w:rsidR="00F86C2B" w:rsidRDefault="008C5E05">
      <w:pPr>
        <w:pStyle w:val="ListParagraph"/>
        <w:numPr>
          <w:ilvl w:val="0"/>
          <w:numId w:val="20"/>
        </w:numPr>
        <w:rPr>
          <w:ins w:id="1769" w:author="CCCCC" w:date="2017-06-17T16:53:00Z"/>
        </w:rPr>
        <w:pPrChange w:id="1770" w:author="CCCCC" w:date="2017-06-17T16:47:00Z">
          <w:pPr>
            <w:spacing w:before="0" w:after="0"/>
          </w:pPr>
        </w:pPrChange>
      </w:pPr>
      <w:ins w:id="1771" w:author="CCCCC" w:date="2017-06-17T16:49:00Z">
        <w:r w:rsidRPr="008C5E05">
          <w:rPr>
            <w:rPrChange w:id="1772" w:author="CCCCC" w:date="2017-06-17T16:53:00Z">
              <w:rPr>
                <w:rFonts w:asciiTheme="majorHAnsi" w:eastAsiaTheme="majorEastAsia" w:hAnsiTheme="majorHAnsi"/>
                <w:b/>
                <w:bCs/>
                <w:color w:val="4F81BD" w:themeColor="accent1"/>
                <w:sz w:val="26"/>
                <w:szCs w:val="23"/>
              </w:rPr>
            </w:rPrChange>
          </w:rPr>
          <w:t>L’onglet « Stats » permettant d</w:t>
        </w:r>
      </w:ins>
      <w:ins w:id="1773" w:author="CCCCC" w:date="2017-06-17T16:50:00Z">
        <w:r w:rsidRPr="008C5E05">
          <w:rPr>
            <w:rPrChange w:id="1774" w:author="CCCCC" w:date="2017-06-17T16:53:00Z">
              <w:rPr>
                <w:rFonts w:asciiTheme="majorHAnsi" w:eastAsiaTheme="majorEastAsia" w:hAnsiTheme="majorHAnsi"/>
                <w:b/>
                <w:bCs/>
                <w:color w:val="4F81BD" w:themeColor="accent1"/>
                <w:sz w:val="26"/>
                <w:szCs w:val="23"/>
              </w:rPr>
            </w:rPrChange>
          </w:rPr>
          <w:t xml:space="preserve">’afficher des graphiques montrant le pourcentage </w:t>
        </w:r>
      </w:ins>
      <w:ins w:id="1775" w:author="Cédric" w:date="2017-06-21T16:02:00Z">
        <w:r w:rsidR="001C459A">
          <w:t xml:space="preserve">total </w:t>
        </w:r>
      </w:ins>
      <w:ins w:id="1776" w:author="CCCCC" w:date="2017-06-17T16:51:00Z">
        <w:r w:rsidRPr="008C5E05">
          <w:rPr>
            <w:rPrChange w:id="1777" w:author="CCCCC" w:date="2017-06-17T16:53:00Z">
              <w:rPr>
                <w:rFonts w:asciiTheme="majorHAnsi" w:eastAsiaTheme="majorEastAsia" w:hAnsiTheme="majorHAnsi"/>
                <w:b/>
                <w:bCs/>
                <w:color w:val="4F81BD" w:themeColor="accent1"/>
                <w:sz w:val="26"/>
                <w:szCs w:val="23"/>
              </w:rPr>
            </w:rPrChange>
          </w:rPr>
          <w:t>d’utilisation des processeurs</w:t>
        </w:r>
        <w:del w:id="1778" w:author="Cédric" w:date="2017-06-21T16:02:00Z">
          <w:r w:rsidRPr="008C5E05" w:rsidDel="001C459A">
            <w:rPr>
              <w:rPrChange w:id="1779" w:author="CCCCC" w:date="2017-06-17T16:53:00Z">
                <w:rPr>
                  <w:rFonts w:asciiTheme="majorHAnsi" w:eastAsiaTheme="majorEastAsia" w:hAnsiTheme="majorHAnsi"/>
                  <w:b/>
                  <w:bCs/>
                  <w:color w:val="4F81BD" w:themeColor="accent1"/>
                  <w:sz w:val="26"/>
                  <w:szCs w:val="23"/>
                </w:rPr>
              </w:rPrChange>
            </w:rPr>
            <w:delText xml:space="preserve"> </w:delText>
          </w:r>
        </w:del>
      </w:ins>
      <w:ins w:id="1780" w:author="CCCCC" w:date="2017-06-17T16:50:00Z">
        <w:del w:id="1781" w:author="Cédric" w:date="2017-06-21T16:02:00Z">
          <w:r w:rsidRPr="008C5E05" w:rsidDel="001C459A">
            <w:rPr>
              <w:rPrChange w:id="1782" w:author="CCCCC" w:date="2017-06-17T16:53:00Z">
                <w:rPr>
                  <w:rFonts w:asciiTheme="majorHAnsi" w:eastAsiaTheme="majorEastAsia" w:hAnsiTheme="majorHAnsi"/>
                  <w:b/>
                  <w:bCs/>
                  <w:color w:val="4F81BD" w:themeColor="accent1"/>
                  <w:sz w:val="26"/>
                  <w:szCs w:val="23"/>
                </w:rPr>
              </w:rPrChange>
            </w:rPr>
            <w:delText>total</w:delText>
          </w:r>
        </w:del>
      </w:ins>
      <w:ins w:id="1783" w:author="CCCCC" w:date="2017-06-17T16:51:00Z">
        <w:r w:rsidRPr="008C5E05">
          <w:rPr>
            <w:rPrChange w:id="1784" w:author="CCCCC" w:date="2017-06-17T16:53:00Z">
              <w:rPr>
                <w:rFonts w:asciiTheme="majorHAnsi" w:eastAsiaTheme="majorEastAsia" w:hAnsiTheme="majorHAnsi"/>
                <w:b/>
                <w:bCs/>
                <w:color w:val="4F81BD" w:themeColor="accent1"/>
                <w:sz w:val="26"/>
                <w:szCs w:val="23"/>
              </w:rPr>
            </w:rPrChange>
          </w:rPr>
          <w:t>, la RAM total utilisée, ainsi que des g</w:t>
        </w:r>
        <w:r w:rsidRPr="008C5E05">
          <w:rPr>
            <w:rPrChange w:id="1785" w:author="CCCCC" w:date="2017-06-19T19:54:00Z">
              <w:rPr>
                <w:rFonts w:asciiTheme="majorHAnsi" w:eastAsiaTheme="majorEastAsia" w:hAnsiTheme="majorHAnsi"/>
                <w:b/>
                <w:bCs/>
                <w:color w:val="4F81BD" w:themeColor="accent1"/>
                <w:sz w:val="26"/>
                <w:szCs w:val="23"/>
              </w:rPr>
            </w:rPrChange>
          </w:rPr>
          <w:t xml:space="preserve">raphiques montrant des </w:t>
        </w:r>
      </w:ins>
      <w:ins w:id="1786" w:author="CCCCC" w:date="2017-06-19T19:54:00Z">
        <w:r w:rsidRPr="008C5E05">
          <w:rPr>
            <w:rPrChange w:id="1787" w:author="CCCCC" w:date="2017-06-19T19:54:00Z">
              <w:rPr>
                <w:rFonts w:asciiTheme="majorHAnsi" w:eastAsiaTheme="majorEastAsia" w:hAnsiTheme="majorHAnsi"/>
                <w:b/>
                <w:bCs/>
                <w:color w:val="FF0000"/>
                <w:sz w:val="26"/>
                <w:szCs w:val="23"/>
              </w:rPr>
            </w:rPrChange>
          </w:rPr>
          <w:t>échanges de données sur le réseau de la machine</w:t>
        </w:r>
      </w:ins>
      <w:ins w:id="1788" w:author="CCCCC" w:date="2017-06-19T19:53:00Z">
        <w:r w:rsidRPr="008C5E05">
          <w:rPr>
            <w:rPrChange w:id="1789" w:author="CCCCC" w:date="2017-06-19T19:54:00Z">
              <w:rPr>
                <w:rFonts w:asciiTheme="majorHAnsi" w:eastAsiaTheme="majorEastAsia" w:hAnsiTheme="majorHAnsi"/>
                <w:b/>
                <w:bCs/>
                <w:color w:val="FF0000"/>
                <w:sz w:val="26"/>
                <w:szCs w:val="23"/>
              </w:rPr>
            </w:rPrChange>
          </w:rPr>
          <w:t xml:space="preserve"> </w:t>
        </w:r>
      </w:ins>
      <w:ins w:id="1790" w:author="CCCCC" w:date="2017-06-19T19:54:00Z">
        <w:r w:rsidRPr="008C5E05">
          <w:rPr>
            <w:rPrChange w:id="1791" w:author="CCCCC" w:date="2017-06-19T19:54:00Z">
              <w:rPr>
                <w:rFonts w:asciiTheme="majorHAnsi" w:eastAsiaTheme="majorEastAsia" w:hAnsiTheme="majorHAnsi"/>
                <w:b/>
                <w:bCs/>
                <w:color w:val="FF0000"/>
                <w:sz w:val="26"/>
                <w:szCs w:val="23"/>
              </w:rPr>
            </w:rPrChange>
          </w:rPr>
          <w:t>et sur son disque dur</w:t>
        </w:r>
      </w:ins>
      <w:ins w:id="1792" w:author="CCCCC" w:date="2017-06-17T16:53:00Z">
        <w:r w:rsidRPr="008C5E05">
          <w:rPr>
            <w:rPrChange w:id="1793" w:author="CCCCC" w:date="2017-06-17T16:53:00Z">
              <w:rPr>
                <w:rFonts w:asciiTheme="majorHAnsi" w:eastAsiaTheme="majorEastAsia" w:hAnsiTheme="majorHAnsi"/>
                <w:b/>
                <w:bCs/>
                <w:color w:val="4F81BD" w:themeColor="accent1"/>
                <w:sz w:val="26"/>
                <w:szCs w:val="23"/>
              </w:rPr>
            </w:rPrChange>
          </w:rPr>
          <w:t>, en temps réel.</w:t>
        </w:r>
      </w:ins>
      <w:ins w:id="1794" w:author="CCCCC" w:date="2017-06-17T17:06:00Z">
        <w:r w:rsidR="004F7A7A">
          <w:t xml:space="preserve"> De plus, cette vue</w:t>
        </w:r>
      </w:ins>
      <w:ins w:id="1795" w:author="CCCCC" w:date="2017-06-17T17:07:00Z">
        <w:r w:rsidR="007A649E">
          <w:t xml:space="preserve"> devra inclure un bouton permettant d’afficher les statistiques cumulées.</w:t>
        </w:r>
      </w:ins>
    </w:p>
    <w:p w14:paraId="29FEDE62" w14:textId="77777777" w:rsidR="00F86C2B" w:rsidRDefault="008C5E05">
      <w:pPr>
        <w:pStyle w:val="ListParagraph"/>
        <w:numPr>
          <w:ilvl w:val="0"/>
          <w:numId w:val="20"/>
        </w:numPr>
        <w:rPr>
          <w:ins w:id="1796" w:author="CCCCC" w:date="2017-06-17T16:54:00Z"/>
        </w:rPr>
        <w:pPrChange w:id="1797" w:author="CCCCC" w:date="2017-06-17T16:47:00Z">
          <w:pPr>
            <w:spacing w:before="0" w:after="0"/>
          </w:pPr>
        </w:pPrChange>
      </w:pPr>
      <w:ins w:id="1798" w:author="CCCCC" w:date="2017-06-17T16:53:00Z">
        <w:r w:rsidRPr="008C5E05">
          <w:rPr>
            <w:rPrChange w:id="1799" w:author="CCCCC" w:date="2017-06-17T16:53:00Z">
              <w:rPr>
                <w:rFonts w:asciiTheme="majorHAnsi" w:eastAsiaTheme="majorEastAsia" w:hAnsiTheme="majorHAnsi"/>
                <w:b/>
                <w:bCs/>
                <w:color w:val="4F81BD" w:themeColor="accent1"/>
                <w:sz w:val="26"/>
                <w:szCs w:val="23"/>
              </w:rPr>
            </w:rPrChange>
          </w:rPr>
          <w:t>Un ongl</w:t>
        </w:r>
        <w:r w:rsidR="00274E89">
          <w:t>et « Management » permettant d’afficher la liste des machines virtuelles conten</w:t>
        </w:r>
      </w:ins>
      <w:ins w:id="1800" w:author="Cédric" w:date="2017-06-21T16:03:00Z">
        <w:r w:rsidR="001C459A">
          <w:t>ues</w:t>
        </w:r>
      </w:ins>
      <w:ins w:id="1801" w:author="CCCCC" w:date="2017-06-17T16:53:00Z">
        <w:del w:id="1802" w:author="Cédric" w:date="2017-06-21T16:03:00Z">
          <w:r w:rsidR="00274E89" w:rsidDel="001C459A">
            <w:delText>ant</w:delText>
          </w:r>
        </w:del>
        <w:r w:rsidR="00274E89">
          <w:t xml:space="preserve"> dans le groupe, ainsi que d</w:t>
        </w:r>
      </w:ins>
      <w:ins w:id="1803" w:author="CCCCC" w:date="2017-06-17T16:54:00Z">
        <w:r w:rsidR="00274E89">
          <w:t>’ajouter ou supprimer des machines, et gérer l’ordre de démarrage et d’extinction des VMs.</w:t>
        </w:r>
      </w:ins>
    </w:p>
    <w:p w14:paraId="31A60EB3" w14:textId="77777777" w:rsidR="00F86C2B" w:rsidRDefault="00274E89">
      <w:pPr>
        <w:pStyle w:val="ListParagraph"/>
        <w:numPr>
          <w:ilvl w:val="0"/>
          <w:numId w:val="20"/>
        </w:numPr>
        <w:rPr>
          <w:ins w:id="1804" w:author="CCCCC" w:date="2017-06-17T16:58:00Z"/>
        </w:rPr>
        <w:pPrChange w:id="1805" w:author="CCCCC" w:date="2017-06-17T16:47:00Z">
          <w:pPr>
            <w:spacing w:before="0" w:after="0"/>
          </w:pPr>
        </w:pPrChange>
      </w:pPr>
      <w:ins w:id="1806" w:author="CCCCC" w:date="2017-06-17T16:55:00Z">
        <w:r>
          <w:t xml:space="preserve">« Advanced » contiendra les informations relatives au groupe. </w:t>
        </w:r>
      </w:ins>
      <w:ins w:id="1807" w:author="CCCCC" w:date="2017-06-17T16:56:00Z">
        <w:r>
          <w:t>Dans premier temps, seul l’identifiant du groupe sera affiché. Un bouton permettant de supprimer le groupe sera aussi disponible dans cette vue.</w:t>
        </w:r>
      </w:ins>
    </w:p>
    <w:p w14:paraId="4A8EAC3D" w14:textId="77777777" w:rsidR="00F86C2B" w:rsidRDefault="00F86C2B">
      <w:pPr>
        <w:rPr>
          <w:ins w:id="1808" w:author="CCCCC" w:date="2017-06-17T17:11:00Z"/>
        </w:rPr>
      </w:pPr>
      <w:ins w:id="1809" w:author="CCCCC" w:date="2017-06-17T17:18:00Z">
        <w:r>
          <w:rPr>
            <w:noProof/>
            <w:lang w:eastAsia="fr-FR" w:bidi="ar-SA"/>
            <w:rPrChange w:id="1810"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85376" behindDoc="0" locked="0" layoutInCell="1" allowOverlap="1" wp14:anchorId="15712374" wp14:editId="660F61AB">
              <wp:simplePos x="0" y="0"/>
              <wp:positionH relativeFrom="margin">
                <wp:posOffset>3806130</wp:posOffset>
              </wp:positionH>
              <wp:positionV relativeFrom="paragraph">
                <wp:posOffset>372793</wp:posOffset>
              </wp:positionV>
              <wp:extent cx="2745105" cy="3803650"/>
              <wp:effectExtent l="0" t="0" r="0" b="635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45105" cy="3803650"/>
                      </a:xfrm>
                      <a:prstGeom prst="rect">
                        <a:avLst/>
                      </a:prstGeom>
                    </pic:spPr>
                  </pic:pic>
                </a:graphicData>
              </a:graphic>
            </wp:anchor>
          </w:drawing>
        </w:r>
      </w:ins>
      <w:ins w:id="1811" w:author="CCCCC" w:date="2017-06-17T16:58:00Z">
        <w:r w:rsidR="004F7A7A">
          <w:t xml:space="preserve">Pour ce faire, un dossier « vm-groupe » est créé dans « xo-app ». </w:t>
        </w:r>
      </w:ins>
      <w:ins w:id="1812" w:author="CCCCC" w:date="2017-06-17T16:59:00Z">
        <w:r w:rsidR="004F7A7A">
          <w:t xml:space="preserve">Ce dossier contient un fichier « index.js » </w:t>
        </w:r>
      </w:ins>
      <w:ins w:id="1813" w:author="CCCCC" w:date="2017-06-17T17:12:00Z">
        <w:r w:rsidR="00186300">
          <w:t xml:space="preserve">déclarant un composant « VmGroup » </w:t>
        </w:r>
      </w:ins>
      <w:ins w:id="1814" w:author="CCCCC" w:date="2017-06-17T16:59:00Z">
        <w:r w:rsidR="004F7A7A">
          <w:t>permettant d’afficher l’entête, et qui instancie le composant nécessaire</w:t>
        </w:r>
      </w:ins>
      <w:ins w:id="1815" w:author="CCCCC" w:date="2017-06-17T17:00:00Z">
        <w:r w:rsidR="004F7A7A">
          <w:t xml:space="preserve"> correspond</w:t>
        </w:r>
        <w:r w:rsidR="00885419">
          <w:t xml:space="preserve">ant à l’onglet choisi. </w:t>
        </w:r>
      </w:ins>
      <w:ins w:id="1816" w:author="CCCCC" w:date="2017-06-18T01:25:00Z">
        <w:r w:rsidR="00885419">
          <w:t>Ainsi</w:t>
        </w:r>
      </w:ins>
      <w:ins w:id="1817" w:author="CCCCC" w:date="2017-06-18T01:26:00Z">
        <w:r w:rsidR="00885419">
          <w:t>,</w:t>
        </w:r>
      </w:ins>
      <w:ins w:id="1818" w:author="CCCCC" w:date="2017-06-17T17:00:00Z">
        <w:r w:rsidR="00885419">
          <w:t xml:space="preserve"> </w:t>
        </w:r>
      </w:ins>
      <w:ins w:id="1819" w:author="CCCCC" w:date="2017-06-18T01:26:00Z">
        <w:r w:rsidR="00885419">
          <w:t xml:space="preserve">pour chacun des onglets, </w:t>
        </w:r>
      </w:ins>
      <w:ins w:id="1820" w:author="CCCCC" w:date="2017-06-17T17:00:00Z">
        <w:r w:rsidR="004F7A7A">
          <w:t xml:space="preserve">un fichier </w:t>
        </w:r>
      </w:ins>
      <w:ins w:id="1821" w:author="CCCCC" w:date="2017-06-17T17:01:00Z">
        <w:r w:rsidR="004F7A7A">
          <w:t>détermine son contenu.</w:t>
        </w:r>
      </w:ins>
    </w:p>
    <w:p w14:paraId="5E727760" w14:textId="77777777" w:rsidR="00F86C2B" w:rsidRDefault="00CC4285">
      <w:pPr>
        <w:rPr>
          <w:ins w:id="1822" w:author="CCCCC" w:date="2017-06-18T01:29:00Z"/>
          <w:noProof/>
          <w:lang w:eastAsia="fr-FR" w:bidi="ar-SA"/>
        </w:rPr>
      </w:pPr>
      <w:ins w:id="1823" w:author="CCCCC" w:date="2017-06-17T17:50:00Z">
        <w:r>
          <w:t xml:space="preserve">Il est défini dans </w:t>
        </w:r>
      </w:ins>
      <w:ins w:id="1824" w:author="CCCCC" w:date="2017-06-17T17:51:00Z">
        <w:r>
          <w:t xml:space="preserve">le </w:t>
        </w:r>
      </w:ins>
      <w:ins w:id="1825" w:author="CCCCC" w:date="2017-06-17T17:50:00Z">
        <w:r>
          <w:t xml:space="preserve">composant </w:t>
        </w:r>
      </w:ins>
      <w:ins w:id="1826" w:author="CCCCC" w:date="2017-06-17T17:51:00Z">
        <w:r>
          <w:t xml:space="preserve">« XoApp » que </w:t>
        </w:r>
      </w:ins>
      <w:ins w:id="1827" w:author="CCCCC" w:date="2017-06-17T17:13:00Z">
        <w:r w:rsidR="00186300">
          <w:t>« VmGroup »</w:t>
        </w:r>
      </w:ins>
      <w:ins w:id="1828" w:author="CCCCC" w:date="2017-06-17T17:51:00Z">
        <w:r>
          <w:t xml:space="preserve"> sera affiché à l</w:t>
        </w:r>
      </w:ins>
      <w:ins w:id="1829" w:author="CCCCC" w:date="2017-06-17T17:52:00Z">
        <w:r>
          <w:t>’adresse « /vm-group/&lt;VmGroupId &gt; »</w:t>
        </w:r>
      </w:ins>
      <w:ins w:id="1830" w:author="CCCCC" w:date="2017-06-17T17:53:00Z">
        <w:r w:rsidR="006A6726">
          <w:t>.</w:t>
        </w:r>
      </w:ins>
      <w:ins w:id="1831" w:author="CCCCC" w:date="2017-06-17T17:54:00Z">
        <w:r w:rsidR="006A6726">
          <w:t xml:space="preserve"> </w:t>
        </w:r>
      </w:ins>
      <w:ins w:id="1832" w:author="CCCCC" w:date="2017-06-17T17:53:00Z">
        <w:r w:rsidR="006A6726">
          <w:t>Ce dernier</w:t>
        </w:r>
      </w:ins>
      <w:ins w:id="1833" w:author="CCCCC" w:date="2017-06-17T17:13:00Z">
        <w:r w:rsidR="00186300">
          <w:t xml:space="preserve"> définit </w:t>
        </w:r>
      </w:ins>
      <w:ins w:id="1834" w:author="Cédric" w:date="2017-06-21T16:07:00Z">
        <w:r w:rsidR="004C078E">
          <w:t xml:space="preserve">les </w:t>
        </w:r>
      </w:ins>
      <w:ins w:id="1835" w:author="CCCCC" w:date="2017-06-17T17:13:00Z">
        <w:r w:rsidR="00186300">
          <w:t>différentes routes</w:t>
        </w:r>
      </w:ins>
      <w:ins w:id="1836" w:author="Cédric" w:date="2017-06-21T16:07:00Z">
        <w:r w:rsidR="004C078E">
          <w:t>, ci-contre,</w:t>
        </w:r>
      </w:ins>
      <w:ins w:id="1837" w:author="CCCCC" w:date="2017-06-17T17:13:00Z">
        <w:r w:rsidR="00186300">
          <w:t xml:space="preserve"> pour afficher</w:t>
        </w:r>
      </w:ins>
      <w:ins w:id="1838" w:author="CCCCC" w:date="2017-06-17T17:14:00Z">
        <w:r w:rsidR="00186300">
          <w:t xml:space="preserve"> </w:t>
        </w:r>
      </w:ins>
      <w:ins w:id="1839" w:author="CCCCC" w:date="2017-06-17T17:13:00Z">
        <w:r w:rsidR="00186300">
          <w:t xml:space="preserve">les </w:t>
        </w:r>
      </w:ins>
      <w:ins w:id="1840" w:author="CCCCC" w:date="2017-06-17T17:14:00Z">
        <w:r w:rsidR="00186300">
          <w:t>différents contenu</w:t>
        </w:r>
      </w:ins>
      <w:ins w:id="1841" w:author="CCCCC" w:date="2017-06-17T17:54:00Z">
        <w:r w:rsidR="006A6726">
          <w:t>s</w:t>
        </w:r>
      </w:ins>
      <w:ins w:id="1842" w:author="CCCCC" w:date="2017-06-17T17:14:00Z">
        <w:r w:rsidR="00186300">
          <w:t xml:space="preserve"> des différents onglet</w:t>
        </w:r>
      </w:ins>
      <w:ins w:id="1843" w:author="CCCCC" w:date="2017-06-17T17:15:00Z">
        <w:r w:rsidR="00186300">
          <w:t>s</w:t>
        </w:r>
      </w:ins>
      <w:ins w:id="1844" w:author="CCCCC" w:date="2017-06-17T17:14:00Z">
        <w:r w:rsidR="00186300">
          <w:t xml:space="preserve"> en fonction de l’adresse</w:t>
        </w:r>
        <w:del w:id="1845" w:author="Cédric" w:date="2017-06-21T16:06:00Z">
          <w:r w:rsidR="00186300" w:rsidDel="004C078E">
            <w:delText xml:space="preserve"> demandée, et ce, gr</w:delText>
          </w:r>
        </w:del>
      </w:ins>
      <w:ins w:id="1846" w:author="CCCCC" w:date="2017-06-17T17:15:00Z">
        <w:del w:id="1847" w:author="Cédric" w:date="2017-06-21T16:06:00Z">
          <w:r w:rsidR="00186300" w:rsidDel="004C078E">
            <w:delText>âce au décorateur « routes »</w:delText>
          </w:r>
        </w:del>
        <w:r w:rsidR="00186300">
          <w:t>. De plus, il nécessite un accès à l</w:t>
        </w:r>
      </w:ins>
      <w:ins w:id="1848" w:author="CCCCC" w:date="2017-06-17T17:16:00Z">
        <w:r w:rsidR="00186300">
          <w:t xml:space="preserve">’objet que nous voulons afficher. </w:t>
        </w:r>
      </w:ins>
      <w:ins w:id="1849" w:author="CCCCC" w:date="2017-06-17T17:17:00Z">
        <w:r w:rsidR="001855E4">
          <w:t>Il est rendu disponible avec le décorateur « connectStore »</w:t>
        </w:r>
      </w:ins>
      <w:ins w:id="1850" w:author="CCCCC" w:date="2017-06-17T17:18:00Z">
        <w:r w:rsidR="001855E4" w:rsidRPr="001855E4">
          <w:rPr>
            <w:noProof/>
            <w:lang w:eastAsia="fr-FR" w:bidi="ar-SA"/>
          </w:rPr>
          <w:t xml:space="preserve"> </w:t>
        </w:r>
      </w:ins>
      <w:ins w:id="1851" w:author="CCCCC" w:date="2017-06-17T17:19:00Z">
        <w:r w:rsidR="001855E4">
          <w:rPr>
            <w:noProof/>
            <w:lang w:eastAsia="fr-FR" w:bidi="ar-SA"/>
          </w:rPr>
          <w:t>qui injecte une propriété « vmGroup »</w:t>
        </w:r>
      </w:ins>
      <w:ins w:id="1852" w:author="CCCCC" w:date="2017-06-17T17:20:00Z">
        <w:r w:rsidR="001855E4">
          <w:rPr>
            <w:noProof/>
            <w:lang w:eastAsia="fr-FR" w:bidi="ar-SA"/>
          </w:rPr>
          <w:t>, ce grâce au selecteur « createGetObject »</w:t>
        </w:r>
      </w:ins>
      <w:ins w:id="1853" w:author="CCCCC" w:date="2017-06-17T17:46:00Z">
        <w:r>
          <w:rPr>
            <w:noProof/>
            <w:lang w:eastAsia="fr-FR" w:bidi="ar-SA"/>
          </w:rPr>
          <w:t xml:space="preserve"> qui </w:t>
        </w:r>
      </w:ins>
      <w:ins w:id="1854" w:author="CCCCC" w:date="2017-06-17T17:53:00Z">
        <w:r>
          <w:rPr>
            <w:noProof/>
            <w:lang w:eastAsia="fr-FR" w:bidi="ar-SA"/>
          </w:rPr>
          <w:t xml:space="preserve">renvoie l’objet correspondant à </w:t>
        </w:r>
      </w:ins>
      <w:ins w:id="1855" w:author="CCCCC" w:date="2017-06-17T17:46:00Z">
        <w:r>
          <w:rPr>
            <w:noProof/>
            <w:lang w:eastAsia="fr-FR" w:bidi="ar-SA"/>
          </w:rPr>
          <w:t>l’ident</w:t>
        </w:r>
      </w:ins>
      <w:ins w:id="1856" w:author="CCCCC" w:date="2017-06-17T17:52:00Z">
        <w:r>
          <w:rPr>
            <w:noProof/>
            <w:lang w:eastAsia="fr-FR" w:bidi="ar-SA"/>
          </w:rPr>
          <w:t>ifiant passé dans l’URL</w:t>
        </w:r>
      </w:ins>
      <w:ins w:id="1857" w:author="CCCCC" w:date="2017-06-17T17:53:00Z">
        <w:r>
          <w:rPr>
            <w:noProof/>
            <w:lang w:eastAsia="fr-FR" w:bidi="ar-SA"/>
          </w:rPr>
          <w:t>.</w:t>
        </w:r>
        <w:r w:rsidR="006A6726">
          <w:rPr>
            <w:noProof/>
            <w:lang w:eastAsia="fr-FR" w:bidi="ar-SA"/>
          </w:rPr>
          <w:t xml:space="preserve"> </w:t>
        </w:r>
      </w:ins>
      <w:ins w:id="1858" w:author="CCCCC" w:date="2017-06-17T17:55:00Z">
        <w:r w:rsidR="006A6726">
          <w:rPr>
            <w:noProof/>
            <w:lang w:eastAsia="fr-FR" w:bidi="ar-SA"/>
          </w:rPr>
          <w:t xml:space="preserve">Comme </w:t>
        </w:r>
      </w:ins>
      <w:ins w:id="1859" w:author="CCCCC" w:date="2017-06-17T17:58:00Z">
        <w:r w:rsidR="006A6726">
          <w:rPr>
            <w:noProof/>
            <w:lang w:eastAsia="fr-FR" w:bidi="ar-SA"/>
          </w:rPr>
          <w:t>le VmGroup récupéré précedemment ne contient que les identifiants de ces machines</w:t>
        </w:r>
      </w:ins>
      <w:ins w:id="1860" w:author="CCCCC" w:date="2017-06-17T18:00:00Z">
        <w:r w:rsidR="006A6726">
          <w:rPr>
            <w:noProof/>
            <w:lang w:eastAsia="fr-FR" w:bidi="ar-SA"/>
          </w:rPr>
          <w:t xml:space="preserve"> dans son champs « $VMs », </w:t>
        </w:r>
      </w:ins>
      <w:ins w:id="1861" w:author="CCCCC" w:date="2017-06-17T18:02:00Z">
        <w:r w:rsidR="006A6726">
          <w:rPr>
            <w:noProof/>
            <w:lang w:eastAsia="fr-FR" w:bidi="ar-SA"/>
          </w:rPr>
          <w:t>la</w:t>
        </w:r>
      </w:ins>
      <w:ins w:id="1862" w:author="CCCCC" w:date="2017-06-17T18:01:00Z">
        <w:r w:rsidR="006A6726">
          <w:rPr>
            <w:noProof/>
            <w:lang w:eastAsia="fr-FR" w:bidi="ar-SA"/>
          </w:rPr>
          <w:t xml:space="preserve"> liste </w:t>
        </w:r>
      </w:ins>
      <w:ins w:id="1863" w:author="CCCCC" w:date="2017-06-17T18:02:00Z">
        <w:r w:rsidR="006A6726">
          <w:rPr>
            <w:noProof/>
            <w:lang w:eastAsia="fr-FR" w:bidi="ar-SA"/>
          </w:rPr>
          <w:t xml:space="preserve">des machines </w:t>
        </w:r>
      </w:ins>
      <w:ins w:id="1864" w:author="CCCCC" w:date="2017-06-17T18:01:00Z">
        <w:r w:rsidR="006A6726">
          <w:rPr>
            <w:noProof/>
            <w:lang w:eastAsia="fr-FR" w:bidi="ar-SA"/>
          </w:rPr>
          <w:t xml:space="preserve">va être générer et intégrée </w:t>
        </w:r>
        <w:del w:id="1865" w:author="Cédric" w:date="2017-06-21T16:08:00Z">
          <w:r w:rsidR="006A6726" w:rsidDel="004C078E">
            <w:rPr>
              <w:noProof/>
              <w:lang w:eastAsia="fr-FR" w:bidi="ar-SA"/>
            </w:rPr>
            <w:delText>à « VmGroup »</w:delText>
          </w:r>
        </w:del>
      </w:ins>
      <w:ins w:id="1866" w:author="Cédric" w:date="2017-06-21T16:08:00Z">
        <w:r w:rsidR="004C078E">
          <w:rPr>
            <w:noProof/>
            <w:lang w:eastAsia="fr-FR" w:bidi="ar-SA"/>
          </w:rPr>
          <w:t>au composant</w:t>
        </w:r>
      </w:ins>
      <w:ins w:id="1867" w:author="CCCCC" w:date="2017-06-17T18:01:00Z">
        <w:r w:rsidR="006A6726">
          <w:rPr>
            <w:noProof/>
            <w:lang w:eastAsia="fr-FR" w:bidi="ar-SA"/>
          </w:rPr>
          <w:t xml:space="preserve"> grâce à </w:t>
        </w:r>
        <w:r w:rsidR="006A6726">
          <w:rPr>
            <w:noProof/>
            <w:lang w:eastAsia="fr-FR" w:bidi="ar-SA"/>
          </w:rPr>
          <w:lastRenderedPageBreak/>
          <w:t>ce même décorateur.</w:t>
        </w:r>
      </w:ins>
      <w:ins w:id="1868" w:author="CCCCC" w:date="2017-06-17T18:03:00Z">
        <w:r w:rsidR="00263290">
          <w:rPr>
            <w:noProof/>
            <w:lang w:eastAsia="fr-FR" w:bidi="ar-SA"/>
          </w:rPr>
          <w:t xml:space="preserve"> Ce composant n</w:t>
        </w:r>
      </w:ins>
      <w:ins w:id="1869" w:author="CCCCC" w:date="2017-06-17T18:04:00Z">
        <w:r w:rsidR="00263290">
          <w:rPr>
            <w:noProof/>
            <w:lang w:eastAsia="fr-FR" w:bidi="ar-SA"/>
          </w:rPr>
          <w:t>’exige pas un accès à cette liste, mais</w:t>
        </w:r>
      </w:ins>
      <w:ins w:id="1870" w:author="CCCCC" w:date="2017-06-17T18:05:00Z">
        <w:r w:rsidR="00263290">
          <w:rPr>
            <w:noProof/>
            <w:lang w:eastAsia="fr-FR" w:bidi="ar-SA"/>
          </w:rPr>
          <w:t xml:space="preserve"> </w:t>
        </w:r>
      </w:ins>
      <w:ins w:id="1871" w:author="CCCCC" w:date="2017-06-17T18:00:00Z">
        <w:r w:rsidR="006A6726">
          <w:rPr>
            <w:noProof/>
            <w:lang w:eastAsia="fr-FR" w:bidi="ar-SA"/>
          </w:rPr>
          <w:t xml:space="preserve">la totalité des onglets </w:t>
        </w:r>
      </w:ins>
      <w:ins w:id="1872" w:author="CCCCC" w:date="2017-06-17T18:05:00Z">
        <w:r w:rsidR="00263290">
          <w:rPr>
            <w:noProof/>
            <w:lang w:eastAsia="fr-FR" w:bidi="ar-SA"/>
          </w:rPr>
          <w:t>l’</w:t>
        </w:r>
      </w:ins>
      <w:ins w:id="1873" w:author="CCCCC" w:date="2017-06-17T18:00:00Z">
        <w:r w:rsidR="006A6726">
          <w:rPr>
            <w:noProof/>
            <w:lang w:eastAsia="fr-FR" w:bidi="ar-SA"/>
          </w:rPr>
          <w:t>utilise</w:t>
        </w:r>
      </w:ins>
      <w:ins w:id="1874" w:author="CCCCC" w:date="2017-06-17T18:05:00Z">
        <w:r w:rsidR="00263290">
          <w:rPr>
            <w:noProof/>
            <w:lang w:eastAsia="fr-FR" w:bidi="ar-SA"/>
          </w:rPr>
          <w:t>, ainsi, pour éviter la redondance de code, l’objet contenant les VMs est définit dans ce composan</w:t>
        </w:r>
      </w:ins>
      <w:ins w:id="1875" w:author="CCCCC" w:date="2017-06-17T18:06:00Z">
        <w:r w:rsidR="00263290">
          <w:rPr>
            <w:noProof/>
            <w:lang w:eastAsia="fr-FR" w:bidi="ar-SA"/>
          </w:rPr>
          <w:t>t, et sera passé à l’instanciation de l’onglet.</w:t>
        </w:r>
      </w:ins>
    </w:p>
    <w:p w14:paraId="685A8832" w14:textId="77777777" w:rsidR="00F86C2B" w:rsidRDefault="00F86C2B">
      <w:pPr>
        <w:rPr>
          <w:ins w:id="1876" w:author="CCCCC" w:date="2017-06-19T19:17:00Z"/>
          <w:noProof/>
          <w:lang w:eastAsia="fr-FR" w:bidi="ar-SA"/>
        </w:rPr>
      </w:pPr>
    </w:p>
    <w:p w14:paraId="7427DCB3" w14:textId="77777777" w:rsidR="00F86C2B" w:rsidRDefault="00F86C2B">
      <w:pPr>
        <w:rPr>
          <w:ins w:id="1877" w:author="CCCCC" w:date="2017-06-18T02:08:00Z"/>
          <w:noProof/>
          <w:lang w:eastAsia="fr-FR" w:bidi="ar-SA"/>
        </w:rPr>
      </w:pPr>
      <w:ins w:id="1878" w:author="CCCCC" w:date="2017-06-18T01:44:00Z">
        <w:r>
          <w:rPr>
            <w:noProof/>
            <w:lang w:eastAsia="fr-FR" w:bidi="ar-SA"/>
            <w:rPrChange w:id="1879"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88448" behindDoc="0" locked="0" layoutInCell="1" allowOverlap="1" wp14:anchorId="666594DC" wp14:editId="7722CA24">
              <wp:simplePos x="0" y="0"/>
              <wp:positionH relativeFrom="margin">
                <wp:posOffset>2754630</wp:posOffset>
              </wp:positionH>
              <wp:positionV relativeFrom="paragraph">
                <wp:posOffset>1736725</wp:posOffset>
              </wp:positionV>
              <wp:extent cx="3353435" cy="982980"/>
              <wp:effectExtent l="0" t="0" r="0" b="762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53435" cy="982980"/>
                      </a:xfrm>
                      <a:prstGeom prst="rect">
                        <a:avLst/>
                      </a:prstGeom>
                    </pic:spPr>
                  </pic:pic>
                </a:graphicData>
              </a:graphic>
            </wp:anchor>
          </w:drawing>
        </w:r>
      </w:ins>
      <w:ins w:id="1880" w:author="CCCCC" w:date="2017-06-18T01:43:00Z">
        <w:r>
          <w:rPr>
            <w:noProof/>
            <w:lang w:eastAsia="fr-FR" w:bidi="ar-SA"/>
            <w:rPrChange w:id="1881"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87424" behindDoc="0" locked="0" layoutInCell="1" allowOverlap="1" wp14:anchorId="1CA2B46C" wp14:editId="0CB1ABEF">
              <wp:simplePos x="0" y="0"/>
              <wp:positionH relativeFrom="margin">
                <wp:align>left</wp:align>
              </wp:positionH>
              <wp:positionV relativeFrom="paragraph">
                <wp:posOffset>3175</wp:posOffset>
              </wp:positionV>
              <wp:extent cx="3060700" cy="965835"/>
              <wp:effectExtent l="0" t="0" r="6350" b="571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60700" cy="965835"/>
                      </a:xfrm>
                      <a:prstGeom prst="rect">
                        <a:avLst/>
                      </a:prstGeom>
                    </pic:spPr>
                  </pic:pic>
                </a:graphicData>
              </a:graphic>
            </wp:anchor>
          </w:drawing>
        </w:r>
        <w:r w:rsidR="00473C18">
          <w:rPr>
            <w:noProof/>
            <w:lang w:eastAsia="fr-FR" w:bidi="ar-SA"/>
          </w:rPr>
          <w:t xml:space="preserve"> </w:t>
        </w:r>
      </w:ins>
      <w:ins w:id="1882" w:author="CCCCC" w:date="2017-06-18T01:29:00Z">
        <w:r w:rsidR="00885419">
          <w:rPr>
            <w:noProof/>
            <w:lang w:eastAsia="fr-FR" w:bidi="ar-SA"/>
          </w:rPr>
          <w:t>Le fichier « tab-advanced</w:t>
        </w:r>
      </w:ins>
      <w:ins w:id="1883" w:author="CCCCC" w:date="2017-06-18T01:30:00Z">
        <w:r w:rsidR="00885419">
          <w:rPr>
            <w:noProof/>
            <w:lang w:eastAsia="fr-FR" w:bidi="ar-SA"/>
          </w:rPr>
          <w:t> » définit l’affichage de l’onglet « Advanced »</w:t>
        </w:r>
      </w:ins>
      <w:ins w:id="1884" w:author="CCCCC" w:date="2017-06-18T01:31:00Z">
        <w:r w:rsidR="00885419">
          <w:rPr>
            <w:noProof/>
            <w:lang w:eastAsia="fr-FR" w:bidi="ar-SA"/>
          </w:rPr>
          <w:t xml:space="preserve">. </w:t>
        </w:r>
      </w:ins>
      <w:ins w:id="1885" w:author="CCCCC" w:date="2017-06-18T01:32:00Z">
        <w:r w:rsidR="00885419">
          <w:rPr>
            <w:noProof/>
            <w:lang w:eastAsia="fr-FR" w:bidi="ar-SA"/>
          </w:rPr>
          <w:t>P</w:t>
        </w:r>
      </w:ins>
      <w:ins w:id="1886" w:author="CCCCC" w:date="2017-06-18T01:33:00Z">
        <w:r w:rsidR="00885419">
          <w:rPr>
            <w:noProof/>
            <w:lang w:eastAsia="fr-FR" w:bidi="ar-SA"/>
          </w:rPr>
          <w:t>our la suppression du groupe, il utilise un bouton de type « TabButton</w:t>
        </w:r>
      </w:ins>
      <w:ins w:id="1887" w:author="CCCCC" w:date="2017-06-18T01:34:00Z">
        <w:r w:rsidR="00885419">
          <w:rPr>
            <w:noProof/>
            <w:lang w:eastAsia="fr-FR" w:bidi="ar-SA"/>
          </w:rPr>
          <w:t xml:space="preserve"> ». Il prend en argument  un style qui va ici, l’afficher en rouge, </w:t>
        </w:r>
      </w:ins>
      <w:ins w:id="1888" w:author="CCCCC" w:date="2017-06-18T01:35:00Z">
        <w:r w:rsidR="00473C18">
          <w:rPr>
            <w:noProof/>
            <w:lang w:eastAsia="fr-FR" w:bidi="ar-SA"/>
          </w:rPr>
          <w:t>un</w:t>
        </w:r>
      </w:ins>
      <w:ins w:id="1889" w:author="Cédric" w:date="2017-06-21T16:09:00Z">
        <w:r w:rsidR="004C078E">
          <w:rPr>
            <w:noProof/>
            <w:lang w:eastAsia="fr-FR" w:bidi="ar-SA"/>
          </w:rPr>
          <w:t>e</w:t>
        </w:r>
      </w:ins>
      <w:ins w:id="1890" w:author="CCCCC" w:date="2017-06-18T01:35:00Z">
        <w:r w:rsidR="00473C18">
          <w:rPr>
            <w:noProof/>
            <w:lang w:eastAsia="fr-FR" w:bidi="ar-SA"/>
          </w:rPr>
          <w:t xml:space="preserve"> icôn</w:t>
        </w:r>
      </w:ins>
      <w:ins w:id="1891" w:author="Cédric" w:date="2017-06-21T16:09:00Z">
        <w:r w:rsidR="004C078E">
          <w:rPr>
            <w:noProof/>
            <w:lang w:eastAsia="fr-FR" w:bidi="ar-SA"/>
          </w:rPr>
          <w:t>e</w:t>
        </w:r>
      </w:ins>
      <w:ins w:id="1892" w:author="CCCCC" w:date="2017-06-18T01:35:00Z">
        <w:r w:rsidR="00473C18">
          <w:rPr>
            <w:noProof/>
            <w:lang w:eastAsia="fr-FR" w:bidi="ar-SA"/>
          </w:rPr>
          <w:t xml:space="preserve"> qui sera affiché</w:t>
        </w:r>
      </w:ins>
      <w:ins w:id="1893" w:author="Cédric" w:date="2017-06-21T16:09:00Z">
        <w:r w:rsidR="004C078E">
          <w:rPr>
            <w:noProof/>
            <w:lang w:eastAsia="fr-FR" w:bidi="ar-SA"/>
          </w:rPr>
          <w:t>e</w:t>
        </w:r>
      </w:ins>
      <w:ins w:id="1894" w:author="CCCCC" w:date="2017-06-18T01:35:00Z">
        <w:r w:rsidR="00473C18">
          <w:rPr>
            <w:noProof/>
            <w:lang w:eastAsia="fr-FR" w:bidi="ar-SA"/>
          </w:rPr>
          <w:t xml:space="preserve"> sur le bouton, un label faisant référence à une chaine de caractère dans le module d</w:t>
        </w:r>
      </w:ins>
      <w:ins w:id="1895" w:author="CCCCC" w:date="2017-06-18T01:36:00Z">
        <w:r w:rsidR="00473C18">
          <w:rPr>
            <w:noProof/>
            <w:lang w:eastAsia="fr-FR" w:bidi="ar-SA"/>
          </w:rPr>
          <w:t xml:space="preserve">’internationnlisation, ainsi qu’une fonction qui sera éxecutée </w:t>
        </w:r>
      </w:ins>
      <w:ins w:id="1896" w:author="CCCCC" w:date="2017-06-18T01:37:00Z">
        <w:r w:rsidR="00473C18">
          <w:rPr>
            <w:noProof/>
            <w:lang w:eastAsia="fr-FR" w:bidi="ar-SA"/>
          </w:rPr>
          <w:t xml:space="preserve">lorsqu’un clic sera effectué sur le bouton. </w:t>
        </w:r>
      </w:ins>
      <w:ins w:id="1897" w:author="CCCCC" w:date="2017-06-18T01:38:00Z">
        <w:r w:rsidR="00473C18">
          <w:rPr>
            <w:noProof/>
            <w:lang w:eastAsia="fr-FR" w:bidi="ar-SA"/>
          </w:rPr>
          <w:t xml:space="preserve">Cette fonction va </w:t>
        </w:r>
        <w:del w:id="1898" w:author="Cédric" w:date="2017-06-21T16:10:00Z">
          <w:r w:rsidR="00473C18" w:rsidDel="004C078E">
            <w:rPr>
              <w:noProof/>
              <w:lang w:eastAsia="fr-FR" w:bidi="ar-SA"/>
            </w:rPr>
            <w:delText>éxecuter</w:delText>
          </w:r>
        </w:del>
      </w:ins>
      <w:ins w:id="1899" w:author="Cédric" w:date="2017-06-21T16:10:00Z">
        <w:r w:rsidR="004C078E">
          <w:rPr>
            <w:noProof/>
            <w:lang w:eastAsia="fr-FR" w:bidi="ar-SA"/>
          </w:rPr>
          <w:t>appeler</w:t>
        </w:r>
      </w:ins>
      <w:ins w:id="1900" w:author="CCCCC" w:date="2017-06-18T01:38:00Z">
        <w:r w:rsidR="00473C18">
          <w:rPr>
            <w:noProof/>
            <w:lang w:eastAsia="fr-FR" w:bidi="ar-SA"/>
          </w:rPr>
          <w:t xml:space="preserve"> la fonction deleteVmGroup </w:t>
        </w:r>
      </w:ins>
      <w:ins w:id="1901" w:author="CCCCC" w:date="2017-06-18T01:40:00Z">
        <w:r w:rsidR="00473C18">
          <w:rPr>
            <w:noProof/>
            <w:lang w:eastAsia="fr-FR" w:bidi="ar-SA"/>
          </w:rPr>
          <w:t xml:space="preserve">(ficgure </w:t>
        </w:r>
        <w:r w:rsidR="00473C18">
          <w:rPr>
            <w:noProof/>
            <w:color w:val="FF0000"/>
            <w:lang w:eastAsia="fr-FR" w:bidi="ar-SA"/>
          </w:rPr>
          <w:t xml:space="preserve">X </w:t>
        </w:r>
        <w:r w:rsidR="00473C18">
          <w:rPr>
            <w:noProof/>
            <w:lang w:eastAsia="fr-FR" w:bidi="ar-SA"/>
          </w:rPr>
          <w:t xml:space="preserve">) </w:t>
        </w:r>
      </w:ins>
      <w:ins w:id="1902" w:author="CCCCC" w:date="2017-06-18T01:38:00Z">
        <w:r w:rsidR="00473C18">
          <w:rPr>
            <w:noProof/>
            <w:lang w:eastAsia="fr-FR" w:bidi="ar-SA"/>
          </w:rPr>
          <w:t xml:space="preserve">qui </w:t>
        </w:r>
      </w:ins>
      <w:ins w:id="1903" w:author="CCCCC" w:date="2017-06-18T01:39:00Z">
        <w:r w:rsidR="00473C18">
          <w:rPr>
            <w:noProof/>
            <w:lang w:eastAsia="fr-FR" w:bidi="ar-SA"/>
          </w:rPr>
          <w:t>va demander une confirmation à l’aide du composant « Confirm »</w:t>
        </w:r>
      </w:ins>
      <w:ins w:id="1904" w:author="CCCCC" w:date="2017-06-18T01:40:00Z">
        <w:r w:rsidR="00473C18">
          <w:rPr>
            <w:noProof/>
            <w:lang w:eastAsia="fr-FR" w:bidi="ar-SA"/>
          </w:rPr>
          <w:t xml:space="preserve"> (partie </w:t>
        </w:r>
      </w:ins>
      <w:ins w:id="1905" w:author="CCCCC" w:date="2017-06-18T01:41:00Z">
        <w:r w:rsidR="00473C18">
          <w:rPr>
            <w:noProof/>
            <w:color w:val="FF0000"/>
            <w:lang w:eastAsia="fr-FR" w:bidi="ar-SA"/>
          </w:rPr>
          <w:t xml:space="preserve">X </w:t>
        </w:r>
        <w:r w:rsidR="00473C18">
          <w:rPr>
            <w:noProof/>
            <w:lang w:eastAsia="fr-FR" w:bidi="ar-SA"/>
          </w:rPr>
          <w:t>). Si la promesse est a acceptée, l’utilisateur sera redirigé sur la liste des VmGroups</w:t>
        </w:r>
      </w:ins>
      <w:ins w:id="1906" w:author="Cédric" w:date="2017-06-21T16:10:00Z">
        <w:r w:rsidR="004C078E">
          <w:rPr>
            <w:noProof/>
            <w:lang w:eastAsia="fr-FR" w:bidi="ar-SA"/>
          </w:rPr>
          <w:t xml:space="preserve"> et le groupe sera supprimé</w:t>
        </w:r>
      </w:ins>
      <w:ins w:id="1907" w:author="CCCCC" w:date="2017-06-18T01:41:00Z">
        <w:r w:rsidR="00473C18">
          <w:rPr>
            <w:noProof/>
            <w:lang w:eastAsia="fr-FR" w:bidi="ar-SA"/>
          </w:rPr>
          <w:t xml:space="preserve">, sinon, rien </w:t>
        </w:r>
      </w:ins>
      <w:ins w:id="1908" w:author="CCCCC" w:date="2017-06-18T01:42:00Z">
        <w:r w:rsidR="00473C18">
          <w:rPr>
            <w:noProof/>
            <w:lang w:eastAsia="fr-FR" w:bidi="ar-SA"/>
          </w:rPr>
          <w:t xml:space="preserve">ne se passera, car la fonction « noop » est </w:t>
        </w:r>
      </w:ins>
      <w:ins w:id="1909" w:author="CCCCC" w:date="2017-06-18T01:44:00Z">
        <w:r w:rsidR="00473C18">
          <w:rPr>
            <w:noProof/>
            <w:lang w:eastAsia="fr-FR" w:bidi="ar-SA"/>
          </w:rPr>
          <w:t xml:space="preserve">une </w:t>
        </w:r>
      </w:ins>
      <w:ins w:id="1910" w:author="CCCCC" w:date="2017-06-18T01:42:00Z">
        <w:r w:rsidR="00473C18">
          <w:rPr>
            <w:noProof/>
            <w:lang w:eastAsia="fr-FR" w:bidi="ar-SA"/>
          </w:rPr>
          <w:t>fonction n’éxecutant aucune instruction.</w:t>
        </w:r>
      </w:ins>
      <w:ins w:id="1911" w:author="CCCCC" w:date="2017-06-18T02:08:00Z">
        <w:r w:rsidR="00C31344">
          <w:rPr>
            <w:noProof/>
            <w:lang w:eastAsia="fr-FR" w:bidi="ar-SA"/>
          </w:rPr>
          <w:br/>
        </w:r>
      </w:ins>
      <w:ins w:id="1912" w:author="CCCCC" w:date="2017-06-18T01:47:00Z">
        <w:r w:rsidR="00851F94">
          <w:rPr>
            <w:noProof/>
            <w:lang w:eastAsia="fr-FR" w:bidi="ar-SA"/>
          </w:rPr>
          <w:t>L’identifian</w:t>
        </w:r>
      </w:ins>
      <w:ins w:id="1913" w:author="Cédric" w:date="2017-06-21T16:10:00Z">
        <w:r w:rsidR="004C078E">
          <w:rPr>
            <w:noProof/>
            <w:lang w:eastAsia="fr-FR" w:bidi="ar-SA"/>
          </w:rPr>
          <w:t>t</w:t>
        </w:r>
      </w:ins>
      <w:ins w:id="1914" w:author="CCCCC" w:date="2017-06-18T01:47:00Z">
        <w:del w:id="1915" w:author="Cédric" w:date="2017-06-21T16:10:00Z">
          <w:r w:rsidR="00851F94" w:rsidDel="004C078E">
            <w:rPr>
              <w:noProof/>
              <w:lang w:eastAsia="fr-FR" w:bidi="ar-SA"/>
            </w:rPr>
            <w:delText>t de</w:delText>
          </w:r>
        </w:del>
        <w:r w:rsidR="00851F94">
          <w:rPr>
            <w:noProof/>
            <w:lang w:eastAsia="fr-FR" w:bidi="ar-SA"/>
          </w:rPr>
          <w:t xml:space="preserve"> du g</w:t>
        </w:r>
      </w:ins>
      <w:ins w:id="1916" w:author="CCCCC" w:date="2017-06-18T01:48:00Z">
        <w:r w:rsidR="00851F94">
          <w:rPr>
            <w:noProof/>
            <w:lang w:eastAsia="fr-FR" w:bidi="ar-SA"/>
          </w:rPr>
          <w:t xml:space="preserve">roupe est affiché dans une table HTML utilisant les balises « table », « tbody », </w:t>
        </w:r>
      </w:ins>
      <w:ins w:id="1917" w:author="CCCCC" w:date="2017-06-18T01:49:00Z">
        <w:r w:rsidR="00851F94">
          <w:rPr>
            <w:noProof/>
            <w:lang w:eastAsia="fr-FR" w:bidi="ar-SA"/>
          </w:rPr>
          <w:t>« tr », et « th ».</w:t>
        </w:r>
      </w:ins>
    </w:p>
    <w:p w14:paraId="384AA681" w14:textId="77A637BC" w:rsidR="00F86C2B" w:rsidRDefault="005F0CF1">
      <w:pPr>
        <w:rPr>
          <w:ins w:id="1918" w:author="CCCCC" w:date="2017-06-19T19:13:00Z"/>
        </w:rPr>
        <w:pPrChange w:id="1919" w:author="CCCCC" w:date="2017-06-19T19:12:00Z">
          <w:pPr>
            <w:pStyle w:val="Standard"/>
          </w:pPr>
        </w:pPrChange>
      </w:pPr>
      <w:ins w:id="1920" w:author="CCCCC" w:date="2017-06-19T19:12:00Z">
        <w:r>
          <w:t xml:space="preserve">C’est le composant « TabGeneral » qui définit le rendu de l’onglet « General ». Pour afficher le nombre de machines contenues dans le groupe, on utilise une fonction « size » issue de la librairie Lodash sur la variable « vms » transmis par le composant « VmGroup ».  « vms » est un objet associant à chaque identifiant de machine, l’objet représentant la machine. Les objets en Javascript ne possèdant pas de fonction renvoyant la taille de l’objet, il est donc nécessaire d’utiliser une fonction tierce. </w:t>
        </w:r>
        <w:r>
          <w:br/>
          <w:t>Concernant les autres critères à aff</w:t>
        </w:r>
        <w:del w:id="1921" w:author="Cédric" w:date="2017-06-21T16:23:00Z">
          <w:r w:rsidDel="0032560F">
            <w:delText>c</w:delText>
          </w:r>
        </w:del>
        <w:r>
          <w:t>i</w:t>
        </w:r>
      </w:ins>
      <w:ins w:id="1922" w:author="Cédric" w:date="2017-06-21T16:23:00Z">
        <w:r w:rsidR="0032560F">
          <w:t>c</w:t>
        </w:r>
      </w:ins>
      <w:ins w:id="1923" w:author="CCCCC" w:date="2017-06-19T19:12:00Z">
        <w:r>
          <w:t>her dans cette page, leur valeur est injectée dans les props du composant via le décorateur « connectStore ». Chaque VM possède un champ</w:t>
        </w:r>
        <w:del w:id="1924" w:author="Cédric" w:date="2017-06-21T16:23:00Z">
          <w:r w:rsidDel="0032560F">
            <w:delText>s</w:delText>
          </w:r>
        </w:del>
        <w:r>
          <w:t xml:space="preserve"> « CPUs » contenant un champs « number » qui est le nombre de processeurs utilisés par la machine virtuelle. Une somme est alors effectué</w:t>
        </w:r>
      </w:ins>
      <w:ins w:id="1925" w:author="Cédric" w:date="2017-06-21T16:23:00Z">
        <w:r w:rsidR="002A0B3C">
          <w:t>e</w:t>
        </w:r>
      </w:ins>
      <w:ins w:id="1926" w:author="CCCCC" w:date="2017-06-19T19:12:00Z">
        <w:r>
          <w:t xml:space="preserve"> sur ce champ de chacune des machines virtuelles.</w:t>
        </w:r>
        <w:r>
          <w:br/>
          <w:t>Une VM inclut également la taille de la mémoire vive qu’elle peut utiliser dans le champ</w:t>
        </w:r>
        <w:del w:id="1927" w:author="Cédric" w:date="2017-06-21T16:23:00Z">
          <w:r w:rsidDel="002A0B3C">
            <w:delText>s</w:delText>
          </w:r>
        </w:del>
        <w:r>
          <w:t xml:space="preserve"> « memory.dynamic ». La valeur contenue à cet emplacement est un tableau incluant deux valeurs : les mémoires minimums et </w:t>
        </w:r>
        <w:del w:id="1928" w:author="Cédric" w:date="2017-06-21T16:24:00Z">
          <w:r w:rsidDel="002A0B3C">
            <w:delText xml:space="preserve">et </w:delText>
          </w:r>
        </w:del>
        <w:r>
          <w:t>maximum pouvant être utilisées par la machine. Une somme est effectuée sur la seconde valeur qui est la mémoire maximum dont peut avoir besoin la VM. Ces valeurs étant exprimées en octet, il est nécessaire de les convertir dans une unité qui aura plus de sens. Ceci est fait grâce à une fonction « formatSize » qui utilise un module « humanFormat » qui va convertir la valeur dans l’unité voulue, et lui associe un préfixe. Ici nous récupérons donc des valeurs en gigabits.</w:t>
        </w:r>
      </w:ins>
    </w:p>
    <w:p w14:paraId="22E276DC" w14:textId="1AFBC012" w:rsidR="00F86C2B" w:rsidRDefault="005F0CF1">
      <w:pPr>
        <w:rPr>
          <w:ins w:id="1929" w:author="CCCCC" w:date="2017-06-22T00:46:00Z"/>
        </w:rPr>
        <w:pPrChange w:id="1930" w:author="CCCCC" w:date="2017-06-19T19:12:00Z">
          <w:pPr>
            <w:pStyle w:val="Standard"/>
          </w:pPr>
        </w:pPrChange>
      </w:pPr>
      <w:ins w:id="1931" w:author="CCCCC" w:date="2017-06-19T19:12:00Z">
        <w:r>
          <w:t xml:space="preserve">La taille de la mémoire statique se calcul </w:t>
        </w:r>
        <w:del w:id="1932" w:author="Cédric" w:date="2017-06-21T16:24:00Z">
          <w:r w:rsidDel="002A0B3C">
            <w:delText>différement</w:delText>
          </w:r>
        </w:del>
      </w:ins>
      <w:ins w:id="1933" w:author="Cédric" w:date="2017-06-21T16:24:00Z">
        <w:r w:rsidR="002A0B3C">
          <w:t>différemment</w:t>
        </w:r>
      </w:ins>
      <w:ins w:id="1934" w:author="CCCCC" w:date="2017-06-19T19:12:00Z">
        <w:r>
          <w:t>. En effet une machine virtuelle est associée à un ou plusieurs disques virtuels appelés VDIs</w:t>
        </w:r>
      </w:ins>
      <w:ins w:id="1935" w:author="Cédric" w:date="2017-06-21T16:25:00Z">
        <w:r w:rsidR="002A0B3C">
          <w:rPr>
            <w:rStyle w:val="FootnoteReference"/>
          </w:rPr>
          <w:footnoteReference w:id="13"/>
        </w:r>
      </w:ins>
      <w:ins w:id="1939" w:author="CCCCC" w:date="2017-06-19T19:12:00Z">
        <w:del w:id="1940" w:author="Cédric" w:date="2017-06-21T16:25:00Z">
          <w:r w:rsidDel="002A0B3C">
            <w:delText xml:space="preserve"> (note : virtual disk image)</w:delText>
          </w:r>
        </w:del>
        <w:r>
          <w:t xml:space="preserve"> et ce via un objet VBD</w:t>
        </w:r>
      </w:ins>
      <w:ins w:id="1941" w:author="Cédric" w:date="2017-06-21T16:25:00Z">
        <w:r w:rsidR="002A0B3C">
          <w:rPr>
            <w:rStyle w:val="FootnoteReference"/>
          </w:rPr>
          <w:footnoteReference w:id="14"/>
        </w:r>
      </w:ins>
      <w:ins w:id="1945" w:author="CCCCC" w:date="2017-06-19T19:12:00Z">
        <w:r>
          <w:t xml:space="preserve"> (note : virtual block device). Chaque VDI peut être associé à plusieurs VBDs, et donc plusieurs machines virtuelles. Ainsi, ce que nous souhaitons calculer est la somme des tailles de chacun des disques utilisés par les Vms du groupe. Mais, si plusieurs machines utilisent le même disque virtuel, celui-ci ne doit être compté qu’une seule fois. Un ensemble (sans doublons) contenant les identifiants des VDIs utilisés par les machines du groupe est donc créé. C’est grâce à cette liste d’identifiant que l’on calcule la </w:t>
        </w:r>
        <w:r>
          <w:lastRenderedPageBreak/>
          <w:t>mémoire statique totale utilisée par le groupe.</w:t>
        </w:r>
      </w:ins>
      <w:ins w:id="1946" w:author="CCCCC" w:date="2017-06-19T19:13:00Z">
        <w:r>
          <w:br/>
        </w:r>
      </w:ins>
      <w:ins w:id="1947" w:author="CCCCC" w:date="2017-06-19T19:12:00Z">
        <w:r>
          <w:t>La vue obtenue est la suivante :</w:t>
        </w:r>
      </w:ins>
    </w:p>
    <w:p w14:paraId="1B490512" w14:textId="470438BF" w:rsidR="00141D02" w:rsidRDefault="00141D02">
      <w:pPr>
        <w:rPr>
          <w:ins w:id="1948" w:author="CCCCC" w:date="2017-06-19T19:12:00Z"/>
        </w:rPr>
        <w:pPrChange w:id="1949" w:author="CCCCC" w:date="2017-06-19T19:12:00Z">
          <w:pPr>
            <w:pStyle w:val="Standard"/>
          </w:pPr>
        </w:pPrChange>
      </w:pPr>
      <w:ins w:id="1950" w:author="CCCCC" w:date="2017-06-19T19:16:00Z">
        <w:r>
          <w:rPr>
            <w:noProof/>
            <w:lang w:eastAsia="fr-FR" w:bidi="ar-SA"/>
            <w:rPrChange w:id="1951"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85376" behindDoc="0" locked="0" layoutInCell="1" allowOverlap="1" wp14:anchorId="2622F6CA" wp14:editId="171DB62F">
              <wp:simplePos x="0" y="0"/>
              <wp:positionH relativeFrom="margin">
                <wp:posOffset>740410</wp:posOffset>
              </wp:positionH>
              <wp:positionV relativeFrom="paragraph">
                <wp:posOffset>275656</wp:posOffset>
              </wp:positionV>
              <wp:extent cx="4363085" cy="819150"/>
              <wp:effectExtent l="19050" t="0" r="0" b="0"/>
              <wp:wrapTopAndBottom/>
              <wp:docPr id="69" name="Picture 69" descr="C:\Users\CCCCC\Downloads\Capture d'écran de 2017-06-19 15-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19 15-44-07.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4555" t="24406" r="1456" b="60877"/>
                      <a:stretch/>
                    </pic:blipFill>
                    <pic:spPr bwMode="auto">
                      <a:xfrm>
                        <a:off x="0" y="0"/>
                        <a:ext cx="4363085" cy="819150"/>
                      </a:xfrm>
                      <a:prstGeom prst="rect">
                        <a:avLst/>
                      </a:prstGeom>
                      <a:noFill/>
                      <a:ln>
                        <a:noFill/>
                      </a:ln>
                      <a:extLst>
                        <a:ext uri="{53640926-AAD7-44D8-BBD7-CCE9431645EC}">
                          <a14:shadowObscured xmlns:a14="http://schemas.microsoft.com/office/drawing/2010/main"/>
                        </a:ext>
                      </a:extLst>
                    </pic:spPr>
                  </pic:pic>
                </a:graphicData>
              </a:graphic>
            </wp:anchor>
          </w:drawing>
        </w:r>
      </w:ins>
    </w:p>
    <w:p w14:paraId="64F6A126" w14:textId="49F7FF05" w:rsidR="00F86C2B" w:rsidRDefault="00141D02">
      <w:pPr>
        <w:rPr>
          <w:ins w:id="1952" w:author="CCCCC" w:date="2017-06-18T15:13:00Z"/>
        </w:rPr>
      </w:pPr>
      <w:ins w:id="1953" w:author="CCCCC" w:date="2017-06-21T20:12:00Z">
        <w:r>
          <w:rPr>
            <w:noProof/>
            <w:lang w:eastAsia="fr-FR" w:bidi="ar-SA"/>
          </w:rPr>
          <w:drawing>
            <wp:anchor distT="0" distB="0" distL="114300" distR="114300" simplePos="0" relativeHeight="251694592" behindDoc="1" locked="0" layoutInCell="1" allowOverlap="1" wp14:anchorId="13A089B9" wp14:editId="69E2F20D">
              <wp:simplePos x="0" y="0"/>
              <wp:positionH relativeFrom="column">
                <wp:posOffset>1872488</wp:posOffset>
              </wp:positionH>
              <wp:positionV relativeFrom="paragraph">
                <wp:posOffset>3030652</wp:posOffset>
              </wp:positionV>
              <wp:extent cx="4248150" cy="1157605"/>
              <wp:effectExtent l="0" t="0" r="0" b="0"/>
              <wp:wrapSquare wrapText="bothSides"/>
              <wp:docPr id="80" name="Picture 80" descr="C:\Users\CCCCC\Downloads\sortedLis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sortedListManagemen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48150" cy="1157605"/>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954" w:author="CCCCC" w:date="2017-06-18T14:59:00Z">
        <w:r>
          <w:rPr>
            <w:noProof/>
            <w:lang w:eastAsia="fr-FR" w:bidi="ar-SA"/>
            <w:rPrChange w:id="1955"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46464" behindDoc="0" locked="0" layoutInCell="1" allowOverlap="1" wp14:anchorId="4BC564A5" wp14:editId="426CD9C7">
              <wp:simplePos x="0" y="0"/>
              <wp:positionH relativeFrom="margin">
                <wp:posOffset>1229057</wp:posOffset>
              </wp:positionH>
              <wp:positionV relativeFrom="paragraph">
                <wp:posOffset>1891930</wp:posOffset>
              </wp:positionV>
              <wp:extent cx="3331210" cy="191770"/>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31210" cy="191770"/>
                      </a:xfrm>
                      <a:prstGeom prst="rect">
                        <a:avLst/>
                      </a:prstGeom>
                    </pic:spPr>
                  </pic:pic>
                </a:graphicData>
              </a:graphic>
            </wp:anchor>
          </w:drawing>
        </w:r>
      </w:ins>
      <w:ins w:id="1956" w:author="CCCCC" w:date="2017-06-18T14:40:00Z">
        <w:r w:rsidR="00457CD5">
          <w:t>Le</w:t>
        </w:r>
      </w:ins>
      <w:ins w:id="1957" w:author="CCCCC" w:date="2017-06-18T14:51:00Z">
        <w:r w:rsidR="00DE03AD">
          <w:t xml:space="preserve"> rendu du</w:t>
        </w:r>
      </w:ins>
      <w:ins w:id="1958" w:author="CCCCC" w:date="2017-06-18T14:40:00Z">
        <w:r w:rsidR="00457CD5">
          <w:t xml:space="preserve"> composant « TabManagement » défini dans le </w:t>
        </w:r>
      </w:ins>
      <w:ins w:id="1959" w:author="CCCCC" w:date="2017-06-18T14:41:00Z">
        <w:r w:rsidR="00457CD5">
          <w:t>fichier « tab-management »</w:t>
        </w:r>
      </w:ins>
      <w:ins w:id="1960" w:author="CCCCC" w:date="2017-06-18T14:51:00Z">
        <w:r w:rsidR="00DE03AD">
          <w:t xml:space="preserve"> </w:t>
        </w:r>
      </w:ins>
      <w:ins w:id="1961" w:author="CCCCC" w:date="2017-06-18T14:54:00Z">
        <w:r w:rsidR="00ED52D9">
          <w:t>montre,</w:t>
        </w:r>
      </w:ins>
      <w:ins w:id="1962" w:author="CCCCC" w:date="2017-06-18T14:51:00Z">
        <w:r w:rsidR="00DE03AD">
          <w:t xml:space="preserve"> à son initialisation</w:t>
        </w:r>
      </w:ins>
      <w:ins w:id="1963" w:author="CCCCC" w:date="2017-06-18T14:52:00Z">
        <w:r w:rsidR="00ED52D9">
          <w:t xml:space="preserve"> deux boutons et la liste des machines virtuelles. </w:t>
        </w:r>
      </w:ins>
      <w:ins w:id="1964" w:author="CCCCC" w:date="2017-06-18T14:53:00Z">
        <w:r w:rsidR="00ED52D9">
          <w:t xml:space="preserve">La liste est </w:t>
        </w:r>
      </w:ins>
      <w:ins w:id="1965" w:author="CCCCC" w:date="2017-06-18T14:54:00Z">
        <w:r w:rsidR="00ED52D9">
          <w:t xml:space="preserve">affichée grâce à un composant </w:t>
        </w:r>
      </w:ins>
      <w:ins w:id="1966" w:author="CCCCC" w:date="2017-06-18T14:55:00Z">
        <w:r w:rsidR="00ED52D9">
          <w:t xml:space="preserve">« SortedList ». Cette liste prend en deux arguments : la liste </w:t>
        </w:r>
      </w:ins>
      <w:ins w:id="1967" w:author="CCCCC" w:date="2017-06-18T14:57:00Z">
        <w:r w:rsidR="00ED52D9">
          <w:t>des objets</w:t>
        </w:r>
      </w:ins>
      <w:ins w:id="1968" w:author="CCCCC" w:date="2017-06-18T14:55:00Z">
        <w:r w:rsidR="00ED52D9">
          <w:t xml:space="preserve"> à afficher qui est ici la variable </w:t>
        </w:r>
      </w:ins>
      <w:ins w:id="1969" w:author="CCCCC" w:date="2017-06-18T14:56:00Z">
        <w:r w:rsidR="00ED52D9">
          <w:t xml:space="preserve">« vms » qui a été passé </w:t>
        </w:r>
      </w:ins>
      <w:ins w:id="1970" w:author="CCCCC" w:date="2017-06-18T14:57:00Z">
        <w:r w:rsidR="00ED52D9">
          <w:t xml:space="preserve">en argument </w:t>
        </w:r>
      </w:ins>
      <w:ins w:id="1971" w:author="CCCCC" w:date="2017-06-18T14:56:00Z">
        <w:r w:rsidR="00ED52D9">
          <w:t>à « TabManagement »</w:t>
        </w:r>
      </w:ins>
      <w:ins w:id="1972" w:author="CCCCC" w:date="2017-06-18T14:57:00Z">
        <w:r w:rsidR="00ED52D9">
          <w:t xml:space="preserve"> depuis le composant « VmGroup », et un argument « columns »</w:t>
        </w:r>
      </w:ins>
      <w:ins w:id="1973" w:author="CCCCC" w:date="2017-06-18T14:58:00Z">
        <w:r w:rsidR="00ED52D9">
          <w:t xml:space="preserve"> qui définit les colonnes à afficher dans la table.</w:t>
        </w:r>
      </w:ins>
      <w:ins w:id="1974" w:author="CCCCC" w:date="2017-06-18T14:59:00Z">
        <w:r w:rsidR="00ED52D9">
          <w:t xml:space="preserve"> </w:t>
        </w:r>
      </w:ins>
      <w:ins w:id="1975" w:author="CCCCC" w:date="2017-06-18T15:03:00Z">
        <w:r w:rsidR="0047463C">
          <w:br/>
          <w:t xml:space="preserve">Ici, on passe un tableau « VM_COLUMNS » qui est un tableau </w:t>
        </w:r>
      </w:ins>
      <w:ins w:id="1976" w:author="CCCCC" w:date="2017-06-18T15:04:00Z">
        <w:r w:rsidR="0047463C">
          <w:t xml:space="preserve">d’objets. Chaque objet contient un champ </w:t>
        </w:r>
      </w:ins>
      <w:ins w:id="1977" w:author="CCCCC" w:date="2017-06-18T15:05:00Z">
        <w:r w:rsidR="0047463C">
          <w:t xml:space="preserve">« name » qui contient le nom de la colonne, un champ </w:t>
        </w:r>
      </w:ins>
      <w:ins w:id="1978" w:author="CCCCC" w:date="2017-06-18T15:06:00Z">
        <w:r w:rsidR="0047463C">
          <w:t>« itemRenderer » qui est une fonction qui prend en paramètre un objet de la liste et retourne son affichage dans la case du tableau, ainsi q</w:t>
        </w:r>
      </w:ins>
      <w:ins w:id="1979" w:author="CCCCC" w:date="2017-06-18T15:08:00Z">
        <w:r w:rsidR="0047463C">
          <w:t xml:space="preserve">u’un champ « sortCriteria » qui est une fonction qui prend également un objet à afficher et retourne un critère de trie dans la liste. </w:t>
        </w:r>
      </w:ins>
      <w:ins w:id="1980" w:author="CCCCC" w:date="2017-06-18T15:11:00Z">
        <w:r w:rsidR="0047463C">
          <w:t xml:space="preserve">Ce tableau contient donc une colonne affichant le nom </w:t>
        </w:r>
      </w:ins>
      <w:ins w:id="1981" w:author="CCCCC" w:date="2017-06-18T15:12:00Z">
        <w:r w:rsidR="0047463C">
          <w:t>des machines</w:t>
        </w:r>
      </w:ins>
      <w:ins w:id="1982" w:author="CCCCC" w:date="2017-06-18T15:11:00Z">
        <w:r w:rsidR="0047463C">
          <w:t xml:space="preserve"> virtuelle</w:t>
        </w:r>
      </w:ins>
      <w:ins w:id="1983" w:author="CCCCC" w:date="2017-06-18T15:12:00Z">
        <w:r w:rsidR="0047463C">
          <w:t>s, une</w:t>
        </w:r>
      </w:ins>
      <w:ins w:id="1984" w:author="Cédric" w:date="2017-06-21T16:31:00Z">
        <w:r w:rsidR="002A0B3C">
          <w:t>,</w:t>
        </w:r>
      </w:ins>
      <w:ins w:id="1985" w:author="CCCCC" w:date="2017-06-18T15:12:00Z">
        <w:r w:rsidR="0047463C">
          <w:t xml:space="preserve"> montrant sa description, et une dernière affichant un bouton</w:t>
        </w:r>
      </w:ins>
      <w:ins w:id="1986" w:author="CCCCC" w:date="2017-06-18T15:13:00Z">
        <w:r w:rsidR="003F77D0">
          <w:t xml:space="preserve"> permettant de supprimer la VM du groupe. On obtient donc le </w:t>
        </w:r>
      </w:ins>
      <w:ins w:id="1987" w:author="CCCCC" w:date="2017-06-18T15:14:00Z">
        <w:r w:rsidR="003F77D0">
          <w:t>rendu</w:t>
        </w:r>
      </w:ins>
      <w:ins w:id="1988" w:author="CCCCC" w:date="2017-06-18T15:13:00Z">
        <w:r w:rsidR="003F77D0">
          <w:t xml:space="preserve"> </w:t>
        </w:r>
      </w:ins>
      <w:ins w:id="1989" w:author="CCCCC" w:date="2017-06-21T20:13:00Z">
        <w:r w:rsidR="00250681">
          <w:t>ci-contre</w:t>
        </w:r>
      </w:ins>
      <w:ins w:id="1990" w:author="CCCCC" w:date="2017-06-18T15:13:00Z">
        <w:r w:rsidR="003F77D0">
          <w:t> :</w:t>
        </w:r>
      </w:ins>
    </w:p>
    <w:p w14:paraId="649116BA" w14:textId="670F1DD2" w:rsidR="00F86C2B" w:rsidRDefault="003F77D0">
      <w:pPr>
        <w:rPr>
          <w:ins w:id="1991" w:author="CCCCC" w:date="2017-06-18T15:13:00Z"/>
        </w:rPr>
      </w:pPr>
      <w:ins w:id="1992" w:author="CCCCC" w:date="2017-06-18T15:16:00Z">
        <w:r>
          <w:t xml:space="preserve">Concernant </w:t>
        </w:r>
      </w:ins>
      <w:ins w:id="1993" w:author="CCCCC" w:date="2017-06-18T15:17:00Z">
        <w:r>
          <w:t>les deux boutons bleus</w:t>
        </w:r>
      </w:ins>
      <w:ins w:id="1994" w:author="CCCCC" w:date="2017-06-18T15:16:00Z">
        <w:r>
          <w:t xml:space="preserve"> situés au-dessus du tableau, il</w:t>
        </w:r>
      </w:ins>
      <w:ins w:id="1995" w:author="CCCCC" w:date="2017-06-18T15:18:00Z">
        <w:r>
          <w:t>s</w:t>
        </w:r>
      </w:ins>
      <w:ins w:id="1996" w:author="CCCCC" w:date="2017-06-18T15:16:00Z">
        <w:r>
          <w:t xml:space="preserve"> permettent d</w:t>
        </w:r>
      </w:ins>
      <w:ins w:id="1997" w:author="CCCCC" w:date="2017-06-18T15:17:00Z">
        <w:r>
          <w:t>e montrer les composants d’ajout de machine</w:t>
        </w:r>
      </w:ins>
      <w:ins w:id="1998" w:author="CCCCC" w:date="2017-06-18T19:54:00Z">
        <w:r w:rsidR="001A5692">
          <w:t>s</w:t>
        </w:r>
      </w:ins>
      <w:ins w:id="1999" w:author="CCCCC" w:date="2017-06-18T15:17:00Z">
        <w:r>
          <w:t xml:space="preserve"> au groupe, et de gestion de l’ordre</w:t>
        </w:r>
      </w:ins>
      <w:ins w:id="2000" w:author="CCCCC" w:date="2017-06-18T15:18:00Z">
        <w:r>
          <w:t xml:space="preserve"> de </w:t>
        </w:r>
      </w:ins>
      <w:ins w:id="2001" w:author="CCCCC" w:date="2017-06-18T15:35:00Z">
        <w:r w:rsidR="00D134D2">
          <w:t>démarrage. Ainsi</w:t>
        </w:r>
      </w:ins>
      <w:ins w:id="2002" w:author="CCCCC" w:date="2017-06-18T15:28:00Z">
        <w:r w:rsidR="002F796F">
          <w:t xml:space="preserve">, une valeur </w:t>
        </w:r>
      </w:ins>
      <w:ins w:id="2003" w:author="CCCCC" w:date="2017-06-18T15:29:00Z">
        <w:r w:rsidR="002F796F">
          <w:t xml:space="preserve">« attachVm » </w:t>
        </w:r>
      </w:ins>
      <w:ins w:id="2004" w:author="CCCCC" w:date="2017-06-18T15:28:00Z">
        <w:r w:rsidR="002F796F">
          <w:t>associé</w:t>
        </w:r>
      </w:ins>
      <w:ins w:id="2005" w:author="CCCCC" w:date="2017-06-18T15:29:00Z">
        <w:r w:rsidR="002F796F">
          <w:t>e</w:t>
        </w:r>
      </w:ins>
      <w:ins w:id="2006" w:author="CCCCC" w:date="2017-06-18T15:28:00Z">
        <w:r w:rsidR="002F796F">
          <w:t xml:space="preserve"> au bouton </w:t>
        </w:r>
      </w:ins>
      <w:ins w:id="2007" w:author="CCCCC" w:date="2017-06-18T15:29:00Z">
        <w:r w:rsidR="002F796F">
          <w:t xml:space="preserve">« New VM » dans le state de « TabManagement » est </w:t>
        </w:r>
      </w:ins>
      <w:ins w:id="2008" w:author="CCCCC" w:date="2017-06-18T15:30:00Z">
        <w:r w:rsidR="002F796F">
          <w:t>initialisée</w:t>
        </w:r>
      </w:ins>
      <w:ins w:id="2009" w:author="CCCCC" w:date="2017-06-18T15:29:00Z">
        <w:r w:rsidR="002F796F">
          <w:t xml:space="preserve"> </w:t>
        </w:r>
      </w:ins>
      <w:ins w:id="2010" w:author="CCCCC" w:date="2017-06-18T15:30:00Z">
        <w:r w:rsidR="002F796F">
          <w:t xml:space="preserve">à « false ». Lorsqu’un clic est effectué sur ce bouton, sa valeur associée sera changée </w:t>
        </w:r>
      </w:ins>
      <w:ins w:id="2011" w:author="CCCCC" w:date="2017-06-18T15:32:00Z">
        <w:r w:rsidR="002F796F">
          <w:t>par son opposé</w:t>
        </w:r>
      </w:ins>
      <w:ins w:id="2012" w:author="CCCCC" w:date="2017-06-18T15:30:00Z">
        <w:r w:rsidR="002F796F">
          <w:t xml:space="preserve">. </w:t>
        </w:r>
      </w:ins>
      <w:ins w:id="2013" w:author="CCCCC" w:date="2017-06-18T15:31:00Z">
        <w:r w:rsidR="002F796F">
          <w:t>C’est quand cette valeur est vraie que le composant</w:t>
        </w:r>
      </w:ins>
      <w:ins w:id="2014" w:author="CCCCC" w:date="2017-06-18T15:32:00Z">
        <w:r w:rsidR="002F796F">
          <w:t xml:space="preserve"> permettant d’ajouter des VMs au groupe sera affiché. </w:t>
        </w:r>
      </w:ins>
      <w:ins w:id="2015" w:author="CCCCC" w:date="2017-06-18T15:33:00Z">
        <w:r w:rsidR="002F796F">
          <w:t>Il en est de même avec le bouton</w:t>
        </w:r>
        <w:r w:rsidR="00D134D2">
          <w:t xml:space="preserve"> « Boot » order qui est associé à </w:t>
        </w:r>
      </w:ins>
      <w:ins w:id="2016" w:author="CCCCC" w:date="2017-06-18T15:34:00Z">
        <w:r w:rsidR="00D134D2">
          <w:t xml:space="preserve">un booléen </w:t>
        </w:r>
      </w:ins>
      <w:ins w:id="2017" w:author="CCCCC" w:date="2017-06-18T15:33:00Z">
        <w:r w:rsidR="00D134D2">
          <w:t>« </w:t>
        </w:r>
      </w:ins>
      <w:ins w:id="2018" w:author="CCCCC" w:date="2017-06-18T15:34:00Z">
        <w:r w:rsidR="00D134D2">
          <w:t>bootOrder » et permettra la gestion de l’ordre de démarrage</w:t>
        </w:r>
      </w:ins>
      <w:ins w:id="2019" w:author="CCCCC" w:date="2017-06-18T15:35:00Z">
        <w:r w:rsidR="00D134D2">
          <w:t>.</w:t>
        </w:r>
      </w:ins>
    </w:p>
    <w:p w14:paraId="2D21DB4D" w14:textId="77777777" w:rsidR="00F86C2B" w:rsidRDefault="00D134D2">
      <w:pPr>
        <w:rPr>
          <w:ins w:id="2020" w:author="CCCCC" w:date="2017-06-19T19:31:00Z"/>
        </w:rPr>
      </w:pPr>
      <w:ins w:id="2021" w:author="CCCCC" w:date="2017-06-18T15:42:00Z">
        <w:r>
          <w:t xml:space="preserve">L’ajout de machines virtuelles se fait avec un formulaire contenant </w:t>
        </w:r>
      </w:ins>
      <w:ins w:id="2022" w:author="CCCCC" w:date="2017-06-18T16:37:00Z">
        <w:r w:rsidR="00D219E5">
          <w:t xml:space="preserve">un </w:t>
        </w:r>
      </w:ins>
      <w:ins w:id="2023" w:author="CCCCC" w:date="2017-06-18T15:42:00Z">
        <w:r>
          <w:t xml:space="preserve">champ autorisant la </w:t>
        </w:r>
      </w:ins>
      <w:ins w:id="2024" w:author="CCCCC" w:date="2017-06-18T16:37:00Z">
        <w:r w:rsidR="00D219E5">
          <w:t>sélection</w:t>
        </w:r>
      </w:ins>
      <w:ins w:id="2025" w:author="CCCCC" w:date="2017-06-18T15:42:00Z">
        <w:r>
          <w:t xml:space="preserve"> d</w:t>
        </w:r>
      </w:ins>
      <w:ins w:id="2026" w:author="CCCCC" w:date="2017-06-18T15:43:00Z">
        <w:r>
          <w:t xml:space="preserve">’une ou plusieurs VMs, et ce grâce à un composant </w:t>
        </w:r>
        <w:r w:rsidR="008251F1">
          <w:t>« SelectVm »</w:t>
        </w:r>
      </w:ins>
      <w:ins w:id="2027" w:author="CCCCC" w:date="2017-06-18T15:44:00Z">
        <w:r w:rsidR="008251F1">
          <w:t xml:space="preserve"> qui prend en argument une fonction « onChange » qui sera exécuté</w:t>
        </w:r>
      </w:ins>
      <w:ins w:id="2028" w:author="Cédric" w:date="2017-06-21T16:34:00Z">
        <w:r w:rsidR="00D70483">
          <w:t>e</w:t>
        </w:r>
      </w:ins>
      <w:ins w:id="2029" w:author="CCCCC" w:date="2017-06-18T15:44:00Z">
        <w:r w:rsidR="008251F1">
          <w:t xml:space="preserve"> quand la valeur du champ sera changé</w:t>
        </w:r>
      </w:ins>
      <w:ins w:id="2030" w:author="CCCCC" w:date="2017-06-18T15:45:00Z">
        <w:r w:rsidR="008251F1">
          <w:t>e</w:t>
        </w:r>
        <w:r w:rsidR="00D219E5">
          <w:t>.</w:t>
        </w:r>
        <w:r w:rsidR="008251F1">
          <w:t xml:space="preserve"> </w:t>
        </w:r>
      </w:ins>
      <w:ins w:id="2031" w:author="CCCCC" w:date="2017-06-18T16:40:00Z">
        <w:r w:rsidR="00D219E5">
          <w:t>I</w:t>
        </w:r>
      </w:ins>
      <w:ins w:id="2032" w:author="CCCCC" w:date="2017-06-18T15:45:00Z">
        <w:r w:rsidR="008251F1">
          <w:t xml:space="preserve">ci, </w:t>
        </w:r>
      </w:ins>
      <w:ins w:id="2033" w:author="CCCCC" w:date="2017-06-18T15:46:00Z">
        <w:r w:rsidR="008251F1">
          <w:t>elle</w:t>
        </w:r>
      </w:ins>
      <w:ins w:id="2034" w:author="Cédric" w:date="2017-06-21T16:34:00Z">
        <w:r w:rsidR="00D70483">
          <w:t xml:space="preserve"> est</w:t>
        </w:r>
      </w:ins>
      <w:ins w:id="2035" w:author="CCCCC" w:date="2017-06-18T15:46:00Z">
        <w:r w:rsidR="008251F1">
          <w:t xml:space="preserve"> associ</w:t>
        </w:r>
      </w:ins>
      <w:ins w:id="2036" w:author="Cédric" w:date="2017-06-21T16:34:00Z">
        <w:r w:rsidR="00D70483">
          <w:t>é</w:t>
        </w:r>
      </w:ins>
      <w:ins w:id="2037" w:author="CCCCC" w:date="2017-06-18T15:46:00Z">
        <w:r w:rsidR="008251F1">
          <w:t>e à un champ « vmsToAdd » du state</w:t>
        </w:r>
      </w:ins>
      <w:ins w:id="2038" w:author="CCCCC" w:date="2017-06-18T16:41:00Z">
        <w:r w:rsidR="00D219E5">
          <w:t>,</w:t>
        </w:r>
      </w:ins>
      <w:ins w:id="2039" w:author="Cédric" w:date="2017-06-21T16:35:00Z">
        <w:r w:rsidR="00D70483">
          <w:t xml:space="preserve"> qui contient</w:t>
        </w:r>
      </w:ins>
      <w:ins w:id="2040" w:author="CCCCC" w:date="2017-06-18T15:46:00Z">
        <w:r w:rsidR="008251F1">
          <w:t xml:space="preserve"> la liste des machines sélectionnées.</w:t>
        </w:r>
      </w:ins>
      <w:ins w:id="2041" w:author="CCCCC" w:date="2017-06-18T16:37:00Z">
        <w:r w:rsidR="00D219E5">
          <w:t xml:space="preserve"> Il prend également en argument un prédicat qui nous permet </w:t>
        </w:r>
      </w:ins>
      <w:ins w:id="2042" w:author="CCCCC" w:date="2017-06-18T16:38:00Z">
        <w:r w:rsidR="00D219E5">
          <w:t xml:space="preserve">de mettre à disposition, une liste contenant les machines voulues. </w:t>
        </w:r>
      </w:ins>
      <w:ins w:id="2043" w:author="CCCCC" w:date="2017-06-18T16:39:00Z">
        <w:r w:rsidR="00D219E5">
          <w:t>En effet, un</w:t>
        </w:r>
      </w:ins>
      <w:ins w:id="2044" w:author="CCCCC" w:date="2017-06-18T16:41:00Z">
        <w:r w:rsidR="00D219E5">
          <w:t>e</w:t>
        </w:r>
      </w:ins>
      <w:ins w:id="2045" w:author="CCCCC" w:date="2017-06-18T16:39:00Z">
        <w:r w:rsidR="00D219E5">
          <w:t xml:space="preserve"> VM ne peut être associé</w:t>
        </w:r>
      </w:ins>
      <w:ins w:id="2046" w:author="Cédric" w:date="2017-06-21T16:36:00Z">
        <w:r w:rsidR="00D70483">
          <w:t>e</w:t>
        </w:r>
      </w:ins>
      <w:ins w:id="2047" w:author="CCCCC" w:date="2017-06-18T16:39:00Z">
        <w:r w:rsidR="00D219E5">
          <w:t xml:space="preserve"> qu’à un seul groupe. Ainsi on définit un prédicat qui renvoie vrai si le champs </w:t>
        </w:r>
      </w:ins>
      <w:ins w:id="2048" w:author="CCCCC" w:date="2017-06-18T16:40:00Z">
        <w:r w:rsidR="00D219E5">
          <w:t>« appliance » de la machine est « null », et faux sinon.</w:t>
        </w:r>
      </w:ins>
      <w:ins w:id="2049" w:author="CCCCC" w:date="2017-06-18T19:58:00Z">
        <w:r w:rsidR="001A5692">
          <w:t xml:space="preserve"> La liste affiche donc uniquement les machines ne faisan</w:t>
        </w:r>
      </w:ins>
      <w:ins w:id="2050" w:author="CCCCC" w:date="2017-06-18T19:59:00Z">
        <w:r w:rsidR="001A5692">
          <w:t>t</w:t>
        </w:r>
      </w:ins>
      <w:ins w:id="2051" w:author="CCCCC" w:date="2017-06-18T19:58:00Z">
        <w:r w:rsidR="001A5692">
          <w:t xml:space="preserve"> pas parti d</w:t>
        </w:r>
      </w:ins>
      <w:ins w:id="2052" w:author="CCCCC" w:date="2017-06-18T19:59:00Z">
        <w:r w:rsidR="001A5692">
          <w:t>’un groupe.</w:t>
        </w:r>
      </w:ins>
    </w:p>
    <w:p w14:paraId="06E6EAE0" w14:textId="7A1A899D" w:rsidR="009C4D54" w:rsidRDefault="009C4D54" w:rsidP="009C4D54">
      <w:pPr>
        <w:pStyle w:val="Standard"/>
        <w:rPr>
          <w:ins w:id="2053" w:author="CCCCC" w:date="2017-06-20T18:38:00Z"/>
        </w:rPr>
      </w:pPr>
      <w:ins w:id="2054" w:author="CCCCC" w:date="2017-06-20T18:38:00Z">
        <w:r>
          <w:t xml:space="preserve">Dans l’onglet « Disk » de la vue d’une machine virtuelle situé dans le fichier « xo-app/vm/tab-disk.js », un composant permet la gestion de l’ordre de démarrage parmi différents composants de la </w:t>
        </w:r>
      </w:ins>
      <w:ins w:id="2055" w:author="Cédric" w:date="2017-06-21T16:36:00Z">
        <w:del w:id="2056" w:author="CCCCC" w:date="2017-06-22T00:42:00Z">
          <w:r w:rsidR="00D70483" w:rsidDel="00141D02">
            <w:delText xml:space="preserve"> </w:delText>
          </w:r>
        </w:del>
      </w:ins>
      <w:ins w:id="2057" w:author="CCCCC" w:date="2017-06-22T00:42:00Z">
        <w:r w:rsidR="00141D02">
          <w:t>machine.</w:t>
        </w:r>
      </w:ins>
      <w:ins w:id="2058" w:author="CCCCC" w:date="2017-06-20T18:38:00Z">
        <w:r>
          <w:t xml:space="preserve"> Ce composant graphique de gestion d’ordre correspond exactement à ce que nous voulons faire. Cependant, ce composant</w:t>
        </w:r>
      </w:ins>
      <w:ins w:id="2059" w:author="Cédric" w:date="2017-06-21T16:37:00Z">
        <w:r w:rsidR="00D70483">
          <w:t xml:space="preserve"> « BootOrder »</w:t>
        </w:r>
      </w:ins>
      <w:ins w:id="2060" w:author="CCCCC" w:date="2017-06-20T18:38:00Z">
        <w:r>
          <w:t xml:space="preserve"> est déclaré dans le fichier tab-disk et n’est pas générique. </w:t>
        </w:r>
        <w:del w:id="2061" w:author="Cédric" w:date="2017-06-21T16:37:00Z">
          <w:r w:rsidDel="00D70483">
            <w:delText xml:space="preserve">Ce composant </w:delText>
          </w:r>
        </w:del>
      </w:ins>
      <w:ins w:id="2062" w:author="Cédric" w:date="2017-06-21T16:37:00Z">
        <w:r w:rsidR="00D70483">
          <w:t>Il</w:t>
        </w:r>
      </w:ins>
      <w:ins w:id="2063" w:author="CCCCC" w:date="2017-06-20T18:38:00Z">
        <w:del w:id="2064" w:author="Cédric" w:date="2017-06-21T16:37:00Z">
          <w:r w:rsidDel="00D70483">
            <w:delText>« BootOrder »</w:delText>
          </w:r>
        </w:del>
        <w:r>
          <w:t xml:space="preserve"> sera donc copié dans le fichier « tab-management », et adapté à l’utilisation voulue. Etant conscient que la duplication de code entraine des problèmes de maintient de celui-ci, il pourra être envisagé par la suite de créer un composant générique satisfaisant ces utilisations. </w:t>
        </w:r>
        <w:r>
          <w:lastRenderedPageBreak/>
          <w:t>Ceci permet également d’identifier les fonctionnalité</w:t>
        </w:r>
        <w:del w:id="2065" w:author="Cédric" w:date="2017-06-21T16:38:00Z">
          <w:r w:rsidDel="00D70483">
            <w:delText>e</w:delText>
          </w:r>
        </w:del>
        <w:r>
          <w:t>s à implémenter dans le futur composant générique.</w:t>
        </w:r>
      </w:ins>
    </w:p>
    <w:p w14:paraId="63CD34F1" w14:textId="77777777" w:rsidR="009C4D54" w:rsidRDefault="009C4D54" w:rsidP="009C4D54">
      <w:pPr>
        <w:pStyle w:val="Standard"/>
        <w:rPr>
          <w:ins w:id="2066" w:author="CCCCC" w:date="2017-06-20T18:38:00Z"/>
        </w:rPr>
      </w:pPr>
      <w:ins w:id="2067" w:author="CCCCC" w:date="2017-06-20T18:38:00Z">
        <w:r>
          <w:t>Ce composant est affiché de la manière suivante</w:t>
        </w:r>
      </w:ins>
    </w:p>
    <w:p w14:paraId="5274E9C6" w14:textId="0D19CE8B" w:rsidR="009C4D54" w:rsidRDefault="006D1F56" w:rsidP="009C4D54">
      <w:pPr>
        <w:pStyle w:val="Standard"/>
        <w:rPr>
          <w:ins w:id="2068" w:author="CCCCC" w:date="2017-06-20T18:38:00Z"/>
        </w:rPr>
      </w:pPr>
      <w:ins w:id="2069" w:author="CCCCC" w:date="2017-06-21T20:14:00Z">
        <w:r>
          <w:rPr>
            <w:noProof/>
            <w:lang w:eastAsia="fr-FR" w:bidi="ar-SA"/>
          </w:rPr>
          <w:drawing>
            <wp:anchor distT="0" distB="0" distL="114300" distR="114300" simplePos="0" relativeHeight="251695616" behindDoc="0" locked="0" layoutInCell="1" allowOverlap="1" wp14:anchorId="75D6731E" wp14:editId="64EB8733">
              <wp:simplePos x="0" y="0"/>
              <wp:positionH relativeFrom="column">
                <wp:posOffset>394335</wp:posOffset>
              </wp:positionH>
              <wp:positionV relativeFrom="paragraph">
                <wp:posOffset>-1270</wp:posOffset>
              </wp:positionV>
              <wp:extent cx="5334000" cy="1603375"/>
              <wp:effectExtent l="0" t="0" r="0" b="0"/>
              <wp:wrapTopAndBottom/>
              <wp:docPr id="82" name="Picture 82" descr="C:\Users\CCCCC\AppData\Local\Temp\7zEC19437B9\boot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AppData\Local\Temp\7zEC19437B9\bootOrderManagemen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34000" cy="1603375"/>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2070" w:author="CCCCC" w:date="2017-06-20T18:38:00Z">
        <w:r w:rsidR="009C4D54">
          <w:t>Dans cet</w:t>
        </w:r>
      </w:ins>
      <w:ins w:id="2071" w:author="CCCCC" w:date="2017-06-21T20:11:00Z">
        <w:r w:rsidR="00EA674E">
          <w:t>te</w:t>
        </w:r>
      </w:ins>
      <w:ins w:id="2072" w:author="CCCCC" w:date="2017-06-20T18:38:00Z">
        <w:r w:rsidR="009C4D54">
          <w:t xml:space="preserve"> interface, le bouton en haut à gauche permet d’activer ou non la gestion de l’ordre de démarrage des machines. La gestion de l’ordre se fait à partir de la liste en dessous, en drag n drop</w:t>
        </w:r>
      </w:ins>
      <w:ins w:id="2073" w:author="Cédric" w:date="2017-06-21T16:39:00Z">
        <w:r w:rsidR="00795EA1">
          <w:rPr>
            <w:rStyle w:val="FootnoteReference"/>
          </w:rPr>
          <w:footnoteReference w:id="15"/>
        </w:r>
      </w:ins>
      <w:ins w:id="2075" w:author="CCCCC" w:date="2017-06-20T18:38:00Z">
        <w:del w:id="2076" w:author="Cédric" w:date="2017-06-21T16:39:00Z">
          <w:r w:rsidR="009C4D54" w:rsidDel="00795EA1">
            <w:delText xml:space="preserve"> (note : gliser déposer)</w:delText>
          </w:r>
        </w:del>
        <w:r w:rsidR="009C4D54">
          <w:t>. Le bouton « Save » permet de sauvegarder la configuration, et le bouton « Reset » permet de restituer la dernière configuration sauvée. Le paramètre qui définit la priorité de démarrage d’une machine virtuelle est son champ</w:t>
        </w:r>
        <w:del w:id="2077" w:author="Cédric" w:date="2017-06-21T16:39:00Z">
          <w:r w:rsidR="009C4D54" w:rsidDel="00795EA1">
            <w:delText>s</w:delText>
          </w:r>
        </w:del>
        <w:r w:rsidR="009C4D54">
          <w:t xml:space="preserve"> « order ». Plus il est bas, plus la priorité est élevée.</w:t>
        </w:r>
      </w:ins>
    </w:p>
    <w:p w14:paraId="6A39442B" w14:textId="3476F447" w:rsidR="009C4D54" w:rsidRDefault="009C4D54" w:rsidP="009C4D54">
      <w:pPr>
        <w:pStyle w:val="Standard"/>
        <w:rPr>
          <w:ins w:id="2078" w:author="CCCCC" w:date="2017-06-20T18:38:00Z"/>
        </w:rPr>
      </w:pPr>
      <w:ins w:id="2079" w:author="CCCCC" w:date="2017-06-20T18:38:00Z">
        <w:r>
          <w:t xml:space="preserve">Ce composant </w:t>
        </w:r>
        <w:del w:id="2080" w:author="Cédric" w:date="2017-06-21T17:01:00Z">
          <w:r w:rsidDel="0050170C">
            <w:delText>« </w:delText>
          </w:r>
        </w:del>
        <w:r>
          <w:t>BootOrder</w:t>
        </w:r>
        <w:del w:id="2081" w:author="Cédric" w:date="2017-06-21T17:01:00Z">
          <w:r w:rsidDel="0050170C">
            <w:delText> »</w:delText>
          </w:r>
        </w:del>
        <w:r>
          <w:t xml:space="preserve"> utilise une fonction </w:t>
        </w:r>
        <w:del w:id="2082" w:author="Cédric" w:date="2017-06-21T17:01:00Z">
          <w:r w:rsidDel="0050170C">
            <w:delText>« </w:delText>
          </w:r>
        </w:del>
        <w:r>
          <w:t>parseBootOrder</w:t>
        </w:r>
        <w:del w:id="2083" w:author="Cédric" w:date="2017-06-21T17:01:00Z">
          <w:r w:rsidDel="0050170C">
            <w:delText> »</w:delText>
          </w:r>
        </w:del>
        <w:r>
          <w:t xml:space="preserve"> qui parcourt la liste des VMs reçu en attribut du composant </w:t>
        </w:r>
        <w:del w:id="2084" w:author="Cédric" w:date="2017-06-21T17:01:00Z">
          <w:r w:rsidDel="0050170C">
            <w:delText>« </w:delText>
          </w:r>
        </w:del>
        <w:r>
          <w:t>TabManagement</w:t>
        </w:r>
        <w:del w:id="2085" w:author="Cédric" w:date="2017-06-21T17:01:00Z">
          <w:r w:rsidDel="0050170C">
            <w:delText> »</w:delText>
          </w:r>
        </w:del>
        <w:r>
          <w:t xml:space="preserve"> et établie un ordre initial. Si toutes les valeurs « order » des machines virtuelles sont identiques, aucun ordre ne peut être déterminé, il sera donc désactivé.</w:t>
        </w:r>
        <w:r>
          <w:br/>
          <w:t xml:space="preserve">Une fonction </w:t>
        </w:r>
        <w:del w:id="2086" w:author="Cédric" w:date="2017-06-21T17:01:00Z">
          <w:r w:rsidDel="0050170C">
            <w:delText>« </w:delText>
          </w:r>
        </w:del>
        <w:r>
          <w:t>setVmBootOrder</w:t>
        </w:r>
        <w:del w:id="2087" w:author="Cédric" w:date="2017-06-21T17:01:00Z">
          <w:r w:rsidDel="0050170C">
            <w:delText> »</w:delText>
          </w:r>
        </w:del>
        <w:r>
          <w:t xml:space="preserve"> permet d’enregistrer la configuration. Si l</w:t>
        </w:r>
        <w:del w:id="2088" w:author="Cédric" w:date="2017-06-21T16:42:00Z">
          <w:r w:rsidDel="00795EA1">
            <w:delText>e toggle</w:delText>
          </w:r>
        </w:del>
      </w:ins>
      <w:ins w:id="2089" w:author="Cédric" w:date="2017-06-21T16:42:00Z">
        <w:r w:rsidR="00795EA1">
          <w:t>’interrupteur</w:t>
        </w:r>
      </w:ins>
      <w:ins w:id="2090" w:author="CCCCC" w:date="2017-06-20T18:38:00Z">
        <w:r>
          <w:t xml:space="preserve"> est activé, elle va donner à la première machine une valeur 0 à son champ « order », puis 1 à la seconde, etc... et si l</w:t>
        </w:r>
      </w:ins>
      <w:ins w:id="2091" w:author="Cédric" w:date="2017-06-21T16:42:00Z">
        <w:r w:rsidR="00B85D06">
          <w:t xml:space="preserve">’interrupteur </w:t>
        </w:r>
      </w:ins>
      <w:ins w:id="2092" w:author="CCCCC" w:date="2017-06-20T18:38:00Z">
        <w:del w:id="2093" w:author="Cédric" w:date="2017-06-21T16:42:00Z">
          <w:r w:rsidDel="00B85D06">
            <w:delText xml:space="preserve">e toggle </w:delText>
          </w:r>
        </w:del>
        <w:r>
          <w:t xml:space="preserve">est désactivé, toutes </w:t>
        </w:r>
        <w:del w:id="2094" w:author="Cédric" w:date="2017-06-21T16:42:00Z">
          <w:r w:rsidDel="00B85D06">
            <w:delText xml:space="preserve"> </w:delText>
          </w:r>
        </w:del>
        <w:r>
          <w:t>les machines auront une valeur 0 dans leur champs « order ».</w:t>
        </w:r>
      </w:ins>
    </w:p>
    <w:p w14:paraId="31F90D66" w14:textId="46065CF3" w:rsidR="00C93960" w:rsidRDefault="00450DBB">
      <w:pPr>
        <w:rPr>
          <w:ins w:id="2095" w:author="CCCCC" w:date="2017-06-21T20:08:00Z"/>
        </w:rPr>
      </w:pPr>
      <w:ins w:id="2096" w:author="CCCCC" w:date="2017-06-21T19:20:00Z">
        <w:r>
          <w:rPr>
            <w:noProof/>
            <w:lang w:eastAsia="fr-FR" w:bidi="ar-SA"/>
          </w:rPr>
          <w:drawing>
            <wp:anchor distT="0" distB="0" distL="114300" distR="114300" simplePos="0" relativeHeight="251634176" behindDoc="0" locked="0" layoutInCell="1" allowOverlap="1" wp14:anchorId="459F8CB1" wp14:editId="3AAE9C8C">
              <wp:simplePos x="0" y="0"/>
              <wp:positionH relativeFrom="column">
                <wp:posOffset>1564747</wp:posOffset>
              </wp:positionH>
              <wp:positionV relativeFrom="paragraph">
                <wp:posOffset>3141585</wp:posOffset>
              </wp:positionV>
              <wp:extent cx="2691130" cy="62992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91130" cy="629920"/>
                      </a:xfrm>
                      <a:prstGeom prst="rect">
                        <a:avLst/>
                      </a:prstGeom>
                    </pic:spPr>
                  </pic:pic>
                </a:graphicData>
              </a:graphic>
              <wp14:sizeRelH relativeFrom="margin">
                <wp14:pctWidth>0</wp14:pctWidth>
              </wp14:sizeRelH>
              <wp14:sizeRelV relativeFrom="margin">
                <wp14:pctHeight>0</wp14:pctHeight>
              </wp14:sizeRelV>
            </wp:anchor>
          </w:drawing>
        </w:r>
      </w:ins>
      <w:ins w:id="2097" w:author="CCCCC" w:date="2017-06-18T14:32:00Z">
        <w:del w:id="2098" w:author="Cédric" w:date="2017-06-21T16:49:00Z">
          <w:r w:rsidR="008C5E05" w:rsidRPr="00340CED" w:rsidDel="00340CED">
            <w:rPr>
              <w:rPrChange w:id="2099" w:author="Cédric" w:date="2017-06-21T16:50:00Z">
                <w:rPr>
                  <w:rFonts w:asciiTheme="majorHAnsi" w:eastAsiaTheme="majorEastAsia" w:hAnsiTheme="majorHAnsi" w:cs="Mangal"/>
                  <w:b/>
                  <w:bCs/>
                  <w:color w:val="4F81BD" w:themeColor="accent1"/>
                  <w:sz w:val="26"/>
                  <w:szCs w:val="23"/>
                </w:rPr>
              </w:rPrChange>
            </w:rPr>
            <w:delText>tabStats</w:delText>
          </w:r>
        </w:del>
      </w:ins>
      <w:ins w:id="2100" w:author="Cédric" w:date="2017-06-21T17:05:00Z">
        <w:r w:rsidR="0050170C">
          <w:t>La vue d’une machine virtuelle permet déjà d’afficher des statistique</w:t>
        </w:r>
      </w:ins>
      <w:ins w:id="2101" w:author="Cédric" w:date="2017-06-21T17:06:00Z">
        <w:r w:rsidR="0050170C">
          <w:t>s. Ce seront ces même</w:t>
        </w:r>
      </w:ins>
      <w:ins w:id="2102" w:author="Cédric" w:date="2017-06-21T17:15:00Z">
        <w:r w:rsidR="000A1F5D">
          <w:t>s</w:t>
        </w:r>
      </w:ins>
      <w:ins w:id="2103" w:author="Cédric" w:date="2017-06-21T17:06:00Z">
        <w:r w:rsidR="0050170C">
          <w:t xml:space="preserve"> donn</w:t>
        </w:r>
      </w:ins>
      <w:ins w:id="2104" w:author="Cédric" w:date="2017-06-21T17:08:00Z">
        <w:r w:rsidR="0050170C">
          <w:t xml:space="preserve">ées qui seront affichées dans </w:t>
        </w:r>
      </w:ins>
      <w:ins w:id="2105" w:author="Cédric" w:date="2017-06-21T17:09:00Z">
        <w:r w:rsidR="0050170C">
          <w:t>l’onglet « Stats »</w:t>
        </w:r>
      </w:ins>
      <w:ins w:id="2106" w:author="Cédric" w:date="2017-06-21T17:10:00Z">
        <w:r w:rsidR="000A1F5D">
          <w:t>, superposées pour chacune des machines inclue dans le groupe</w:t>
        </w:r>
      </w:ins>
      <w:ins w:id="2107" w:author="Cédric" w:date="2017-06-21T17:11:00Z">
        <w:r w:rsidR="000A1F5D">
          <w:t>.</w:t>
        </w:r>
      </w:ins>
      <w:ins w:id="2108" w:author="CCCCC" w:date="2017-06-21T18:53:00Z">
        <w:r w:rsidR="00AF4C0C">
          <w:t xml:space="preserve"> De plus, les statis</w:t>
        </w:r>
      </w:ins>
      <w:ins w:id="2109" w:author="CCCCC" w:date="2017-06-21T18:54:00Z">
        <w:r w:rsidR="00AF4C0C">
          <w:t>tiques consternant un pool</w:t>
        </w:r>
        <w:r w:rsidR="009D4320">
          <w:t xml:space="preserve"> </w:t>
        </w:r>
      </w:ins>
      <w:ins w:id="2110" w:author="CCCCC" w:date="2017-06-21T18:55:00Z">
        <w:r w:rsidR="009D4320">
          <w:t>a</w:t>
        </w:r>
      </w:ins>
      <w:ins w:id="2111" w:author="CCCCC" w:date="2017-06-21T18:56:00Z">
        <w:r w:rsidR="009D4320">
          <w:t>f</w:t>
        </w:r>
      </w:ins>
      <w:ins w:id="2112" w:author="CCCCC" w:date="2017-06-21T18:55:00Z">
        <w:r w:rsidR="009D4320">
          <w:t>fiche</w:t>
        </w:r>
      </w:ins>
      <w:ins w:id="2113" w:author="CCCCC" w:date="2017-06-21T18:56:00Z">
        <w:r w:rsidR="009D4320">
          <w:t>nt</w:t>
        </w:r>
      </w:ins>
      <w:ins w:id="2114" w:author="CCCCC" w:date="2017-06-21T18:55:00Z">
        <w:r w:rsidR="009D4320">
          <w:t xml:space="preserve"> également des données de plusieurs appareils. Il est donc nécessaire de faire un mélange entre ces deux méthodes pour obtenir les graphiques voulus.</w:t>
        </w:r>
      </w:ins>
      <w:ins w:id="2115" w:author="CCCCC" w:date="2017-06-21T18:57:00Z">
        <w:r w:rsidR="009D4320">
          <w:t xml:space="preserve"> Les composants effectuant ces traitements se trouvent dans le fichier </w:t>
        </w:r>
      </w:ins>
      <w:ins w:id="2116" w:author="CCCCC" w:date="2017-06-21T18:58:00Z">
        <w:r w:rsidR="009D4320">
          <w:t xml:space="preserve">« common/xo-line-chart/index.js ». </w:t>
        </w:r>
      </w:ins>
      <w:ins w:id="2117" w:author="CCCCC" w:date="2017-06-21T18:59:00Z">
        <w:r w:rsidR="009D4320">
          <w:t>Le rendu grap</w:t>
        </w:r>
      </w:ins>
      <w:ins w:id="2118" w:author="CCCCC" w:date="2017-06-21T19:00:00Z">
        <w:r w:rsidR="009D4320">
          <w:t>hique de ces données est rendu grâce à un composant CharistGraph</w:t>
        </w:r>
      </w:ins>
      <w:ins w:id="2119" w:author="CCCCC" w:date="2017-06-21T19:01:00Z">
        <w:r w:rsidR="009D4320">
          <w:t xml:space="preserve"> qui reçoit dans un champ « data » un tableau contenant un autre tableau pour chaque </w:t>
        </w:r>
      </w:ins>
      <w:ins w:id="2120" w:author="CCCCC" w:date="2017-06-21T19:03:00Z">
        <w:r w:rsidR="009D4320">
          <w:t>série</w:t>
        </w:r>
      </w:ins>
      <w:ins w:id="2121" w:author="CCCCC" w:date="2017-06-21T19:01:00Z">
        <w:r w:rsidR="009D4320">
          <w:t xml:space="preserve"> à afficher</w:t>
        </w:r>
      </w:ins>
      <w:ins w:id="2122" w:author="CCCCC" w:date="2017-06-21T19:04:00Z">
        <w:r w:rsidR="009D4320">
          <w:t xml:space="preserve"> ainsi qu’une liste d’options</w:t>
        </w:r>
      </w:ins>
      <w:ins w:id="2123" w:author="CCCCC" w:date="2017-06-21T19:01:00Z">
        <w:r w:rsidR="009D4320">
          <w:t xml:space="preserve">. </w:t>
        </w:r>
      </w:ins>
      <w:ins w:id="2124" w:author="CCCCC" w:date="2017-06-21T19:03:00Z">
        <w:r w:rsidR="009D4320">
          <w:t>Pour chaque graphique, un composant est créé dans ce même fichier.</w:t>
        </w:r>
      </w:ins>
      <w:ins w:id="2125" w:author="CCCCC" w:date="2017-06-21T19:09:00Z">
        <w:r w:rsidR="0028646F">
          <w:t xml:space="preserve"> </w:t>
        </w:r>
      </w:ins>
      <w:ins w:id="2126" w:author="CCCCC" w:date="2017-06-21T19:10:00Z">
        <w:r w:rsidR="0028646F">
          <w:t xml:space="preserve">On déclare donc les composants </w:t>
        </w:r>
        <w:r w:rsidR="0028646F" w:rsidRPr="0028646F">
          <w:t>VmGroupCpuLineChart</w:t>
        </w:r>
        <w:r w:rsidR="0028646F">
          <w:t xml:space="preserve">, </w:t>
        </w:r>
        <w:r w:rsidR="0028646F" w:rsidRPr="0028646F">
          <w:t>VmGroupMemoryLineChart</w:t>
        </w:r>
        <w:r w:rsidR="0028646F">
          <w:t xml:space="preserve">, </w:t>
        </w:r>
        <w:r w:rsidR="0028646F" w:rsidRPr="0028646F">
          <w:t>VmGroupXvdLineChart</w:t>
        </w:r>
        <w:r w:rsidR="0028646F">
          <w:t xml:space="preserve">, </w:t>
        </w:r>
        <w:r w:rsidR="0028646F" w:rsidRPr="0028646F">
          <w:t>VmGroupVifLineChart</w:t>
        </w:r>
        <w:r w:rsidR="0028646F">
          <w:t>. Chacun d</w:t>
        </w:r>
      </w:ins>
      <w:ins w:id="2127" w:author="CCCCC" w:date="2017-06-21T19:11:00Z">
        <w:r w:rsidR="0028646F">
          <w:t xml:space="preserve">’eux reçoit en argument une liste de données </w:t>
        </w:r>
      </w:ins>
      <w:ins w:id="2128" w:author="CCCCC" w:date="2017-06-21T19:12:00Z">
        <w:r w:rsidR="0028646F">
          <w:t xml:space="preserve">« stats » </w:t>
        </w:r>
      </w:ins>
      <w:ins w:id="2129" w:author="CCCCC" w:date="2017-06-21T19:11:00Z">
        <w:r w:rsidR="0028646F">
          <w:t>transmise</w:t>
        </w:r>
      </w:ins>
      <w:ins w:id="2130" w:author="CCCCC" w:date="2017-06-21T19:12:00Z">
        <w:r w:rsidR="0028646F">
          <w:t>s</w:t>
        </w:r>
      </w:ins>
      <w:ins w:id="2131" w:author="CCCCC" w:date="2017-06-21T19:11:00Z">
        <w:r w:rsidR="0028646F">
          <w:t xml:space="preserve"> par xo-server et </w:t>
        </w:r>
      </w:ins>
      <w:ins w:id="2132" w:author="CCCCC" w:date="2017-06-21T19:12:00Z">
        <w:r w:rsidR="0028646F">
          <w:t>un booléen</w:t>
        </w:r>
      </w:ins>
      <w:ins w:id="2133" w:author="CCCCC" w:date="2017-06-21T19:13:00Z">
        <w:r w:rsidR="0028646F">
          <w:t xml:space="preserve"> « addSumSeries » qui</w:t>
        </w:r>
        <w:r>
          <w:t xml:space="preserve"> défini</w:t>
        </w:r>
      </w:ins>
      <w:ins w:id="2134" w:author="CCCCC" w:date="2017-06-21T19:18:00Z">
        <w:r>
          <w:t>t</w:t>
        </w:r>
      </w:ins>
      <w:ins w:id="2135" w:author="CCCCC" w:date="2017-06-21T19:13:00Z">
        <w:r w:rsidR="0028646F">
          <w:t xml:space="preserve"> si on affiche les statistiques cumulées</w:t>
        </w:r>
      </w:ins>
      <w:ins w:id="2136" w:author="CCCCC" w:date="2017-06-21T19:18:00Z">
        <w:r>
          <w:t xml:space="preserve"> et d’éventuelles options</w:t>
        </w:r>
      </w:ins>
      <w:ins w:id="2137" w:author="CCCCC" w:date="2017-06-21T19:14:00Z">
        <w:r>
          <w:t xml:space="preserve">. </w:t>
        </w:r>
      </w:ins>
      <w:ins w:id="2138" w:author="CCCCC" w:date="2017-06-21T19:18:00Z">
        <w:r>
          <w:t>Si on prend l’exemple du composant affichant les statistiques relatives à l</w:t>
        </w:r>
      </w:ins>
      <w:ins w:id="2139" w:author="CCCCC" w:date="2017-06-21T19:19:00Z">
        <w:r>
          <w:t>’utilisation des processeurs de chaque machine</w:t>
        </w:r>
      </w:ins>
      <w:ins w:id="2140" w:author="CCCCC" w:date="2017-06-21T19:20:00Z">
        <w:r>
          <w:t>, ces VMs peuvent utiliser plusieurs processeurs, l</w:t>
        </w:r>
      </w:ins>
      <w:ins w:id="2141" w:author="CCCCC" w:date="2017-06-21T19:23:00Z">
        <w:r>
          <w:t>’objet « stats » recevra donc dans son champ</w:t>
        </w:r>
      </w:ins>
      <w:ins w:id="2142" w:author="CCCCC" w:date="2017-06-21T19:24:00Z">
        <w:r>
          <w:t xml:space="preserve"> « cpus » un tableau pouvant inclure plusieurs tableaux de données de taille égale</w:t>
        </w:r>
      </w:ins>
      <w:ins w:id="2143" w:author="CCCCC" w:date="2017-06-21T19:25:00Z">
        <w:r w:rsidR="00815234">
          <w:t>. L’affichage de l</w:t>
        </w:r>
      </w:ins>
      <w:ins w:id="2144" w:author="CCCCC" w:date="2017-06-21T19:26:00Z">
        <w:r w:rsidR="00815234">
          <w:t xml:space="preserve">’utilisation de ces processeurs va être représenté par </w:t>
        </w:r>
      </w:ins>
      <w:ins w:id="2145" w:author="CCCCC" w:date="2017-06-21T19:27:00Z">
        <w:r w:rsidR="00815234">
          <w:t xml:space="preserve">une somme sur chacun d’eux à chaque instant. Ceci est le but de </w:t>
        </w:r>
      </w:ins>
      <w:ins w:id="2146" w:author="CCCCC" w:date="2017-06-21T19:28:00Z">
        <w:r w:rsidR="00815234">
          <w:t xml:space="preserve">la </w:t>
        </w:r>
      </w:ins>
      <w:ins w:id="2147" w:author="CCCCC" w:date="2017-06-21T19:27:00Z">
        <w:r w:rsidR="00815234">
          <w:t xml:space="preserve">fonction « computeArraysSum ». De plus si les statistiques </w:t>
        </w:r>
      </w:ins>
      <w:ins w:id="2148" w:author="CCCCC" w:date="2017-06-21T19:31:00Z">
        <w:r w:rsidR="00815234">
          <w:t>cumulées</w:t>
        </w:r>
      </w:ins>
      <w:ins w:id="2149" w:author="CCCCC" w:date="2017-06-21T19:27:00Z">
        <w:r w:rsidR="00815234">
          <w:t xml:space="preserve"> sont demandées</w:t>
        </w:r>
      </w:ins>
      <w:ins w:id="2150" w:author="CCCCC" w:date="2017-06-21T19:31:00Z">
        <w:r w:rsidR="00815234">
          <w:t>, une autre liste de données est ajouté</w:t>
        </w:r>
      </w:ins>
      <w:ins w:id="2151" w:author="CCCCC" w:date="2017-06-21T19:32:00Z">
        <w:r w:rsidR="00815234">
          <w:t>e</w:t>
        </w:r>
      </w:ins>
      <w:ins w:id="2152" w:author="CCCCC" w:date="2017-06-21T19:31:00Z">
        <w:r w:rsidR="00815234">
          <w:t xml:space="preserve"> au tableau « series »</w:t>
        </w:r>
      </w:ins>
      <w:ins w:id="2153" w:author="CCCCC" w:date="2017-06-21T19:32:00Z">
        <w:r w:rsidR="00815234">
          <w:t xml:space="preserve"> faisant une seconde somme à chaque instant sur </w:t>
        </w:r>
      </w:ins>
      <w:ins w:id="2154" w:author="CCCCC" w:date="2017-06-21T19:33:00Z">
        <w:r w:rsidR="00815234">
          <w:t>chacune de ces collections.</w:t>
        </w:r>
      </w:ins>
      <w:ins w:id="2155" w:author="CCCCC" w:date="2017-06-21T19:34:00Z">
        <w:r w:rsidR="00C93960">
          <w:t xml:space="preserve"> </w:t>
        </w:r>
      </w:ins>
      <w:ins w:id="2156" w:author="CCCCC" w:date="2017-06-21T19:35:00Z">
        <w:r w:rsidR="00C93960">
          <w:t xml:space="preserve">Le tableau « series » est ensuite transmis au composant </w:t>
        </w:r>
      </w:ins>
      <w:ins w:id="2157" w:author="CCCCC" w:date="2017-06-21T19:36:00Z">
        <w:r w:rsidR="00C93960" w:rsidRPr="00C93960">
          <w:t>ChartistGraph</w:t>
        </w:r>
        <w:r w:rsidR="00C93960">
          <w:t xml:space="preserve">. </w:t>
        </w:r>
      </w:ins>
      <w:ins w:id="2158" w:author="CCCCC" w:date="2017-06-21T19:41:00Z">
        <w:r w:rsidR="00C93960">
          <w:t>Le rendu est le suivant :</w:t>
        </w:r>
      </w:ins>
    </w:p>
    <w:p w14:paraId="3A83CB7C" w14:textId="77777777" w:rsidR="005A48E0" w:rsidRDefault="005A48E0">
      <w:pPr>
        <w:rPr>
          <w:ins w:id="2159" w:author="CCCCC" w:date="2017-06-21T20:08:00Z"/>
        </w:rPr>
      </w:pPr>
    </w:p>
    <w:p w14:paraId="6D222E2F" w14:textId="550D2501" w:rsidR="005A48E0" w:rsidRDefault="005A48E0">
      <w:pPr>
        <w:rPr>
          <w:ins w:id="2160" w:author="CCCCC" w:date="2017-06-21T20:08:00Z"/>
        </w:rPr>
      </w:pPr>
    </w:p>
    <w:p w14:paraId="5352AE9E" w14:textId="01C41909" w:rsidR="005A48E0" w:rsidRPr="00C93960" w:rsidRDefault="005A48E0">
      <w:pPr>
        <w:rPr>
          <w:ins w:id="2161" w:author="CCCCC" w:date="2017-06-19T19:18:00Z"/>
          <w:rPrChange w:id="2162" w:author="CCCCC" w:date="2017-06-21T19:38:00Z">
            <w:rPr>
              <w:ins w:id="2163" w:author="CCCCC" w:date="2017-06-19T19:18:00Z"/>
            </w:rPr>
          </w:rPrChange>
        </w:rPr>
      </w:pPr>
      <w:ins w:id="2164" w:author="CCCCC" w:date="2017-06-21T19:43:00Z">
        <w:r>
          <w:rPr>
            <w:noProof/>
            <w:lang w:eastAsia="fr-FR" w:bidi="ar-SA"/>
          </w:rPr>
          <w:drawing>
            <wp:anchor distT="0" distB="0" distL="114300" distR="114300" simplePos="0" relativeHeight="251639296" behindDoc="0" locked="0" layoutInCell="1" allowOverlap="1" wp14:anchorId="39F8FA79" wp14:editId="57B88BB6">
              <wp:simplePos x="0" y="0"/>
              <wp:positionH relativeFrom="column">
                <wp:posOffset>1260313</wp:posOffset>
              </wp:positionH>
              <wp:positionV relativeFrom="paragraph">
                <wp:posOffset>61329</wp:posOffset>
              </wp:positionV>
              <wp:extent cx="3568065" cy="3079750"/>
              <wp:effectExtent l="0" t="0" r="0" b="0"/>
              <wp:wrapTopAndBottom/>
              <wp:docPr id="76" name="Picture 76" descr="C:\Users\CCCCC\Downloads\Capture du 2017-06-20 16-1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20 16-10-2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68065" cy="3079750"/>
                      </a:xfrm>
                      <a:prstGeom prst="rect">
                        <a:avLst/>
                      </a:prstGeom>
                      <a:noFill/>
                      <a:ln>
                        <a:noFill/>
                      </a:ln>
                    </pic:spPr>
                  </pic:pic>
                </a:graphicData>
              </a:graphic>
            </wp:anchor>
          </w:drawing>
        </w:r>
      </w:ins>
      <w:ins w:id="2165" w:author="CCCCC" w:date="2017-06-21T20:08:00Z">
        <w:r>
          <w:t>Tous ces traitements sont très similaires,</w:t>
        </w:r>
      </w:ins>
      <w:ins w:id="2166" w:author="CCCCC" w:date="2017-06-21T20:09:00Z">
        <w:r>
          <w:t xml:space="preserve"> </w:t>
        </w:r>
      </w:ins>
      <w:ins w:id="2167" w:author="CCCCC" w:date="2017-06-22T00:44:00Z">
        <w:r w:rsidR="00141D02">
          <w:t xml:space="preserve">mais </w:t>
        </w:r>
      </w:ins>
      <w:ins w:id="2168" w:author="CCCCC" w:date="2017-06-21T20:09:00Z">
        <w:r>
          <w:t>tout de même</w:t>
        </w:r>
      </w:ins>
      <w:ins w:id="2169" w:author="CCCCC" w:date="2017-06-21T20:08:00Z">
        <w:r>
          <w:t xml:space="preserve"> diffèrent, il n’est donc pas forcément judicieux de créer un composant commun pour tous.</w:t>
        </w:r>
      </w:ins>
    </w:p>
    <w:p w14:paraId="2601D2D2" w14:textId="77777777" w:rsidR="00F86C2B" w:rsidRDefault="005F0CF1">
      <w:pPr>
        <w:pStyle w:val="Heading5"/>
        <w:rPr>
          <w:ins w:id="2170" w:author="CCCCC" w:date="2017-06-19T19:18:00Z"/>
        </w:rPr>
        <w:pPrChange w:id="2171" w:author="CCCCC" w:date="2017-06-19T19:18:00Z">
          <w:pPr>
            <w:spacing w:before="0" w:after="0"/>
          </w:pPr>
        </w:pPrChange>
      </w:pPr>
      <w:ins w:id="2172" w:author="CCCCC" w:date="2017-06-19T19:18:00Z">
        <w:r>
          <w:t>Création d’un groupe de machines virtuelles</w:t>
        </w:r>
      </w:ins>
    </w:p>
    <w:p w14:paraId="2F017996" w14:textId="28826071" w:rsidR="005F0CF1" w:rsidRDefault="005F0CF1" w:rsidP="005F0CF1">
      <w:pPr>
        <w:pStyle w:val="Standard"/>
        <w:rPr>
          <w:ins w:id="2173" w:author="CCCCC" w:date="2017-06-19T19:18:00Z"/>
        </w:rPr>
      </w:pPr>
      <w:ins w:id="2174" w:author="CCCCC" w:date="2017-06-19T19:18:00Z">
        <w:r>
          <w:t>La gestion et l’affichage des informations concernant un VmGroupe étant terminé, il est nécessaire de pouvoir créer des groupes depuis xo-web. Pour ce faire un composant « VmGroup » définissant un formulaire est créé dans le dossier «xo-app/new/vm-group ». Le fichier index situé dans le dossier « new » définit que ce composant sera affiché à l’adresse « new/vm-group ».</w:t>
        </w:r>
      </w:ins>
    </w:p>
    <w:p w14:paraId="66A24B47" w14:textId="445F19E4" w:rsidR="005F0CF1" w:rsidDel="00340CED" w:rsidRDefault="00250681" w:rsidP="005F0CF1">
      <w:pPr>
        <w:pStyle w:val="Standard"/>
        <w:rPr>
          <w:ins w:id="2175" w:author="CCCCC" w:date="2017-06-19T19:18:00Z"/>
          <w:del w:id="2176" w:author="Cédric" w:date="2017-06-21T16:47:00Z"/>
        </w:rPr>
      </w:pPr>
      <w:ins w:id="2177" w:author="CCCCC" w:date="2017-06-21T20:12:00Z">
        <w:r>
          <w:rPr>
            <w:noProof/>
            <w:lang w:eastAsia="fr-FR" w:bidi="ar-SA"/>
          </w:rPr>
          <w:drawing>
            <wp:anchor distT="0" distB="0" distL="114300" distR="114300" simplePos="0" relativeHeight="251649536" behindDoc="0" locked="0" layoutInCell="1" allowOverlap="1" wp14:anchorId="300DB7E7" wp14:editId="5DD4B1B0">
              <wp:simplePos x="0" y="0"/>
              <wp:positionH relativeFrom="column">
                <wp:posOffset>956310</wp:posOffset>
              </wp:positionH>
              <wp:positionV relativeFrom="paragraph">
                <wp:posOffset>1510030</wp:posOffset>
              </wp:positionV>
              <wp:extent cx="4200525" cy="1341120"/>
              <wp:effectExtent l="0" t="0" r="0" b="0"/>
              <wp:wrapTopAndBottom/>
              <wp:docPr id="79" name="Picture 79" descr="C:\Users\CCCCC\Downloads\formulaireAj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formulaireAjou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00525" cy="134112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2178" w:author="CCCCC" w:date="2017-06-19T19:18:00Z">
        <w:r w:rsidR="005F0CF1">
          <w:t xml:space="preserve">Ce formulaire est très simple, il comporte trois champs : un champ de sélection du pool sur lequel </w:t>
        </w:r>
      </w:ins>
      <w:ins w:id="2179" w:author="CCCCC" w:date="2017-06-19T19:19:00Z">
        <w:r w:rsidR="005F0CF1">
          <w:t>sera</w:t>
        </w:r>
      </w:ins>
      <w:ins w:id="2180" w:author="CCCCC" w:date="2017-06-19T19:18:00Z">
        <w:r w:rsidR="005F0CF1">
          <w:t xml:space="preserve"> installé le VmGroup, ainsi qu’un champ permettant de lui donner un label et un dernier, pour une éventuelle description. Le choix du pool se fait grâce à un composant « selectPool » qui propose une liste de pool, de manière similaire au composant « selectVm ». Lorsque la valeur d’un de ces champs est modifiée, celle-ci est mise à jour dans le state du formulaire « </w:t>
        </w:r>
        <w:r w:rsidR="00783597">
          <w:t>VmGroup ». Quand il est validé,</w:t>
        </w:r>
        <w:r w:rsidR="005F0CF1">
          <w:t xml:space="preserve"> un groupe </w:t>
        </w:r>
      </w:ins>
      <w:ins w:id="2181" w:author="CCCCC" w:date="2017-06-19T19:21:00Z">
        <w:r w:rsidR="00783597">
          <w:t xml:space="preserve">est </w:t>
        </w:r>
      </w:ins>
      <w:ins w:id="2182" w:author="CCCCC" w:date="2017-06-19T19:18:00Z">
        <w:r w:rsidR="005F0CF1">
          <w:t>créé grâce à la fonction « createVmGroup » qui appelle la fonction de creation d’un VmGroup de xo-server. Après validation du formulaire, l’utilisateur est redirigé vers la liste des groupe</w:t>
        </w:r>
      </w:ins>
      <w:ins w:id="2183" w:author="CCCCC" w:date="2017-06-19T19:21:00Z">
        <w:r w:rsidR="00783597">
          <w:t>s</w:t>
        </w:r>
      </w:ins>
      <w:ins w:id="2184" w:author="CCCCC" w:date="2017-06-19T19:18:00Z">
        <w:r w:rsidR="005F0CF1">
          <w:t xml:space="preserve"> de machines virtuelles.</w:t>
        </w:r>
      </w:ins>
    </w:p>
    <w:p w14:paraId="7B2ED02F" w14:textId="77777777" w:rsidR="00F86C2B" w:rsidRDefault="00F86C2B">
      <w:pPr>
        <w:pStyle w:val="Standard"/>
        <w:rPr>
          <w:ins w:id="2185" w:author="CCCCC" w:date="2017-06-18T02:08:00Z"/>
        </w:rPr>
        <w:pPrChange w:id="2186" w:author="Cédric" w:date="2017-06-21T16:47:00Z">
          <w:pPr/>
        </w:pPrChange>
      </w:pPr>
    </w:p>
    <w:p w14:paraId="4DF5A2C5" w14:textId="310FC0AA" w:rsidR="00F86C2B" w:rsidRDefault="0023216D">
      <w:pPr>
        <w:rPr>
          <w:ins w:id="2187" w:author="CCCCC" w:date="2017-06-14T19:04:00Z"/>
          <w:noProof/>
          <w:lang w:eastAsia="fr-FR" w:bidi="ar-SA"/>
          <w:rPrChange w:id="2188" w:author="CCCCC" w:date="2017-06-18T01:36:00Z">
            <w:rPr>
              <w:ins w:id="2189" w:author="CCCCC" w:date="2017-06-14T19:04:00Z"/>
              <w:rFonts w:asciiTheme="majorHAnsi" w:hAnsiTheme="majorHAnsi" w:cs="Mangal"/>
              <w:color w:val="4F81BD" w:themeColor="accent1"/>
              <w:szCs w:val="21"/>
            </w:rPr>
          </w:rPrChange>
        </w:rPr>
      </w:pPr>
      <w:ins w:id="2190" w:author="CCCCC" w:date="2017-06-14T19:04:00Z">
        <w:r>
          <w:br w:type="page"/>
        </w:r>
      </w:ins>
    </w:p>
    <w:p w14:paraId="6372379B" w14:textId="77777777" w:rsidR="00F86C2B" w:rsidRDefault="0023216D">
      <w:pPr>
        <w:pStyle w:val="Heading1"/>
        <w:rPr>
          <w:ins w:id="2191" w:author="CCCCC" w:date="2017-06-20T22:51:00Z"/>
          <w:rFonts w:eastAsia="Source Han Sans CN Regular"/>
        </w:rPr>
        <w:pPrChange w:id="2192" w:author="CCCCC" w:date="2017-06-14T19:04:00Z">
          <w:pPr>
            <w:pStyle w:val="Heading4"/>
          </w:pPr>
        </w:pPrChange>
      </w:pPr>
      <w:bookmarkStart w:id="2193" w:name="_Toc485664092"/>
      <w:ins w:id="2194" w:author="CCCCC" w:date="2017-06-14T19:04:00Z">
        <w:r>
          <w:rPr>
            <w:rFonts w:eastAsia="Source Han Sans CN Regular"/>
          </w:rPr>
          <w:lastRenderedPageBreak/>
          <w:t>Conclusion</w:t>
        </w:r>
      </w:ins>
      <w:bookmarkEnd w:id="2193"/>
    </w:p>
    <w:p w14:paraId="2FCC1F8F" w14:textId="77777777" w:rsidR="00E726A3" w:rsidRDefault="00E726A3" w:rsidP="00E726A3">
      <w:pPr>
        <w:rPr>
          <w:ins w:id="2195" w:author="CCCCC" w:date="2017-06-20T23:04:00Z"/>
        </w:rPr>
      </w:pPr>
      <w:ins w:id="2196" w:author="CCCCC" w:date="2017-06-20T22:51:00Z">
        <w:r>
          <w:t xml:space="preserve">Cette période de stage aura été très enrichissante. En effet, durant cette période, </w:t>
        </w:r>
      </w:ins>
      <w:ins w:id="2197" w:author="CCCCC" w:date="2017-06-20T22:53:00Z">
        <w:r>
          <w:t xml:space="preserve">j’ai appris à </w:t>
        </w:r>
      </w:ins>
      <w:ins w:id="2198" w:author="CCCCC" w:date="2017-06-20T22:56:00Z">
        <w:r>
          <w:t xml:space="preserve">manier </w:t>
        </w:r>
      </w:ins>
      <w:ins w:id="2199" w:author="CCCCC" w:date="2017-06-20T22:53:00Z">
        <w:r>
          <w:t>le langage ES6 qui</w:t>
        </w:r>
      </w:ins>
      <w:ins w:id="2200" w:author="CCCCC" w:date="2017-06-20T22:55:00Z">
        <w:r>
          <w:t xml:space="preserve"> aujourd‘hui ne me pose plus aucun problème de compréhension.</w:t>
        </w:r>
      </w:ins>
      <w:ins w:id="2201" w:author="CCCCC" w:date="2017-06-20T22:56:00Z">
        <w:r>
          <w:t xml:space="preserve"> De plus </w:t>
        </w:r>
      </w:ins>
      <w:ins w:id="2202" w:author="CCCCC" w:date="2017-06-20T22:59:00Z">
        <w:r>
          <w:t xml:space="preserve">l’apprentissage de l’utilisation </w:t>
        </w:r>
      </w:ins>
      <w:ins w:id="2203" w:author="CCCCC" w:date="2017-06-20T22:58:00Z">
        <w:r>
          <w:t xml:space="preserve">de la </w:t>
        </w:r>
      </w:ins>
      <w:ins w:id="2204" w:author="CCCCC" w:date="2017-06-20T22:56:00Z">
        <w:r>
          <w:t xml:space="preserve">librairie ReactJS </w:t>
        </w:r>
      </w:ins>
      <w:ins w:id="2205" w:author="CCCCC" w:date="2017-06-20T22:58:00Z">
        <w:r>
          <w:t>est pour</w:t>
        </w:r>
      </w:ins>
      <w:ins w:id="2206" w:author="CCCCC" w:date="2017-06-20T22:59:00Z">
        <w:r>
          <w:t xml:space="preserve"> moi un atout car c’est une technologie très </w:t>
        </w:r>
      </w:ins>
      <w:ins w:id="2207" w:author="CCCCC" w:date="2017-06-20T23:00:00Z">
        <w:r>
          <w:t>répandue dans le monde professionnel, et que j’ai trouvé</w:t>
        </w:r>
      </w:ins>
      <w:ins w:id="2208" w:author="CCCCC" w:date="2017-06-20T23:01:00Z">
        <w:r>
          <w:t>,</w:t>
        </w:r>
      </w:ins>
      <w:ins w:id="2209" w:author="CCCCC" w:date="2017-06-20T23:00:00Z">
        <w:r>
          <w:t xml:space="preserve"> </w:t>
        </w:r>
      </w:ins>
      <w:ins w:id="2210" w:author="CCCCC" w:date="2017-06-20T23:01:00Z">
        <w:r>
          <w:t xml:space="preserve">au final, très </w:t>
        </w:r>
        <w:r w:rsidR="007B007A">
          <w:t xml:space="preserve">intuitive et </w:t>
        </w:r>
      </w:ins>
      <w:ins w:id="2211" w:author="CCCCC" w:date="2017-06-20T23:02:00Z">
        <w:r w:rsidR="007B007A">
          <w:t>qui a l’avantage d’être rapide à prendre en main.</w:t>
        </w:r>
      </w:ins>
    </w:p>
    <w:p w14:paraId="44E37A27" w14:textId="77777777" w:rsidR="007B007A" w:rsidRDefault="007B007A" w:rsidP="00E726A3">
      <w:pPr>
        <w:rPr>
          <w:ins w:id="2212" w:author="CCCCC" w:date="2017-06-20T22:53:00Z"/>
        </w:rPr>
      </w:pPr>
      <w:ins w:id="2213" w:author="CCCCC" w:date="2017-06-20T23:04:00Z">
        <w:r>
          <w:t>Ce stage m</w:t>
        </w:r>
      </w:ins>
      <w:ins w:id="2214" w:author="CCCCC" w:date="2017-06-20T23:05:00Z">
        <w:r>
          <w:t xml:space="preserve">’a aussi apporté l’occasion d’utiliser git de manière conventionnelle. En effet, j’avais déjà eu l’occasion de </w:t>
        </w:r>
        <w:del w:id="2215" w:author="Cédric" w:date="2017-06-21T17:20:00Z">
          <w:r w:rsidDel="00D05ECD">
            <w:delText>l’utiliser</w:delText>
          </w:r>
        </w:del>
      </w:ins>
      <w:ins w:id="2216" w:author="Cédric" w:date="2017-06-21T17:20:00Z">
        <w:r w:rsidR="00D05ECD">
          <w:t>m’en servir</w:t>
        </w:r>
      </w:ins>
      <w:ins w:id="2217" w:author="CCCCC" w:date="2017-06-20T23:05:00Z">
        <w:r>
          <w:t xml:space="preserve">, dans le but d’avoir </w:t>
        </w:r>
      </w:ins>
      <w:ins w:id="2218" w:author="CCCCC" w:date="2017-06-20T23:06:00Z">
        <w:r>
          <w:t>accès à mes projet</w:t>
        </w:r>
      </w:ins>
      <w:ins w:id="2219" w:author="CCCCC" w:date="2017-06-20T23:07:00Z">
        <w:r>
          <w:t>s</w:t>
        </w:r>
      </w:ins>
      <w:ins w:id="2220" w:author="CCCCC" w:date="2017-06-20T23:06:00Z">
        <w:r>
          <w:t xml:space="preserve"> depuis n’importe quel poste de travail, mais jamais de l</w:t>
        </w:r>
      </w:ins>
      <w:ins w:id="2221" w:author="CCCCC" w:date="2017-06-20T23:07:00Z">
        <w:r>
          <w:t>’utiliser en équipe.</w:t>
        </w:r>
      </w:ins>
    </w:p>
    <w:p w14:paraId="65D215C3" w14:textId="77777777" w:rsidR="00E726A3" w:rsidRDefault="00E726A3" w:rsidP="00E726A3">
      <w:pPr>
        <w:rPr>
          <w:ins w:id="2222" w:author="CCCCC" w:date="2017-06-20T22:51:00Z"/>
        </w:rPr>
      </w:pPr>
      <w:ins w:id="2223" w:author="CCCCC" w:date="2017-06-20T22:51:00Z">
        <w:del w:id="2224" w:author="Cédric" w:date="2017-06-21T17:19:00Z">
          <w:r w:rsidDel="00AC7334">
            <w:delText xml:space="preserve"> De plus, la compréhension l’architecture du pattern MVC, utilisé par Symfony, m’a été facilitée grâce au cours de design patterns du premier semestre de L3</w:delText>
          </w:r>
          <w:r w:rsidR="008C5E05" w:rsidDel="00AC7334">
            <w:fldChar w:fldCharType="begin"/>
          </w:r>
          <w:r w:rsidDel="00AC7334">
            <w:delInstrText xml:space="preserve"> XE "L3" </w:delInstrText>
          </w:r>
          <w:r w:rsidR="008C5E05" w:rsidDel="00AC7334">
            <w:fldChar w:fldCharType="end"/>
          </w:r>
          <w:r w:rsidDel="00AC7334">
            <w:rPr>
              <w:rStyle w:val="FootnoteReference"/>
            </w:rPr>
            <w:footnoteReference w:id="16"/>
          </w:r>
          <w:r w:rsidDel="00AC7334">
            <w:delText xml:space="preserve">. J’ai aussi pu approfondir mes connaissances en PHP, acquises lors d’un projet personnel, notamment en découvrant la parti de programmation orientée objet de PHP que je n’avais pas utilisé. </w:delText>
          </w:r>
        </w:del>
        <w:r>
          <w:t>En ce qui concerne la langue anglaise, qui constitue la plupart des documentations, j’ai pu améliorer ma compréhension écrite de celle-ci en en lisant quotidiennement.</w:t>
        </w:r>
      </w:ins>
    </w:p>
    <w:p w14:paraId="4799D3BF" w14:textId="77777777" w:rsidR="00E726A3" w:rsidRDefault="00E726A3" w:rsidP="00E726A3">
      <w:pPr>
        <w:rPr>
          <w:ins w:id="2229" w:author="CCCCC" w:date="2017-06-20T22:51:00Z"/>
        </w:rPr>
      </w:pPr>
      <w:ins w:id="2230" w:author="CCCCC" w:date="2017-06-20T22:51:00Z">
        <w:r>
          <w:t>Cette expérience est, pour moi, un atout, car, je désire continuer mes études, puis ma vie professionnelle dans le domaine du web. De plus, la prise en main de Symfony et de ses bundles est aussi un avantage considérable. En effet, j’ai pu observer, durant ma recherche de stage, que cet outil est utilisé par la plupart des entreprises effectuant du développement de sites internet.</w:t>
        </w:r>
      </w:ins>
    </w:p>
    <w:p w14:paraId="735D3487" w14:textId="77777777" w:rsidR="00E726A3" w:rsidDel="00AC7334" w:rsidRDefault="00E726A3" w:rsidP="00E726A3">
      <w:pPr>
        <w:rPr>
          <w:ins w:id="2231" w:author="CCCCC" w:date="2017-06-20T22:51:00Z"/>
          <w:del w:id="2232" w:author="Cédric" w:date="2017-06-21T17:20:00Z"/>
        </w:rPr>
      </w:pPr>
      <w:ins w:id="2233" w:author="CCCCC" w:date="2017-06-20T22:51:00Z">
        <w:del w:id="2234" w:author="Cédric" w:date="2017-06-21T17:20:00Z">
          <w:r w:rsidDel="00AC7334">
            <w:delText>Je reste tout de même frustré de ne pas pouvoir mener ce projet à terme même si je suis conscient qu’un projet de cette envergure, pour un novice, nécessite plus de temps que je n’en ai eu à ma disposition.</w:delText>
          </w:r>
        </w:del>
      </w:ins>
    </w:p>
    <w:p w14:paraId="59B51FB2" w14:textId="77777777" w:rsidR="00F86C2B" w:rsidRDefault="00F86C2B">
      <w:pPr>
        <w:rPr>
          <w:ins w:id="2235" w:author="CCCCC" w:date="2017-06-13T23:50:00Z"/>
        </w:rPr>
        <w:pPrChange w:id="2236" w:author="CCCCC" w:date="2017-06-20T22:51:00Z">
          <w:pPr>
            <w:pStyle w:val="Heading4"/>
          </w:pPr>
        </w:pPrChange>
      </w:pPr>
    </w:p>
    <w:p w14:paraId="148DC4DC" w14:textId="77777777" w:rsidR="00321DC5" w:rsidRPr="00D0376B" w:rsidDel="0017015E" w:rsidRDefault="00321DC5" w:rsidP="00672DF6">
      <w:pPr>
        <w:rPr>
          <w:del w:id="2237" w:author="CCCCC" w:date="2017-06-08T21:48:00Z"/>
          <w:rStyle w:val="Heading2Char"/>
        </w:rPr>
      </w:pPr>
      <w:r>
        <w:rPr>
          <w:rStyle w:val="Heading2Char"/>
        </w:rPr>
        <w:br w:type="page"/>
      </w:r>
    </w:p>
    <w:p w14:paraId="1DC5F38E" w14:textId="77777777" w:rsidR="003E4B51" w:rsidRPr="00D0376B" w:rsidDel="0017015E" w:rsidRDefault="005052AC">
      <w:pPr>
        <w:pStyle w:val="Standard"/>
        <w:rPr>
          <w:del w:id="2238" w:author="CCCCC" w:date="2017-06-08T21:48:00Z"/>
        </w:rPr>
      </w:pPr>
      <w:del w:id="2239" w:author="CCCCC" w:date="2017-06-08T21:48:00Z">
        <w:r w:rsidRPr="00D0376B" w:rsidDel="0017015E">
          <w:rPr>
            <w:rStyle w:val="Heading2Char"/>
          </w:rPr>
          <w:delText>Réalisation et tests</w:delText>
        </w:r>
      </w:del>
    </w:p>
    <w:p w14:paraId="4E1D5AF0" w14:textId="77777777" w:rsidR="003E4B51" w:rsidRPr="00D0376B" w:rsidDel="0017015E" w:rsidRDefault="005052AC">
      <w:pPr>
        <w:pStyle w:val="Standard"/>
        <w:rPr>
          <w:del w:id="2240" w:author="CCCCC" w:date="2017-06-08T21:48:00Z"/>
        </w:rPr>
      </w:pPr>
      <w:del w:id="2241" w:author="CCCCC" w:date="2017-06-08T21:48:00Z">
        <w:r w:rsidRPr="00D0376B" w:rsidDel="0017015E">
          <w:tab/>
          <w:delText>- mise en place redux</w:delText>
        </w:r>
      </w:del>
    </w:p>
    <w:p w14:paraId="5736868C" w14:textId="77777777" w:rsidR="00332442" w:rsidRPr="00D0376B" w:rsidDel="0017015E" w:rsidRDefault="005052AC">
      <w:pPr>
        <w:pStyle w:val="Standard"/>
        <w:rPr>
          <w:del w:id="2242" w:author="CCCCC" w:date="2017-06-08T21:48:00Z"/>
          <w:rPrChange w:id="2243" w:author="CCCCC" w:date="2017-06-12T23:23:00Z">
            <w:rPr>
              <w:del w:id="2244" w:author="CCCCC" w:date="2017-06-08T21:48:00Z"/>
              <w:lang w:val="en-US"/>
            </w:rPr>
          </w:rPrChange>
        </w:rPr>
      </w:pPr>
      <w:del w:id="2245" w:author="CCCCC" w:date="2017-06-08T21:48:00Z">
        <w:r w:rsidRPr="00D0376B" w:rsidDel="0017015E">
          <w:tab/>
        </w:r>
        <w:r w:rsidR="008C5E05" w:rsidRPr="008C5E05">
          <w:rPr>
            <w:rPrChange w:id="2246" w:author="CCCCC" w:date="2017-06-12T23:23:00Z">
              <w:rPr>
                <w:rFonts w:asciiTheme="majorHAnsi" w:eastAsiaTheme="majorEastAsia" w:hAnsiTheme="majorHAnsi" w:cs="Mangal"/>
                <w:b/>
                <w:bCs/>
                <w:color w:val="4F81BD" w:themeColor="accent1"/>
                <w:sz w:val="26"/>
                <w:szCs w:val="23"/>
                <w:lang w:val="en-US"/>
              </w:rPr>
            </w:rPrChange>
          </w:rPr>
          <w:delText xml:space="preserve">- </w:delText>
        </w:r>
      </w:del>
    </w:p>
    <w:p w14:paraId="61D48F22" w14:textId="77777777" w:rsidR="00332442" w:rsidRPr="00D0376B" w:rsidDel="0017015E" w:rsidRDefault="008C5E05" w:rsidP="00672DF6">
      <w:pPr>
        <w:rPr>
          <w:del w:id="2247" w:author="CCCCC" w:date="2017-06-08T21:48:00Z"/>
          <w:rFonts w:ascii="Liberation Serif" w:hAnsi="Liberation Serif"/>
          <w:rPrChange w:id="2248" w:author="CCCCC" w:date="2017-06-12T23:23:00Z">
            <w:rPr>
              <w:del w:id="2249" w:author="CCCCC" w:date="2017-06-08T21:48:00Z"/>
              <w:rFonts w:ascii="Liberation Serif" w:hAnsi="Liberation Serif"/>
              <w:lang w:val="en-US"/>
            </w:rPr>
          </w:rPrChange>
        </w:rPr>
      </w:pPr>
      <w:del w:id="2250" w:author="CCCCC" w:date="2017-06-08T21:48:00Z">
        <w:r w:rsidRPr="008C5E05">
          <w:rPr>
            <w:rPrChange w:id="2251" w:author="CCCCC" w:date="2017-06-12T23:23:00Z">
              <w:rPr>
                <w:rFonts w:asciiTheme="majorHAnsi" w:eastAsiaTheme="majorEastAsia" w:hAnsiTheme="majorHAnsi" w:cs="Mangal"/>
                <w:b/>
                <w:bCs/>
                <w:color w:val="4F81BD" w:themeColor="accent1"/>
                <w:sz w:val="26"/>
                <w:szCs w:val="23"/>
                <w:lang w:val="en-US"/>
              </w:rPr>
            </w:rPrChange>
          </w:rPr>
          <w:br w:type="page"/>
        </w:r>
      </w:del>
    </w:p>
    <w:p w14:paraId="3284093B" w14:textId="77777777" w:rsidR="00F86C2B" w:rsidRDefault="008C5E05">
      <w:pPr>
        <w:pStyle w:val="Heading1"/>
        <w:rPr>
          <w:rPrChange w:id="2252" w:author="CCCCC" w:date="2017-06-13T18:16:00Z">
            <w:rPr>
              <w:lang w:val="en-US"/>
            </w:rPr>
          </w:rPrChange>
        </w:rPr>
        <w:pPrChange w:id="2253" w:author="CCCCC" w:date="2017-06-11T20:49:00Z">
          <w:pPr>
            <w:pStyle w:val="Heading2"/>
          </w:pPr>
        </w:pPrChange>
      </w:pPr>
      <w:del w:id="2254" w:author="CCCCC" w:date="2017-06-11T20:49:00Z">
        <w:r w:rsidRPr="008C5E05">
          <w:rPr>
            <w:rPrChange w:id="2255" w:author="CCCCC" w:date="2017-06-12T23:23:00Z">
              <w:rPr>
                <w:b w:val="0"/>
                <w:bCs w:val="0"/>
                <w:lang w:val="en-US"/>
              </w:rPr>
            </w:rPrChange>
          </w:rPr>
          <w:delText>Liens</w:delText>
        </w:r>
      </w:del>
      <w:bookmarkStart w:id="2256" w:name="_Toc485664093"/>
      <w:ins w:id="2257" w:author="CCCCC" w:date="2017-06-11T20:49:00Z">
        <w:r w:rsidRPr="008C5E05">
          <w:rPr>
            <w:rPrChange w:id="2258" w:author="CCCCC" w:date="2017-06-12T23:23:00Z">
              <w:rPr>
                <w:b w:val="0"/>
                <w:bCs w:val="0"/>
                <w:lang w:val="en-US"/>
              </w:rPr>
            </w:rPrChange>
          </w:rPr>
          <w:t>Bibliographie</w:t>
        </w:r>
      </w:ins>
      <w:bookmarkEnd w:id="2256"/>
    </w:p>
    <w:p w14:paraId="0E62FC45" w14:textId="77777777" w:rsidR="00332442" w:rsidRPr="00353380" w:rsidRDefault="008C5E05" w:rsidP="00672DF6">
      <w:pPr>
        <w:pStyle w:val="ListParagraph"/>
        <w:rPr>
          <w:rPrChange w:id="2259" w:author="CCCCC" w:date="2017-06-13T18:16:00Z">
            <w:rPr>
              <w:lang w:val="en-US"/>
            </w:rPr>
          </w:rPrChange>
        </w:rPr>
      </w:pPr>
      <w:r w:rsidRPr="008C5E05">
        <w:rPr>
          <w:rPrChange w:id="2260" w:author="CCCCC" w:date="2017-06-13T18:16:00Z">
            <w:rPr>
              <w:rFonts w:asciiTheme="majorHAnsi" w:eastAsiaTheme="majorEastAsia" w:hAnsiTheme="majorHAnsi"/>
              <w:b/>
              <w:bCs/>
              <w:color w:val="4F81BD" w:themeColor="accent1"/>
              <w:sz w:val="26"/>
              <w:szCs w:val="23"/>
              <w:lang w:val="en-US"/>
            </w:rPr>
          </w:rPrChange>
        </w:rPr>
        <w:t>babel</w:t>
      </w:r>
    </w:p>
    <w:p w14:paraId="0674A2C2" w14:textId="77777777" w:rsidR="00332442" w:rsidRPr="00353380" w:rsidRDefault="008C5E05" w:rsidP="00672DF6">
      <w:pPr>
        <w:pStyle w:val="ListParagraph"/>
        <w:rPr>
          <w:rPrChange w:id="2261" w:author="CCCCC" w:date="2017-06-13T18:16:00Z">
            <w:rPr>
              <w:lang w:val="en-US"/>
            </w:rPr>
          </w:rPrChange>
        </w:rPr>
      </w:pPr>
      <w:r w:rsidRPr="008C5E05">
        <w:rPr>
          <w:rPrChange w:id="2262" w:author="CCCCC" w:date="2017-06-13T18:16:00Z">
            <w:rPr>
              <w:rFonts w:asciiTheme="majorHAnsi" w:eastAsiaTheme="majorEastAsia" w:hAnsiTheme="majorHAnsi"/>
              <w:b/>
              <w:bCs/>
              <w:color w:val="4F81BD" w:themeColor="accent1"/>
              <w:sz w:val="26"/>
              <w:szCs w:val="23"/>
              <w:lang w:val="en-US"/>
            </w:rPr>
          </w:rPrChange>
        </w:rPr>
        <w:t>node</w:t>
      </w:r>
    </w:p>
    <w:p w14:paraId="4394AF17" w14:textId="77777777" w:rsidR="00332442" w:rsidRPr="00353380" w:rsidRDefault="008C5E05" w:rsidP="00672DF6">
      <w:pPr>
        <w:pStyle w:val="ListParagraph"/>
        <w:rPr>
          <w:rPrChange w:id="2263" w:author="CCCCC" w:date="2017-06-13T18:16:00Z">
            <w:rPr>
              <w:lang w:val="en-US"/>
            </w:rPr>
          </w:rPrChange>
        </w:rPr>
      </w:pPr>
      <w:r w:rsidRPr="008C5E05">
        <w:rPr>
          <w:rPrChange w:id="2264" w:author="CCCCC" w:date="2017-06-13T18:16:00Z">
            <w:rPr>
              <w:rFonts w:asciiTheme="majorHAnsi" w:eastAsiaTheme="majorEastAsia" w:hAnsiTheme="majorHAnsi"/>
              <w:b/>
              <w:bCs/>
              <w:color w:val="4F81BD" w:themeColor="accent1"/>
              <w:sz w:val="26"/>
              <w:szCs w:val="23"/>
              <w:lang w:val="en-US"/>
            </w:rPr>
          </w:rPrChange>
        </w:rPr>
        <w:t>yarn</w:t>
      </w:r>
    </w:p>
    <w:p w14:paraId="3A0DCB30" w14:textId="77777777" w:rsidR="00332442" w:rsidRPr="00353380" w:rsidRDefault="008C5E05" w:rsidP="00672DF6">
      <w:pPr>
        <w:pStyle w:val="ListParagraph"/>
        <w:rPr>
          <w:rPrChange w:id="2265" w:author="CCCCC" w:date="2017-06-13T18:16:00Z">
            <w:rPr>
              <w:lang w:val="en-US"/>
            </w:rPr>
          </w:rPrChange>
        </w:rPr>
      </w:pPr>
      <w:r w:rsidRPr="008C5E05">
        <w:rPr>
          <w:rPrChange w:id="2266" w:author="CCCCC" w:date="2017-06-13T18:16:00Z">
            <w:rPr>
              <w:rFonts w:asciiTheme="majorHAnsi" w:eastAsiaTheme="majorEastAsia" w:hAnsiTheme="majorHAnsi"/>
              <w:b/>
              <w:bCs/>
              <w:color w:val="4F81BD" w:themeColor="accent1"/>
              <w:sz w:val="26"/>
              <w:szCs w:val="23"/>
              <w:lang w:val="en-US"/>
            </w:rPr>
          </w:rPrChange>
        </w:rPr>
        <w:t>react</w:t>
      </w:r>
    </w:p>
    <w:p w14:paraId="3E38D55E" w14:textId="77777777" w:rsidR="00332442" w:rsidRPr="00353380" w:rsidRDefault="008C5E05" w:rsidP="00672DF6">
      <w:pPr>
        <w:pStyle w:val="ListParagraph"/>
        <w:rPr>
          <w:rPrChange w:id="2267" w:author="CCCCC" w:date="2017-06-13T18:16:00Z">
            <w:rPr>
              <w:lang w:val="en-US"/>
            </w:rPr>
          </w:rPrChange>
        </w:rPr>
      </w:pPr>
      <w:r w:rsidRPr="008C5E05">
        <w:rPr>
          <w:rPrChange w:id="2268" w:author="CCCCC" w:date="2017-06-13T18:16:00Z">
            <w:rPr>
              <w:rFonts w:asciiTheme="majorHAnsi" w:eastAsiaTheme="majorEastAsia" w:hAnsiTheme="majorHAnsi"/>
              <w:b/>
              <w:bCs/>
              <w:color w:val="4F81BD" w:themeColor="accent1"/>
              <w:sz w:val="26"/>
              <w:szCs w:val="23"/>
              <w:lang w:val="en-US"/>
            </w:rPr>
          </w:rPrChange>
        </w:rPr>
        <w:t>xo</w:t>
      </w:r>
    </w:p>
    <w:p w14:paraId="255E4454" w14:textId="77777777" w:rsidR="00332442" w:rsidRPr="00353380" w:rsidRDefault="008C5E05" w:rsidP="00672DF6">
      <w:pPr>
        <w:pStyle w:val="ListParagraph"/>
        <w:rPr>
          <w:rPrChange w:id="2269" w:author="CCCCC" w:date="2017-06-13T18:16:00Z">
            <w:rPr>
              <w:lang w:val="en-US"/>
            </w:rPr>
          </w:rPrChange>
        </w:rPr>
      </w:pPr>
      <w:r w:rsidRPr="008C5E05">
        <w:rPr>
          <w:rPrChange w:id="2270" w:author="CCCCC" w:date="2017-06-13T18:16:00Z">
            <w:rPr>
              <w:rFonts w:asciiTheme="majorHAnsi" w:eastAsiaTheme="majorEastAsia" w:hAnsiTheme="majorHAnsi"/>
              <w:b/>
              <w:bCs/>
              <w:color w:val="4F81BD" w:themeColor="accent1"/>
              <w:sz w:val="26"/>
              <w:szCs w:val="23"/>
              <w:lang w:val="en-US"/>
            </w:rPr>
          </w:rPrChange>
        </w:rPr>
        <w:t>Dépot Gitlab</w:t>
      </w:r>
    </w:p>
    <w:p w14:paraId="2C700171" w14:textId="77777777" w:rsidR="00F66E46" w:rsidRPr="00353380" w:rsidRDefault="008C5E05" w:rsidP="00672DF6">
      <w:pPr>
        <w:pStyle w:val="ListParagraph"/>
        <w:rPr>
          <w:rPrChange w:id="2271" w:author="CCCCC" w:date="2017-06-13T18:16:00Z">
            <w:rPr>
              <w:lang w:val="en-US"/>
            </w:rPr>
          </w:rPrChange>
        </w:rPr>
      </w:pPr>
      <w:r w:rsidRPr="008C5E05">
        <w:rPr>
          <w:rPrChange w:id="2272" w:author="CCCCC" w:date="2017-06-13T18:16:00Z">
            <w:rPr>
              <w:rFonts w:asciiTheme="majorHAnsi" w:eastAsiaTheme="majorEastAsia" w:hAnsiTheme="majorHAnsi"/>
              <w:b/>
              <w:bCs/>
              <w:color w:val="4F81BD" w:themeColor="accent1"/>
              <w:sz w:val="26"/>
              <w:szCs w:val="23"/>
              <w:lang w:val="en-US"/>
            </w:rPr>
          </w:rPrChange>
        </w:rPr>
        <w:t>Dépot Vates</w:t>
      </w:r>
    </w:p>
    <w:p w14:paraId="5FF404FF" w14:textId="77777777" w:rsidR="001C0FA1" w:rsidRPr="00353380" w:rsidRDefault="008C5E05" w:rsidP="00672DF6">
      <w:pPr>
        <w:pStyle w:val="ListParagraph"/>
        <w:rPr>
          <w:rPrChange w:id="2273" w:author="CCCCC" w:date="2017-06-13T18:16:00Z">
            <w:rPr>
              <w:lang w:val="en-US"/>
            </w:rPr>
          </w:rPrChange>
        </w:rPr>
      </w:pPr>
      <w:r w:rsidRPr="008C5E05">
        <w:rPr>
          <w:rPrChange w:id="2274" w:author="CCCCC" w:date="2017-06-13T18:16:00Z">
            <w:rPr>
              <w:rFonts w:asciiTheme="majorHAnsi" w:eastAsiaTheme="majorEastAsia" w:hAnsiTheme="majorHAnsi"/>
              <w:b/>
              <w:bCs/>
              <w:color w:val="4F81BD" w:themeColor="accent1"/>
              <w:sz w:val="26"/>
              <w:szCs w:val="23"/>
              <w:lang w:val="en-US"/>
            </w:rPr>
          </w:rPrChange>
        </w:rPr>
        <w:t>Lodash</w:t>
      </w:r>
    </w:p>
    <w:p w14:paraId="2F708646" w14:textId="77777777" w:rsidR="00F31021" w:rsidRDefault="008C5E05" w:rsidP="00672DF6">
      <w:pPr>
        <w:pStyle w:val="ListParagraph"/>
        <w:rPr>
          <w:ins w:id="2275" w:author="CCCCC" w:date="2017-06-16T21:11:00Z"/>
        </w:rPr>
      </w:pPr>
      <w:r w:rsidRPr="008C5E05">
        <w:rPr>
          <w:rPrChange w:id="2276" w:author="CCCCC" w:date="2017-06-13T18:16:00Z">
            <w:rPr>
              <w:rFonts w:asciiTheme="majorHAnsi" w:eastAsiaTheme="majorEastAsia" w:hAnsiTheme="majorHAnsi"/>
              <w:b/>
              <w:bCs/>
              <w:color w:val="4F81BD" w:themeColor="accent1"/>
              <w:sz w:val="26"/>
              <w:szCs w:val="23"/>
              <w:lang w:val="en-US"/>
            </w:rPr>
          </w:rPrChange>
        </w:rPr>
        <w:t>Jest</w:t>
      </w:r>
    </w:p>
    <w:p w14:paraId="0ADC0AE4" w14:textId="77777777" w:rsidR="0028118C" w:rsidRPr="00353380" w:rsidRDefault="0028118C" w:rsidP="00672DF6">
      <w:pPr>
        <w:pStyle w:val="ListParagraph"/>
        <w:rPr>
          <w:rPrChange w:id="2277" w:author="CCCCC" w:date="2017-06-13T18:16:00Z">
            <w:rPr>
              <w:lang w:val="en-US"/>
            </w:rPr>
          </w:rPrChange>
        </w:rPr>
      </w:pPr>
      <w:ins w:id="2278" w:author="CCCCC" w:date="2017-06-16T21:11:00Z">
        <w:r>
          <w:t>Redis-server</w:t>
        </w:r>
      </w:ins>
    </w:p>
    <w:p w14:paraId="369A900A" w14:textId="77777777" w:rsidR="000C1A41" w:rsidRPr="00353380" w:rsidRDefault="000C1A41" w:rsidP="00672DF6">
      <w:pPr>
        <w:rPr>
          <w:rPrChange w:id="2279" w:author="Unknown">
            <w:rPr>
              <w:lang w:val="en-US"/>
            </w:rPr>
          </w:rPrChange>
        </w:rPr>
        <w:sectPr w:rsidR="000C1A41" w:rsidRPr="00353380" w:rsidSect="008B4E5E">
          <w:footerReference w:type="default" r:id="rId72"/>
          <w:headerReference w:type="first" r:id="rId73"/>
          <w:footerReference w:type="first" r:id="rId74"/>
          <w:pgSz w:w="11906" w:h="16838"/>
          <w:pgMar w:top="1134" w:right="1134" w:bottom="1134" w:left="1134" w:header="720" w:footer="720" w:gutter="0"/>
          <w:pgNumType w:start="1"/>
          <w:cols w:space="720"/>
          <w:titlePg/>
          <w:docGrid w:linePitch="326"/>
        </w:sectPr>
      </w:pPr>
    </w:p>
    <w:p w14:paraId="6294A6D9" w14:textId="77777777" w:rsidR="00332442" w:rsidRPr="00353380" w:rsidRDefault="008C5E05" w:rsidP="00672DF6">
      <w:pPr>
        <w:rPr>
          <w:rPrChange w:id="2285" w:author="CCCCC" w:date="2017-06-13T18:16:00Z">
            <w:rPr>
              <w:lang w:val="en-US"/>
            </w:rPr>
          </w:rPrChange>
        </w:rPr>
      </w:pPr>
      <w:r w:rsidRPr="008C5E05">
        <w:rPr>
          <w:rPrChange w:id="2286" w:author="CCCCC" w:date="2017-06-13T18:16:00Z">
            <w:rPr>
              <w:rFonts w:asciiTheme="majorHAnsi" w:eastAsiaTheme="majorEastAsia" w:hAnsiTheme="majorHAnsi" w:cs="Mangal"/>
              <w:b/>
              <w:bCs/>
              <w:color w:val="4F81BD" w:themeColor="accent1"/>
              <w:sz w:val="26"/>
              <w:szCs w:val="23"/>
              <w:lang w:val="en-US"/>
            </w:rPr>
          </w:rPrChange>
        </w:rPr>
        <w:lastRenderedPageBreak/>
        <w:t xml:space="preserve">Annexes : </w:t>
      </w:r>
    </w:p>
    <w:p w14:paraId="7BD1BD27" w14:textId="77777777" w:rsidR="000C1A41" w:rsidRPr="00AF4C0C" w:rsidRDefault="008C5E05" w:rsidP="00672DF6">
      <w:pPr>
        <w:rPr>
          <w:lang w:val="en-US"/>
          <w:rPrChange w:id="2287" w:author="CCCCC" w:date="2017-06-21T18:44:00Z">
            <w:rPr>
              <w:lang w:val="en-US"/>
            </w:rPr>
          </w:rPrChange>
        </w:rPr>
      </w:pPr>
      <w:r w:rsidRPr="00AF4C0C">
        <w:rPr>
          <w:lang w:val="en-US"/>
          <w:rPrChange w:id="2288" w:author="CCCCC" w:date="2017-06-21T18:44:00Z">
            <w:rPr>
              <w:rFonts w:asciiTheme="majorHAnsi" w:eastAsiaTheme="majorEastAsia" w:hAnsiTheme="majorHAnsi" w:cs="Mangal"/>
              <w:b/>
              <w:bCs/>
              <w:color w:val="4F81BD" w:themeColor="accent1"/>
              <w:sz w:val="26"/>
              <w:szCs w:val="23"/>
              <w:lang w:val="en-US"/>
            </w:rPr>
          </w:rPrChange>
        </w:rPr>
        <w:t xml:space="preserve">State v1 : </w:t>
      </w:r>
      <w:r>
        <w:fldChar w:fldCharType="begin"/>
      </w:r>
      <w:r w:rsidR="0019242A" w:rsidRPr="00AF4C0C">
        <w:rPr>
          <w:lang w:val="en-US"/>
          <w:rPrChange w:id="2289" w:author="CCCCC" w:date="2017-06-21T18:44:00Z">
            <w:rPr/>
          </w:rPrChange>
        </w:rPr>
        <w:instrText xml:space="preserve"> HYPERLINK "https://gitlab.com/vates/www-xo-2/blob/2d54b2d25dcf78e0cb9703074c59b84565ba6a52/src/node_modules/with-state.js" </w:instrText>
      </w:r>
      <w:r>
        <w:fldChar w:fldCharType="separate"/>
      </w:r>
      <w:r w:rsidRPr="00AF4C0C">
        <w:rPr>
          <w:rStyle w:val="Hyperlink"/>
          <w:lang w:val="en-US"/>
          <w:rPrChange w:id="2290" w:author="CCCCC" w:date="2017-06-21T18:44:00Z">
            <w:rPr>
              <w:rStyle w:val="Hyperlink"/>
              <w:lang w:val="en-US"/>
            </w:rPr>
          </w:rPrChange>
        </w:rPr>
        <w:t>https://gitlab.com/vates/www-xo-2/blob/2d54b2d25dcf78e0cb9703074c59b84565ba6a52/src/node_modules/with-state.js</w:t>
      </w:r>
      <w:r>
        <w:rPr>
          <w:rStyle w:val="Hyperlink"/>
          <w:lang w:val="en-US"/>
        </w:rPr>
        <w:fldChar w:fldCharType="end"/>
      </w:r>
    </w:p>
    <w:p w14:paraId="385277B5" w14:textId="77777777" w:rsidR="00526457" w:rsidRDefault="00526457" w:rsidP="00672DF6">
      <w:pPr>
        <w:rPr>
          <w:lang w:val="en-US"/>
        </w:rPr>
      </w:pPr>
      <w:r>
        <w:rPr>
          <w:lang w:val="en-US"/>
        </w:rPr>
        <w:t xml:space="preserve">TodoListV2 : </w:t>
      </w:r>
      <w:r w:rsidR="008C5E05">
        <w:fldChar w:fldCharType="begin"/>
      </w:r>
      <w:r w:rsidR="008C5E05" w:rsidRPr="008C5E05">
        <w:rPr>
          <w:lang w:val="en-US"/>
          <w:rPrChange w:id="2291" w:author="CCCCC" w:date="2017-06-08T18:23:00Z">
            <w:rPr>
              <w:color w:val="0000FF" w:themeColor="hyperlink"/>
              <w:u w:val="single"/>
            </w:rPr>
          </w:rPrChange>
        </w:rPr>
        <w:instrText xml:space="preserve"> HYPERLINK "https://gitlab.com/vates/www-xo-2/blob/0ae51c7019abe00102407e27b90aa550a8822921/src/App/TodoList.js" </w:instrText>
      </w:r>
      <w:r w:rsidR="008C5E05">
        <w:fldChar w:fldCharType="separate"/>
      </w:r>
      <w:r w:rsidRPr="00D75558">
        <w:rPr>
          <w:rStyle w:val="Hyperlink"/>
          <w:lang w:val="en-US"/>
        </w:rPr>
        <w:t>https://gitlab.com/vates/www-xo-2/blob/0ae51c7019abe00102407e27b90aa550a8822921/src/App/TodoList.js</w:t>
      </w:r>
      <w:r w:rsidR="008C5E05">
        <w:rPr>
          <w:rStyle w:val="Hyperlink"/>
          <w:lang w:val="en-US"/>
        </w:rPr>
        <w:fldChar w:fldCharType="end"/>
      </w:r>
    </w:p>
    <w:p w14:paraId="4EC71C04" w14:textId="77777777" w:rsidR="00526457" w:rsidRDefault="00526457" w:rsidP="00672DF6">
      <w:pPr>
        <w:rPr>
          <w:lang w:val="en-US"/>
        </w:rPr>
      </w:pPr>
      <w:r>
        <w:rPr>
          <w:lang w:val="en-US"/>
        </w:rPr>
        <w:t xml:space="preserve">withState v2  : </w:t>
      </w:r>
      <w:r w:rsidR="008C5E05">
        <w:fldChar w:fldCharType="begin"/>
      </w:r>
      <w:r w:rsidR="008C5E05" w:rsidRPr="008C5E05">
        <w:rPr>
          <w:lang w:val="en-US"/>
          <w:rPrChange w:id="2292" w:author="CCCCC" w:date="2017-06-08T18:23:00Z">
            <w:rPr>
              <w:color w:val="0000FF" w:themeColor="hyperlink"/>
              <w:u w:val="single"/>
            </w:rPr>
          </w:rPrChange>
        </w:rPr>
        <w:instrText xml:space="preserve"> HYPERLINK "https://gitlab.com/vates/www-xo-2/blob/0ae51c7019abe00102407e27b90aa550a8822921/src/node_modules/with-state.js" </w:instrText>
      </w:r>
      <w:r w:rsidR="008C5E05">
        <w:fldChar w:fldCharType="separate"/>
      </w:r>
      <w:r w:rsidRPr="00D75558">
        <w:rPr>
          <w:rStyle w:val="Hyperlink"/>
          <w:lang w:val="en-US"/>
        </w:rPr>
        <w:t>https://gitlab.com/vates/www-xo-2/blob/0ae51c7019abe00102407e27b90aa550a8822921/src/node_modules/with-state.js</w:t>
      </w:r>
      <w:r w:rsidR="008C5E05">
        <w:rPr>
          <w:rStyle w:val="Hyperlink"/>
          <w:lang w:val="en-US"/>
        </w:rPr>
        <w:fldChar w:fldCharType="end"/>
      </w:r>
    </w:p>
    <w:p w14:paraId="478AA74F" w14:textId="77777777" w:rsidR="00526457" w:rsidRDefault="007D5D0D" w:rsidP="00672DF6">
      <w:pPr>
        <w:rPr>
          <w:ins w:id="2293" w:author="CCCCC" w:date="2017-06-07T22:25:00Z"/>
          <w:lang w:val="en-US"/>
        </w:rPr>
      </w:pPr>
      <w:ins w:id="2294" w:author="CCCCC" w:date="2017-06-07T22:25:00Z">
        <w:r>
          <w:rPr>
            <w:lang w:val="en-US"/>
          </w:rPr>
          <w:t xml:space="preserve">Tests withState : </w:t>
        </w:r>
        <w:r w:rsidR="008C5E05">
          <w:rPr>
            <w:lang w:val="en-US"/>
          </w:rPr>
          <w:fldChar w:fldCharType="begin"/>
        </w:r>
        <w:r>
          <w:rPr>
            <w:lang w:val="en-US"/>
          </w:rPr>
          <w:instrText xml:space="preserve"> HYPERLINK "</w:instrText>
        </w:r>
        <w:r w:rsidRPr="007D5D0D">
          <w:rPr>
            <w:lang w:val="en-US"/>
          </w:rPr>
          <w:instrText>https://gitlab.com/vates/www-xo-2/blob/0ae51c7019abe00102407e27b90aa550a8822921/src/node_modules/with-state.spec.js</w:instrText>
        </w:r>
        <w:r>
          <w:rPr>
            <w:lang w:val="en-US"/>
          </w:rPr>
          <w:instrText xml:space="preserve">" </w:instrText>
        </w:r>
        <w:r w:rsidR="008C5E05">
          <w:rPr>
            <w:lang w:val="en-US"/>
          </w:rPr>
          <w:fldChar w:fldCharType="separate"/>
        </w:r>
        <w:r w:rsidRPr="00AE6843">
          <w:rPr>
            <w:rStyle w:val="Hyperlink"/>
            <w:lang w:val="en-US"/>
          </w:rPr>
          <w:t>https://gitlab.com/vates/www-xo-2/blob/0ae51c7019abe00102407e27b90aa550a8822921/src/node_modules/with-state.spec.js</w:t>
        </w:r>
        <w:r w:rsidR="008C5E05">
          <w:rPr>
            <w:lang w:val="en-US"/>
          </w:rPr>
          <w:fldChar w:fldCharType="end"/>
        </w:r>
      </w:ins>
    </w:p>
    <w:p w14:paraId="2D416415" w14:textId="77777777" w:rsidR="00FC1B01" w:rsidRDefault="00FC1B01">
      <w:pPr>
        <w:spacing w:before="0" w:after="0"/>
        <w:rPr>
          <w:ins w:id="2295" w:author="CCCCC" w:date="2017-06-08T19:12:00Z"/>
          <w:lang w:val="en-US"/>
        </w:rPr>
      </w:pPr>
      <w:ins w:id="2296" w:author="CCCCC" w:date="2017-06-08T19:12:00Z">
        <w:r>
          <w:rPr>
            <w:lang w:val="en-US"/>
          </w:rPr>
          <w:br w:type="page"/>
        </w:r>
      </w:ins>
    </w:p>
    <w:p w14:paraId="40A94010" w14:textId="77777777" w:rsidR="00FC1B01" w:rsidRDefault="00F86C2B" w:rsidP="00FC1B01">
      <w:pPr>
        <w:pStyle w:val="Heading1"/>
        <w:rPr>
          <w:ins w:id="2297" w:author="CCCCC" w:date="2017-06-08T19:13:00Z"/>
        </w:rPr>
      </w:pPr>
      <w:bookmarkStart w:id="2298" w:name="_Toc485664094"/>
      <w:ins w:id="2299" w:author="CCCCC" w:date="2017-06-08T19:12:00Z">
        <w:r>
          <w:rPr>
            <w:noProof/>
            <w:lang w:eastAsia="fr-FR" w:bidi="ar-SA"/>
            <w:rPrChange w:id="2300" w:author="Unknown">
              <w:rPr>
                <w:noProof/>
                <w:color w:val="0000FF" w:themeColor="hyperlink"/>
                <w:u w:val="single"/>
                <w:lang w:eastAsia="fr-FR" w:bidi="ar-SA"/>
              </w:rPr>
            </w:rPrChange>
          </w:rPr>
          <w:lastRenderedPageBreak/>
          <w:drawing>
            <wp:anchor distT="0" distB="0" distL="114300" distR="114300" simplePos="0" relativeHeight="251639296" behindDoc="0" locked="0" layoutInCell="1" allowOverlap="1" wp14:anchorId="5EE7789D" wp14:editId="43B18E58">
              <wp:simplePos x="0" y="0"/>
              <wp:positionH relativeFrom="margin">
                <wp:align>center</wp:align>
              </wp:positionH>
              <wp:positionV relativeFrom="paragraph">
                <wp:posOffset>771766</wp:posOffset>
              </wp:positionV>
              <wp:extent cx="7016750" cy="76327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016750" cy="7632700"/>
                      </a:xfrm>
                      <a:prstGeom prst="rect">
                        <a:avLst/>
                      </a:prstGeom>
                    </pic:spPr>
                  </pic:pic>
                </a:graphicData>
              </a:graphic>
            </wp:anchor>
          </w:drawing>
        </w:r>
      </w:ins>
      <w:ins w:id="2301" w:author="CCCCC" w:date="2017-06-13T19:30:00Z">
        <w:r w:rsidR="003D289F">
          <w:t xml:space="preserve">Annexe I : </w:t>
        </w:r>
      </w:ins>
      <w:ins w:id="2302" w:author="CCCCC" w:date="2017-06-08T19:12:00Z">
        <w:r w:rsidR="008C5E05" w:rsidRPr="008C5E05">
          <w:rPr>
            <w:rPrChange w:id="2303" w:author="CCCCC" w:date="2017-06-08T19:13:00Z">
              <w:rPr>
                <w:color w:val="0000FF" w:themeColor="hyperlink"/>
                <w:u w:val="single"/>
                <w:lang w:val="en-US"/>
              </w:rPr>
            </w:rPrChange>
          </w:rPr>
          <w:t>Utilisation de la première version de withState</w:t>
        </w:r>
      </w:ins>
      <w:bookmarkEnd w:id="2298"/>
    </w:p>
    <w:p w14:paraId="380B75C3" w14:textId="77777777" w:rsidR="00FC1B01" w:rsidRDefault="00FC1B01">
      <w:pPr>
        <w:spacing w:before="0" w:after="0"/>
        <w:rPr>
          <w:ins w:id="2304" w:author="CCCCC" w:date="2017-06-08T19:13:00Z"/>
          <w:rFonts w:asciiTheme="majorHAnsi" w:eastAsiaTheme="majorEastAsia" w:hAnsiTheme="majorHAnsi" w:cs="Mangal"/>
          <w:b/>
          <w:bCs/>
          <w:color w:val="365F91" w:themeColor="accent1" w:themeShade="BF"/>
          <w:sz w:val="28"/>
          <w:szCs w:val="25"/>
        </w:rPr>
      </w:pPr>
      <w:ins w:id="2305" w:author="CCCCC" w:date="2017-06-08T19:13:00Z">
        <w:r>
          <w:br w:type="page"/>
        </w:r>
      </w:ins>
    </w:p>
    <w:p w14:paraId="2AB18C6A" w14:textId="77777777" w:rsidR="008D19F8" w:rsidRDefault="00F86C2B" w:rsidP="00FC1B01">
      <w:pPr>
        <w:pStyle w:val="Heading1"/>
        <w:rPr>
          <w:ins w:id="2306" w:author="CCCCC" w:date="2017-06-08T19:33:00Z"/>
        </w:rPr>
      </w:pPr>
      <w:bookmarkStart w:id="2307" w:name="_Toc485664095"/>
      <w:ins w:id="2308" w:author="CCCCC" w:date="2017-06-08T19:15:00Z">
        <w:r>
          <w:rPr>
            <w:noProof/>
            <w:lang w:eastAsia="fr-FR" w:bidi="ar-SA"/>
            <w:rPrChange w:id="2309" w:author="Unknown">
              <w:rPr>
                <w:noProof/>
                <w:color w:val="0000FF" w:themeColor="hyperlink"/>
                <w:u w:val="single"/>
                <w:lang w:eastAsia="fr-FR" w:bidi="ar-SA"/>
              </w:rPr>
            </w:rPrChange>
          </w:rPr>
          <w:lastRenderedPageBreak/>
          <w:drawing>
            <wp:anchor distT="0" distB="0" distL="114300" distR="114300" simplePos="0" relativeHeight="251640320" behindDoc="0" locked="0" layoutInCell="1" allowOverlap="1" wp14:anchorId="50F42445" wp14:editId="0DAEA4E8">
              <wp:simplePos x="0" y="0"/>
              <wp:positionH relativeFrom="margin">
                <wp:align>center</wp:align>
              </wp:positionH>
              <wp:positionV relativeFrom="paragraph">
                <wp:posOffset>603753</wp:posOffset>
              </wp:positionV>
              <wp:extent cx="6967855" cy="8040370"/>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967855" cy="8040370"/>
                      </a:xfrm>
                      <a:prstGeom prst="rect">
                        <a:avLst/>
                      </a:prstGeom>
                    </pic:spPr>
                  </pic:pic>
                </a:graphicData>
              </a:graphic>
            </wp:anchor>
          </w:drawing>
        </w:r>
      </w:ins>
      <w:ins w:id="2310" w:author="CCCCC" w:date="2017-06-13T19:30:00Z">
        <w:r w:rsidR="003D289F">
          <w:t xml:space="preserve">Annexe II : </w:t>
        </w:r>
      </w:ins>
      <w:ins w:id="2311" w:author="CCCCC" w:date="2017-06-08T19:14:00Z">
        <w:r w:rsidR="00FC1B01">
          <w:t>Première version du module withState</w:t>
        </w:r>
      </w:ins>
      <w:bookmarkEnd w:id="2307"/>
    </w:p>
    <w:p w14:paraId="7864786D" w14:textId="77777777" w:rsidR="00F86C2B" w:rsidRDefault="008D19F8">
      <w:pPr>
        <w:rPr>
          <w:ins w:id="2312" w:author="CCCCC" w:date="2017-06-08T19:33:00Z"/>
          <w:rFonts w:asciiTheme="majorHAnsi" w:eastAsiaTheme="majorEastAsia" w:hAnsiTheme="majorHAnsi" w:cs="Mangal"/>
          <w:color w:val="365F91" w:themeColor="accent1" w:themeShade="BF"/>
          <w:sz w:val="28"/>
          <w:szCs w:val="25"/>
        </w:rPr>
      </w:pPr>
      <w:ins w:id="2313" w:author="CCCCC" w:date="2017-06-08T19:33:00Z">
        <w:r>
          <w:br w:type="page"/>
        </w:r>
      </w:ins>
    </w:p>
    <w:p w14:paraId="416CD719" w14:textId="77777777" w:rsidR="008D19F8" w:rsidRDefault="00F86C2B" w:rsidP="00FC1B01">
      <w:pPr>
        <w:pStyle w:val="Heading1"/>
        <w:rPr>
          <w:ins w:id="2314" w:author="CCCCC" w:date="2017-06-08T19:42:00Z"/>
        </w:rPr>
      </w:pPr>
      <w:bookmarkStart w:id="2315" w:name="_Toc485664096"/>
      <w:ins w:id="2316" w:author="CCCCC" w:date="2017-06-08T21:52:00Z">
        <w:r>
          <w:rPr>
            <w:noProof/>
            <w:lang w:eastAsia="fr-FR" w:bidi="ar-SA"/>
            <w:rPrChange w:id="2317" w:author="Unknown">
              <w:rPr>
                <w:noProof/>
                <w:color w:val="0000FF" w:themeColor="hyperlink"/>
                <w:u w:val="single"/>
                <w:lang w:eastAsia="fr-FR" w:bidi="ar-SA"/>
              </w:rPr>
            </w:rPrChange>
          </w:rPr>
          <w:lastRenderedPageBreak/>
          <w:drawing>
            <wp:anchor distT="0" distB="0" distL="114300" distR="114300" simplePos="0" relativeHeight="251657728" behindDoc="0" locked="0" layoutInCell="1" allowOverlap="1" wp14:anchorId="0C6DDC10" wp14:editId="7FF91113">
              <wp:simplePos x="0" y="0"/>
              <wp:positionH relativeFrom="margin">
                <wp:align>center</wp:align>
              </wp:positionH>
              <wp:positionV relativeFrom="paragraph">
                <wp:posOffset>383796</wp:posOffset>
              </wp:positionV>
              <wp:extent cx="6828155" cy="859028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b="6864"/>
                      <a:stretch/>
                    </pic:blipFill>
                    <pic:spPr bwMode="auto">
                      <a:xfrm>
                        <a:off x="0" y="0"/>
                        <a:ext cx="6828155" cy="8590280"/>
                      </a:xfrm>
                      <a:prstGeom prst="rect">
                        <a:avLst/>
                      </a:prstGeom>
                      <a:ln>
                        <a:noFill/>
                      </a:ln>
                      <a:extLst>
                        <a:ext uri="{53640926-AAD7-44D8-BBD7-CCE9431645EC}">
                          <a14:shadowObscured xmlns:a14="http://schemas.microsoft.com/office/drawing/2010/main"/>
                        </a:ext>
                      </a:extLst>
                    </pic:spPr>
                  </pic:pic>
                </a:graphicData>
              </a:graphic>
            </wp:anchor>
          </w:drawing>
        </w:r>
      </w:ins>
      <w:ins w:id="2318" w:author="CCCCC" w:date="2017-06-13T19:30:00Z">
        <w:r w:rsidR="003D289F">
          <w:t xml:space="preserve">Annexe III : </w:t>
        </w:r>
      </w:ins>
      <w:ins w:id="2319" w:author="CCCCC" w:date="2017-06-08T19:34:00Z">
        <w:r w:rsidR="008D19F8">
          <w:t>Composant TodoList utilisant la seconde version de withState</w:t>
        </w:r>
      </w:ins>
      <w:bookmarkEnd w:id="2315"/>
      <w:ins w:id="2320" w:author="CCCCC" w:date="2017-06-08T21:52:00Z">
        <w:r w:rsidR="0017015E" w:rsidRPr="0017015E">
          <w:rPr>
            <w:noProof/>
            <w:lang w:eastAsia="fr-FR" w:bidi="ar-SA"/>
          </w:rPr>
          <w:t xml:space="preserve"> </w:t>
        </w:r>
      </w:ins>
    </w:p>
    <w:p w14:paraId="0784AA56" w14:textId="77777777" w:rsidR="008D19F8" w:rsidRPr="008D19F8" w:rsidRDefault="00F86C2B">
      <w:pPr>
        <w:pStyle w:val="Heading1"/>
        <w:rPr>
          <w:ins w:id="2321" w:author="CCCCC" w:date="2017-06-08T19:37:00Z"/>
        </w:rPr>
      </w:pPr>
      <w:bookmarkStart w:id="2322" w:name="_Toc485664097"/>
      <w:ins w:id="2323" w:author="CCCCC" w:date="2017-06-08T19:37:00Z">
        <w:r>
          <w:rPr>
            <w:noProof/>
            <w:lang w:eastAsia="fr-FR" w:bidi="ar-SA"/>
            <w:rPrChange w:id="2324" w:author="Unknown">
              <w:rPr>
                <w:noProof/>
                <w:color w:val="0000FF" w:themeColor="hyperlink"/>
                <w:u w:val="single"/>
                <w:lang w:eastAsia="fr-FR" w:bidi="ar-SA"/>
              </w:rPr>
            </w:rPrChange>
          </w:rPr>
          <w:lastRenderedPageBreak/>
          <w:drawing>
            <wp:anchor distT="0" distB="0" distL="114300" distR="114300" simplePos="0" relativeHeight="251641344" behindDoc="0" locked="0" layoutInCell="1" allowOverlap="1" wp14:anchorId="2F1FF7BF" wp14:editId="1110F9F8">
              <wp:simplePos x="0" y="0"/>
              <wp:positionH relativeFrom="margin">
                <wp:align>center</wp:align>
              </wp:positionH>
              <wp:positionV relativeFrom="paragraph">
                <wp:posOffset>74295</wp:posOffset>
              </wp:positionV>
              <wp:extent cx="5612130" cy="9084310"/>
              <wp:effectExtent l="0" t="0" r="762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t="14805"/>
                      <a:stretch/>
                    </pic:blipFill>
                    <pic:spPr bwMode="auto">
                      <a:xfrm>
                        <a:off x="0" y="0"/>
                        <a:ext cx="5612130" cy="9084310"/>
                      </a:xfrm>
                      <a:prstGeom prst="rect">
                        <a:avLst/>
                      </a:prstGeom>
                      <a:ln>
                        <a:noFill/>
                      </a:ln>
                      <a:extLst>
                        <a:ext uri="{53640926-AAD7-44D8-BBD7-CCE9431645EC}">
                          <a14:shadowObscured xmlns:a14="http://schemas.microsoft.com/office/drawing/2010/main"/>
                        </a:ext>
                      </a:extLst>
                    </pic:spPr>
                  </pic:pic>
                </a:graphicData>
              </a:graphic>
            </wp:anchor>
          </w:drawing>
        </w:r>
      </w:ins>
      <w:ins w:id="2325" w:author="CCCCC" w:date="2017-06-08T19:46:00Z">
        <w:r w:rsidR="002607CE">
          <w:br/>
        </w:r>
        <w:r w:rsidR="002607CE">
          <w:lastRenderedPageBreak/>
          <w:br/>
        </w:r>
      </w:ins>
      <w:ins w:id="2326" w:author="CCCCC" w:date="2017-06-13T19:30:00Z">
        <w:r w:rsidR="003D289F">
          <w:t xml:space="preserve">Annexe IV : </w:t>
        </w:r>
      </w:ins>
      <w:ins w:id="2327" w:author="CCCCC" w:date="2017-06-08T19:42:00Z">
        <w:r w:rsidR="008D19F8">
          <w:t>Implémentation de la d</w:t>
        </w:r>
      </w:ins>
      <w:ins w:id="2328" w:author="CCCCC" w:date="2017-06-08T19:43:00Z">
        <w:r w:rsidR="008D19F8">
          <w:t>euxième version du module withState</w:t>
        </w:r>
      </w:ins>
      <w:bookmarkEnd w:id="2322"/>
    </w:p>
    <w:p w14:paraId="078746F7" w14:textId="77777777" w:rsidR="00F86C2B" w:rsidRDefault="00F86C2B">
      <w:pPr>
        <w:rPr>
          <w:ins w:id="2329" w:author="CCCCC" w:date="2017-06-08T19:50:00Z"/>
          <w:noProof/>
          <w:lang w:eastAsia="fr-FR" w:bidi="ar-SA"/>
        </w:rPr>
      </w:pPr>
    </w:p>
    <w:p w14:paraId="6BBA1B2A" w14:textId="77777777" w:rsidR="00F86C2B" w:rsidRDefault="00F86C2B">
      <w:pPr>
        <w:rPr>
          <w:ins w:id="2330" w:author="CCCCC" w:date="2017-06-08T19:41:00Z"/>
          <w:noProof/>
          <w:lang w:eastAsia="fr-FR" w:bidi="ar-SA"/>
        </w:rPr>
      </w:pPr>
    </w:p>
    <w:p w14:paraId="5DB10541" w14:textId="77777777" w:rsidR="00FE5807" w:rsidRDefault="00F86C2B">
      <w:pPr>
        <w:spacing w:before="0" w:after="0"/>
        <w:rPr>
          <w:ins w:id="2331" w:author="CCCCC" w:date="2017-06-08T20:47:00Z"/>
        </w:rPr>
      </w:pPr>
      <w:ins w:id="2332" w:author="CCCCC" w:date="2017-06-08T19:46:00Z">
        <w:r>
          <w:rPr>
            <w:noProof/>
            <w:lang w:eastAsia="fr-FR" w:bidi="ar-SA"/>
            <w:rPrChange w:id="2333" w:author="Unknown">
              <w:rPr>
                <w:noProof/>
                <w:color w:val="0000FF" w:themeColor="hyperlink"/>
                <w:u w:val="single"/>
                <w:lang w:eastAsia="fr-FR" w:bidi="ar-SA"/>
              </w:rPr>
            </w:rPrChange>
          </w:rPr>
          <w:drawing>
            <wp:anchor distT="0" distB="0" distL="114300" distR="114300" simplePos="0" relativeHeight="251643392" behindDoc="0" locked="0" layoutInCell="1" allowOverlap="1" wp14:anchorId="009988E3" wp14:editId="53526081">
              <wp:simplePos x="0" y="0"/>
              <wp:positionH relativeFrom="margin">
                <wp:align>center</wp:align>
              </wp:positionH>
              <wp:positionV relativeFrom="paragraph">
                <wp:posOffset>1715573</wp:posOffset>
              </wp:positionV>
              <wp:extent cx="6983095" cy="3816350"/>
              <wp:effectExtent l="0" t="0" r="825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b="48328"/>
                      <a:stretch/>
                    </pic:blipFill>
                    <pic:spPr bwMode="auto">
                      <a:xfrm>
                        <a:off x="0" y="0"/>
                        <a:ext cx="6983095" cy="3816350"/>
                      </a:xfrm>
                      <a:prstGeom prst="rect">
                        <a:avLst/>
                      </a:prstGeom>
                      <a:ln>
                        <a:noFill/>
                      </a:ln>
                      <a:extLst>
                        <a:ext uri="{53640926-AAD7-44D8-BBD7-CCE9431645EC}">
                          <a14:shadowObscured xmlns:a14="http://schemas.microsoft.com/office/drawing/2010/main"/>
                        </a:ext>
                      </a:extLst>
                    </pic:spPr>
                  </pic:pic>
                </a:graphicData>
              </a:graphic>
            </wp:anchor>
          </w:drawing>
        </w:r>
      </w:ins>
      <w:ins w:id="2334" w:author="CCCCC" w:date="2017-06-08T19:37:00Z">
        <w:r w:rsidR="008D19F8">
          <w:br w:type="page"/>
        </w:r>
      </w:ins>
      <w:ins w:id="2335" w:author="CCCCC" w:date="2017-06-08T19:48:00Z">
        <w:r>
          <w:rPr>
            <w:noProof/>
            <w:lang w:eastAsia="fr-FR" w:bidi="ar-SA"/>
            <w:rPrChange w:id="2336" w:author="Unknown">
              <w:rPr>
                <w:noProof/>
                <w:color w:val="0000FF" w:themeColor="hyperlink"/>
                <w:u w:val="single"/>
                <w:lang w:eastAsia="fr-FR" w:bidi="ar-SA"/>
              </w:rPr>
            </w:rPrChange>
          </w:rPr>
          <w:lastRenderedPageBreak/>
          <w:drawing>
            <wp:anchor distT="0" distB="0" distL="114300" distR="114300" simplePos="0" relativeHeight="251644416" behindDoc="0" locked="0" layoutInCell="1" allowOverlap="1" wp14:anchorId="364C9AF2" wp14:editId="1A4D24A9">
              <wp:simplePos x="0" y="0"/>
              <wp:positionH relativeFrom="margin">
                <wp:align>center</wp:align>
              </wp:positionH>
              <wp:positionV relativeFrom="paragraph">
                <wp:posOffset>1461661</wp:posOffset>
              </wp:positionV>
              <wp:extent cx="6708140" cy="63366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708140" cy="6336665"/>
                      </a:xfrm>
                      <a:prstGeom prst="rect">
                        <a:avLst/>
                      </a:prstGeom>
                    </pic:spPr>
                  </pic:pic>
                </a:graphicData>
              </a:graphic>
            </wp:anchor>
          </w:drawing>
        </w:r>
      </w:ins>
      <w:ins w:id="2337" w:author="CCCCC" w:date="2017-06-08T20:47:00Z">
        <w:r w:rsidR="00FE5807">
          <w:br w:type="page"/>
        </w:r>
      </w:ins>
    </w:p>
    <w:p w14:paraId="6B237723" w14:textId="77777777" w:rsidR="00FE5807" w:rsidRDefault="003D289F" w:rsidP="00FE5807">
      <w:pPr>
        <w:pStyle w:val="Heading1"/>
        <w:rPr>
          <w:ins w:id="2338" w:author="CCCCC" w:date="2017-06-08T20:51:00Z"/>
        </w:rPr>
      </w:pPr>
      <w:bookmarkStart w:id="2339" w:name="_Toc485664098"/>
      <w:ins w:id="2340" w:author="CCCCC" w:date="2017-06-13T19:30:00Z">
        <w:r>
          <w:lastRenderedPageBreak/>
          <w:t>Annexe V</w:t>
        </w:r>
      </w:ins>
      <w:ins w:id="2341" w:author="CCCCC" w:date="2017-06-13T19:31:00Z">
        <w:r>
          <w:t> </w:t>
        </w:r>
      </w:ins>
      <w:ins w:id="2342" w:author="CCCCC" w:date="2017-06-13T19:30:00Z">
        <w:r>
          <w:t>:</w:t>
        </w:r>
      </w:ins>
      <w:ins w:id="2343" w:author="CCCCC" w:date="2017-06-13T19:31:00Z">
        <w:r>
          <w:t xml:space="preserve"> </w:t>
        </w:r>
      </w:ins>
      <w:ins w:id="2344" w:author="CCCCC" w:date="2017-06-08T20:48:00Z">
        <w:r w:rsidR="00FE5807">
          <w:t>Fichier de tests permettant de valider le module withState</w:t>
        </w:r>
      </w:ins>
      <w:bookmarkEnd w:id="2339"/>
    </w:p>
    <w:p w14:paraId="4A9E6277" w14:textId="77777777" w:rsidR="007B5BBB" w:rsidRDefault="00F86C2B" w:rsidP="00FE5807">
      <w:pPr>
        <w:pStyle w:val="Heading2"/>
        <w:rPr>
          <w:ins w:id="2345" w:author="CCCCC" w:date="2017-06-08T20:58:00Z"/>
        </w:rPr>
      </w:pPr>
      <w:bookmarkStart w:id="2346" w:name="_Toc485664099"/>
      <w:ins w:id="2347" w:author="CCCCC" w:date="2017-06-08T20:58:00Z">
        <w:r>
          <w:rPr>
            <w:noProof/>
            <w:lang w:eastAsia="fr-FR" w:bidi="ar-SA"/>
            <w:rPrChange w:id="2348" w:author="Unknown">
              <w:rPr>
                <w:noProof/>
                <w:color w:val="0000FF" w:themeColor="hyperlink"/>
                <w:u w:val="single"/>
                <w:lang w:eastAsia="fr-FR" w:bidi="ar-SA"/>
              </w:rPr>
            </w:rPrChange>
          </w:rPr>
          <w:drawing>
            <wp:anchor distT="0" distB="0" distL="114300" distR="114300" simplePos="0" relativeHeight="251645440" behindDoc="0" locked="0" layoutInCell="1" allowOverlap="1" wp14:anchorId="5BDFC3FD" wp14:editId="1C841B2C">
              <wp:simplePos x="0" y="0"/>
              <wp:positionH relativeFrom="margin">
                <wp:align>center</wp:align>
              </wp:positionH>
              <wp:positionV relativeFrom="paragraph">
                <wp:posOffset>434076</wp:posOffset>
              </wp:positionV>
              <wp:extent cx="6433820" cy="770318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33820" cy="7703185"/>
                      </a:xfrm>
                      <a:prstGeom prst="rect">
                        <a:avLst/>
                      </a:prstGeom>
                    </pic:spPr>
                  </pic:pic>
                </a:graphicData>
              </a:graphic>
            </wp:anchor>
          </w:drawing>
        </w:r>
      </w:ins>
      <w:ins w:id="2349" w:author="CCCCC" w:date="2017-06-13T19:31:00Z">
        <w:r w:rsidR="003D289F">
          <w:t xml:space="preserve">Annexe V.I : </w:t>
        </w:r>
      </w:ins>
      <w:ins w:id="2350" w:author="CCCCC" w:date="2017-06-08T20:52:00Z">
        <w:r w:rsidR="00FE5807">
          <w:t>Décor</w:t>
        </w:r>
      </w:ins>
      <w:ins w:id="2351" w:author="CCCCC" w:date="2017-06-08T20:53:00Z">
        <w:r w:rsidR="00FE5807">
          <w:t>ation d’</w:t>
        </w:r>
      </w:ins>
      <w:ins w:id="2352" w:author="CCCCC" w:date="2017-06-08T20:52:00Z">
        <w:r w:rsidR="00FE5807">
          <w:t>un composant stateful</w:t>
        </w:r>
      </w:ins>
      <w:bookmarkEnd w:id="2346"/>
    </w:p>
    <w:p w14:paraId="393446AC" w14:textId="77777777" w:rsidR="00F86C2B" w:rsidRDefault="00F86C2B">
      <w:pPr>
        <w:rPr>
          <w:ins w:id="2353" w:author="CCCCC" w:date="2017-06-08T20:57:00Z"/>
        </w:rPr>
        <w:pPrChange w:id="2354" w:author="CCCCC" w:date="2017-06-08T20:58:00Z">
          <w:pPr>
            <w:pStyle w:val="Heading2"/>
          </w:pPr>
        </w:pPrChange>
      </w:pPr>
    </w:p>
    <w:p w14:paraId="25880D5A" w14:textId="77777777" w:rsidR="007B5BBB" w:rsidRDefault="007B5BBB">
      <w:pPr>
        <w:spacing w:before="0" w:after="0"/>
        <w:rPr>
          <w:ins w:id="2355" w:author="CCCCC" w:date="2017-06-08T20:57:00Z"/>
          <w:rFonts w:asciiTheme="majorHAnsi" w:eastAsiaTheme="majorEastAsia" w:hAnsiTheme="majorHAnsi" w:cs="Mangal"/>
          <w:b/>
          <w:bCs/>
          <w:color w:val="4F81BD" w:themeColor="accent1"/>
          <w:sz w:val="26"/>
          <w:szCs w:val="23"/>
        </w:rPr>
      </w:pPr>
      <w:ins w:id="2356" w:author="CCCCC" w:date="2017-06-08T20:57:00Z">
        <w:r>
          <w:br w:type="page"/>
        </w:r>
      </w:ins>
    </w:p>
    <w:p w14:paraId="6F74F981" w14:textId="77777777" w:rsidR="00F86C2B" w:rsidRDefault="00F86C2B">
      <w:pPr>
        <w:pStyle w:val="Heading2"/>
        <w:rPr>
          <w:ins w:id="2357" w:author="CCCCC" w:date="2017-06-08T20:54:00Z"/>
        </w:rPr>
        <w:pPrChange w:id="2358" w:author="CCCCC" w:date="2017-06-08T21:07:00Z">
          <w:pPr>
            <w:pStyle w:val="ListParagraph"/>
            <w:numPr>
              <w:numId w:val="15"/>
            </w:numPr>
            <w:ind w:hanging="360"/>
          </w:pPr>
        </w:pPrChange>
      </w:pPr>
      <w:bookmarkStart w:id="2359" w:name="_Toc485664100"/>
      <w:ins w:id="2360" w:author="CCCCC" w:date="2017-06-08T21:08:00Z">
        <w:r>
          <w:rPr>
            <w:noProof/>
            <w:lang w:eastAsia="fr-FR" w:bidi="ar-SA"/>
            <w:rPrChange w:id="2361" w:author="Unknown">
              <w:rPr>
                <w:noProof/>
                <w:color w:val="0000FF" w:themeColor="hyperlink"/>
                <w:u w:val="single"/>
                <w:lang w:eastAsia="fr-FR" w:bidi="ar-SA"/>
              </w:rPr>
            </w:rPrChange>
          </w:rPr>
          <w:lastRenderedPageBreak/>
          <w:drawing>
            <wp:anchor distT="0" distB="0" distL="114300" distR="114300" simplePos="0" relativeHeight="251646464" behindDoc="0" locked="0" layoutInCell="1" allowOverlap="1" wp14:anchorId="5C49DA59" wp14:editId="13132E2B">
              <wp:simplePos x="0" y="0"/>
              <wp:positionH relativeFrom="margin">
                <wp:align>center</wp:align>
              </wp:positionH>
              <wp:positionV relativeFrom="paragraph">
                <wp:posOffset>384810</wp:posOffset>
              </wp:positionV>
              <wp:extent cx="5048250" cy="871664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8250" cy="8716645"/>
                      </a:xfrm>
                      <a:prstGeom prst="rect">
                        <a:avLst/>
                      </a:prstGeom>
                    </pic:spPr>
                  </pic:pic>
                </a:graphicData>
              </a:graphic>
            </wp:anchor>
          </w:drawing>
        </w:r>
      </w:ins>
      <w:ins w:id="2362" w:author="CCCCC" w:date="2017-06-08T21:06:00Z">
        <w:r w:rsidR="007B5BBB">
          <w:t xml:space="preserve"> </w:t>
        </w:r>
      </w:ins>
      <w:ins w:id="2363" w:author="CCCCC" w:date="2017-06-13T19:31:00Z">
        <w:r w:rsidR="003D289F">
          <w:t xml:space="preserve">Annexe V.II : </w:t>
        </w:r>
      </w:ins>
      <w:ins w:id="2364" w:author="CCCCC" w:date="2017-06-08T20:53:00Z">
        <w:r w:rsidR="00FE5807">
          <w:t xml:space="preserve">Décoration d’un composant </w:t>
        </w:r>
      </w:ins>
      <w:ins w:id="2365" w:author="CCCCC" w:date="2017-06-08T20:52:00Z">
        <w:r w:rsidR="00FE5807">
          <w:t>stateless</w:t>
        </w:r>
      </w:ins>
      <w:bookmarkEnd w:id="2359"/>
      <w:ins w:id="2366" w:author="CCCCC" w:date="2017-06-08T21:08:00Z">
        <w:r w:rsidR="001D4A6B" w:rsidRPr="001D4A6B">
          <w:rPr>
            <w:noProof/>
            <w:lang w:eastAsia="fr-FR" w:bidi="ar-SA"/>
          </w:rPr>
          <w:t xml:space="preserve"> </w:t>
        </w:r>
      </w:ins>
    </w:p>
    <w:p w14:paraId="7594B276" w14:textId="77777777" w:rsidR="001D4A6B" w:rsidRDefault="00F86C2B" w:rsidP="007B5BBB">
      <w:pPr>
        <w:pStyle w:val="Heading2"/>
        <w:rPr>
          <w:ins w:id="2367" w:author="CCCCC" w:date="2017-06-08T21:12:00Z"/>
          <w:noProof/>
          <w:lang w:eastAsia="fr-FR" w:bidi="ar-SA"/>
        </w:rPr>
      </w:pPr>
      <w:bookmarkStart w:id="2368" w:name="_Toc485664101"/>
      <w:ins w:id="2369" w:author="CCCCC" w:date="2017-06-08T21:11:00Z">
        <w:r>
          <w:rPr>
            <w:noProof/>
            <w:lang w:eastAsia="fr-FR" w:bidi="ar-SA"/>
            <w:rPrChange w:id="2370" w:author="Unknown">
              <w:rPr>
                <w:noProof/>
                <w:color w:val="0000FF" w:themeColor="hyperlink"/>
                <w:u w:val="single"/>
                <w:lang w:eastAsia="fr-FR" w:bidi="ar-SA"/>
              </w:rPr>
            </w:rPrChange>
          </w:rPr>
          <w:lastRenderedPageBreak/>
          <w:drawing>
            <wp:anchor distT="0" distB="0" distL="114300" distR="114300" simplePos="0" relativeHeight="251649536" behindDoc="0" locked="0" layoutInCell="1" allowOverlap="1" wp14:anchorId="77FE4B27" wp14:editId="61DEF086">
              <wp:simplePos x="0" y="0"/>
              <wp:positionH relativeFrom="margin">
                <wp:align>center</wp:align>
              </wp:positionH>
              <wp:positionV relativeFrom="paragraph">
                <wp:posOffset>2718435</wp:posOffset>
              </wp:positionV>
              <wp:extent cx="5029200" cy="3808730"/>
              <wp:effectExtent l="0" t="0" r="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29200" cy="3808730"/>
                      </a:xfrm>
                      <a:prstGeom prst="rect">
                        <a:avLst/>
                      </a:prstGeom>
                    </pic:spPr>
                  </pic:pic>
                </a:graphicData>
              </a:graphic>
            </wp:anchor>
          </w:drawing>
        </w:r>
      </w:ins>
      <w:ins w:id="2371" w:author="CCCCC" w:date="2017-06-08T21:09:00Z">
        <w:r>
          <w:rPr>
            <w:noProof/>
            <w:lang w:eastAsia="fr-FR" w:bidi="ar-SA"/>
            <w:rPrChange w:id="2372" w:author="Unknown">
              <w:rPr>
                <w:noProof/>
                <w:color w:val="0000FF" w:themeColor="hyperlink"/>
                <w:u w:val="single"/>
                <w:lang w:eastAsia="fr-FR" w:bidi="ar-SA"/>
              </w:rPr>
            </w:rPrChange>
          </w:rPr>
          <w:drawing>
            <wp:anchor distT="0" distB="0" distL="114300" distR="114300" simplePos="0" relativeHeight="251647488" behindDoc="0" locked="0" layoutInCell="1" allowOverlap="1" wp14:anchorId="274D5AC7" wp14:editId="40BE3AC4">
              <wp:simplePos x="0" y="0"/>
              <wp:positionH relativeFrom="margin">
                <wp:align>center</wp:align>
              </wp:positionH>
              <wp:positionV relativeFrom="paragraph">
                <wp:posOffset>0</wp:posOffset>
              </wp:positionV>
              <wp:extent cx="5049321" cy="2285841"/>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49321" cy="2285841"/>
                      </a:xfrm>
                      <a:prstGeom prst="rect">
                        <a:avLst/>
                      </a:prstGeom>
                    </pic:spPr>
                  </pic:pic>
                </a:graphicData>
              </a:graphic>
            </wp:anchor>
          </w:drawing>
        </w:r>
        <w:r w:rsidR="001D4A6B">
          <w:t xml:space="preserve"> </w:t>
        </w:r>
      </w:ins>
      <w:ins w:id="2373" w:author="CCCCC" w:date="2017-06-13T19:31:00Z">
        <w:r w:rsidR="003D289F">
          <w:t xml:space="preserve">Annexe V.III   : </w:t>
        </w:r>
      </w:ins>
      <w:ins w:id="2374" w:author="CCCCC" w:date="2017-06-08T20:52:00Z">
        <w:r w:rsidR="007B5BBB">
          <w:t>Utilisation</w:t>
        </w:r>
      </w:ins>
      <w:ins w:id="2375" w:author="CCCCC" w:date="2017-06-08T20:54:00Z">
        <w:r w:rsidR="007B5BBB">
          <w:t xml:space="preserve"> d’</w:t>
        </w:r>
      </w:ins>
      <w:ins w:id="2376" w:author="CCCCC" w:date="2017-06-08T20:52:00Z">
        <w:r w:rsidR="00FE5807">
          <w:t>une fonction pour initialiser la valeur d’un sous-state</w:t>
        </w:r>
      </w:ins>
      <w:bookmarkEnd w:id="2368"/>
      <w:ins w:id="2377" w:author="CCCCC" w:date="2017-06-08T21:11:00Z">
        <w:r w:rsidR="001D4A6B" w:rsidRPr="001D4A6B">
          <w:rPr>
            <w:noProof/>
            <w:lang w:eastAsia="fr-FR" w:bidi="ar-SA"/>
          </w:rPr>
          <w:t xml:space="preserve"> </w:t>
        </w:r>
      </w:ins>
    </w:p>
    <w:p w14:paraId="648F4895" w14:textId="77777777" w:rsidR="001D4A6B" w:rsidRDefault="001D4A6B">
      <w:pPr>
        <w:spacing w:before="0" w:after="0"/>
        <w:rPr>
          <w:ins w:id="2378" w:author="CCCCC" w:date="2017-06-08T21:12:00Z"/>
          <w:rFonts w:asciiTheme="majorHAnsi" w:eastAsiaTheme="majorEastAsia" w:hAnsiTheme="majorHAnsi" w:cs="Mangal"/>
          <w:b/>
          <w:bCs/>
          <w:noProof/>
          <w:color w:val="4F81BD" w:themeColor="accent1"/>
          <w:sz w:val="26"/>
          <w:szCs w:val="23"/>
          <w:lang w:eastAsia="fr-FR" w:bidi="ar-SA"/>
        </w:rPr>
      </w:pPr>
      <w:ins w:id="2379" w:author="CCCCC" w:date="2017-06-08T21:12:00Z">
        <w:r>
          <w:rPr>
            <w:noProof/>
            <w:lang w:eastAsia="fr-FR" w:bidi="ar-SA"/>
          </w:rPr>
          <w:br w:type="page"/>
        </w:r>
      </w:ins>
    </w:p>
    <w:p w14:paraId="67E075BC" w14:textId="77777777" w:rsidR="00F86C2B" w:rsidRDefault="003D289F">
      <w:pPr>
        <w:pStyle w:val="Heading2"/>
        <w:rPr>
          <w:ins w:id="2380" w:author="CCCCC" w:date="2017-06-08T20:52:00Z"/>
        </w:rPr>
        <w:pPrChange w:id="2381" w:author="CCCCC" w:date="2017-06-08T20:54:00Z">
          <w:pPr>
            <w:pStyle w:val="ListParagraph"/>
            <w:numPr>
              <w:numId w:val="15"/>
            </w:numPr>
            <w:ind w:hanging="360"/>
          </w:pPr>
        </w:pPrChange>
      </w:pPr>
      <w:bookmarkStart w:id="2382" w:name="_Toc485664102"/>
      <w:ins w:id="2383" w:author="CCCCC" w:date="2017-06-13T19:32:00Z">
        <w:r>
          <w:lastRenderedPageBreak/>
          <w:t>Annexe V.I</w:t>
        </w:r>
      </w:ins>
      <w:ins w:id="2384" w:author="CCCCC" w:date="2017-06-08T21:12:00Z">
        <w:r w:rsidR="00F86C2B">
          <w:rPr>
            <w:noProof/>
            <w:lang w:eastAsia="fr-FR" w:bidi="ar-SA"/>
            <w:rPrChange w:id="2385" w:author="Unknown">
              <w:rPr>
                <w:noProof/>
                <w:color w:val="0000FF" w:themeColor="hyperlink"/>
                <w:u w:val="single"/>
                <w:lang w:eastAsia="fr-FR" w:bidi="ar-SA"/>
              </w:rPr>
            </w:rPrChange>
          </w:rPr>
          <w:drawing>
            <wp:anchor distT="0" distB="0" distL="114300" distR="114300" simplePos="0" relativeHeight="251650560" behindDoc="0" locked="0" layoutInCell="1" allowOverlap="1" wp14:anchorId="675748ED" wp14:editId="5CE1553B">
              <wp:simplePos x="0" y="0"/>
              <wp:positionH relativeFrom="margin">
                <wp:align>center</wp:align>
              </wp:positionH>
              <wp:positionV relativeFrom="paragraph">
                <wp:posOffset>318135</wp:posOffset>
              </wp:positionV>
              <wp:extent cx="5553075" cy="849884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53075" cy="8498840"/>
                      </a:xfrm>
                      <a:prstGeom prst="rect">
                        <a:avLst/>
                      </a:prstGeom>
                    </pic:spPr>
                  </pic:pic>
                </a:graphicData>
              </a:graphic>
            </wp:anchor>
          </w:drawing>
        </w:r>
      </w:ins>
      <w:ins w:id="2386" w:author="CCCCC" w:date="2017-06-13T19:32:00Z">
        <w:r>
          <w:t xml:space="preserve">V : </w:t>
        </w:r>
      </w:ins>
      <w:ins w:id="2387" w:author="CCCCC" w:date="2017-06-08T20:52:00Z">
        <w:r w:rsidR="007B5BBB">
          <w:t>Remise de</w:t>
        </w:r>
        <w:r w:rsidR="00FE5807">
          <w:t xml:space="preserve"> la valeur d’un sous-state à sa valeur initiale</w:t>
        </w:r>
      </w:ins>
      <w:bookmarkEnd w:id="2382"/>
      <w:ins w:id="2388" w:author="CCCCC" w:date="2017-06-08T21:12:00Z">
        <w:r w:rsidR="001D4A6B" w:rsidRPr="001D4A6B">
          <w:rPr>
            <w:noProof/>
            <w:lang w:eastAsia="fr-FR" w:bidi="ar-SA"/>
          </w:rPr>
          <w:t xml:space="preserve"> </w:t>
        </w:r>
      </w:ins>
    </w:p>
    <w:p w14:paraId="2911A5EF" w14:textId="77777777" w:rsidR="001D4A6B" w:rsidRDefault="001D4A6B" w:rsidP="007B5BBB">
      <w:pPr>
        <w:pStyle w:val="Heading2"/>
        <w:rPr>
          <w:ins w:id="2389" w:author="CCCCC" w:date="2017-06-08T21:15:00Z"/>
        </w:rPr>
      </w:pPr>
      <w:ins w:id="2390" w:author="CCCCC" w:date="2017-06-08T21:13:00Z">
        <w:r>
          <w:t xml:space="preserve"> </w:t>
        </w:r>
      </w:ins>
    </w:p>
    <w:p w14:paraId="2517863C" w14:textId="77777777" w:rsidR="00F86C2B" w:rsidRDefault="00F86C2B">
      <w:pPr>
        <w:rPr>
          <w:ins w:id="2391" w:author="CCCCC" w:date="2017-06-08T21:15:00Z"/>
          <w:rFonts w:asciiTheme="majorHAnsi" w:eastAsiaTheme="majorEastAsia" w:hAnsiTheme="majorHAnsi" w:cs="Mangal"/>
          <w:color w:val="4F81BD" w:themeColor="accent1"/>
          <w:sz w:val="26"/>
          <w:szCs w:val="23"/>
        </w:rPr>
      </w:pPr>
      <w:ins w:id="2392" w:author="CCCCC" w:date="2017-06-08T21:13:00Z">
        <w:r>
          <w:rPr>
            <w:noProof/>
            <w:lang w:eastAsia="fr-FR" w:bidi="ar-SA"/>
            <w:rPrChange w:id="2393" w:author="Unknown">
              <w:rPr>
                <w:noProof/>
                <w:color w:val="0000FF" w:themeColor="hyperlink"/>
                <w:u w:val="single"/>
                <w:lang w:eastAsia="fr-FR" w:bidi="ar-SA"/>
              </w:rPr>
            </w:rPrChange>
          </w:rPr>
          <w:lastRenderedPageBreak/>
          <w:drawing>
            <wp:anchor distT="0" distB="0" distL="114300" distR="114300" simplePos="0" relativeHeight="251651584" behindDoc="0" locked="0" layoutInCell="1" allowOverlap="1" wp14:anchorId="76B5C90B" wp14:editId="4B8FA514">
              <wp:simplePos x="0" y="0"/>
              <wp:positionH relativeFrom="margin">
                <wp:posOffset>288925</wp:posOffset>
              </wp:positionH>
              <wp:positionV relativeFrom="paragraph">
                <wp:posOffset>0</wp:posOffset>
              </wp:positionV>
              <wp:extent cx="4813300" cy="5771515"/>
              <wp:effectExtent l="0" t="0" r="6350" b="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13300" cy="5771515"/>
                      </a:xfrm>
                      <a:prstGeom prst="rect">
                        <a:avLst/>
                      </a:prstGeom>
                    </pic:spPr>
                  </pic:pic>
                </a:graphicData>
              </a:graphic>
            </wp:anchor>
          </w:drawing>
        </w:r>
      </w:ins>
      <w:ins w:id="2394" w:author="CCCCC" w:date="2017-06-08T21:15:00Z">
        <w:r w:rsidR="001D4A6B">
          <w:br w:type="page"/>
        </w:r>
      </w:ins>
    </w:p>
    <w:p w14:paraId="12857F6C" w14:textId="77777777" w:rsidR="00F86C2B" w:rsidRDefault="003D289F">
      <w:pPr>
        <w:pStyle w:val="Heading2"/>
        <w:rPr>
          <w:ins w:id="2395" w:author="CCCCC" w:date="2017-06-08T20:54:00Z"/>
        </w:rPr>
        <w:pPrChange w:id="2396" w:author="CCCCC" w:date="2017-06-08T20:54:00Z">
          <w:pPr>
            <w:pStyle w:val="ListParagraph"/>
            <w:numPr>
              <w:numId w:val="15"/>
            </w:numPr>
            <w:ind w:hanging="360"/>
          </w:pPr>
        </w:pPrChange>
      </w:pPr>
      <w:bookmarkStart w:id="2397" w:name="_Toc485664103"/>
      <w:ins w:id="2398" w:author="CCCCC" w:date="2017-06-13T19:32:00Z">
        <w:r>
          <w:lastRenderedPageBreak/>
          <w:t>Annexe V.V :</w:t>
        </w:r>
        <w:r>
          <w:rPr>
            <w:noProof/>
            <w:lang w:eastAsia="fr-FR" w:bidi="ar-SA"/>
          </w:rPr>
          <w:t xml:space="preserve"> </w:t>
        </w:r>
      </w:ins>
      <w:ins w:id="2399" w:author="CCCCC" w:date="2017-06-08T21:16:00Z">
        <w:r w:rsidR="00F86C2B">
          <w:rPr>
            <w:noProof/>
            <w:lang w:eastAsia="fr-FR" w:bidi="ar-SA"/>
            <w:rPrChange w:id="2400" w:author="Unknown">
              <w:rPr>
                <w:noProof/>
                <w:color w:val="0000FF" w:themeColor="hyperlink"/>
                <w:u w:val="single"/>
                <w:lang w:eastAsia="fr-FR" w:bidi="ar-SA"/>
              </w:rPr>
            </w:rPrChange>
          </w:rPr>
          <w:drawing>
            <wp:anchor distT="0" distB="0" distL="114300" distR="114300" simplePos="0" relativeHeight="251653632" behindDoc="0" locked="0" layoutInCell="1" allowOverlap="1" wp14:anchorId="7D4D13B8" wp14:editId="60BCD8A4">
              <wp:simplePos x="0" y="0"/>
              <wp:positionH relativeFrom="margin">
                <wp:align>center</wp:align>
              </wp:positionH>
              <wp:positionV relativeFrom="paragraph">
                <wp:posOffset>327660</wp:posOffset>
              </wp:positionV>
              <wp:extent cx="4476750" cy="861187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76750" cy="8611870"/>
                      </a:xfrm>
                      <a:prstGeom prst="rect">
                        <a:avLst/>
                      </a:prstGeom>
                    </pic:spPr>
                  </pic:pic>
                </a:graphicData>
              </a:graphic>
            </wp:anchor>
          </w:drawing>
        </w:r>
      </w:ins>
      <w:ins w:id="2401" w:author="CCCCC" w:date="2017-06-08T20:54:00Z">
        <w:r w:rsidR="007B5BBB">
          <w:t>Test d’une action qui ne retourne rien</w:t>
        </w:r>
      </w:ins>
      <w:bookmarkEnd w:id="2397"/>
      <w:ins w:id="2402" w:author="CCCCC" w:date="2017-06-08T21:16:00Z">
        <w:r w:rsidR="001D4A6B" w:rsidRPr="001D4A6B">
          <w:rPr>
            <w:noProof/>
            <w:lang w:eastAsia="fr-FR" w:bidi="ar-SA"/>
          </w:rPr>
          <w:t xml:space="preserve"> </w:t>
        </w:r>
      </w:ins>
    </w:p>
    <w:p w14:paraId="2675FA9F" w14:textId="77777777" w:rsidR="00CA13B8" w:rsidRDefault="00CA13B8">
      <w:pPr>
        <w:spacing w:before="0" w:after="0"/>
        <w:rPr>
          <w:ins w:id="2403" w:author="CCCCC" w:date="2017-06-08T21:17:00Z"/>
          <w:rFonts w:asciiTheme="majorHAnsi" w:eastAsiaTheme="majorEastAsia" w:hAnsiTheme="majorHAnsi" w:cs="Mangal"/>
          <w:b/>
          <w:bCs/>
          <w:color w:val="4F81BD" w:themeColor="accent1"/>
          <w:sz w:val="26"/>
          <w:szCs w:val="23"/>
        </w:rPr>
      </w:pPr>
      <w:ins w:id="2404" w:author="CCCCC" w:date="2017-06-08T21:17:00Z">
        <w:r>
          <w:br w:type="page"/>
        </w:r>
      </w:ins>
    </w:p>
    <w:p w14:paraId="171C7BEF" w14:textId="77777777" w:rsidR="00F86C2B" w:rsidRDefault="003D289F">
      <w:pPr>
        <w:pStyle w:val="Heading2"/>
        <w:rPr>
          <w:ins w:id="2405" w:author="CCCCC" w:date="2017-06-08T20:52:00Z"/>
        </w:rPr>
        <w:pPrChange w:id="2406" w:author="CCCCC" w:date="2017-06-08T20:55:00Z">
          <w:pPr>
            <w:pStyle w:val="ListParagraph"/>
            <w:numPr>
              <w:numId w:val="15"/>
            </w:numPr>
            <w:ind w:hanging="360"/>
          </w:pPr>
        </w:pPrChange>
      </w:pPr>
      <w:bookmarkStart w:id="2407" w:name="_Toc485664104"/>
      <w:ins w:id="2408" w:author="CCCCC" w:date="2017-06-13T19:32:00Z">
        <w:r>
          <w:lastRenderedPageBreak/>
          <w:t>Annexe V.VI :</w:t>
        </w:r>
        <w:r>
          <w:rPr>
            <w:noProof/>
            <w:lang w:eastAsia="fr-FR" w:bidi="ar-SA"/>
          </w:rPr>
          <w:t xml:space="preserve"> </w:t>
        </w:r>
      </w:ins>
      <w:ins w:id="2409" w:author="CCCCC" w:date="2017-06-08T21:17:00Z">
        <w:r w:rsidR="00F86C2B">
          <w:rPr>
            <w:noProof/>
            <w:lang w:eastAsia="fr-FR" w:bidi="ar-SA"/>
            <w:rPrChange w:id="2410" w:author="Unknown">
              <w:rPr>
                <w:noProof/>
                <w:color w:val="0000FF" w:themeColor="hyperlink"/>
                <w:u w:val="single"/>
                <w:lang w:eastAsia="fr-FR" w:bidi="ar-SA"/>
              </w:rPr>
            </w:rPrChange>
          </w:rPr>
          <w:drawing>
            <wp:anchor distT="0" distB="0" distL="114300" distR="114300" simplePos="0" relativeHeight="251654656" behindDoc="0" locked="0" layoutInCell="1" allowOverlap="1" wp14:anchorId="73799811" wp14:editId="47CFE664">
              <wp:simplePos x="0" y="0"/>
              <wp:positionH relativeFrom="margin">
                <wp:align>center</wp:align>
              </wp:positionH>
              <wp:positionV relativeFrom="paragraph">
                <wp:posOffset>481330</wp:posOffset>
              </wp:positionV>
              <wp:extent cx="6304915" cy="5179060"/>
              <wp:effectExtent l="0" t="0" r="635"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304915" cy="5179060"/>
                      </a:xfrm>
                      <a:prstGeom prst="rect">
                        <a:avLst/>
                      </a:prstGeom>
                    </pic:spPr>
                  </pic:pic>
                </a:graphicData>
              </a:graphic>
            </wp:anchor>
          </w:drawing>
        </w:r>
      </w:ins>
      <w:ins w:id="2411" w:author="CCCCC" w:date="2017-06-08T20:55:00Z">
        <w:r w:rsidR="007B5BBB">
          <w:t>I</w:t>
        </w:r>
      </w:ins>
      <w:ins w:id="2412" w:author="CCCCC" w:date="2017-06-08T20:52:00Z">
        <w:r w:rsidR="00FE5807">
          <w:t xml:space="preserve">nitialisation </w:t>
        </w:r>
        <w:r w:rsidR="007B5BBB">
          <w:t>d’une chaine de caractères vide</w:t>
        </w:r>
      </w:ins>
      <w:ins w:id="2413" w:author="CCCCC" w:date="2017-06-08T20:55:00Z">
        <w:r w:rsidR="007B5BBB">
          <w:t xml:space="preserve"> et création d</w:t>
        </w:r>
      </w:ins>
      <w:ins w:id="2414" w:author="CCCCC" w:date="2017-06-08T20:56:00Z">
        <w:r w:rsidR="007B5BBB">
          <w:t>’une fonction de mise à jour de celle-ci</w:t>
        </w:r>
      </w:ins>
      <w:bookmarkEnd w:id="2407"/>
      <w:ins w:id="2415" w:author="CCCCC" w:date="2017-06-08T21:17:00Z">
        <w:r w:rsidR="00CA13B8" w:rsidRPr="00CA13B8">
          <w:rPr>
            <w:noProof/>
            <w:lang w:eastAsia="fr-FR" w:bidi="ar-SA"/>
          </w:rPr>
          <w:t xml:space="preserve"> </w:t>
        </w:r>
      </w:ins>
    </w:p>
    <w:p w14:paraId="3ACB2EF4" w14:textId="77777777" w:rsidR="00F86C2B" w:rsidRDefault="003D289F">
      <w:pPr>
        <w:pStyle w:val="Heading2"/>
        <w:rPr>
          <w:ins w:id="2416" w:author="CCCCC" w:date="2017-06-08T20:49:00Z"/>
        </w:rPr>
        <w:pPrChange w:id="2417" w:author="CCCCC" w:date="2017-06-08T20:52:00Z">
          <w:pPr>
            <w:pStyle w:val="Heading1"/>
          </w:pPr>
        </w:pPrChange>
      </w:pPr>
      <w:bookmarkStart w:id="2418" w:name="_Toc485664105"/>
      <w:ins w:id="2419" w:author="CCCCC" w:date="2017-06-13T19:33:00Z">
        <w:r>
          <w:lastRenderedPageBreak/>
          <w:t>Annexe V.VII :</w:t>
        </w:r>
        <w:r>
          <w:rPr>
            <w:noProof/>
            <w:lang w:eastAsia="fr-FR" w:bidi="ar-SA"/>
          </w:rPr>
          <w:t xml:space="preserve"> </w:t>
        </w:r>
      </w:ins>
      <w:ins w:id="2420" w:author="CCCCC" w:date="2017-06-08T21:18:00Z">
        <w:r w:rsidR="00F86C2B">
          <w:rPr>
            <w:noProof/>
            <w:lang w:eastAsia="fr-FR" w:bidi="ar-SA"/>
            <w:rPrChange w:id="2421" w:author="Unknown">
              <w:rPr>
                <w:noProof/>
                <w:color w:val="0000FF" w:themeColor="hyperlink"/>
                <w:u w:val="single"/>
                <w:lang w:eastAsia="fr-FR" w:bidi="ar-SA"/>
              </w:rPr>
            </w:rPrChange>
          </w:rPr>
          <w:drawing>
            <wp:anchor distT="0" distB="0" distL="114300" distR="114300" simplePos="0" relativeHeight="251656704" behindDoc="0" locked="0" layoutInCell="1" allowOverlap="1" wp14:anchorId="15ACB566" wp14:editId="0DC669DD">
              <wp:simplePos x="0" y="0"/>
              <wp:positionH relativeFrom="margin">
                <wp:align>center</wp:align>
              </wp:positionH>
              <wp:positionV relativeFrom="paragraph">
                <wp:posOffset>5652490</wp:posOffset>
              </wp:positionV>
              <wp:extent cx="5581650" cy="284035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81650" cy="2840355"/>
                      </a:xfrm>
                      <a:prstGeom prst="rect">
                        <a:avLst/>
                      </a:prstGeom>
                    </pic:spPr>
                  </pic:pic>
                </a:graphicData>
              </a:graphic>
            </wp:anchor>
          </w:drawing>
        </w:r>
      </w:ins>
      <w:ins w:id="2422" w:author="CCCCC" w:date="2017-06-08T20:52:00Z">
        <w:r w:rsidR="007B5BBB">
          <w:t xml:space="preserve">Déclenchement </w:t>
        </w:r>
      </w:ins>
      <w:ins w:id="2423" w:author="CCCCC" w:date="2017-06-08T20:56:00Z">
        <w:r w:rsidR="007B5BBB">
          <w:t>d’</w:t>
        </w:r>
      </w:ins>
      <w:ins w:id="2424" w:author="CCCCC" w:date="2017-06-08T20:52:00Z">
        <w:r w:rsidR="00FE5807">
          <w:t xml:space="preserve">une erreur </w:t>
        </w:r>
      </w:ins>
      <w:ins w:id="2425" w:author="CCCCC" w:date="2017-06-08T20:56:00Z">
        <w:r w:rsidR="007B5BBB">
          <w:t>lorsque</w:t>
        </w:r>
      </w:ins>
      <w:ins w:id="2426" w:author="CCCCC" w:date="2017-06-08T20:52:00Z">
        <w:r w:rsidR="00FE5807">
          <w:t xml:space="preserve"> plus d’une valeur </w:t>
        </w:r>
      </w:ins>
      <w:ins w:id="2427" w:author="CCCCC" w:date="2017-06-08T20:56:00Z">
        <w:r w:rsidR="007B5BBB">
          <w:t>est</w:t>
        </w:r>
      </w:ins>
      <w:ins w:id="2428" w:author="CCCCC" w:date="2017-06-08T20:52:00Z">
        <w:r w:rsidR="00FE5807">
          <w:t xml:space="preserve"> déclarée dans un sous-state</w:t>
        </w:r>
      </w:ins>
      <w:bookmarkEnd w:id="2418"/>
      <w:ins w:id="2429" w:author="CCCCC" w:date="2017-06-08T21:18:00Z">
        <w:r w:rsidR="00CA13B8" w:rsidRPr="00CA13B8">
          <w:rPr>
            <w:noProof/>
            <w:lang w:eastAsia="fr-FR" w:bidi="ar-SA"/>
          </w:rPr>
          <w:t xml:space="preserve"> </w:t>
        </w:r>
      </w:ins>
    </w:p>
    <w:p w14:paraId="1FD52A26" w14:textId="77777777" w:rsidR="00F86C2B" w:rsidRDefault="00FE5807">
      <w:pPr>
        <w:pStyle w:val="Heading1"/>
        <w:rPr>
          <w:ins w:id="2430" w:author="CCCCC" w:date="2017-06-13T00:00:00Z"/>
        </w:rPr>
        <w:pPrChange w:id="2431" w:author="CCCCC" w:date="2017-06-12T23:59:00Z">
          <w:pPr/>
        </w:pPrChange>
      </w:pPr>
      <w:ins w:id="2432" w:author="CCCCC" w:date="2017-06-08T20:49:00Z">
        <w:r>
          <w:br w:type="page"/>
        </w:r>
      </w:ins>
      <w:bookmarkStart w:id="2433" w:name="_Toc485664106"/>
      <w:ins w:id="2434" w:author="CCCCC" w:date="2017-06-13T19:33:00Z">
        <w:r w:rsidR="003D289F">
          <w:lastRenderedPageBreak/>
          <w:t xml:space="preserve">Annexe VI : </w:t>
        </w:r>
      </w:ins>
      <w:ins w:id="2435" w:author="CCCCC" w:date="2017-06-12T23:59:00Z">
        <w:r w:rsidR="00467671">
          <w:t>Commandes de gestion d</w:t>
        </w:r>
      </w:ins>
      <w:ins w:id="2436" w:author="CCCCC" w:date="2017-06-13T00:00:00Z">
        <w:r w:rsidR="00467671">
          <w:t>’un VM_Appliance</w:t>
        </w:r>
        <w:bookmarkEnd w:id="2433"/>
      </w:ins>
    </w:p>
    <w:p w14:paraId="4FBEAFAC" w14:textId="77777777" w:rsidR="00467671" w:rsidRPr="00467671" w:rsidRDefault="00F86C2B">
      <w:pPr>
        <w:rPr>
          <w:rPrChange w:id="2437" w:author="CCCCC" w:date="2017-06-13T00:00:00Z">
            <w:rPr>
              <w:lang w:val="en-US"/>
            </w:rPr>
          </w:rPrChange>
        </w:rPr>
      </w:pPr>
      <w:ins w:id="2438" w:author="CCCCC" w:date="2017-06-13T00:00:00Z">
        <w:r>
          <w:rPr>
            <w:noProof/>
            <w:lang w:eastAsia="fr-FR" w:bidi="ar-SA"/>
            <w:rPrChange w:id="2439" w:author="Unknown">
              <w:rPr>
                <w:noProof/>
                <w:color w:val="0000FF" w:themeColor="hyperlink"/>
                <w:u w:val="single"/>
                <w:lang w:eastAsia="fr-FR" w:bidi="ar-SA"/>
              </w:rPr>
            </w:rPrChange>
          </w:rPr>
          <w:drawing>
            <wp:anchor distT="0" distB="0" distL="114300" distR="114300" simplePos="0" relativeHeight="251673088" behindDoc="0" locked="0" layoutInCell="1" allowOverlap="1" wp14:anchorId="30785357" wp14:editId="128AA54B">
              <wp:simplePos x="0" y="0"/>
              <wp:positionH relativeFrom="margin">
                <wp:align>left</wp:align>
              </wp:positionH>
              <wp:positionV relativeFrom="paragraph">
                <wp:posOffset>772234</wp:posOffset>
              </wp:positionV>
              <wp:extent cx="6120130" cy="728408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20130" cy="7284085"/>
                      </a:xfrm>
                      <a:prstGeom prst="rect">
                        <a:avLst/>
                      </a:prstGeom>
                    </pic:spPr>
                  </pic:pic>
                </a:graphicData>
              </a:graphic>
            </wp:anchor>
          </w:drawing>
        </w:r>
      </w:ins>
    </w:p>
    <w:sectPr w:rsidR="00467671" w:rsidRPr="00467671" w:rsidSect="008B4E5E">
      <w:headerReference w:type="default" r:id="rId91"/>
      <w:pgSz w:w="11906" w:h="16838"/>
      <w:pgMar w:top="1134" w:right="1134" w:bottom="1134" w:left="1134" w:header="720" w:footer="720"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99" w:author="CCCCC" w:date="2017-06-10T18:44:00Z" w:initials="C">
    <w:p w14:paraId="6A639547" w14:textId="77777777" w:rsidR="00AF4C0C" w:rsidRPr="00844DF8" w:rsidRDefault="00AF4C0C">
      <w:pPr>
        <w:pStyle w:val="CommentText"/>
        <w:rPr>
          <w:lang w:val="en-US"/>
        </w:rPr>
      </w:pPr>
      <w:r>
        <w:rPr>
          <w:rStyle w:val="CommentReference"/>
        </w:rPr>
        <w:annotationRef/>
      </w:r>
      <w:r w:rsidRPr="00844DF8">
        <w:rPr>
          <w:lang w:val="en-US"/>
        </w:rPr>
        <w:t>Confirm : https://github.com/vatesfr/xo-web/blob/07d237f18aebf77a6d5e9a54943a2de6e6275ad1/src/common/modal.js</w:t>
      </w:r>
    </w:p>
  </w:comment>
  <w:comment w:id="1536" w:author="Cédric" w:date="2017-06-21T15:42:00Z" w:initials="C">
    <w:p w14:paraId="0962BBB5" w14:textId="77777777" w:rsidR="00AF4C0C" w:rsidRDefault="00AF4C0C">
      <w:pPr>
        <w:pStyle w:val="CommentText"/>
      </w:pPr>
      <w:r>
        <w:rPr>
          <w:rStyle w:val="CommentReference"/>
        </w:rPr>
        <w:annotationRef/>
      </w:r>
      <w:r>
        <w:t>Partie présentation XO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A639547" w15:done="0"/>
  <w15:commentEx w15:paraId="0962BBB5"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6A7112" w14:textId="77777777" w:rsidR="00175BCC" w:rsidRDefault="00175BCC" w:rsidP="00672DF6">
      <w:r>
        <w:separator/>
      </w:r>
    </w:p>
  </w:endnote>
  <w:endnote w:type="continuationSeparator" w:id="0">
    <w:p w14:paraId="3650CE94" w14:textId="77777777" w:rsidR="00175BCC" w:rsidRDefault="00175BCC" w:rsidP="00672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Source Han Sans CN Regular">
    <w:altName w:val="Times New Roman"/>
    <w:charset w:val="00"/>
    <w:family w:val="auto"/>
    <w:pitch w:val="variable"/>
  </w:font>
  <w:font w:name="Lohit Devanagari">
    <w:altName w:val="Times New Roman"/>
    <w:charset w:val="00"/>
    <w:family w:val="auto"/>
    <w:pitch w:val="variable"/>
  </w:font>
  <w:font w:name="Cambria">
    <w:panose1 w:val="02040503050406030204"/>
    <w:charset w:val="00"/>
    <w:family w:val="roman"/>
    <w:pitch w:val="variable"/>
    <w:sig w:usb0="A00002EF" w:usb1="4000004B" w:usb2="00000000" w:usb3="00000000" w:csb0="0000009F" w:csb1="00000000"/>
  </w:font>
  <w:font w:name="Mangal">
    <w:panose1 w:val="02040503050203030202"/>
    <w:charset w:val="00"/>
    <w:family w:val="roman"/>
    <w:pitch w:val="variable"/>
    <w:sig w:usb0="00008003" w:usb1="00000000" w:usb2="00000000" w:usb3="00000000" w:csb0="00000001" w:csb1="00000000"/>
  </w:font>
  <w:font w:name="Liberation Sans">
    <w:charset w:val="00"/>
    <w:family w:val="swiss"/>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59012"/>
      <w:docPartObj>
        <w:docPartGallery w:val="Page Numbers (Bottom of Page)"/>
        <w:docPartUnique/>
      </w:docPartObj>
    </w:sdtPr>
    <w:sdtContent>
      <w:p w14:paraId="3AAD07AA" w14:textId="089345F5" w:rsidR="00AF4C0C" w:rsidRDefault="00AF4C0C" w:rsidP="00672DF6">
        <w:pPr>
          <w:pStyle w:val="Footer"/>
        </w:pPr>
        <w:del w:id="70" w:author="CCCCC" w:date="2017-06-21T21:38:00Z">
          <w:r w:rsidDel="00FD0D24">
            <w:fldChar w:fldCharType="begin"/>
          </w:r>
          <w:r w:rsidDel="00FD0D24">
            <w:delInstrText xml:space="preserve"> PAGE   \* MERGEFORMAT </w:delInstrText>
          </w:r>
          <w:r w:rsidDel="00FD0D24">
            <w:fldChar w:fldCharType="separate"/>
          </w:r>
          <w:r w:rsidR="00FD0D24" w:rsidDel="00FD0D24">
            <w:rPr>
              <w:noProof/>
            </w:rPr>
            <w:delText>2</w:delText>
          </w:r>
          <w:r w:rsidDel="00FD0D24">
            <w:rPr>
              <w:noProof/>
            </w:rPr>
            <w:fldChar w:fldCharType="end"/>
          </w:r>
        </w:del>
      </w:p>
    </w:sdtContent>
  </w:sdt>
  <w:p w14:paraId="1B0BE5DE" w14:textId="77777777" w:rsidR="00AF4C0C" w:rsidRDefault="00AF4C0C" w:rsidP="00672D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526766" w14:textId="77777777" w:rsidR="00AF4C0C" w:rsidRDefault="00AF4C0C" w:rsidP="00672DF6">
    <w:pPr>
      <w:pStyle w:val="Footer"/>
    </w:pPr>
  </w:p>
  <w:p w14:paraId="07558043" w14:textId="77777777" w:rsidR="00AF4C0C" w:rsidRDefault="00AF4C0C" w:rsidP="00672D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2659366"/>
      <w:docPartObj>
        <w:docPartGallery w:val="Page Numbers (Bottom of Page)"/>
        <w:docPartUnique/>
      </w:docPartObj>
    </w:sdtPr>
    <w:sdtEndPr>
      <w:rPr>
        <w:noProof/>
      </w:rPr>
    </w:sdtEndPr>
    <w:sdtContent>
      <w:p w14:paraId="328EBE93" w14:textId="6B178B17" w:rsidR="00AF4C0C" w:rsidRDefault="00AF4C0C">
        <w:pPr>
          <w:pStyle w:val="Footer"/>
          <w:jc w:val="center"/>
        </w:pPr>
        <w:r>
          <w:fldChar w:fldCharType="begin"/>
        </w:r>
        <w:r>
          <w:instrText xml:space="preserve"> PAGE   \* MERGEFORMAT </w:instrText>
        </w:r>
        <w:r>
          <w:fldChar w:fldCharType="separate"/>
        </w:r>
        <w:r w:rsidR="00302622">
          <w:rPr>
            <w:noProof/>
          </w:rPr>
          <w:t>15</w:t>
        </w:r>
        <w:r>
          <w:rPr>
            <w:noProof/>
          </w:rPr>
          <w:fldChar w:fldCharType="end"/>
        </w:r>
      </w:p>
    </w:sdtContent>
  </w:sdt>
  <w:p w14:paraId="2931E43F" w14:textId="77777777" w:rsidR="00AF4C0C" w:rsidRDefault="00AF4C0C" w:rsidP="00672D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59009"/>
      <w:docPartObj>
        <w:docPartGallery w:val="Page Numbers (Bottom of Page)"/>
        <w:docPartUnique/>
      </w:docPartObj>
    </w:sdtPr>
    <w:sdtContent>
      <w:p w14:paraId="07FD56EE" w14:textId="4C3952D9" w:rsidR="00AF4C0C" w:rsidRDefault="00AF4C0C" w:rsidP="00672DF6">
        <w:pPr>
          <w:pStyle w:val="Footer"/>
        </w:pPr>
        <w:r>
          <w:fldChar w:fldCharType="begin"/>
        </w:r>
        <w:r>
          <w:instrText xml:space="preserve"> PAGE   \* MERGEFORMAT </w:instrText>
        </w:r>
        <w:r>
          <w:fldChar w:fldCharType="separate"/>
        </w:r>
        <w:r w:rsidR="00302622">
          <w:rPr>
            <w:noProof/>
          </w:rPr>
          <w:t>1</w:t>
        </w:r>
        <w:r>
          <w:rPr>
            <w:noProof/>
          </w:rPr>
          <w:fldChar w:fldCharType="end"/>
        </w:r>
      </w:p>
    </w:sdtContent>
  </w:sdt>
  <w:p w14:paraId="1CFCA7C7" w14:textId="77777777" w:rsidR="00AF4C0C" w:rsidRDefault="00AF4C0C" w:rsidP="00672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A497F1" w14:textId="77777777" w:rsidR="00175BCC" w:rsidRDefault="00175BCC" w:rsidP="00672DF6">
      <w:r w:rsidRPr="003E4B51">
        <w:separator/>
      </w:r>
    </w:p>
  </w:footnote>
  <w:footnote w:type="continuationSeparator" w:id="0">
    <w:p w14:paraId="29E91C24" w14:textId="77777777" w:rsidR="00175BCC" w:rsidRDefault="00175BCC" w:rsidP="00672DF6">
      <w:r>
        <w:continuationSeparator/>
      </w:r>
    </w:p>
  </w:footnote>
  <w:footnote w:id="1">
    <w:p w14:paraId="10D94754" w14:textId="77777777" w:rsidR="00AF4C0C" w:rsidRDefault="00AF4C0C" w:rsidP="00672DF6">
      <w:pPr>
        <w:pStyle w:val="FootnoteText"/>
      </w:pPr>
      <w:r>
        <w:rPr>
          <w:rStyle w:val="FootnoteReference"/>
        </w:rPr>
        <w:footnoteRef/>
      </w:r>
      <w:r>
        <w:t xml:space="preserve"> Ce qu'on appelle un objet en Javascript est en réalité un tableau associatif comportant à chaque clé unique, une valeur associée, déclaré entre accolades.</w:t>
      </w:r>
    </w:p>
  </w:footnote>
  <w:footnote w:id="2">
    <w:p w14:paraId="7A9219EF" w14:textId="77777777" w:rsidR="00AF4C0C" w:rsidRDefault="00AF4C0C">
      <w:pPr>
        <w:pStyle w:val="FootnoteText"/>
      </w:pPr>
      <w:r>
        <w:rPr>
          <w:rStyle w:val="FootnoteReference"/>
        </w:rPr>
        <w:footnoteRef/>
      </w:r>
      <w:r>
        <w:t xml:space="preserve"> Un décorateur est une fonction qui prend un composant en argument et en renvoie un nouveau</w:t>
      </w:r>
    </w:p>
  </w:footnote>
  <w:footnote w:id="3">
    <w:p w14:paraId="51F9DD69" w14:textId="77777777" w:rsidR="00AF4C0C" w:rsidRDefault="00AF4C0C">
      <w:pPr>
        <w:pStyle w:val="FootnoteText"/>
      </w:pPr>
      <w:r>
        <w:rPr>
          <w:rStyle w:val="FootnoteReference"/>
        </w:rPr>
        <w:footnoteRef/>
      </w:r>
      <w:r>
        <w:t xml:space="preserve"> On entend ici par un seul niveau que chaque champ du state représente un sous-state qui lui, contient des valeurs.</w:t>
      </w:r>
    </w:p>
  </w:footnote>
  <w:footnote w:id="4">
    <w:p w14:paraId="79AFDB16" w14:textId="77777777" w:rsidR="00AF4C0C" w:rsidRDefault="00AF4C0C">
      <w:pPr>
        <w:pStyle w:val="FootnoteText"/>
      </w:pPr>
      <w:r>
        <w:rPr>
          <w:rStyle w:val="FootnoteReference"/>
        </w:rPr>
        <w:footnoteRef/>
      </w:r>
      <w:r>
        <w:t xml:space="preserve"> Dans les exemples suivant, le state n’est composé que d’un seul sous-state.</w:t>
      </w:r>
    </w:p>
  </w:footnote>
  <w:footnote w:id="5">
    <w:p w14:paraId="6A74C1F1" w14:textId="77777777" w:rsidR="00AF4C0C" w:rsidRDefault="00AF4C0C">
      <w:pPr>
        <w:pStyle w:val="FootnoteText"/>
      </w:pPr>
      <w:ins w:id="669" w:author="CCCCC" w:date="2017-06-15T22:55:00Z">
        <w:r>
          <w:rPr>
            <w:rStyle w:val="FootnoteReference"/>
          </w:rPr>
          <w:footnoteRef/>
        </w:r>
        <w:r>
          <w:t xml:space="preserve"> Decorateur(</w:t>
        </w:r>
      </w:ins>
      <w:ins w:id="670" w:author="CCCCC" w:date="2017-06-15T22:56:00Z">
        <w:r>
          <w:t>args)(composant à décorer)</w:t>
        </w:r>
      </w:ins>
    </w:p>
  </w:footnote>
  <w:footnote w:id="6">
    <w:p w14:paraId="1C412A92" w14:textId="77777777" w:rsidR="00AF4C0C" w:rsidRDefault="00AF4C0C">
      <w:pPr>
        <w:pStyle w:val="FootnoteText"/>
      </w:pPr>
      <w:ins w:id="756" w:author="Cédric" w:date="2017-06-21T14:34:00Z">
        <w:r>
          <w:rPr>
            <w:rStyle w:val="FootnoteReference"/>
          </w:rPr>
          <w:footnoteRef/>
        </w:r>
        <w:r>
          <w:t xml:space="preserve"> </w:t>
        </w:r>
      </w:ins>
      <w:ins w:id="757" w:author="Cédric" w:date="2017-06-21T14:35:00Z">
        <w:r>
          <w:t>Adresse web</w:t>
        </w:r>
      </w:ins>
    </w:p>
  </w:footnote>
  <w:footnote w:id="7">
    <w:p w14:paraId="0B0AEBB9" w14:textId="77777777" w:rsidR="00AF4C0C" w:rsidRDefault="00AF4C0C">
      <w:pPr>
        <w:pStyle w:val="FootnoteText"/>
      </w:pPr>
      <w:ins w:id="1152" w:author="CCCCC" w:date="2017-06-11T19:56:00Z">
        <w:r>
          <w:rPr>
            <w:rStyle w:val="FootnoteReference"/>
          </w:rPr>
          <w:footnoteRef/>
        </w:r>
        <w:r>
          <w:t xml:space="preserve"> React-Bootstrap est</w:t>
        </w:r>
      </w:ins>
      <w:ins w:id="1153" w:author="Cédric" w:date="2017-06-21T15:05:00Z">
        <w:r>
          <w:t xml:space="preserve"> une</w:t>
        </w:r>
      </w:ins>
      <w:ins w:id="1154" w:author="CCCCC" w:date="2017-06-11T19:56:00Z">
        <w:r>
          <w:t xml:space="preserve"> librairie permettant d’utiliser le framework css Bootstrap dans un projet React</w:t>
        </w:r>
      </w:ins>
      <w:ins w:id="1155" w:author="CCCCC" w:date="2017-06-11T19:57:00Z">
        <w:r>
          <w:t xml:space="preserve"> à travers des composant React</w:t>
        </w:r>
      </w:ins>
      <w:ins w:id="1156" w:author="CCCCC" w:date="2017-06-11T19:56:00Z">
        <w:r>
          <w:t>.</w:t>
        </w:r>
      </w:ins>
    </w:p>
  </w:footnote>
  <w:footnote w:id="8">
    <w:p w14:paraId="3D01D307" w14:textId="77777777" w:rsidR="00AF4C0C" w:rsidRDefault="00AF4C0C">
      <w:pPr>
        <w:pStyle w:val="FootnoteText"/>
      </w:pPr>
      <w:ins w:id="1181" w:author="CCCCC" w:date="2017-06-11T17:14:00Z">
        <w:r>
          <w:rPr>
            <w:rStyle w:val="FootnoteReference"/>
          </w:rPr>
          <w:footnoteRef/>
        </w:r>
        <w:r>
          <w:t xml:space="preserve"> </w:t>
        </w:r>
      </w:ins>
      <w:ins w:id="1182" w:author="CCCCC" w:date="2017-06-11T17:15:00Z">
        <w:r>
          <w:t xml:space="preserve">Une promesse est un objet Javascript qui </w:t>
        </w:r>
      </w:ins>
      <w:ins w:id="1183" w:author="CCCCC" w:date="2017-06-11T17:19:00Z">
        <w:r>
          <w:t xml:space="preserve">est utilisé pour réaliser des traitements de façon </w:t>
        </w:r>
      </w:ins>
      <w:ins w:id="1184" w:author="CCCCC" w:date="2017-06-11T17:20:00Z">
        <w:r>
          <w:t>asynchrone</w:t>
        </w:r>
      </w:ins>
      <w:ins w:id="1185" w:author="CCCCC" w:date="2017-06-11T17:19:00Z">
        <w:r>
          <w:t xml:space="preserve">. Il </w:t>
        </w:r>
      </w:ins>
      <w:ins w:id="1186" w:author="CCCCC" w:date="2017-06-11T17:15:00Z">
        <w:r>
          <w:t>prend un exécuteur en paramètre.</w:t>
        </w:r>
      </w:ins>
      <w:ins w:id="1187" w:author="CCCCC" w:date="2017-06-11T17:17:00Z">
        <w:r>
          <w:t xml:space="preserve"> Cet exécuteur est une fonction qui prend </w:t>
        </w:r>
      </w:ins>
      <w:ins w:id="1188" w:author="CCCCC" w:date="2017-06-11T17:21:00Z">
        <w:r>
          <w:t>en arguments deux fonctions qui seront exécutées, l’une si la promesse est résolue, l’autre si elle est rejetée</w:t>
        </w:r>
      </w:ins>
      <w:ins w:id="1189" w:author="CCCCC" w:date="2017-06-11T17:17:00Z">
        <w:r>
          <w:t>.</w:t>
        </w:r>
      </w:ins>
    </w:p>
  </w:footnote>
  <w:footnote w:id="9">
    <w:p w14:paraId="0A097D93" w14:textId="77777777" w:rsidR="00AF4C0C" w:rsidRPr="00353380" w:rsidRDefault="00AF4C0C">
      <w:pPr>
        <w:pStyle w:val="FootnoteText"/>
        <w:rPr>
          <w:lang w:val="en-US"/>
          <w:rPrChange w:id="1289" w:author="CCCCC" w:date="2017-06-13T18:17:00Z">
            <w:rPr/>
          </w:rPrChange>
        </w:rPr>
      </w:pPr>
      <w:ins w:id="1290" w:author="CCCCC" w:date="2017-06-12T19:43:00Z">
        <w:r>
          <w:rPr>
            <w:rStyle w:val="FootnoteReference"/>
          </w:rPr>
          <w:footnoteRef/>
        </w:r>
        <w:r w:rsidRPr="008C5E05">
          <w:rPr>
            <w:lang w:val="en-US"/>
            <w:rPrChange w:id="1291" w:author="CCCCC" w:date="2017-06-13T18:17:00Z">
              <w:rPr/>
            </w:rPrChange>
          </w:rPr>
          <w:t xml:space="preserve"> </w:t>
        </w:r>
      </w:ins>
      <w:ins w:id="1292" w:author="CCCCC" w:date="2017-06-12T19:44:00Z">
        <w:r w:rsidRPr="008C5E05">
          <w:rPr>
            <w:lang w:val="en-US"/>
            <w:rPrChange w:id="1293" w:author="CCCCC" w:date="2017-06-13T18:17:00Z">
              <w:rPr/>
            </w:rPrChange>
          </w:rPr>
          <w:t>Server Message Block</w:t>
        </w:r>
      </w:ins>
    </w:p>
  </w:footnote>
  <w:footnote w:id="10">
    <w:p w14:paraId="29233590" w14:textId="77777777" w:rsidR="00AF4C0C" w:rsidRPr="00353380" w:rsidRDefault="00AF4C0C">
      <w:pPr>
        <w:pStyle w:val="FootnoteText"/>
        <w:rPr>
          <w:lang w:val="en-US"/>
          <w:rPrChange w:id="1297" w:author="CCCCC" w:date="2017-06-13T18:17:00Z">
            <w:rPr/>
          </w:rPrChange>
        </w:rPr>
      </w:pPr>
      <w:ins w:id="1298" w:author="CCCCC" w:date="2017-06-12T19:45:00Z">
        <w:r>
          <w:rPr>
            <w:rStyle w:val="FootnoteReference"/>
          </w:rPr>
          <w:footnoteRef/>
        </w:r>
        <w:r w:rsidRPr="008C5E05">
          <w:rPr>
            <w:lang w:val="en-US"/>
            <w:rPrChange w:id="1299" w:author="CCCCC" w:date="2017-06-13T18:17:00Z">
              <w:rPr/>
            </w:rPrChange>
          </w:rPr>
          <w:t xml:space="preserve"> </w:t>
        </w:r>
      </w:ins>
      <w:ins w:id="1300" w:author="CCCCC" w:date="2017-06-12T19:46:00Z">
        <w:r w:rsidRPr="008C5E05">
          <w:rPr>
            <w:lang w:val="en-US"/>
            <w:rPrChange w:id="1301" w:author="CCCCC" w:date="2017-06-13T18:17:00Z">
              <w:rPr/>
            </w:rPrChange>
          </w:rPr>
          <w:t>Network File System</w:t>
        </w:r>
      </w:ins>
    </w:p>
  </w:footnote>
  <w:footnote w:id="11">
    <w:p w14:paraId="46CAA1E4" w14:textId="77777777" w:rsidR="00AF4C0C" w:rsidRDefault="00AF4C0C">
      <w:pPr>
        <w:pStyle w:val="FootnoteText"/>
      </w:pPr>
      <w:ins w:id="1547" w:author="CCCCC" w:date="2017-06-14T00:08:00Z">
        <w:r>
          <w:rPr>
            <w:rStyle w:val="FootnoteReference"/>
          </w:rPr>
          <w:footnoteRef/>
        </w:r>
        <w:r>
          <w:t xml:space="preserve"> Le nom vm-appliance ne correspondant pas vraiment à </w:t>
        </w:r>
      </w:ins>
      <w:ins w:id="1548" w:author="CCCCC" w:date="2017-06-14T00:09:00Z">
        <w:r>
          <w:t>la fonctionnalité</w:t>
        </w:r>
      </w:ins>
      <w:ins w:id="1549" w:author="CCCCC" w:date="2017-06-14T00:08:00Z">
        <w:r>
          <w:t xml:space="preserve"> q</w:t>
        </w:r>
      </w:ins>
      <w:ins w:id="1550" w:author="CCCCC" w:date="2017-06-14T00:09:00Z">
        <w:r>
          <w:t>u’il représente, il a été renommé par vm-group dans Xen Orchestra.</w:t>
        </w:r>
      </w:ins>
    </w:p>
  </w:footnote>
  <w:footnote w:id="12">
    <w:p w14:paraId="66B173BA" w14:textId="77777777" w:rsidR="00AF4C0C" w:rsidRPr="00AF4C0C" w:rsidRDefault="00AF4C0C">
      <w:pPr>
        <w:pStyle w:val="FootnoteText"/>
        <w:rPr>
          <w:lang w:val="en-US"/>
          <w:rPrChange w:id="1568" w:author="CCCCC" w:date="2017-06-21T18:53:00Z">
            <w:rPr/>
          </w:rPrChange>
        </w:rPr>
      </w:pPr>
      <w:ins w:id="1569" w:author="Cédric" w:date="2017-06-21T15:44:00Z">
        <w:r>
          <w:rPr>
            <w:rStyle w:val="FootnoteReference"/>
          </w:rPr>
          <w:footnoteRef/>
        </w:r>
        <w:r w:rsidRPr="00AF4C0C">
          <w:rPr>
            <w:lang w:val="en-US"/>
            <w:rPrChange w:id="1570" w:author="CCCCC" w:date="2017-06-21T18:53:00Z">
              <w:rPr/>
            </w:rPrChange>
          </w:rPr>
          <w:t xml:space="preserve"> Machine virtuelle</w:t>
        </w:r>
      </w:ins>
    </w:p>
  </w:footnote>
  <w:footnote w:id="13">
    <w:p w14:paraId="40B1A6D9" w14:textId="77777777" w:rsidR="00AF4C0C" w:rsidRPr="00AF4C0C" w:rsidRDefault="00AF4C0C">
      <w:pPr>
        <w:pStyle w:val="FootnoteText"/>
        <w:rPr>
          <w:lang w:val="en-US"/>
          <w:rPrChange w:id="1936" w:author="CCCCC" w:date="2017-06-21T18:53:00Z">
            <w:rPr/>
          </w:rPrChange>
        </w:rPr>
      </w:pPr>
      <w:ins w:id="1937" w:author="Cédric" w:date="2017-06-21T16:25:00Z">
        <w:r>
          <w:rPr>
            <w:rStyle w:val="FootnoteReference"/>
          </w:rPr>
          <w:footnoteRef/>
        </w:r>
        <w:r w:rsidRPr="00AF4C0C">
          <w:rPr>
            <w:lang w:val="en-US"/>
            <w:rPrChange w:id="1938" w:author="CCCCC" w:date="2017-06-21T18:53:00Z">
              <w:rPr/>
            </w:rPrChange>
          </w:rPr>
          <w:t xml:space="preserve"> virtual disk image</w:t>
        </w:r>
      </w:ins>
    </w:p>
  </w:footnote>
  <w:footnote w:id="14">
    <w:p w14:paraId="7A5AAB78" w14:textId="77777777" w:rsidR="00AF4C0C" w:rsidRPr="00AF4C0C" w:rsidRDefault="00AF4C0C">
      <w:pPr>
        <w:pStyle w:val="FootnoteText"/>
        <w:rPr>
          <w:lang w:val="en-US"/>
          <w:rPrChange w:id="1942" w:author="CCCCC" w:date="2017-06-21T18:53:00Z">
            <w:rPr/>
          </w:rPrChange>
        </w:rPr>
      </w:pPr>
      <w:ins w:id="1943" w:author="Cédric" w:date="2017-06-21T16:25:00Z">
        <w:r>
          <w:rPr>
            <w:rStyle w:val="FootnoteReference"/>
          </w:rPr>
          <w:footnoteRef/>
        </w:r>
        <w:r w:rsidRPr="00AF4C0C">
          <w:rPr>
            <w:lang w:val="en-US"/>
            <w:rPrChange w:id="1944" w:author="CCCCC" w:date="2017-06-21T18:53:00Z">
              <w:rPr/>
            </w:rPrChange>
          </w:rPr>
          <w:t xml:space="preserve"> virtual block device</w:t>
        </w:r>
      </w:ins>
    </w:p>
  </w:footnote>
  <w:footnote w:id="15">
    <w:p w14:paraId="0371163B" w14:textId="77777777" w:rsidR="00AF4C0C" w:rsidRDefault="00AF4C0C">
      <w:pPr>
        <w:pStyle w:val="FootnoteText"/>
      </w:pPr>
      <w:ins w:id="2074" w:author="Cédric" w:date="2017-06-21T16:39:00Z">
        <w:r>
          <w:rPr>
            <w:rStyle w:val="FootnoteReference"/>
          </w:rPr>
          <w:footnoteRef/>
        </w:r>
        <w:r>
          <w:t xml:space="preserve"> Glisser, déposer</w:t>
        </w:r>
      </w:ins>
    </w:p>
  </w:footnote>
  <w:footnote w:id="16">
    <w:p w14:paraId="246E7DD2" w14:textId="77777777" w:rsidR="00AF4C0C" w:rsidDel="00AC7334" w:rsidRDefault="00AF4C0C" w:rsidP="00E726A3">
      <w:pPr>
        <w:pStyle w:val="FootnoteText"/>
        <w:rPr>
          <w:ins w:id="2225" w:author="CCCCC" w:date="2017-06-20T22:51:00Z"/>
          <w:del w:id="2226" w:author="Cédric" w:date="2017-06-21T17:19:00Z"/>
        </w:rPr>
      </w:pPr>
      <w:ins w:id="2227" w:author="CCCCC" w:date="2017-06-20T22:51:00Z">
        <w:del w:id="2228" w:author="Cédric" w:date="2017-06-21T17:19:00Z">
          <w:r w:rsidDel="00AC7334">
            <w:rPr>
              <w:rStyle w:val="FootnoteReference"/>
            </w:rPr>
            <w:footnoteRef/>
          </w:r>
          <w:r w:rsidDel="00AC7334">
            <w:delText xml:space="preserve"> Troisième année de licence</w:delText>
          </w:r>
        </w:del>
      </w:ins>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0DA76" w14:textId="77777777" w:rsidR="00523988" w:rsidRDefault="00523988">
    <w:pPr>
      <w:pStyle w:val="Header"/>
      <w:rPr>
        <w:ins w:id="2280" w:author="CCCCC" w:date="2017-06-21T21:22:00Z"/>
      </w:rPr>
    </w:pPr>
    <w:ins w:id="2281" w:author="CCCCC" w:date="2017-06-21T21:22:00Z">
      <w:r>
        <w:t>Bois Cédric</w:t>
      </w:r>
    </w:ins>
  </w:p>
  <w:p w14:paraId="2539A787" w14:textId="77777777" w:rsidR="00523988" w:rsidRDefault="00523988">
    <w:pPr>
      <w:pStyle w:val="Header"/>
      <w:rPr>
        <w:ins w:id="2282" w:author="CCCCC" w:date="2017-06-21T21:22:00Z"/>
      </w:rPr>
    </w:pPr>
    <w:ins w:id="2283" w:author="CCCCC" w:date="2017-06-21T21:22:00Z">
      <w:r>
        <w:t>Master WIC</w:t>
      </w:r>
    </w:ins>
  </w:p>
  <w:p w14:paraId="2FDCA489" w14:textId="77777777" w:rsidR="00523988" w:rsidRDefault="00523988">
    <w:pPr>
      <w:pStyle w:val="Header"/>
    </w:pPr>
    <w:ins w:id="2284" w:author="CCCCC" w:date="2017-06-21T21:22:00Z">
      <w:r>
        <w:t>2016 - 2017</w:t>
      </w:r>
    </w:ins>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3802F2" w14:textId="54D09C84" w:rsidR="00EC014F" w:rsidRDefault="00EC01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406F"/>
    <w:multiLevelType w:val="hybridMultilevel"/>
    <w:tmpl w:val="6B0C4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9F53F0"/>
    <w:multiLevelType w:val="hybridMultilevel"/>
    <w:tmpl w:val="390047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9061C9"/>
    <w:multiLevelType w:val="hybridMultilevel"/>
    <w:tmpl w:val="709A62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CD96B14"/>
    <w:multiLevelType w:val="hybridMultilevel"/>
    <w:tmpl w:val="6C543E7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21FA25F4"/>
    <w:multiLevelType w:val="hybridMultilevel"/>
    <w:tmpl w:val="65144D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2255530C"/>
    <w:multiLevelType w:val="hybridMultilevel"/>
    <w:tmpl w:val="6C44D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41A3094"/>
    <w:multiLevelType w:val="hybridMultilevel"/>
    <w:tmpl w:val="D05C19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6AB20B7"/>
    <w:multiLevelType w:val="hybridMultilevel"/>
    <w:tmpl w:val="AA3C68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9961325"/>
    <w:multiLevelType w:val="hybridMultilevel"/>
    <w:tmpl w:val="434E6E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CDD4373"/>
    <w:multiLevelType w:val="hybridMultilevel"/>
    <w:tmpl w:val="AA0AAD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0D64487"/>
    <w:multiLevelType w:val="hybridMultilevel"/>
    <w:tmpl w:val="4B289D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A7B30EE"/>
    <w:multiLevelType w:val="hybridMultilevel"/>
    <w:tmpl w:val="C51E8F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EEA54F9"/>
    <w:multiLevelType w:val="hybridMultilevel"/>
    <w:tmpl w:val="3C7269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19814C1"/>
    <w:multiLevelType w:val="hybridMultilevel"/>
    <w:tmpl w:val="CDACB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9B14464"/>
    <w:multiLevelType w:val="hybridMultilevel"/>
    <w:tmpl w:val="F2540E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8BC7AAA"/>
    <w:multiLevelType w:val="hybridMultilevel"/>
    <w:tmpl w:val="50B469B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5AB76F95"/>
    <w:multiLevelType w:val="hybridMultilevel"/>
    <w:tmpl w:val="125EE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FC67174"/>
    <w:multiLevelType w:val="hybridMultilevel"/>
    <w:tmpl w:val="880247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42F1F85"/>
    <w:multiLevelType w:val="hybridMultilevel"/>
    <w:tmpl w:val="D8C821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4DA578B"/>
    <w:multiLevelType w:val="hybridMultilevel"/>
    <w:tmpl w:val="882EC7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C5A49F9"/>
    <w:multiLevelType w:val="hybridMultilevel"/>
    <w:tmpl w:val="175A24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9"/>
  </w:num>
  <w:num w:numId="4">
    <w:abstractNumId w:val="11"/>
  </w:num>
  <w:num w:numId="5">
    <w:abstractNumId w:val="17"/>
  </w:num>
  <w:num w:numId="6">
    <w:abstractNumId w:val="9"/>
  </w:num>
  <w:num w:numId="7">
    <w:abstractNumId w:val="2"/>
  </w:num>
  <w:num w:numId="8">
    <w:abstractNumId w:val="4"/>
  </w:num>
  <w:num w:numId="9">
    <w:abstractNumId w:val="3"/>
  </w:num>
  <w:num w:numId="10">
    <w:abstractNumId w:val="18"/>
  </w:num>
  <w:num w:numId="11">
    <w:abstractNumId w:val="0"/>
  </w:num>
  <w:num w:numId="12">
    <w:abstractNumId w:val="8"/>
  </w:num>
  <w:num w:numId="13">
    <w:abstractNumId w:val="10"/>
  </w:num>
  <w:num w:numId="14">
    <w:abstractNumId w:val="12"/>
  </w:num>
  <w:num w:numId="15">
    <w:abstractNumId w:val="13"/>
  </w:num>
  <w:num w:numId="16">
    <w:abstractNumId w:val="14"/>
  </w:num>
  <w:num w:numId="17">
    <w:abstractNumId w:val="16"/>
  </w:num>
  <w:num w:numId="18">
    <w:abstractNumId w:val="6"/>
  </w:num>
  <w:num w:numId="19">
    <w:abstractNumId w:val="15"/>
  </w:num>
  <w:num w:numId="20">
    <w:abstractNumId w:val="20"/>
  </w:num>
  <w:num w:numId="21">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CCCC">
    <w15:presenceInfo w15:providerId="None" w15:userId="CCC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fr-FR" w:vendorID="64" w:dllVersion="131078" w:nlCheck="1" w:checkStyle="0"/>
  <w:activeWritingStyle w:appName="MSWord" w:lang="en-US" w:vendorID="64" w:dllVersion="131078" w:nlCheck="1" w:checkStyle="1"/>
  <w:revisionView w:markup="0"/>
  <w:trackRevisions/>
  <w:defaultTabStop w:val="709"/>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E4B51"/>
    <w:rsid w:val="00000176"/>
    <w:rsid w:val="00001904"/>
    <w:rsid w:val="0000491D"/>
    <w:rsid w:val="00012E0B"/>
    <w:rsid w:val="000255D2"/>
    <w:rsid w:val="000308C2"/>
    <w:rsid w:val="00031663"/>
    <w:rsid w:val="00051691"/>
    <w:rsid w:val="00062CED"/>
    <w:rsid w:val="00064FB0"/>
    <w:rsid w:val="00065939"/>
    <w:rsid w:val="00076FAB"/>
    <w:rsid w:val="00091876"/>
    <w:rsid w:val="0009519E"/>
    <w:rsid w:val="000A0FA8"/>
    <w:rsid w:val="000A1F5D"/>
    <w:rsid w:val="000A6E6A"/>
    <w:rsid w:val="000B536E"/>
    <w:rsid w:val="000B5C4A"/>
    <w:rsid w:val="000C1A41"/>
    <w:rsid w:val="000C2900"/>
    <w:rsid w:val="000D1E7F"/>
    <w:rsid w:val="000D7996"/>
    <w:rsid w:val="000E2EAF"/>
    <w:rsid w:val="000E38D6"/>
    <w:rsid w:val="000F2FBA"/>
    <w:rsid w:val="00100D00"/>
    <w:rsid w:val="00105275"/>
    <w:rsid w:val="0010723F"/>
    <w:rsid w:val="00110DB9"/>
    <w:rsid w:val="00127D2D"/>
    <w:rsid w:val="00131C42"/>
    <w:rsid w:val="001349D1"/>
    <w:rsid w:val="00134D31"/>
    <w:rsid w:val="00141D02"/>
    <w:rsid w:val="00152EBE"/>
    <w:rsid w:val="001574DF"/>
    <w:rsid w:val="0016322B"/>
    <w:rsid w:val="00165C10"/>
    <w:rsid w:val="0017015E"/>
    <w:rsid w:val="00175BCC"/>
    <w:rsid w:val="00180512"/>
    <w:rsid w:val="001842F0"/>
    <w:rsid w:val="00184BEA"/>
    <w:rsid w:val="001855E4"/>
    <w:rsid w:val="00186300"/>
    <w:rsid w:val="00186F5A"/>
    <w:rsid w:val="0019242A"/>
    <w:rsid w:val="001A3614"/>
    <w:rsid w:val="001A4C64"/>
    <w:rsid w:val="001A5692"/>
    <w:rsid w:val="001B332D"/>
    <w:rsid w:val="001C0FA1"/>
    <w:rsid w:val="001C4193"/>
    <w:rsid w:val="001C459A"/>
    <w:rsid w:val="001C6FBA"/>
    <w:rsid w:val="001D4A6B"/>
    <w:rsid w:val="001E322E"/>
    <w:rsid w:val="001F2447"/>
    <w:rsid w:val="001F2AB8"/>
    <w:rsid w:val="001F68C4"/>
    <w:rsid w:val="001F753E"/>
    <w:rsid w:val="001F7E81"/>
    <w:rsid w:val="00202FDA"/>
    <w:rsid w:val="00211A67"/>
    <w:rsid w:val="002202D2"/>
    <w:rsid w:val="00221844"/>
    <w:rsid w:val="00225B0F"/>
    <w:rsid w:val="0023216D"/>
    <w:rsid w:val="002333D4"/>
    <w:rsid w:val="00234BCD"/>
    <w:rsid w:val="00235BED"/>
    <w:rsid w:val="002402C0"/>
    <w:rsid w:val="00243482"/>
    <w:rsid w:val="00250681"/>
    <w:rsid w:val="002607CE"/>
    <w:rsid w:val="00260CB2"/>
    <w:rsid w:val="00263290"/>
    <w:rsid w:val="002652F6"/>
    <w:rsid w:val="00265CA5"/>
    <w:rsid w:val="00274E89"/>
    <w:rsid w:val="0027714B"/>
    <w:rsid w:val="0028118C"/>
    <w:rsid w:val="00281BC1"/>
    <w:rsid w:val="002854EC"/>
    <w:rsid w:val="0028646F"/>
    <w:rsid w:val="002957AD"/>
    <w:rsid w:val="002A0B3C"/>
    <w:rsid w:val="002A51A9"/>
    <w:rsid w:val="002B486A"/>
    <w:rsid w:val="002B5055"/>
    <w:rsid w:val="002C062F"/>
    <w:rsid w:val="002C4B3F"/>
    <w:rsid w:val="002C76DF"/>
    <w:rsid w:val="002C7F62"/>
    <w:rsid w:val="002D0314"/>
    <w:rsid w:val="002D2B03"/>
    <w:rsid w:val="002F796F"/>
    <w:rsid w:val="00302622"/>
    <w:rsid w:val="00312850"/>
    <w:rsid w:val="003136F5"/>
    <w:rsid w:val="00316367"/>
    <w:rsid w:val="0032197F"/>
    <w:rsid w:val="00321DC5"/>
    <w:rsid w:val="0032560F"/>
    <w:rsid w:val="00332442"/>
    <w:rsid w:val="003369C2"/>
    <w:rsid w:val="00340CED"/>
    <w:rsid w:val="00346255"/>
    <w:rsid w:val="003529DC"/>
    <w:rsid w:val="00352E36"/>
    <w:rsid w:val="00353380"/>
    <w:rsid w:val="0035538D"/>
    <w:rsid w:val="00375806"/>
    <w:rsid w:val="0037711A"/>
    <w:rsid w:val="00380E67"/>
    <w:rsid w:val="00386330"/>
    <w:rsid w:val="00397ED6"/>
    <w:rsid w:val="003B4AC3"/>
    <w:rsid w:val="003B4E0D"/>
    <w:rsid w:val="003B64B0"/>
    <w:rsid w:val="003C68AA"/>
    <w:rsid w:val="003D1314"/>
    <w:rsid w:val="003D289F"/>
    <w:rsid w:val="003E39BA"/>
    <w:rsid w:val="003E4B51"/>
    <w:rsid w:val="003E5D3E"/>
    <w:rsid w:val="003E6424"/>
    <w:rsid w:val="003F77D0"/>
    <w:rsid w:val="00402C4C"/>
    <w:rsid w:val="0041257D"/>
    <w:rsid w:val="004179D6"/>
    <w:rsid w:val="00417EB8"/>
    <w:rsid w:val="00421941"/>
    <w:rsid w:val="004239CA"/>
    <w:rsid w:val="00432D2B"/>
    <w:rsid w:val="004330AE"/>
    <w:rsid w:val="00450DBB"/>
    <w:rsid w:val="00457CD5"/>
    <w:rsid w:val="00467671"/>
    <w:rsid w:val="00471A83"/>
    <w:rsid w:val="00473767"/>
    <w:rsid w:val="00473C18"/>
    <w:rsid w:val="00473C54"/>
    <w:rsid w:val="0047463C"/>
    <w:rsid w:val="00496593"/>
    <w:rsid w:val="004B3546"/>
    <w:rsid w:val="004C078E"/>
    <w:rsid w:val="004C7B3C"/>
    <w:rsid w:val="004E12B8"/>
    <w:rsid w:val="004E6FCB"/>
    <w:rsid w:val="004F4E97"/>
    <w:rsid w:val="004F6BC9"/>
    <w:rsid w:val="004F7A7A"/>
    <w:rsid w:val="0050170C"/>
    <w:rsid w:val="005052AC"/>
    <w:rsid w:val="005125BA"/>
    <w:rsid w:val="005132E9"/>
    <w:rsid w:val="00523988"/>
    <w:rsid w:val="00526457"/>
    <w:rsid w:val="005365C6"/>
    <w:rsid w:val="00541828"/>
    <w:rsid w:val="005741CB"/>
    <w:rsid w:val="00575365"/>
    <w:rsid w:val="00582BD3"/>
    <w:rsid w:val="00585D2B"/>
    <w:rsid w:val="00586EFC"/>
    <w:rsid w:val="00587075"/>
    <w:rsid w:val="0059095D"/>
    <w:rsid w:val="005965EF"/>
    <w:rsid w:val="005A48E0"/>
    <w:rsid w:val="005B3F29"/>
    <w:rsid w:val="005B76EB"/>
    <w:rsid w:val="005D526A"/>
    <w:rsid w:val="005E061D"/>
    <w:rsid w:val="005F0CF1"/>
    <w:rsid w:val="005F1751"/>
    <w:rsid w:val="005F2017"/>
    <w:rsid w:val="006008E5"/>
    <w:rsid w:val="0060717E"/>
    <w:rsid w:val="00607A0D"/>
    <w:rsid w:val="00611219"/>
    <w:rsid w:val="00617AAB"/>
    <w:rsid w:val="00625DCE"/>
    <w:rsid w:val="00644C0E"/>
    <w:rsid w:val="006621A3"/>
    <w:rsid w:val="00665D1C"/>
    <w:rsid w:val="00667DE3"/>
    <w:rsid w:val="00672DF6"/>
    <w:rsid w:val="006760A7"/>
    <w:rsid w:val="0068051B"/>
    <w:rsid w:val="00681248"/>
    <w:rsid w:val="00682D19"/>
    <w:rsid w:val="0068391D"/>
    <w:rsid w:val="00686AED"/>
    <w:rsid w:val="00687032"/>
    <w:rsid w:val="006870E2"/>
    <w:rsid w:val="006A0671"/>
    <w:rsid w:val="006A16AA"/>
    <w:rsid w:val="006A61E6"/>
    <w:rsid w:val="006A6726"/>
    <w:rsid w:val="006B7C1F"/>
    <w:rsid w:val="006C7277"/>
    <w:rsid w:val="006D1F56"/>
    <w:rsid w:val="006D646A"/>
    <w:rsid w:val="006F3074"/>
    <w:rsid w:val="006F7A8D"/>
    <w:rsid w:val="007107EF"/>
    <w:rsid w:val="00716310"/>
    <w:rsid w:val="00717A1F"/>
    <w:rsid w:val="00717BF0"/>
    <w:rsid w:val="007259E9"/>
    <w:rsid w:val="00732203"/>
    <w:rsid w:val="007366E9"/>
    <w:rsid w:val="00742D20"/>
    <w:rsid w:val="007478AE"/>
    <w:rsid w:val="00756D60"/>
    <w:rsid w:val="0076147E"/>
    <w:rsid w:val="007619BB"/>
    <w:rsid w:val="00762455"/>
    <w:rsid w:val="007625BB"/>
    <w:rsid w:val="0077221D"/>
    <w:rsid w:val="0077658B"/>
    <w:rsid w:val="00783597"/>
    <w:rsid w:val="00783A6C"/>
    <w:rsid w:val="007949FD"/>
    <w:rsid w:val="00795EA1"/>
    <w:rsid w:val="00797D10"/>
    <w:rsid w:val="007A649E"/>
    <w:rsid w:val="007A7568"/>
    <w:rsid w:val="007B007A"/>
    <w:rsid w:val="007B5BBB"/>
    <w:rsid w:val="007B5D77"/>
    <w:rsid w:val="007C69A9"/>
    <w:rsid w:val="007C7913"/>
    <w:rsid w:val="007D0CCA"/>
    <w:rsid w:val="007D41AF"/>
    <w:rsid w:val="007D5D0D"/>
    <w:rsid w:val="007E565D"/>
    <w:rsid w:val="00800840"/>
    <w:rsid w:val="00811F50"/>
    <w:rsid w:val="00815234"/>
    <w:rsid w:val="008219C9"/>
    <w:rsid w:val="00821BCE"/>
    <w:rsid w:val="008251F1"/>
    <w:rsid w:val="00826AFF"/>
    <w:rsid w:val="00830692"/>
    <w:rsid w:val="00833F3F"/>
    <w:rsid w:val="00841EB4"/>
    <w:rsid w:val="00844DF8"/>
    <w:rsid w:val="00851F94"/>
    <w:rsid w:val="00857FE5"/>
    <w:rsid w:val="00870F16"/>
    <w:rsid w:val="008743D8"/>
    <w:rsid w:val="0088294D"/>
    <w:rsid w:val="00882F47"/>
    <w:rsid w:val="00885419"/>
    <w:rsid w:val="00893895"/>
    <w:rsid w:val="0089420D"/>
    <w:rsid w:val="008960A9"/>
    <w:rsid w:val="008B3D37"/>
    <w:rsid w:val="008B4E5E"/>
    <w:rsid w:val="008B650A"/>
    <w:rsid w:val="008B6E6A"/>
    <w:rsid w:val="008C2B2B"/>
    <w:rsid w:val="008C5E05"/>
    <w:rsid w:val="008D19F8"/>
    <w:rsid w:val="008D45AE"/>
    <w:rsid w:val="008D6C78"/>
    <w:rsid w:val="008F14E3"/>
    <w:rsid w:val="008F63AA"/>
    <w:rsid w:val="008F6699"/>
    <w:rsid w:val="00903F3E"/>
    <w:rsid w:val="009075B3"/>
    <w:rsid w:val="009108B6"/>
    <w:rsid w:val="00910EA0"/>
    <w:rsid w:val="00915F57"/>
    <w:rsid w:val="009227EE"/>
    <w:rsid w:val="0092373C"/>
    <w:rsid w:val="00927304"/>
    <w:rsid w:val="00932030"/>
    <w:rsid w:val="00941E96"/>
    <w:rsid w:val="0094291B"/>
    <w:rsid w:val="00947FD3"/>
    <w:rsid w:val="00950EE2"/>
    <w:rsid w:val="009550E7"/>
    <w:rsid w:val="00977CE4"/>
    <w:rsid w:val="00992F50"/>
    <w:rsid w:val="009A1F6C"/>
    <w:rsid w:val="009B259F"/>
    <w:rsid w:val="009C419B"/>
    <w:rsid w:val="009C4D54"/>
    <w:rsid w:val="009D4320"/>
    <w:rsid w:val="009E097B"/>
    <w:rsid w:val="009E26CB"/>
    <w:rsid w:val="009F1EF0"/>
    <w:rsid w:val="009F72D3"/>
    <w:rsid w:val="00A038BB"/>
    <w:rsid w:val="00A22159"/>
    <w:rsid w:val="00A22295"/>
    <w:rsid w:val="00A231FE"/>
    <w:rsid w:val="00A256CB"/>
    <w:rsid w:val="00A269B7"/>
    <w:rsid w:val="00A46E78"/>
    <w:rsid w:val="00A47241"/>
    <w:rsid w:val="00A50DFC"/>
    <w:rsid w:val="00A62916"/>
    <w:rsid w:val="00A67341"/>
    <w:rsid w:val="00A71D8D"/>
    <w:rsid w:val="00A748D1"/>
    <w:rsid w:val="00A775DE"/>
    <w:rsid w:val="00A862B3"/>
    <w:rsid w:val="00A92189"/>
    <w:rsid w:val="00A930A0"/>
    <w:rsid w:val="00A9463A"/>
    <w:rsid w:val="00AA16F9"/>
    <w:rsid w:val="00AA1CA8"/>
    <w:rsid w:val="00AB5755"/>
    <w:rsid w:val="00AC7334"/>
    <w:rsid w:val="00AF4C0C"/>
    <w:rsid w:val="00AF7EFD"/>
    <w:rsid w:val="00B045DA"/>
    <w:rsid w:val="00B236D0"/>
    <w:rsid w:val="00B330DF"/>
    <w:rsid w:val="00B37D3A"/>
    <w:rsid w:val="00B444E3"/>
    <w:rsid w:val="00B4496C"/>
    <w:rsid w:val="00B54839"/>
    <w:rsid w:val="00B60E60"/>
    <w:rsid w:val="00B62F09"/>
    <w:rsid w:val="00B76940"/>
    <w:rsid w:val="00B85D06"/>
    <w:rsid w:val="00BB0330"/>
    <w:rsid w:val="00BB0916"/>
    <w:rsid w:val="00BB1C80"/>
    <w:rsid w:val="00BB4AAD"/>
    <w:rsid w:val="00BB5970"/>
    <w:rsid w:val="00BB7FF4"/>
    <w:rsid w:val="00BD1F64"/>
    <w:rsid w:val="00BE47D5"/>
    <w:rsid w:val="00BE7142"/>
    <w:rsid w:val="00BF200B"/>
    <w:rsid w:val="00C04163"/>
    <w:rsid w:val="00C15560"/>
    <w:rsid w:val="00C21BE3"/>
    <w:rsid w:val="00C2227C"/>
    <w:rsid w:val="00C22413"/>
    <w:rsid w:val="00C26A18"/>
    <w:rsid w:val="00C31344"/>
    <w:rsid w:val="00C374A9"/>
    <w:rsid w:val="00C418C4"/>
    <w:rsid w:val="00C51DA3"/>
    <w:rsid w:val="00C55C05"/>
    <w:rsid w:val="00C617FA"/>
    <w:rsid w:val="00C65498"/>
    <w:rsid w:val="00C66991"/>
    <w:rsid w:val="00C7379A"/>
    <w:rsid w:val="00C77AC3"/>
    <w:rsid w:val="00C865C2"/>
    <w:rsid w:val="00C87EF3"/>
    <w:rsid w:val="00C93960"/>
    <w:rsid w:val="00C9727D"/>
    <w:rsid w:val="00CA13B8"/>
    <w:rsid w:val="00CB6268"/>
    <w:rsid w:val="00CB74D7"/>
    <w:rsid w:val="00CC293B"/>
    <w:rsid w:val="00CC4285"/>
    <w:rsid w:val="00CC5FEB"/>
    <w:rsid w:val="00CD2527"/>
    <w:rsid w:val="00CD495B"/>
    <w:rsid w:val="00CE65BD"/>
    <w:rsid w:val="00CF00F1"/>
    <w:rsid w:val="00CF0650"/>
    <w:rsid w:val="00CF2AA4"/>
    <w:rsid w:val="00D00A96"/>
    <w:rsid w:val="00D0376B"/>
    <w:rsid w:val="00D049F9"/>
    <w:rsid w:val="00D05ECD"/>
    <w:rsid w:val="00D06539"/>
    <w:rsid w:val="00D12E2E"/>
    <w:rsid w:val="00D134D2"/>
    <w:rsid w:val="00D219E5"/>
    <w:rsid w:val="00D2744D"/>
    <w:rsid w:val="00D333F3"/>
    <w:rsid w:val="00D33EEB"/>
    <w:rsid w:val="00D34A97"/>
    <w:rsid w:val="00D37C21"/>
    <w:rsid w:val="00D501A2"/>
    <w:rsid w:val="00D51187"/>
    <w:rsid w:val="00D5711C"/>
    <w:rsid w:val="00D572C5"/>
    <w:rsid w:val="00D70483"/>
    <w:rsid w:val="00D727ED"/>
    <w:rsid w:val="00D75288"/>
    <w:rsid w:val="00DA3F7E"/>
    <w:rsid w:val="00DA7618"/>
    <w:rsid w:val="00DA7D81"/>
    <w:rsid w:val="00DB787C"/>
    <w:rsid w:val="00DC1B3D"/>
    <w:rsid w:val="00DC1E0A"/>
    <w:rsid w:val="00DC7F29"/>
    <w:rsid w:val="00DD32BE"/>
    <w:rsid w:val="00DE03AD"/>
    <w:rsid w:val="00DF5884"/>
    <w:rsid w:val="00E007BA"/>
    <w:rsid w:val="00E15E4D"/>
    <w:rsid w:val="00E17615"/>
    <w:rsid w:val="00E224CF"/>
    <w:rsid w:val="00E30E3B"/>
    <w:rsid w:val="00E311DD"/>
    <w:rsid w:val="00E44C61"/>
    <w:rsid w:val="00E5209F"/>
    <w:rsid w:val="00E56737"/>
    <w:rsid w:val="00E671F9"/>
    <w:rsid w:val="00E674A9"/>
    <w:rsid w:val="00E726A3"/>
    <w:rsid w:val="00E743F2"/>
    <w:rsid w:val="00E74B04"/>
    <w:rsid w:val="00E87667"/>
    <w:rsid w:val="00E91E38"/>
    <w:rsid w:val="00E9474C"/>
    <w:rsid w:val="00E96724"/>
    <w:rsid w:val="00EA15C6"/>
    <w:rsid w:val="00EA196F"/>
    <w:rsid w:val="00EA21D3"/>
    <w:rsid w:val="00EA674E"/>
    <w:rsid w:val="00EB43D1"/>
    <w:rsid w:val="00EB72E3"/>
    <w:rsid w:val="00EB7417"/>
    <w:rsid w:val="00EC014F"/>
    <w:rsid w:val="00EC1231"/>
    <w:rsid w:val="00EC5E05"/>
    <w:rsid w:val="00ED464C"/>
    <w:rsid w:val="00ED52D9"/>
    <w:rsid w:val="00ED67CE"/>
    <w:rsid w:val="00EF15D7"/>
    <w:rsid w:val="00EF66FC"/>
    <w:rsid w:val="00EF7035"/>
    <w:rsid w:val="00F0188C"/>
    <w:rsid w:val="00F01DBB"/>
    <w:rsid w:val="00F0256C"/>
    <w:rsid w:val="00F10476"/>
    <w:rsid w:val="00F11CC9"/>
    <w:rsid w:val="00F11EA1"/>
    <w:rsid w:val="00F15C4C"/>
    <w:rsid w:val="00F228DD"/>
    <w:rsid w:val="00F242B6"/>
    <w:rsid w:val="00F24D6B"/>
    <w:rsid w:val="00F24FB8"/>
    <w:rsid w:val="00F2544C"/>
    <w:rsid w:val="00F306BE"/>
    <w:rsid w:val="00F31021"/>
    <w:rsid w:val="00F3335A"/>
    <w:rsid w:val="00F55C14"/>
    <w:rsid w:val="00F55C7B"/>
    <w:rsid w:val="00F66E46"/>
    <w:rsid w:val="00F77EBE"/>
    <w:rsid w:val="00F86C2B"/>
    <w:rsid w:val="00F87647"/>
    <w:rsid w:val="00F920F1"/>
    <w:rsid w:val="00F94A0C"/>
    <w:rsid w:val="00FB251F"/>
    <w:rsid w:val="00FB26AB"/>
    <w:rsid w:val="00FC1B01"/>
    <w:rsid w:val="00FC3046"/>
    <w:rsid w:val="00FC3F16"/>
    <w:rsid w:val="00FC4687"/>
    <w:rsid w:val="00FD0D24"/>
    <w:rsid w:val="00FD3415"/>
    <w:rsid w:val="00FD4174"/>
    <w:rsid w:val="00FD52DB"/>
    <w:rsid w:val="00FE0A69"/>
    <w:rsid w:val="00FE35A8"/>
    <w:rsid w:val="00FE5807"/>
    <w:rsid w:val="00FF0B63"/>
    <w:rsid w:val="00FF47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AF208"/>
  <w15:docId w15:val="{B90FDA83-BB47-4454-81D5-067B54EF4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Source Han Sans CN Regular" w:hAnsi="Liberation Serif" w:cs="Lohit Devanagari"/>
        <w:kern w:val="3"/>
        <w:sz w:val="24"/>
        <w:szCs w:val="24"/>
        <w:lang w:val="fr-FR" w:eastAsia="zh-CN" w:bidi="hi-IN"/>
      </w:rPr>
    </w:rPrDefault>
    <w:pPrDefault>
      <w:pPr>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6E6A"/>
    <w:pPr>
      <w:spacing w:before="120" w:after="120"/>
      <w:jc w:val="both"/>
      <w:pPrChange w:id="0" w:author="CCCCC" w:date="2017-06-15T22:48:00Z">
        <w:pPr>
          <w:suppressAutoHyphens/>
          <w:autoSpaceDN w:val="0"/>
          <w:spacing w:before="120" w:after="120"/>
          <w:textAlignment w:val="baseline"/>
        </w:pPr>
      </w:pPrChange>
    </w:pPr>
    <w:rPr>
      <w:rFonts w:ascii="Times New Roman" w:hAnsi="Times New Roman"/>
      <w:rPrChange w:id="0" w:author="CCCCC" w:date="2017-06-15T22:48:00Z">
        <w:rPr>
          <w:rFonts w:eastAsia="Source Han Sans CN Regular" w:cs="Lohit Devanagari"/>
          <w:kern w:val="3"/>
          <w:sz w:val="24"/>
          <w:szCs w:val="24"/>
          <w:lang w:val="fr-FR" w:eastAsia="zh-CN" w:bidi="hi-IN"/>
        </w:rPr>
      </w:rPrChange>
    </w:rPr>
  </w:style>
  <w:style w:type="paragraph" w:styleId="Heading1">
    <w:name w:val="heading 1"/>
    <w:basedOn w:val="Normal"/>
    <w:next w:val="Normal"/>
    <w:link w:val="Heading1Char"/>
    <w:uiPriority w:val="9"/>
    <w:qFormat/>
    <w:rsid w:val="008B4E5E"/>
    <w:pPr>
      <w:keepNext/>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Normal"/>
    <w:next w:val="Normal"/>
    <w:link w:val="Heading2Char"/>
    <w:uiPriority w:val="9"/>
    <w:unhideWhenUsed/>
    <w:qFormat/>
    <w:rsid w:val="00800840"/>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1F7E81"/>
    <w:pPr>
      <w:keepNext/>
      <w:keepLines/>
      <w:spacing w:before="200" w:after="0"/>
      <w:ind w:left="709"/>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127D2D"/>
    <w:pPr>
      <w:keepNext/>
      <w:keepLines/>
      <w:spacing w:before="200" w:after="0"/>
      <w:ind w:left="1418"/>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FD52DB"/>
    <w:pPr>
      <w:keepNext/>
      <w:keepLines/>
      <w:spacing w:before="40" w:after="0"/>
      <w:ind w:left="2127"/>
      <w:outlineLvl w:val="4"/>
    </w:pPr>
    <w:rPr>
      <w:rFonts w:asciiTheme="majorHAnsi" w:eastAsiaTheme="majorEastAsia" w:hAnsiTheme="majorHAnsi" w:cs="Mangal"/>
      <w:color w:val="365F91"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3E4B51"/>
  </w:style>
  <w:style w:type="paragraph" w:customStyle="1" w:styleId="Heading">
    <w:name w:val="Heading"/>
    <w:basedOn w:val="Standard"/>
    <w:next w:val="Textbody"/>
    <w:rsid w:val="003E4B51"/>
    <w:pPr>
      <w:keepNext/>
      <w:spacing w:before="240" w:after="120"/>
    </w:pPr>
    <w:rPr>
      <w:rFonts w:ascii="Liberation Sans" w:hAnsi="Liberation Sans"/>
      <w:sz w:val="28"/>
      <w:szCs w:val="28"/>
    </w:rPr>
  </w:style>
  <w:style w:type="paragraph" w:customStyle="1" w:styleId="Textbody">
    <w:name w:val="Text body"/>
    <w:basedOn w:val="Standard"/>
    <w:rsid w:val="003E4B51"/>
    <w:pPr>
      <w:spacing w:after="140" w:line="288" w:lineRule="auto"/>
    </w:pPr>
  </w:style>
  <w:style w:type="paragraph" w:styleId="List">
    <w:name w:val="List"/>
    <w:basedOn w:val="Textbody"/>
    <w:rsid w:val="003E4B51"/>
  </w:style>
  <w:style w:type="paragraph" w:customStyle="1" w:styleId="Caption1">
    <w:name w:val="Caption1"/>
    <w:basedOn w:val="Standard"/>
    <w:rsid w:val="003E4B51"/>
    <w:pPr>
      <w:suppressLineNumbers/>
      <w:spacing w:before="120" w:after="120"/>
    </w:pPr>
    <w:rPr>
      <w:i/>
      <w:iCs/>
    </w:rPr>
  </w:style>
  <w:style w:type="paragraph" w:customStyle="1" w:styleId="Index">
    <w:name w:val="Index"/>
    <w:basedOn w:val="Standard"/>
    <w:rsid w:val="003E4B51"/>
    <w:pPr>
      <w:suppressLineNumbers/>
    </w:pPr>
  </w:style>
  <w:style w:type="character" w:customStyle="1" w:styleId="Heading2Char">
    <w:name w:val="Heading 2 Char"/>
    <w:basedOn w:val="DefaultParagraphFont"/>
    <w:link w:val="Heading2"/>
    <w:uiPriority w:val="9"/>
    <w:rsid w:val="00800840"/>
    <w:rPr>
      <w:rFonts w:asciiTheme="majorHAnsi" w:eastAsiaTheme="majorEastAsia" w:hAnsiTheme="majorHAnsi" w:cs="Mangal"/>
      <w:b/>
      <w:bCs/>
      <w:color w:val="4F81BD" w:themeColor="accent1"/>
      <w:sz w:val="26"/>
      <w:szCs w:val="23"/>
    </w:rPr>
  </w:style>
  <w:style w:type="character" w:customStyle="1" w:styleId="5yl5">
    <w:name w:val="_5yl5"/>
    <w:basedOn w:val="DefaultParagraphFont"/>
    <w:rsid w:val="00321DC5"/>
  </w:style>
  <w:style w:type="character" w:customStyle="1" w:styleId="Heading4Char">
    <w:name w:val="Heading 4 Char"/>
    <w:basedOn w:val="DefaultParagraphFont"/>
    <w:link w:val="Heading4"/>
    <w:uiPriority w:val="9"/>
    <w:rsid w:val="00127D2D"/>
    <w:rPr>
      <w:rFonts w:asciiTheme="majorHAnsi" w:eastAsiaTheme="majorEastAsia" w:hAnsiTheme="majorHAnsi" w:cs="Mangal"/>
      <w:b/>
      <w:bCs/>
      <w:i/>
      <w:iCs/>
      <w:color w:val="4F81BD" w:themeColor="accent1"/>
      <w:szCs w:val="21"/>
    </w:rPr>
  </w:style>
  <w:style w:type="paragraph" w:styleId="BalloonText">
    <w:name w:val="Balloon Text"/>
    <w:basedOn w:val="Normal"/>
    <w:link w:val="BalloonTextChar"/>
    <w:uiPriority w:val="99"/>
    <w:semiHidden/>
    <w:unhideWhenUsed/>
    <w:rsid w:val="004E12B8"/>
    <w:pPr>
      <w:spacing w:before="0" w:after="0"/>
    </w:pPr>
    <w:rPr>
      <w:rFonts w:ascii="Tahoma" w:hAnsi="Tahoma" w:cs="Mangal"/>
      <w:sz w:val="16"/>
      <w:szCs w:val="14"/>
    </w:rPr>
  </w:style>
  <w:style w:type="character" w:customStyle="1" w:styleId="BalloonTextChar">
    <w:name w:val="Balloon Text Char"/>
    <w:basedOn w:val="DefaultParagraphFont"/>
    <w:link w:val="BalloonText"/>
    <w:uiPriority w:val="99"/>
    <w:semiHidden/>
    <w:rsid w:val="004E12B8"/>
    <w:rPr>
      <w:rFonts w:ascii="Tahoma" w:hAnsi="Tahoma" w:cs="Mangal"/>
      <w:sz w:val="16"/>
      <w:szCs w:val="14"/>
    </w:rPr>
  </w:style>
  <w:style w:type="character" w:customStyle="1" w:styleId="Heading3Char">
    <w:name w:val="Heading 3 Char"/>
    <w:basedOn w:val="DefaultParagraphFont"/>
    <w:link w:val="Heading3"/>
    <w:uiPriority w:val="9"/>
    <w:rsid w:val="001F7E81"/>
    <w:rPr>
      <w:rFonts w:asciiTheme="majorHAnsi" w:eastAsiaTheme="majorEastAsia" w:hAnsiTheme="majorHAnsi" w:cs="Mangal"/>
      <w:b/>
      <w:bCs/>
      <w:color w:val="4F81BD" w:themeColor="accent1"/>
      <w:szCs w:val="21"/>
    </w:rPr>
  </w:style>
  <w:style w:type="paragraph" w:styleId="ListParagraph">
    <w:name w:val="List Paragraph"/>
    <w:basedOn w:val="Normal"/>
    <w:uiPriority w:val="34"/>
    <w:qFormat/>
    <w:rsid w:val="000D7996"/>
    <w:pPr>
      <w:ind w:left="720"/>
      <w:contextualSpacing/>
    </w:pPr>
    <w:rPr>
      <w:rFonts w:cs="Mangal"/>
      <w:szCs w:val="21"/>
    </w:rPr>
  </w:style>
  <w:style w:type="paragraph" w:styleId="NoSpacing">
    <w:name w:val="No Spacing"/>
    <w:link w:val="NoSpacingChar"/>
    <w:uiPriority w:val="1"/>
    <w:qFormat/>
    <w:rsid w:val="000D7996"/>
    <w:pPr>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NoSpacingChar">
    <w:name w:val="No Spacing Char"/>
    <w:basedOn w:val="DefaultParagraphFont"/>
    <w:link w:val="NoSpacing"/>
    <w:uiPriority w:val="1"/>
    <w:rsid w:val="000D7996"/>
    <w:rPr>
      <w:rFonts w:asciiTheme="minorHAnsi" w:eastAsiaTheme="minorEastAsia" w:hAnsiTheme="minorHAnsi" w:cstheme="minorBidi"/>
      <w:kern w:val="0"/>
      <w:sz w:val="22"/>
      <w:szCs w:val="22"/>
      <w:lang w:eastAsia="en-US" w:bidi="ar-SA"/>
    </w:rPr>
  </w:style>
  <w:style w:type="character" w:customStyle="1" w:styleId="Heading1Char">
    <w:name w:val="Heading 1 Char"/>
    <w:basedOn w:val="DefaultParagraphFont"/>
    <w:link w:val="Heading1"/>
    <w:uiPriority w:val="9"/>
    <w:rsid w:val="008B4E5E"/>
    <w:rPr>
      <w:rFonts w:asciiTheme="majorHAnsi" w:eastAsiaTheme="majorEastAsia" w:hAnsiTheme="majorHAnsi" w:cs="Mangal"/>
      <w:b/>
      <w:bCs/>
      <w:color w:val="365F91" w:themeColor="accent1" w:themeShade="BF"/>
      <w:sz w:val="28"/>
      <w:szCs w:val="25"/>
    </w:rPr>
  </w:style>
  <w:style w:type="paragraph" w:styleId="TOCHeading">
    <w:name w:val="TOC Heading"/>
    <w:basedOn w:val="Heading1"/>
    <w:next w:val="Normal"/>
    <w:uiPriority w:val="39"/>
    <w:unhideWhenUsed/>
    <w:qFormat/>
    <w:rsid w:val="008B4E5E"/>
    <w:pPr>
      <w:suppressAutoHyphens w:val="0"/>
      <w:autoSpaceDN/>
      <w:spacing w:line="276" w:lineRule="auto"/>
      <w:textAlignment w:val="auto"/>
      <w:outlineLvl w:val="9"/>
    </w:pPr>
    <w:rPr>
      <w:rFonts w:cstheme="majorBidi"/>
      <w:kern w:val="0"/>
      <w:szCs w:val="28"/>
      <w:lang w:eastAsia="en-US" w:bidi="ar-SA"/>
    </w:rPr>
  </w:style>
  <w:style w:type="paragraph" w:styleId="TOC2">
    <w:name w:val="toc 2"/>
    <w:basedOn w:val="Normal"/>
    <w:next w:val="Normal"/>
    <w:autoRedefine/>
    <w:uiPriority w:val="39"/>
    <w:unhideWhenUsed/>
    <w:rsid w:val="008B4E5E"/>
    <w:pPr>
      <w:spacing w:after="100"/>
      <w:ind w:left="240"/>
    </w:pPr>
    <w:rPr>
      <w:rFonts w:cs="Mangal"/>
      <w:szCs w:val="21"/>
    </w:rPr>
  </w:style>
  <w:style w:type="paragraph" w:styleId="TOC3">
    <w:name w:val="toc 3"/>
    <w:basedOn w:val="Normal"/>
    <w:next w:val="Normal"/>
    <w:autoRedefine/>
    <w:uiPriority w:val="39"/>
    <w:unhideWhenUsed/>
    <w:rsid w:val="008B4E5E"/>
    <w:pPr>
      <w:spacing w:after="100"/>
      <w:ind w:left="480"/>
    </w:pPr>
    <w:rPr>
      <w:rFonts w:cs="Mangal"/>
      <w:szCs w:val="21"/>
    </w:rPr>
  </w:style>
  <w:style w:type="character" w:styleId="Hyperlink">
    <w:name w:val="Hyperlink"/>
    <w:basedOn w:val="DefaultParagraphFont"/>
    <w:uiPriority w:val="99"/>
    <w:unhideWhenUsed/>
    <w:rsid w:val="008B4E5E"/>
    <w:rPr>
      <w:color w:val="0000FF" w:themeColor="hyperlink"/>
      <w:u w:val="single"/>
    </w:rPr>
  </w:style>
  <w:style w:type="paragraph" w:styleId="Header">
    <w:name w:val="header"/>
    <w:basedOn w:val="Normal"/>
    <w:link w:val="HeaderChar"/>
    <w:uiPriority w:val="99"/>
    <w:unhideWhenUsed/>
    <w:rsid w:val="008B4E5E"/>
    <w:pPr>
      <w:tabs>
        <w:tab w:val="center" w:pos="4536"/>
        <w:tab w:val="right" w:pos="9072"/>
      </w:tabs>
      <w:spacing w:before="0" w:after="0"/>
    </w:pPr>
    <w:rPr>
      <w:rFonts w:cs="Mangal"/>
      <w:szCs w:val="21"/>
    </w:rPr>
  </w:style>
  <w:style w:type="character" w:customStyle="1" w:styleId="HeaderChar">
    <w:name w:val="Header Char"/>
    <w:basedOn w:val="DefaultParagraphFont"/>
    <w:link w:val="Header"/>
    <w:uiPriority w:val="99"/>
    <w:rsid w:val="008B4E5E"/>
    <w:rPr>
      <w:rFonts w:ascii="Times New Roman" w:hAnsi="Times New Roman" w:cs="Mangal"/>
      <w:szCs w:val="21"/>
    </w:rPr>
  </w:style>
  <w:style w:type="paragraph" w:styleId="Footer">
    <w:name w:val="footer"/>
    <w:basedOn w:val="Normal"/>
    <w:link w:val="FooterChar"/>
    <w:uiPriority w:val="99"/>
    <w:unhideWhenUsed/>
    <w:rsid w:val="008B4E5E"/>
    <w:pPr>
      <w:tabs>
        <w:tab w:val="center" w:pos="4536"/>
        <w:tab w:val="right" w:pos="9072"/>
      </w:tabs>
      <w:spacing w:before="0" w:after="0"/>
    </w:pPr>
    <w:rPr>
      <w:rFonts w:cs="Mangal"/>
      <w:szCs w:val="21"/>
    </w:rPr>
  </w:style>
  <w:style w:type="character" w:customStyle="1" w:styleId="FooterChar">
    <w:name w:val="Footer Char"/>
    <w:basedOn w:val="DefaultParagraphFont"/>
    <w:link w:val="Footer"/>
    <w:uiPriority w:val="99"/>
    <w:rsid w:val="008B4E5E"/>
    <w:rPr>
      <w:rFonts w:ascii="Times New Roman" w:hAnsi="Times New Roman" w:cs="Mangal"/>
      <w:szCs w:val="21"/>
    </w:rPr>
  </w:style>
  <w:style w:type="paragraph" w:styleId="EndnoteText">
    <w:name w:val="endnote text"/>
    <w:basedOn w:val="Normal"/>
    <w:link w:val="EndnoteTextChar"/>
    <w:uiPriority w:val="99"/>
    <w:semiHidden/>
    <w:unhideWhenUsed/>
    <w:rsid w:val="007E565D"/>
    <w:pPr>
      <w:spacing w:before="0" w:after="0"/>
    </w:pPr>
    <w:rPr>
      <w:rFonts w:cs="Mangal"/>
      <w:sz w:val="20"/>
      <w:szCs w:val="18"/>
    </w:rPr>
  </w:style>
  <w:style w:type="character" w:customStyle="1" w:styleId="EndnoteTextChar">
    <w:name w:val="Endnote Text Char"/>
    <w:basedOn w:val="DefaultParagraphFont"/>
    <w:link w:val="EndnoteText"/>
    <w:uiPriority w:val="99"/>
    <w:semiHidden/>
    <w:rsid w:val="007E565D"/>
    <w:rPr>
      <w:rFonts w:ascii="Times New Roman" w:hAnsi="Times New Roman" w:cs="Mangal"/>
      <w:sz w:val="20"/>
      <w:szCs w:val="18"/>
    </w:rPr>
  </w:style>
  <w:style w:type="character" w:styleId="EndnoteReference">
    <w:name w:val="endnote reference"/>
    <w:basedOn w:val="DefaultParagraphFont"/>
    <w:uiPriority w:val="99"/>
    <w:semiHidden/>
    <w:unhideWhenUsed/>
    <w:rsid w:val="007E565D"/>
    <w:rPr>
      <w:vertAlign w:val="superscript"/>
    </w:rPr>
  </w:style>
  <w:style w:type="paragraph" w:styleId="FootnoteText">
    <w:name w:val="footnote text"/>
    <w:basedOn w:val="Normal"/>
    <w:link w:val="FootnoteTextChar"/>
    <w:uiPriority w:val="99"/>
    <w:unhideWhenUsed/>
    <w:rsid w:val="007E565D"/>
    <w:pPr>
      <w:spacing w:before="0" w:after="0"/>
    </w:pPr>
    <w:rPr>
      <w:rFonts w:cs="Mangal"/>
      <w:sz w:val="20"/>
      <w:szCs w:val="18"/>
    </w:rPr>
  </w:style>
  <w:style w:type="character" w:customStyle="1" w:styleId="FootnoteTextChar">
    <w:name w:val="Footnote Text Char"/>
    <w:basedOn w:val="DefaultParagraphFont"/>
    <w:link w:val="FootnoteText"/>
    <w:uiPriority w:val="99"/>
    <w:rsid w:val="007E565D"/>
    <w:rPr>
      <w:rFonts w:ascii="Times New Roman" w:hAnsi="Times New Roman" w:cs="Mangal"/>
      <w:sz w:val="20"/>
      <w:szCs w:val="18"/>
    </w:rPr>
  </w:style>
  <w:style w:type="character" w:styleId="FootnoteReference">
    <w:name w:val="footnote reference"/>
    <w:basedOn w:val="DefaultParagraphFont"/>
    <w:uiPriority w:val="99"/>
    <w:semiHidden/>
    <w:unhideWhenUsed/>
    <w:rsid w:val="007E565D"/>
    <w:rPr>
      <w:vertAlign w:val="superscript"/>
    </w:rPr>
  </w:style>
  <w:style w:type="paragraph" w:styleId="Caption">
    <w:name w:val="caption"/>
    <w:basedOn w:val="Normal"/>
    <w:next w:val="Normal"/>
    <w:uiPriority w:val="35"/>
    <w:unhideWhenUsed/>
    <w:qFormat/>
    <w:rsid w:val="00667DE3"/>
    <w:pPr>
      <w:spacing w:before="0" w:after="200"/>
    </w:pPr>
    <w:rPr>
      <w:rFonts w:cs="Mangal"/>
      <w:i/>
      <w:iCs/>
      <w:color w:val="1F497D" w:themeColor="text2"/>
      <w:sz w:val="18"/>
      <w:szCs w:val="16"/>
    </w:rPr>
  </w:style>
  <w:style w:type="paragraph" w:styleId="Revision">
    <w:name w:val="Revision"/>
    <w:hidden/>
    <w:uiPriority w:val="99"/>
    <w:semiHidden/>
    <w:rsid w:val="00BB5970"/>
    <w:pPr>
      <w:suppressAutoHyphens w:val="0"/>
      <w:autoSpaceDN/>
      <w:textAlignment w:val="auto"/>
    </w:pPr>
    <w:rPr>
      <w:rFonts w:ascii="Times New Roman" w:hAnsi="Times New Roman" w:cs="Mangal"/>
      <w:szCs w:val="21"/>
    </w:rPr>
  </w:style>
  <w:style w:type="paragraph" w:styleId="TOC1">
    <w:name w:val="toc 1"/>
    <w:basedOn w:val="Normal"/>
    <w:next w:val="Normal"/>
    <w:autoRedefine/>
    <w:uiPriority w:val="39"/>
    <w:unhideWhenUsed/>
    <w:rsid w:val="008F6699"/>
    <w:pPr>
      <w:spacing w:after="100"/>
    </w:pPr>
    <w:rPr>
      <w:rFonts w:cs="Mangal"/>
      <w:szCs w:val="21"/>
    </w:rPr>
  </w:style>
  <w:style w:type="character" w:styleId="CommentReference">
    <w:name w:val="annotation reference"/>
    <w:basedOn w:val="DefaultParagraphFont"/>
    <w:uiPriority w:val="99"/>
    <w:semiHidden/>
    <w:unhideWhenUsed/>
    <w:rsid w:val="00EB7417"/>
    <w:rPr>
      <w:sz w:val="16"/>
      <w:szCs w:val="16"/>
    </w:rPr>
  </w:style>
  <w:style w:type="paragraph" w:styleId="CommentText">
    <w:name w:val="annotation text"/>
    <w:basedOn w:val="Normal"/>
    <w:link w:val="CommentTextChar"/>
    <w:uiPriority w:val="99"/>
    <w:semiHidden/>
    <w:unhideWhenUsed/>
    <w:rsid w:val="00EB7417"/>
    <w:rPr>
      <w:rFonts w:cs="Mangal"/>
      <w:sz w:val="20"/>
      <w:szCs w:val="18"/>
    </w:rPr>
  </w:style>
  <w:style w:type="character" w:customStyle="1" w:styleId="CommentTextChar">
    <w:name w:val="Comment Text Char"/>
    <w:basedOn w:val="DefaultParagraphFont"/>
    <w:link w:val="CommentText"/>
    <w:uiPriority w:val="99"/>
    <w:semiHidden/>
    <w:rsid w:val="00EB7417"/>
    <w:rPr>
      <w:rFonts w:ascii="Times New Roman" w:hAnsi="Times New Roman" w:cs="Mangal"/>
      <w:sz w:val="20"/>
      <w:szCs w:val="18"/>
    </w:rPr>
  </w:style>
  <w:style w:type="paragraph" w:styleId="CommentSubject">
    <w:name w:val="annotation subject"/>
    <w:basedOn w:val="CommentText"/>
    <w:next w:val="CommentText"/>
    <w:link w:val="CommentSubjectChar"/>
    <w:uiPriority w:val="99"/>
    <w:semiHidden/>
    <w:unhideWhenUsed/>
    <w:rsid w:val="00EB7417"/>
    <w:rPr>
      <w:b/>
      <w:bCs/>
    </w:rPr>
  </w:style>
  <w:style w:type="character" w:customStyle="1" w:styleId="CommentSubjectChar">
    <w:name w:val="Comment Subject Char"/>
    <w:basedOn w:val="CommentTextChar"/>
    <w:link w:val="CommentSubject"/>
    <w:uiPriority w:val="99"/>
    <w:semiHidden/>
    <w:rsid w:val="00EB7417"/>
    <w:rPr>
      <w:rFonts w:ascii="Times New Roman" w:hAnsi="Times New Roman" w:cs="Mangal"/>
      <w:b/>
      <w:bCs/>
      <w:sz w:val="20"/>
      <w:szCs w:val="18"/>
    </w:rPr>
  </w:style>
  <w:style w:type="character" w:customStyle="1" w:styleId="Heading5Char">
    <w:name w:val="Heading 5 Char"/>
    <w:basedOn w:val="DefaultParagraphFont"/>
    <w:link w:val="Heading5"/>
    <w:uiPriority w:val="9"/>
    <w:rsid w:val="00FD52DB"/>
    <w:rPr>
      <w:rFonts w:asciiTheme="majorHAnsi" w:eastAsiaTheme="majorEastAsia" w:hAnsiTheme="majorHAnsi" w:cs="Mangal"/>
      <w:color w:val="365F91" w:themeColor="accent1" w:themeShade="BF"/>
      <w:szCs w:val="21"/>
    </w:rPr>
  </w:style>
  <w:style w:type="character" w:styleId="Strong">
    <w:name w:val="Strong"/>
    <w:basedOn w:val="DefaultParagraphFont"/>
    <w:uiPriority w:val="22"/>
    <w:qFormat/>
    <w:rsid w:val="00EA21D3"/>
    <w:rPr>
      <w:b/>
      <w:bCs/>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281290">
      <w:bodyDiv w:val="1"/>
      <w:marLeft w:val="0"/>
      <w:marRight w:val="0"/>
      <w:marTop w:val="0"/>
      <w:marBottom w:val="0"/>
      <w:divBdr>
        <w:top w:val="none" w:sz="0" w:space="0" w:color="auto"/>
        <w:left w:val="none" w:sz="0" w:space="0" w:color="auto"/>
        <w:bottom w:val="none" w:sz="0" w:space="0" w:color="auto"/>
        <w:right w:val="none" w:sz="0" w:space="0" w:color="auto"/>
      </w:divBdr>
    </w:div>
    <w:div w:id="513302869">
      <w:bodyDiv w:val="1"/>
      <w:marLeft w:val="0"/>
      <w:marRight w:val="0"/>
      <w:marTop w:val="0"/>
      <w:marBottom w:val="0"/>
      <w:divBdr>
        <w:top w:val="none" w:sz="0" w:space="0" w:color="auto"/>
        <w:left w:val="none" w:sz="0" w:space="0" w:color="auto"/>
        <w:bottom w:val="none" w:sz="0" w:space="0" w:color="auto"/>
        <w:right w:val="none" w:sz="0" w:space="0" w:color="auto"/>
      </w:divBdr>
    </w:div>
    <w:div w:id="607392110">
      <w:bodyDiv w:val="1"/>
      <w:marLeft w:val="0"/>
      <w:marRight w:val="0"/>
      <w:marTop w:val="0"/>
      <w:marBottom w:val="0"/>
      <w:divBdr>
        <w:top w:val="none" w:sz="0" w:space="0" w:color="auto"/>
        <w:left w:val="none" w:sz="0" w:space="0" w:color="auto"/>
        <w:bottom w:val="none" w:sz="0" w:space="0" w:color="auto"/>
        <w:right w:val="none" w:sz="0" w:space="0" w:color="auto"/>
      </w:divBdr>
    </w:div>
    <w:div w:id="855120333">
      <w:bodyDiv w:val="1"/>
      <w:marLeft w:val="0"/>
      <w:marRight w:val="0"/>
      <w:marTop w:val="0"/>
      <w:marBottom w:val="0"/>
      <w:divBdr>
        <w:top w:val="none" w:sz="0" w:space="0" w:color="auto"/>
        <w:left w:val="none" w:sz="0" w:space="0" w:color="auto"/>
        <w:bottom w:val="none" w:sz="0" w:space="0" w:color="auto"/>
        <w:right w:val="none" w:sz="0" w:space="0" w:color="auto"/>
      </w:divBdr>
    </w:div>
    <w:div w:id="1111820392">
      <w:bodyDiv w:val="1"/>
      <w:marLeft w:val="0"/>
      <w:marRight w:val="0"/>
      <w:marTop w:val="0"/>
      <w:marBottom w:val="0"/>
      <w:divBdr>
        <w:top w:val="none" w:sz="0" w:space="0" w:color="auto"/>
        <w:left w:val="none" w:sz="0" w:space="0" w:color="auto"/>
        <w:bottom w:val="none" w:sz="0" w:space="0" w:color="auto"/>
        <w:right w:val="none" w:sz="0" w:space="0" w:color="auto"/>
      </w:divBdr>
    </w:div>
    <w:div w:id="1270695493">
      <w:bodyDiv w:val="1"/>
      <w:marLeft w:val="0"/>
      <w:marRight w:val="0"/>
      <w:marTop w:val="0"/>
      <w:marBottom w:val="0"/>
      <w:divBdr>
        <w:top w:val="none" w:sz="0" w:space="0" w:color="auto"/>
        <w:left w:val="none" w:sz="0" w:space="0" w:color="auto"/>
        <w:bottom w:val="none" w:sz="0" w:space="0" w:color="auto"/>
        <w:right w:val="none" w:sz="0" w:space="0" w:color="auto"/>
      </w:divBdr>
    </w:div>
    <w:div w:id="1873347447">
      <w:bodyDiv w:val="1"/>
      <w:marLeft w:val="0"/>
      <w:marRight w:val="0"/>
      <w:marTop w:val="0"/>
      <w:marBottom w:val="0"/>
      <w:divBdr>
        <w:top w:val="none" w:sz="0" w:space="0" w:color="auto"/>
        <w:left w:val="none" w:sz="0" w:space="0" w:color="auto"/>
        <w:bottom w:val="none" w:sz="0" w:space="0" w:color="auto"/>
        <w:right w:val="none" w:sz="0" w:space="0" w:color="auto"/>
      </w:divBdr>
    </w:div>
    <w:div w:id="1884101804">
      <w:bodyDiv w:val="1"/>
      <w:marLeft w:val="0"/>
      <w:marRight w:val="0"/>
      <w:marTop w:val="0"/>
      <w:marBottom w:val="0"/>
      <w:divBdr>
        <w:top w:val="none" w:sz="0" w:space="0" w:color="auto"/>
        <w:left w:val="none" w:sz="0" w:space="0" w:color="auto"/>
        <w:bottom w:val="none" w:sz="0" w:space="0" w:color="auto"/>
        <w:right w:val="none" w:sz="0" w:space="0" w:color="auto"/>
      </w:divBdr>
    </w:div>
    <w:div w:id="2098941896">
      <w:bodyDiv w:val="1"/>
      <w:marLeft w:val="0"/>
      <w:marRight w:val="0"/>
      <w:marTop w:val="0"/>
      <w:marBottom w:val="0"/>
      <w:divBdr>
        <w:top w:val="none" w:sz="0" w:space="0" w:color="auto"/>
        <w:left w:val="none" w:sz="0" w:space="0" w:color="auto"/>
        <w:bottom w:val="none" w:sz="0" w:space="0" w:color="auto"/>
        <w:right w:val="none" w:sz="0" w:space="0" w:color="auto"/>
      </w:divBdr>
    </w:div>
    <w:div w:id="2103336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microsoft.com/office/2011/relationships/commentsExtended" Target="commentsExtended.xm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4.xml"/><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67.png"/><Relationship Id="rId90" Type="http://schemas.openxmlformats.org/officeDocument/2006/relationships/image" Target="media/image7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oter" Target="footer3.xml"/><Relationship Id="rId80" Type="http://schemas.openxmlformats.org/officeDocument/2006/relationships/image" Target="media/image65.png"/><Relationship Id="rId85" Type="http://schemas.openxmlformats.org/officeDocument/2006/relationships/image" Target="media/image70.png"/><Relationship Id="rId93" Type="http://schemas.microsoft.com/office/2011/relationships/people" Target="people.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comments" Target="comments.xm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1.xm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93DB1F-9280-4D74-B8D6-EB57E4A9212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Participation au développement de Xen Orchestra,  interface web de gestion de machines virtuelles</PublishDate>
  <Abstract>Bois Cédric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45E873-E648-405E-A2BF-8E27A6395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8061</TotalTime>
  <Pages>49</Pages>
  <Words>10488</Words>
  <Characters>57686</Characters>
  <Application>Microsoft Office Word</Application>
  <DocSecurity>0</DocSecurity>
  <Lines>480</Lines>
  <Paragraphs>136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Rapport de stage</vt:lpstr>
      <vt:lpstr>Rapport de stage</vt:lpstr>
    </vt:vector>
  </TitlesOfParts>
  <Company/>
  <LinksUpToDate>false</LinksUpToDate>
  <CharactersWithSpaces>68038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Bois Cédric</dc:subject>
  <dc:creator>CCCCC</dc:creator>
  <cp:keywords/>
  <dc:description/>
  <cp:lastModifiedBy>CCCCC</cp:lastModifiedBy>
  <cp:revision>116</cp:revision>
  <dcterms:created xsi:type="dcterms:W3CDTF">2017-06-07T20:55:00Z</dcterms:created>
  <dcterms:modified xsi:type="dcterms:W3CDTF">2017-06-21T23:26:00Z</dcterms:modified>
</cp:coreProperties>
</file>