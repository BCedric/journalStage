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firstRow="1" w:lastRow="0" w:firstColumn="1" w:lastColumn="0" w:noHBand="0" w:noVBand="1"/>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PrChange>
          </w:tblPr>
          <w:tblGrid>
            <w:gridCol w:w="3261"/>
            <w:gridCol w:w="3656"/>
            <w:gridCol w:w="2721"/>
            <w:tblGridChange w:id="3">
              <w:tblGrid>
                <w:gridCol w:w="3478"/>
                <w:gridCol w:w="3439"/>
                <w:gridCol w:w="2721"/>
              </w:tblGrid>
            </w:tblGridChange>
          </w:tblGrid>
          <w:tr w:rsidR="000D7996" w:rsidDel="00541828" w14:paraId="2562E85E" w14:textId="6140B499"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14:paraId="7A62BCAC" w14:textId="1E7D6A53" w:rsidR="000D7996" w:rsidDel="00541828" w:rsidRDefault="000D7996" w:rsidP="00541828">
                    <w:pPr>
                      <w:pStyle w:val="NoSpacing"/>
                      <w:rPr>
                        <w:del w:id="7" w:author="CCCCC" w:date="2017-06-20T19:01:00Z"/>
                        <w:rFonts w:asciiTheme="majorHAnsi" w:eastAsiaTheme="majorEastAsia" w:hAnsiTheme="majorHAnsi" w:cstheme="majorBidi"/>
                        <w:sz w:val="76"/>
                        <w:szCs w:val="72"/>
                      </w:rPr>
                    </w:pPr>
                  </w:p>
                </w:tc>
                <w:customXmlDelRangeStart w:id="8" w:author="CCCCC" w:date="2017-06-20T19:01:00Z"/>
              </w:sdtContent>
            </w:sdt>
            <w:customXmlDelRangeEnd w:id="8"/>
            <w:tc>
              <w:tcPr>
                <w:tcW w:w="6377" w:type="dxa"/>
                <w:gridSpan w:val="2"/>
                <w:tcBorders>
                  <w:left w:val="single" w:sz="18" w:space="0" w:color="808080" w:themeColor="background1" w:themeShade="80"/>
                  <w:bottom w:val="single" w:sz="18" w:space="0" w:color="808080" w:themeColor="background1" w:themeShade="80"/>
                </w:tcBorders>
                <w:vAlign w:val="center"/>
                <w:tcPrChange w:id="9"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0"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0"/>
                  <w:p w14:paraId="38ED0D98" w14:textId="065276E7" w:rsidR="000D7996" w:rsidRPr="00541828" w:rsidDel="00541828" w:rsidRDefault="00A930A0" w:rsidP="00541828">
                    <w:pPr>
                      <w:pStyle w:val="NoSpacing"/>
                      <w:rPr>
                        <w:del w:id="11" w:author="CCCCC" w:date="2017-06-20T18:59:00Z"/>
                        <w:rFonts w:eastAsiaTheme="majorEastAsia" w:cstheme="majorBidi"/>
                        <w:sz w:val="36"/>
                        <w:szCs w:val="36"/>
                        <w:rPrChange w:id="12" w:author="CCCCC" w:date="2017-06-20T18:59:00Z">
                          <w:rPr>
                            <w:del w:id="13" w:author="CCCCC" w:date="2017-06-20T18:59:00Z"/>
                            <w:rFonts w:asciiTheme="majorHAnsi" w:eastAsiaTheme="majorEastAsia" w:hAnsiTheme="majorHAnsi" w:cstheme="majorBidi"/>
                            <w:sz w:val="36"/>
                            <w:szCs w:val="36"/>
                          </w:rPr>
                        </w:rPrChange>
                      </w:rPr>
                    </w:pPr>
                  </w:p>
                  <w:customXmlDelRangeStart w:id="14" w:author="CCCCC" w:date="2017-06-20T19:01:00Z"/>
                </w:sdtContent>
              </w:sdt>
              <w:customXmlDelRangeEnd w:id="14"/>
              <w:p w14:paraId="792F447A" w14:textId="24A82283" w:rsidR="000D7996" w:rsidDel="00541828" w:rsidRDefault="000D7996">
                <w:pPr>
                  <w:pStyle w:val="NoSpacing"/>
                  <w:rPr>
                    <w:del w:id="15" w:author="CCCCC" w:date="2017-06-20T19:01:00Z"/>
                    <w:color w:val="4F81BD" w:themeColor="accent1"/>
                    <w:sz w:val="200"/>
                    <w:szCs w:val="200"/>
                  </w:rPr>
                  <w:pPrChange w:id="16" w:author="CCCCC" w:date="2017-06-20T18:58:00Z">
                    <w:pPr>
                      <w:pStyle w:val="NoSpacing"/>
                      <w:framePr w:hSpace="187" w:wrap="around" w:vAnchor="page" w:hAnchor="page" w:xAlign="center" w:yAlign="center"/>
                    </w:pPr>
                  </w:pPrChange>
                </w:pPr>
              </w:p>
            </w:tc>
          </w:tr>
          <w:tr w:rsidR="000D7996" w:rsidDel="00541828" w14:paraId="36336775" w14:textId="0FC61FE2" w:rsidTr="00541828">
            <w:trPr>
              <w:del w:id="17" w:author="CCCCC" w:date="2017-06-20T19:01:00Z"/>
            </w:trPr>
            <w:tc>
              <w:tcPr>
                <w:tcW w:w="6917" w:type="dxa"/>
                <w:gridSpan w:val="2"/>
                <w:tcBorders>
                  <w:top w:val="single" w:sz="18" w:space="0" w:color="808080" w:themeColor="background1" w:themeShade="80"/>
                </w:tcBorders>
                <w:vAlign w:val="center"/>
                <w:tcPrChange w:id="18" w:author="CCCCC" w:date="2017-06-20T19:01:00Z">
                  <w:tcPr>
                    <w:tcW w:w="7054" w:type="dxa"/>
                    <w:gridSpan w:val="2"/>
                    <w:tcBorders>
                      <w:top w:val="single" w:sz="18" w:space="0" w:color="808080" w:themeColor="background1" w:themeShade="80"/>
                    </w:tcBorders>
                    <w:vAlign w:val="center"/>
                  </w:tcPr>
                </w:tcPrChange>
              </w:tcPr>
              <w:customXmlDelRangeStart w:id="19"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19"/>
                  <w:p w14:paraId="5E79354A" w14:textId="02F7F47D" w:rsidR="00541828" w:rsidDel="00541828" w:rsidRDefault="00A930A0">
                    <w:pPr>
                      <w:pStyle w:val="NoSpacing"/>
                      <w:rPr>
                        <w:del w:id="20" w:author="CCCCC" w:date="2017-06-20T19:01:00Z"/>
                      </w:rPr>
                      <w:pPrChange w:id="21" w:author="CCCCC" w:date="2017-06-20T19:00:00Z">
                        <w:pPr>
                          <w:pStyle w:val="NoSpacing"/>
                          <w:framePr w:hSpace="187" w:wrap="around" w:vAnchor="page" w:hAnchor="page" w:xAlign="center" w:yAlign="center"/>
                        </w:pPr>
                      </w:pPrChange>
                    </w:pPr>
                  </w:p>
                  <w:customXmlDelRangeStart w:id="22" w:author="CCCCC" w:date="2017-06-20T19:01:00Z"/>
                </w:sdtContent>
              </w:sdt>
              <w:customXmlDelRangeEnd w:id="22"/>
            </w:tc>
            <w:customXmlDelRangeStart w:id="23"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3"/>
                <w:tc>
                  <w:tcPr>
                    <w:tcW w:w="2721" w:type="dxa"/>
                    <w:tcBorders>
                      <w:top w:val="single" w:sz="18" w:space="0" w:color="808080" w:themeColor="background1" w:themeShade="80"/>
                    </w:tcBorders>
                    <w:vAlign w:val="center"/>
                    <w:tcPrChange w:id="24" w:author="CCCCC" w:date="2017-06-20T19:01:00Z">
                      <w:tcPr>
                        <w:tcW w:w="2738" w:type="dxa"/>
                        <w:tcBorders>
                          <w:top w:val="single" w:sz="18" w:space="0" w:color="808080" w:themeColor="background1" w:themeShade="80"/>
                        </w:tcBorders>
                        <w:vAlign w:val="center"/>
                      </w:tcPr>
                    </w:tcPrChange>
                  </w:tcPr>
                  <w:p w14:paraId="6AFE3B3C" w14:textId="7D6B1308" w:rsidR="000D7996" w:rsidDel="00541828" w:rsidRDefault="000D7996">
                    <w:pPr>
                      <w:pStyle w:val="NoSpacing"/>
                      <w:rPr>
                        <w:del w:id="25" w:author="CCCCC" w:date="2017-06-20T19:01:00Z"/>
                        <w:rFonts w:asciiTheme="majorHAnsi" w:eastAsiaTheme="majorEastAsia" w:hAnsiTheme="majorHAnsi" w:cstheme="majorBidi"/>
                        <w:sz w:val="36"/>
                        <w:szCs w:val="36"/>
                      </w:rPr>
                      <w:pPrChange w:id="26" w:author="CCCCC" w:date="2017-06-20T19:00:00Z">
                        <w:pPr>
                          <w:pStyle w:val="NoSpacing"/>
                          <w:framePr w:hSpace="187" w:wrap="around" w:vAnchor="page" w:hAnchor="page" w:xAlign="center" w:yAlign="center"/>
                        </w:pPr>
                      </w:pPrChange>
                    </w:pPr>
                  </w:p>
                </w:tc>
                <w:customXmlDelRangeStart w:id="27" w:author="CCCCC" w:date="2017-06-20T19:00:00Z"/>
              </w:sdtContent>
            </w:sdt>
            <w:customXmlDelRangeEnd w:id="27"/>
          </w:tr>
        </w:tbl>
        <w:p w14:paraId="6D14B451" w14:textId="77777777"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firstRow="1" w:lastRow="0" w:firstColumn="1" w:lastColumn="0" w:noHBand="0" w:noVBand="1"/>
          </w:tblPr>
          <w:tblGrid>
            <w:gridCol w:w="2694"/>
            <w:gridCol w:w="4223"/>
            <w:gridCol w:w="2721"/>
          </w:tblGrid>
          <w:tr w:rsidR="00F94A0C" w14:paraId="6EAE8B89" w14:textId="77777777" w:rsidTr="00F94A0C">
            <w:trPr>
              <w:ins w:id="28"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14:paraId="772125DD" w14:textId="77777777" w:rsidR="00F94A0C" w:rsidRDefault="00A930A0" w:rsidP="00F94A0C">
                <w:pPr>
                  <w:pStyle w:val="NoSpacing"/>
                  <w:rPr>
                    <w:ins w:id="29" w:author="CCCCC" w:date="2017-06-20T19:08:00Z"/>
                    <w:rFonts w:asciiTheme="majorHAnsi" w:eastAsiaTheme="majorEastAsia" w:hAnsiTheme="majorHAnsi" w:cstheme="majorBidi"/>
                    <w:sz w:val="76"/>
                    <w:szCs w:val="72"/>
                  </w:rPr>
                </w:pPr>
                <w:customXmlInsRangeStart w:id="30"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0"/>
                    <w:ins w:id="31"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2" w:author="CCCCC" w:date="2017-06-20T19:08:00Z"/>
                  </w:sdtContent>
                </w:sdt>
                <w:customXmlInsRangeEnd w:id="32"/>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3"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3"/>
                  <w:p w14:paraId="4DB688E5" w14:textId="03080574" w:rsidR="00F94A0C" w:rsidRDefault="00F94A0C" w:rsidP="00F94A0C">
                    <w:pPr>
                      <w:pStyle w:val="NoSpacing"/>
                      <w:rPr>
                        <w:ins w:id="34" w:author="CCCCC" w:date="2017-06-20T19:08:00Z"/>
                        <w:color w:val="4F81BD" w:themeColor="accent1"/>
                        <w:sz w:val="200"/>
                        <w:szCs w:val="200"/>
                      </w:rPr>
                    </w:pPr>
                    <w:ins w:id="35"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t de Xen Orchestra,  interface web de gestion de machines virtuelles</w:t>
                      </w:r>
                    </w:ins>
                  </w:p>
                  <w:customXmlInsRangeStart w:id="36" w:author="CCCCC" w:date="2017-06-20T19:08:00Z"/>
                </w:sdtContent>
              </w:sdt>
              <w:customXmlInsRangeEnd w:id="36"/>
            </w:tc>
          </w:tr>
          <w:tr w:rsidR="00F94A0C" w14:paraId="3F0A712C" w14:textId="77777777" w:rsidTr="00F94A0C">
            <w:trPr>
              <w:ins w:id="37" w:author="CCCCC" w:date="2017-06-20T19:08:00Z"/>
            </w:trPr>
            <w:tc>
              <w:tcPr>
                <w:tcW w:w="6917" w:type="dxa"/>
                <w:gridSpan w:val="2"/>
                <w:tcBorders>
                  <w:top w:val="single" w:sz="18" w:space="0" w:color="808080" w:themeColor="background1" w:themeShade="80"/>
                </w:tcBorders>
                <w:vAlign w:val="center"/>
              </w:tcPr>
              <w:customXmlInsRangeStart w:id="38"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38"/>
                  <w:p w14:paraId="392BF883" w14:textId="77777777" w:rsidR="00F94A0C" w:rsidRDefault="00F94A0C" w:rsidP="00F94A0C">
                    <w:pPr>
                      <w:pStyle w:val="NoSpacing"/>
                      <w:rPr>
                        <w:ins w:id="39" w:author="CCCCC" w:date="2017-06-20T19:08:00Z"/>
                        <w:rFonts w:asciiTheme="majorHAnsi" w:eastAsiaTheme="majorEastAsia" w:hAnsiTheme="majorHAnsi" w:cstheme="majorBidi"/>
                        <w:sz w:val="36"/>
                        <w:szCs w:val="36"/>
                      </w:rPr>
                    </w:pPr>
                    <w:ins w:id="40" w:author="CCCCC" w:date="2017-06-20T19:08:00Z">
                      <w:r w:rsidRPr="00541828">
                        <w:rPr>
                          <w:rFonts w:asciiTheme="majorHAnsi" w:eastAsiaTheme="majorEastAsia" w:hAnsiTheme="majorHAnsi" w:cstheme="majorBidi"/>
                          <w:sz w:val="36"/>
                          <w:szCs w:val="36"/>
                        </w:rPr>
                        <w:t>Bois Cédric</w:t>
                      </w:r>
                    </w:ins>
                  </w:p>
                  <w:customXmlInsRangeStart w:id="41" w:author="CCCCC" w:date="2017-06-20T19:08:00Z"/>
                </w:sdtContent>
              </w:sdt>
              <w:customXmlInsRangeEnd w:id="41"/>
              <w:p w14:paraId="66E9893D" w14:textId="77777777" w:rsidR="00F94A0C" w:rsidRDefault="00F94A0C" w:rsidP="00F94A0C">
                <w:pPr>
                  <w:pStyle w:val="NoSpacing"/>
                  <w:rPr>
                    <w:ins w:id="42" w:author="CCCCC" w:date="2017-06-20T19:08:00Z"/>
                    <w:rFonts w:asciiTheme="majorHAnsi" w:eastAsiaTheme="majorEastAsia" w:hAnsiTheme="majorHAnsi" w:cstheme="majorBidi"/>
                    <w:sz w:val="36"/>
                    <w:szCs w:val="36"/>
                  </w:rPr>
                </w:pPr>
                <w:ins w:id="43" w:author="CCCCC" w:date="2017-06-20T19:08:00Z">
                  <w:r>
                    <w:rPr>
                      <w:rFonts w:asciiTheme="majorHAnsi" w:eastAsiaTheme="majorEastAsia" w:hAnsiTheme="majorHAnsi" w:cstheme="majorBidi"/>
                      <w:sz w:val="36"/>
                      <w:szCs w:val="36"/>
                    </w:rPr>
                    <w:t>Master WIC</w:t>
                  </w:r>
                </w:ins>
              </w:p>
              <w:p w14:paraId="2842C639" w14:textId="77777777" w:rsidR="00F94A0C" w:rsidRDefault="00F94A0C" w:rsidP="00F94A0C">
                <w:pPr>
                  <w:pStyle w:val="NoSpacing"/>
                  <w:rPr>
                    <w:ins w:id="44" w:author="CCCCC" w:date="2017-06-20T19:08:00Z"/>
                  </w:rPr>
                </w:pPr>
                <w:ins w:id="45"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14:paraId="24BB431D" w14:textId="77777777" w:rsidR="00F94A0C" w:rsidRDefault="00F94A0C" w:rsidP="00F94A0C">
                <w:pPr>
                  <w:pStyle w:val="NoSpacing"/>
                  <w:rPr>
                    <w:ins w:id="46" w:author="CCCCC" w:date="2017-06-20T19:08:00Z"/>
                    <w:rFonts w:asciiTheme="majorHAnsi" w:eastAsiaTheme="majorEastAsia" w:hAnsiTheme="majorHAnsi" w:cstheme="majorBidi"/>
                    <w:sz w:val="36"/>
                    <w:szCs w:val="36"/>
                  </w:rPr>
                </w:pPr>
              </w:p>
            </w:tc>
          </w:tr>
        </w:tbl>
        <w:p w14:paraId="4E5665D6" w14:textId="72177869" w:rsidR="000D7996" w:rsidRPr="00065939" w:rsidDel="00065939" w:rsidRDefault="00F94A0C">
          <w:pPr>
            <w:spacing w:before="0" w:after="0"/>
            <w:jc w:val="left"/>
            <w:rPr>
              <w:del w:id="47" w:author="CCCCC" w:date="2017-06-20T20:01:00Z"/>
              <w:rPrChange w:id="48" w:author="CCCCC" w:date="2017-06-20T20:01:00Z">
                <w:rPr>
                  <w:del w:id="49" w:author="CCCCC" w:date="2017-06-20T20:01:00Z"/>
                  <w:rFonts w:asciiTheme="majorHAnsi" w:eastAsiaTheme="majorEastAsia" w:hAnsiTheme="majorHAnsi" w:cs="Mangal"/>
                  <w:b/>
                  <w:bCs/>
                  <w:color w:val="4F81BD" w:themeColor="accent1"/>
                </w:rPr>
              </w:rPrChange>
            </w:rPr>
            <w:pPrChange w:id="50" w:author="CCCCC" w:date="2017-06-20T20:01:00Z">
              <w:pPr/>
            </w:pPrChange>
          </w:pPr>
          <w:ins w:id="51" w:author="CCCCC" w:date="2017-06-20T19:02:00Z">
            <w:r>
              <w:rPr>
                <w:noProof/>
                <w:lang w:eastAsia="fr-FR" w:bidi="ar-SA"/>
              </w:rPr>
              <w:drawing>
                <wp:anchor distT="0" distB="0" distL="114300" distR="114300" simplePos="0" relativeHeight="251731456" behindDoc="0" locked="0" layoutInCell="1" allowOverlap="1" wp14:anchorId="080BA52B" wp14:editId="3220D041">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3630" cy="229489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52" w:author="CCCCC" w:date="2017-06-20T19:03:00Z">
            <w:r w:rsidR="00541828">
              <w:rPr>
                <w:noProof/>
                <w:lang w:eastAsia="fr-FR" w:bidi="ar-SA"/>
              </w:rPr>
              <w:t xml:space="preserve"> </w:t>
            </w:r>
          </w:ins>
          <w:ins w:id="53" w:author="CCCCC" w:date="2017-06-20T19:01:00Z">
            <w:r w:rsidR="00541828">
              <w:t xml:space="preserve"> </w:t>
            </w:r>
          </w:ins>
          <w:r w:rsidR="000D7996">
            <w:br w:type="page"/>
          </w:r>
          <w:ins w:id="54" w:author="CCCCC" w:date="2017-06-20T19:45:00Z">
            <w:r w:rsidR="00065939">
              <w:rPr>
                <w:noProof/>
                <w:lang w:eastAsia="fr-FR" w:bidi="ar-SA"/>
              </w:rPr>
              <w:lastRenderedPageBreak/>
              <mc:AlternateContent>
                <mc:Choice Requires="wps">
                  <w:drawing>
                    <wp:anchor distT="45720" distB="45720" distL="114300" distR="114300" simplePos="0" relativeHeight="251733504" behindDoc="0" locked="0" layoutInCell="1" allowOverlap="1" wp14:anchorId="16295D50" wp14:editId="12E38EB4">
                      <wp:simplePos x="0" y="0"/>
                      <wp:positionH relativeFrom="margin">
                        <wp:align>center</wp:align>
                      </wp:positionH>
                      <wp:positionV relativeFrom="paragraph">
                        <wp:posOffset>2091055</wp:posOffset>
                      </wp:positionV>
                      <wp:extent cx="1924050" cy="5162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516255"/>
                              </a:xfrm>
                              <a:prstGeom prst="rect">
                                <a:avLst/>
                              </a:prstGeom>
                              <a:solidFill>
                                <a:srgbClr val="FFFFFF"/>
                              </a:solidFill>
                              <a:ln w="9525">
                                <a:noFill/>
                                <a:miter lim="800000"/>
                                <a:headEnd/>
                                <a:tailEnd/>
                              </a:ln>
                            </wps:spPr>
                            <wps:txbx>
                              <w:txbxContent>
                                <w:p w14:paraId="7F1856DC" w14:textId="359AAA79" w:rsidR="00A930A0" w:rsidRDefault="00A930A0">
                                  <w:pPr>
                                    <w:rPr>
                                      <w:ins w:id="55" w:author="CCCCC" w:date="2017-06-20T19:49:00Z"/>
                                      <w:rStyle w:val="Strong"/>
                                      <w:rFonts w:ascii="Berlin Sans FB Demi" w:hAnsi="Berlin Sans FB Demi"/>
                                    </w:rPr>
                                  </w:pPr>
                                  <w:ins w:id="56" w:author="CCCCC" w:date="2017-06-20T19:45:00Z">
                                    <w:r w:rsidRPr="00EA21D3">
                                      <w:rPr>
                                        <w:rStyle w:val="Strong"/>
                                        <w:rFonts w:ascii="Berlin Sans FB Demi" w:hAnsi="Berlin Sans FB Demi"/>
                                        <w:rPrChange w:id="57" w:author="CCCCC" w:date="2017-06-20T19:49:00Z">
                                          <w:rPr/>
                                        </w:rPrChange>
                                      </w:rPr>
                                      <w:t>Remerciements</w:t>
                                    </w:r>
                                  </w:ins>
                                </w:p>
                                <w:p w14:paraId="098ABCAD" w14:textId="77777777" w:rsidR="00A930A0" w:rsidRPr="00EA21D3" w:rsidRDefault="00A930A0">
                                  <w:pPr>
                                    <w:rPr>
                                      <w:rStyle w:val="Strong"/>
                                      <w:rFonts w:ascii="Berlin Sans FB Demi" w:hAnsi="Berlin Sans FB Demi"/>
                                      <w:rPrChange w:id="58" w:author="CCCCC" w:date="2017-06-20T19:49:00Z">
                                        <w:rPr/>
                                      </w:rPrChang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295D50" id="_x0000_t202" coordsize="21600,21600" o:spt="202" path="m,l,21600r21600,l21600,xe">
                      <v:stroke joinstyle="miter"/>
                      <v:path gradientshapeok="t" o:connecttype="rect"/>
                    </v:shapetype>
                    <v:shape id="Text Box 2" o:spid="_x0000_s1026" type="#_x0000_t202" style="position:absolute;margin-left:0;margin-top:164.65pt;width:151.5pt;height:40.65pt;z-index:251733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14:paraId="7F1856DC" w14:textId="359AAA79" w:rsidR="00A930A0" w:rsidRDefault="00A930A0">
                            <w:pPr>
                              <w:rPr>
                                <w:ins w:id="59" w:author="CCCCC" w:date="2017-06-20T19:49:00Z"/>
                                <w:rStyle w:val="Strong"/>
                                <w:rFonts w:ascii="Berlin Sans FB Demi" w:hAnsi="Berlin Sans FB Demi"/>
                              </w:rPr>
                            </w:pPr>
                            <w:ins w:id="60" w:author="CCCCC" w:date="2017-06-20T19:45:00Z">
                              <w:r w:rsidRPr="00EA21D3">
                                <w:rPr>
                                  <w:rStyle w:val="Strong"/>
                                  <w:rFonts w:ascii="Berlin Sans FB Demi" w:hAnsi="Berlin Sans FB Demi"/>
                                  <w:rPrChange w:id="61" w:author="CCCCC" w:date="2017-06-20T19:49:00Z">
                                    <w:rPr/>
                                  </w:rPrChange>
                                </w:rPr>
                                <w:t>Remerciements</w:t>
                              </w:r>
                            </w:ins>
                          </w:p>
                          <w:p w14:paraId="098ABCAD" w14:textId="77777777" w:rsidR="00A930A0" w:rsidRPr="00EA21D3" w:rsidRDefault="00A930A0">
                            <w:pPr>
                              <w:rPr>
                                <w:rStyle w:val="Strong"/>
                                <w:rFonts w:ascii="Berlin Sans FB Demi" w:hAnsi="Berlin Sans FB Demi"/>
                                <w:rPrChange w:id="62" w:author="CCCCC" w:date="2017-06-20T19:49:00Z">
                                  <w:rPr/>
                                </w:rPrChange>
                              </w:rPr>
                            </w:pPr>
                          </w:p>
                        </w:txbxContent>
                      </v:textbox>
                      <w10:wrap type="square" anchorx="margin"/>
                    </v:shape>
                  </w:pict>
                </mc:Fallback>
              </mc:AlternateContent>
            </w:r>
          </w:ins>
          <w:ins w:id="63" w:author="CCCCC" w:date="2017-06-20T19:50:00Z">
            <w:r w:rsidR="00B4496C">
              <w:rPr>
                <w:noProof/>
                <w:lang w:eastAsia="fr-FR" w:bidi="ar-SA"/>
              </w:rPr>
              <mc:AlternateContent>
                <mc:Choice Requires="wps">
                  <w:drawing>
                    <wp:anchor distT="45720" distB="45720" distL="114300" distR="114300" simplePos="0" relativeHeight="251735552" behindDoc="0" locked="0" layoutInCell="1" allowOverlap="1" wp14:anchorId="13E1196E" wp14:editId="2D7A2317">
                      <wp:simplePos x="0" y="0"/>
                      <wp:positionH relativeFrom="margin">
                        <wp:align>center</wp:align>
                      </wp:positionH>
                      <wp:positionV relativeFrom="paragraph">
                        <wp:posOffset>3388692</wp:posOffset>
                      </wp:positionV>
                      <wp:extent cx="5064760" cy="2480310"/>
                      <wp:effectExtent l="0" t="0" r="2540" b="0"/>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4760" cy="2480310"/>
                              </a:xfrm>
                              <a:prstGeom prst="rect">
                                <a:avLst/>
                              </a:prstGeom>
                              <a:solidFill>
                                <a:srgbClr val="FFFFFF"/>
                              </a:solidFill>
                              <a:ln w="9525">
                                <a:noFill/>
                                <a:miter lim="800000"/>
                                <a:headEnd/>
                                <a:tailEnd/>
                              </a:ln>
                            </wps:spPr>
                            <wps:txbx>
                              <w:txbxContent>
                                <w:p w14:paraId="6AB63A7E" w14:textId="6B7280AA" w:rsidR="00A930A0" w:rsidRDefault="00A930A0">
                                  <w:pPr>
                                    <w:jc w:val="center"/>
                                    <w:rPr>
                                      <w:ins w:id="64" w:author="CCCCC" w:date="2017-06-20T19:53:00Z"/>
                                    </w:rPr>
                                    <w:pPrChange w:id="65" w:author="CCCCC" w:date="2017-06-20T19:52:00Z">
                                      <w:pPr/>
                                    </w:pPrChange>
                                  </w:pPr>
                                  <w:ins w:id="66" w:author="CCCCC" w:date="2017-06-20T19:52:00Z">
                                    <w:r>
                                      <w:t xml:space="preserve">Je tiens à remercier Julien Fontanet qui s’est rendu disponible, m’a apporté son aide </w:t>
                                    </w:r>
                                  </w:ins>
                                  <w:ins w:id="67" w:author="CCCCC" w:date="2017-06-20T19:58:00Z">
                                    <w:r>
                                      <w:t>et m’a guidé tout au long de cette période</w:t>
                                    </w:r>
                                  </w:ins>
                                  <w:ins w:id="68" w:author="CCCCC" w:date="2017-06-20T19:52:00Z">
                                    <w:r>
                                      <w:t xml:space="preserve">, ainsi que Pierre Donias et Olivier Lambert </w:t>
                                    </w:r>
                                  </w:ins>
                                  <w:ins w:id="69" w:author="CCCCC" w:date="2017-06-20T19:56:00Z">
                                    <w:r>
                                      <w:t>qui m’ont également été de bon conseils.</w:t>
                                    </w:r>
                                  </w:ins>
                                </w:p>
                                <w:p w14:paraId="3260C28F" w14:textId="096A1DF2" w:rsidR="00A930A0" w:rsidRPr="00B4496C" w:rsidRDefault="00A930A0">
                                  <w:pPr>
                                    <w:jc w:val="center"/>
                                    <w:pPrChange w:id="70" w:author="CCCCC" w:date="2017-06-20T19:52:00Z">
                                      <w:pPr/>
                                    </w:pPrChange>
                                  </w:pPr>
                                  <w:ins w:id="71" w:author="CCCCC" w:date="2017-06-20T19:53:00Z">
                                    <w:r>
                                      <w:t xml:space="preserve">Plus généralement, </w:t>
                                    </w:r>
                                  </w:ins>
                                  <w:ins w:id="72" w:author="CCCCC" w:date="2017-06-20T19:58:00Z">
                                    <w:r>
                                      <w:t xml:space="preserve">je remercie </w:t>
                                    </w:r>
                                  </w:ins>
                                  <w:ins w:id="73" w:author="CCCCC" w:date="2017-06-20T19:55:00Z">
                                    <w:r>
                                      <w:t>Vates de m’avoir accueilli au sein de son équipe.</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1196E" id="_x0000_s1027" type="#_x0000_t202" style="position:absolute;margin-left:0;margin-top:266.85pt;width:398.8pt;height:195.3pt;z-index:251735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14:paraId="6AB63A7E" w14:textId="6B7280AA" w:rsidR="00A930A0" w:rsidRDefault="00A930A0">
                            <w:pPr>
                              <w:jc w:val="center"/>
                              <w:rPr>
                                <w:ins w:id="74" w:author="CCCCC" w:date="2017-06-20T19:53:00Z"/>
                              </w:rPr>
                              <w:pPrChange w:id="75" w:author="CCCCC" w:date="2017-06-20T19:52:00Z">
                                <w:pPr/>
                              </w:pPrChange>
                            </w:pPr>
                            <w:ins w:id="76" w:author="CCCCC" w:date="2017-06-20T19:52:00Z">
                              <w:r>
                                <w:t xml:space="preserve">Je tiens à remercier Julien Fontanet qui s’est rendu disponible, m’a apporté son aide </w:t>
                              </w:r>
                            </w:ins>
                            <w:ins w:id="77" w:author="CCCCC" w:date="2017-06-20T19:58:00Z">
                              <w:r>
                                <w:t>et m’a guidé tout au long de cette période</w:t>
                              </w:r>
                            </w:ins>
                            <w:ins w:id="78" w:author="CCCCC" w:date="2017-06-20T19:52:00Z">
                              <w:r>
                                <w:t xml:space="preserve">, ainsi que Pierre Donias et Olivier Lambert </w:t>
                              </w:r>
                            </w:ins>
                            <w:ins w:id="79" w:author="CCCCC" w:date="2017-06-20T19:56:00Z">
                              <w:r>
                                <w:t>qui m’ont également été de bon conseils.</w:t>
                              </w:r>
                            </w:ins>
                          </w:p>
                          <w:p w14:paraId="3260C28F" w14:textId="096A1DF2" w:rsidR="00A930A0" w:rsidRPr="00B4496C" w:rsidRDefault="00A930A0">
                            <w:pPr>
                              <w:jc w:val="center"/>
                              <w:pPrChange w:id="80" w:author="CCCCC" w:date="2017-06-20T19:52:00Z">
                                <w:pPr/>
                              </w:pPrChange>
                            </w:pPr>
                            <w:ins w:id="81" w:author="CCCCC" w:date="2017-06-20T19:53:00Z">
                              <w:r>
                                <w:t xml:space="preserve">Plus généralement, </w:t>
                              </w:r>
                            </w:ins>
                            <w:ins w:id="82" w:author="CCCCC" w:date="2017-06-20T19:58:00Z">
                              <w:r>
                                <w:t xml:space="preserve">je remercie </w:t>
                              </w:r>
                            </w:ins>
                            <w:ins w:id="83" w:author="CCCCC" w:date="2017-06-20T19:55:00Z">
                              <w:r>
                                <w:t>Vates de m’avoir accueilli au sein de son équipe.</w:t>
                              </w:r>
                            </w:ins>
                          </w:p>
                        </w:txbxContent>
                      </v:textbox>
                      <w10:wrap type="square" anchorx="margin"/>
                    </v:shape>
                  </w:pict>
                </mc:Fallback>
              </mc:AlternateContent>
            </w:r>
          </w:ins>
        </w:p>
        <w:customXmlDelRangeStart w:id="84" w:author="CCCCC" w:date="2017-06-20T19:01:00Z"/>
      </w:sdtContent>
    </w:sdt>
    <w:customXmlDelRangeEnd w:id="84"/>
    <w:p w14:paraId="638D977C" w14:textId="67E9E2E9"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Change w:id="85" w:author="CCCCC" w:date="2017-06-20T20:01:00Z">
          <w:pPr>
            <w:pStyle w:val="Heading2"/>
          </w:pPr>
        </w:pPrChange>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49F95A98" w14:textId="77777777" w:rsidR="008B4E5E" w:rsidRDefault="008B4E5E" w:rsidP="00672DF6">
          <w:pPr>
            <w:pStyle w:val="TOCHeading"/>
          </w:pPr>
          <w:r>
            <w:t>Sommaire</w:t>
          </w:r>
        </w:p>
        <w:p w14:paraId="01B386DF" w14:textId="64E86219" w:rsidR="00C21BE3" w:rsidRDefault="00A71D8D">
          <w:pPr>
            <w:pStyle w:val="TOC1"/>
            <w:tabs>
              <w:tab w:val="right" w:leader="dot" w:pos="9628"/>
            </w:tabs>
            <w:rPr>
              <w:ins w:id="86" w:author="CCCCC" w:date="2017-06-19T19:32:00Z"/>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ins w:id="87" w:author="CCCCC" w:date="2017-06-19T19:32:00Z">
            <w:r w:rsidR="00C21BE3" w:rsidRPr="007D602B">
              <w:rPr>
                <w:rStyle w:val="Hyperlink"/>
                <w:noProof/>
              </w:rPr>
              <w:fldChar w:fldCharType="begin"/>
            </w:r>
            <w:r w:rsidR="00C21BE3" w:rsidRPr="007D602B">
              <w:rPr>
                <w:rStyle w:val="Hyperlink"/>
                <w:noProof/>
              </w:rPr>
              <w:instrText xml:space="preserve"> </w:instrText>
            </w:r>
            <w:r w:rsidR="00C21BE3">
              <w:rPr>
                <w:noProof/>
              </w:rPr>
              <w:instrText>HYPERLINK \l "_Toc485664065"</w:instrText>
            </w:r>
            <w:r w:rsidR="00C21BE3" w:rsidRPr="007D602B">
              <w:rPr>
                <w:rStyle w:val="Hyperlink"/>
                <w:noProof/>
              </w:rPr>
              <w:instrText xml:space="preserve"> </w:instrText>
            </w:r>
            <w:r w:rsidR="00C21BE3" w:rsidRPr="007D602B">
              <w:rPr>
                <w:rStyle w:val="Hyperlink"/>
                <w:noProof/>
              </w:rPr>
              <w:fldChar w:fldCharType="separate"/>
            </w:r>
            <w:r w:rsidR="00C21BE3" w:rsidRPr="007D602B">
              <w:rPr>
                <w:rStyle w:val="Hyperlink"/>
                <w:noProof/>
              </w:rPr>
              <w:t>Introduction</w:t>
            </w:r>
            <w:r w:rsidR="00C21BE3">
              <w:rPr>
                <w:noProof/>
                <w:webHidden/>
              </w:rPr>
              <w:tab/>
            </w:r>
            <w:r w:rsidR="00C21BE3">
              <w:rPr>
                <w:noProof/>
                <w:webHidden/>
              </w:rPr>
              <w:fldChar w:fldCharType="begin"/>
            </w:r>
            <w:r w:rsidR="00C21BE3">
              <w:rPr>
                <w:noProof/>
                <w:webHidden/>
              </w:rPr>
              <w:instrText xml:space="preserve"> PAGEREF _Toc485664065 \h </w:instrText>
            </w:r>
          </w:ins>
          <w:r w:rsidR="00C21BE3">
            <w:rPr>
              <w:noProof/>
              <w:webHidden/>
            </w:rPr>
          </w:r>
          <w:r w:rsidR="00C21BE3">
            <w:rPr>
              <w:noProof/>
              <w:webHidden/>
            </w:rPr>
            <w:fldChar w:fldCharType="separate"/>
          </w:r>
          <w:ins w:id="88" w:author="CCCCC" w:date="2017-06-19T19:32:00Z">
            <w:r w:rsidR="00C21BE3">
              <w:rPr>
                <w:noProof/>
                <w:webHidden/>
              </w:rPr>
              <w:t>1</w:t>
            </w:r>
            <w:r w:rsidR="00C21BE3">
              <w:rPr>
                <w:noProof/>
                <w:webHidden/>
              </w:rPr>
              <w:fldChar w:fldCharType="end"/>
            </w:r>
            <w:r w:rsidR="00C21BE3" w:rsidRPr="007D602B">
              <w:rPr>
                <w:rStyle w:val="Hyperlink"/>
                <w:noProof/>
              </w:rPr>
              <w:fldChar w:fldCharType="end"/>
            </w:r>
          </w:ins>
        </w:p>
        <w:p w14:paraId="5F49D793" w14:textId="6DFA3BCF" w:rsidR="00C21BE3" w:rsidRDefault="00C21BE3">
          <w:pPr>
            <w:pStyle w:val="TOC1"/>
            <w:tabs>
              <w:tab w:val="right" w:leader="dot" w:pos="9628"/>
            </w:tabs>
            <w:rPr>
              <w:ins w:id="89" w:author="CCCCC" w:date="2017-06-19T19:32:00Z"/>
              <w:rFonts w:asciiTheme="minorHAnsi" w:eastAsiaTheme="minorEastAsia" w:hAnsiTheme="minorHAnsi" w:cstheme="minorBidi"/>
              <w:noProof/>
              <w:kern w:val="0"/>
              <w:sz w:val="22"/>
              <w:szCs w:val="22"/>
              <w:lang w:eastAsia="fr-FR" w:bidi="ar-SA"/>
            </w:rPr>
          </w:pPr>
          <w:ins w:id="90"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"_Toc485664066"</w:instrText>
            </w:r>
            <w:r w:rsidRPr="007D602B">
              <w:rPr>
                <w:rStyle w:val="Hyperlink"/>
                <w:noProof/>
              </w:rPr>
              <w:instrText xml:space="preserve"> </w:instrText>
            </w:r>
            <w:r w:rsidRPr="007D602B">
              <w:rPr>
                <w:rStyle w:val="Hyperlink"/>
                <w:noProof/>
              </w:rPr>
              <w:fldChar w:fldCharType="separate"/>
            </w:r>
            <w:r w:rsidRPr="007D602B">
              <w:rPr>
                <w:rStyle w:val="Hyperlink"/>
                <w:noProof/>
              </w:rPr>
              <w:t>L'entreprise</w:t>
            </w:r>
            <w:r>
              <w:rPr>
                <w:noProof/>
                <w:webHidden/>
              </w:rPr>
              <w:tab/>
            </w:r>
            <w:r>
              <w:rPr>
                <w:noProof/>
                <w:webHidden/>
              </w:rPr>
              <w:fldChar w:fldCharType="begin"/>
            </w:r>
            <w:r>
              <w:rPr>
                <w:noProof/>
                <w:webHidden/>
              </w:rPr>
              <w:instrText xml:space="preserve"> PAGEREF _Toc485664066 \h </w:instrText>
            </w:r>
          </w:ins>
          <w:r>
            <w:rPr>
              <w:noProof/>
              <w:webHidden/>
            </w:rPr>
          </w:r>
          <w:r>
            <w:rPr>
              <w:noProof/>
              <w:webHidden/>
            </w:rPr>
            <w:fldChar w:fldCharType="separate"/>
          </w:r>
          <w:ins w:id="91" w:author="CCCCC" w:date="2017-06-19T19:32:00Z">
            <w:r>
              <w:rPr>
                <w:noProof/>
                <w:webHidden/>
              </w:rPr>
              <w:t>2</w:t>
            </w:r>
            <w:r>
              <w:rPr>
                <w:noProof/>
                <w:webHidden/>
              </w:rPr>
              <w:fldChar w:fldCharType="end"/>
            </w:r>
            <w:r w:rsidRPr="007D602B">
              <w:rPr>
                <w:rStyle w:val="Hyperlink"/>
                <w:noProof/>
              </w:rPr>
              <w:fldChar w:fldCharType="end"/>
            </w:r>
          </w:ins>
        </w:p>
        <w:p w14:paraId="2EE015F2" w14:textId="40AB71A0" w:rsidR="00C21BE3" w:rsidRDefault="00C21BE3">
          <w:pPr>
            <w:pStyle w:val="TOC1"/>
            <w:tabs>
              <w:tab w:val="right" w:leader="dot" w:pos="9628"/>
            </w:tabs>
            <w:rPr>
              <w:ins w:id="92" w:author="CCCCC" w:date="2017-06-19T19:32:00Z"/>
              <w:rFonts w:asciiTheme="minorHAnsi" w:eastAsiaTheme="minorEastAsia" w:hAnsiTheme="minorHAnsi" w:cstheme="minorBidi"/>
              <w:noProof/>
              <w:kern w:val="0"/>
              <w:sz w:val="22"/>
              <w:szCs w:val="22"/>
              <w:lang w:eastAsia="fr-FR" w:bidi="ar-SA"/>
            </w:rPr>
          </w:pPr>
          <w:ins w:id="93"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"_Toc485664067"</w:instrText>
            </w:r>
            <w:r w:rsidRPr="007D602B">
              <w:rPr>
                <w:rStyle w:val="Hyperlink"/>
                <w:noProof/>
              </w:rPr>
              <w:instrText xml:space="preserve"> </w:instrText>
            </w:r>
            <w:r w:rsidRPr="007D602B">
              <w:rPr>
                <w:rStyle w:val="Hyperlink"/>
                <w:noProof/>
              </w:rPr>
              <w:fldChar w:fldCharType="separate"/>
            </w:r>
            <w:r w:rsidRPr="007D602B">
              <w:rPr>
                <w:rStyle w:val="Hyperlink"/>
                <w:noProof/>
              </w:rPr>
              <w:t>Gestion de projet</w:t>
            </w:r>
            <w:r>
              <w:rPr>
                <w:noProof/>
                <w:webHidden/>
              </w:rPr>
              <w:tab/>
            </w:r>
            <w:r>
              <w:rPr>
                <w:noProof/>
                <w:webHidden/>
              </w:rPr>
              <w:fldChar w:fldCharType="begin"/>
            </w:r>
            <w:r>
              <w:rPr>
                <w:noProof/>
                <w:webHidden/>
              </w:rPr>
              <w:instrText xml:space="preserve"> PAGEREF _Toc485664067 \h </w:instrText>
            </w:r>
          </w:ins>
          <w:r>
            <w:rPr>
              <w:noProof/>
              <w:webHidden/>
            </w:rPr>
          </w:r>
          <w:r>
            <w:rPr>
              <w:noProof/>
              <w:webHidden/>
            </w:rPr>
            <w:fldChar w:fldCharType="separate"/>
          </w:r>
          <w:ins w:id="94" w:author="CCCCC" w:date="2017-06-19T19:32:00Z">
            <w:r>
              <w:rPr>
                <w:noProof/>
                <w:webHidden/>
              </w:rPr>
              <w:t>2</w:t>
            </w:r>
            <w:r>
              <w:rPr>
                <w:noProof/>
                <w:webHidden/>
              </w:rPr>
              <w:fldChar w:fldCharType="end"/>
            </w:r>
            <w:r w:rsidRPr="007D602B">
              <w:rPr>
                <w:rStyle w:val="Hyperlink"/>
                <w:noProof/>
              </w:rPr>
              <w:fldChar w:fldCharType="end"/>
            </w:r>
          </w:ins>
        </w:p>
        <w:p w14:paraId="65B6B2D6" w14:textId="64331421" w:rsidR="00C21BE3" w:rsidRDefault="00C21BE3">
          <w:pPr>
            <w:pStyle w:val="TOC1"/>
            <w:tabs>
              <w:tab w:val="right" w:leader="dot" w:pos="9628"/>
            </w:tabs>
            <w:rPr>
              <w:ins w:id="95" w:author="CCCCC" w:date="2017-06-19T19:32:00Z"/>
              <w:rFonts w:asciiTheme="minorHAnsi" w:eastAsiaTheme="minorEastAsia" w:hAnsiTheme="minorHAnsi" w:cstheme="minorBidi"/>
              <w:noProof/>
              <w:kern w:val="0"/>
              <w:sz w:val="22"/>
              <w:szCs w:val="22"/>
              <w:lang w:eastAsia="fr-FR" w:bidi="ar-SA"/>
            </w:rPr>
          </w:pPr>
          <w:ins w:id="96"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"_Toc485664068"</w:instrText>
            </w:r>
            <w:r w:rsidRPr="007D602B">
              <w:rPr>
                <w:rStyle w:val="Hyperlink"/>
                <w:noProof/>
              </w:rPr>
              <w:instrText xml:space="preserve"> </w:instrText>
            </w:r>
            <w:r w:rsidRPr="007D602B">
              <w:rPr>
                <w:rStyle w:val="Hyperlink"/>
                <w:noProof/>
              </w:rPr>
              <w:fldChar w:fldCharType="separate"/>
            </w:r>
            <w:r w:rsidRPr="007D602B">
              <w:rPr>
                <w:rStyle w:val="Hyperlink"/>
                <w:noProof/>
              </w:rPr>
              <w:t>Répartition du temps de travail</w:t>
            </w:r>
            <w:r>
              <w:rPr>
                <w:noProof/>
                <w:webHidden/>
              </w:rPr>
              <w:tab/>
            </w:r>
            <w:r>
              <w:rPr>
                <w:noProof/>
                <w:webHidden/>
              </w:rPr>
              <w:fldChar w:fldCharType="begin"/>
            </w:r>
            <w:r>
              <w:rPr>
                <w:noProof/>
                <w:webHidden/>
              </w:rPr>
              <w:instrText xml:space="preserve"> PAGEREF _Toc485664068 \h </w:instrText>
            </w:r>
          </w:ins>
          <w:r>
            <w:rPr>
              <w:noProof/>
              <w:webHidden/>
            </w:rPr>
          </w:r>
          <w:r>
            <w:rPr>
              <w:noProof/>
              <w:webHidden/>
            </w:rPr>
            <w:fldChar w:fldCharType="separate"/>
          </w:r>
          <w:ins w:id="97" w:author="CCCCC" w:date="2017-06-19T19:32:00Z">
            <w:r>
              <w:rPr>
                <w:noProof/>
                <w:webHidden/>
              </w:rPr>
              <w:t>3</w:t>
            </w:r>
            <w:r>
              <w:rPr>
                <w:noProof/>
                <w:webHidden/>
              </w:rPr>
              <w:fldChar w:fldCharType="end"/>
            </w:r>
            <w:r w:rsidRPr="007D602B">
              <w:rPr>
                <w:rStyle w:val="Hyperlink"/>
                <w:noProof/>
              </w:rPr>
              <w:fldChar w:fldCharType="end"/>
            </w:r>
          </w:ins>
        </w:p>
        <w:p w14:paraId="2CF7B859" w14:textId="4F932A1D" w:rsidR="00C21BE3" w:rsidRDefault="00C21BE3">
          <w:pPr>
            <w:pStyle w:val="TOC1"/>
            <w:tabs>
              <w:tab w:val="right" w:leader="dot" w:pos="9628"/>
            </w:tabs>
            <w:rPr>
              <w:ins w:id="98" w:author="CCCCC" w:date="2017-06-19T19:32:00Z"/>
              <w:rFonts w:asciiTheme="minorHAnsi" w:eastAsiaTheme="minorEastAsia" w:hAnsiTheme="minorHAnsi" w:cstheme="minorBidi"/>
              <w:noProof/>
              <w:kern w:val="0"/>
              <w:sz w:val="22"/>
              <w:szCs w:val="22"/>
              <w:lang w:eastAsia="fr-FR" w:bidi="ar-SA"/>
            </w:rPr>
          </w:pPr>
          <w:ins w:id="99"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"_Toc485664069"</w:instrText>
            </w:r>
            <w:r w:rsidRPr="007D602B">
              <w:rPr>
                <w:rStyle w:val="Hyperlink"/>
                <w:noProof/>
              </w:rPr>
              <w:instrText xml:space="preserve"> </w:instrText>
            </w:r>
            <w:r w:rsidRPr="007D602B">
              <w:rPr>
                <w:rStyle w:val="Hyperlink"/>
                <w:noProof/>
              </w:rPr>
              <w:fldChar w:fldCharType="separate"/>
            </w:r>
            <w:r w:rsidRPr="007D602B">
              <w:rPr>
                <w:rStyle w:val="Hyperlink"/>
                <w:noProof/>
              </w:rPr>
              <w:t>Technologies utilisées</w:t>
            </w:r>
            <w:r>
              <w:rPr>
                <w:noProof/>
                <w:webHidden/>
              </w:rPr>
              <w:tab/>
            </w:r>
            <w:r>
              <w:rPr>
                <w:noProof/>
                <w:webHidden/>
              </w:rPr>
              <w:fldChar w:fldCharType="begin"/>
            </w:r>
            <w:r>
              <w:rPr>
                <w:noProof/>
                <w:webHidden/>
              </w:rPr>
              <w:instrText xml:space="preserve"> PAGEREF _Toc485664069 \h </w:instrText>
            </w:r>
          </w:ins>
          <w:r>
            <w:rPr>
              <w:noProof/>
              <w:webHidden/>
            </w:rPr>
          </w:r>
          <w:r>
            <w:rPr>
              <w:noProof/>
              <w:webHidden/>
            </w:rPr>
            <w:fldChar w:fldCharType="separate"/>
          </w:r>
          <w:ins w:id="100" w:author="CCCCC" w:date="2017-06-19T19:32:00Z">
            <w:r>
              <w:rPr>
                <w:noProof/>
                <w:webHidden/>
              </w:rPr>
              <w:t>4</w:t>
            </w:r>
            <w:r>
              <w:rPr>
                <w:noProof/>
                <w:webHidden/>
              </w:rPr>
              <w:fldChar w:fldCharType="end"/>
            </w:r>
            <w:r w:rsidRPr="007D602B">
              <w:rPr>
                <w:rStyle w:val="Hyperlink"/>
                <w:noProof/>
              </w:rPr>
              <w:fldChar w:fldCharType="end"/>
            </w:r>
          </w:ins>
        </w:p>
        <w:p w14:paraId="36680ACB" w14:textId="79C0AD49" w:rsidR="00C21BE3" w:rsidRDefault="00C21BE3">
          <w:pPr>
            <w:pStyle w:val="TOC2"/>
            <w:tabs>
              <w:tab w:val="right" w:leader="dot" w:pos="9628"/>
            </w:tabs>
            <w:rPr>
              <w:ins w:id="101" w:author="CCCCC" w:date="2017-06-19T19:32:00Z"/>
              <w:rFonts w:asciiTheme="minorHAnsi" w:eastAsiaTheme="minorEastAsia" w:hAnsiTheme="minorHAnsi" w:cstheme="minorBidi"/>
              <w:noProof/>
              <w:kern w:val="0"/>
              <w:sz w:val="22"/>
              <w:szCs w:val="22"/>
              <w:lang w:eastAsia="fr-FR" w:bidi="ar-SA"/>
            </w:rPr>
          </w:pPr>
          <w:ins w:id="102"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"_Toc485664070"</w:instrText>
            </w:r>
            <w:r w:rsidRPr="007D602B">
              <w:rPr>
                <w:rStyle w:val="Hyperlink"/>
                <w:noProof/>
              </w:rPr>
              <w:instrText xml:space="preserve"> </w:instrText>
            </w:r>
            <w:r w:rsidRPr="007D602B">
              <w:rPr>
                <w:rStyle w:val="Hyperlink"/>
                <w:noProof/>
              </w:rPr>
              <w:fldChar w:fldCharType="separate"/>
            </w:r>
            <w:r w:rsidRPr="007D602B">
              <w:rPr>
                <w:rStyle w:val="Hyperlink"/>
                <w:noProof/>
              </w:rPr>
              <w:t>NodeJS</w:t>
            </w:r>
            <w:r>
              <w:rPr>
                <w:noProof/>
                <w:webHidden/>
              </w:rPr>
              <w:tab/>
            </w:r>
            <w:r>
              <w:rPr>
                <w:noProof/>
                <w:webHidden/>
              </w:rPr>
              <w:fldChar w:fldCharType="begin"/>
            </w:r>
            <w:r>
              <w:rPr>
                <w:noProof/>
                <w:webHidden/>
              </w:rPr>
              <w:instrText xml:space="preserve"> PAGEREF _Toc485664070 \h </w:instrText>
            </w:r>
          </w:ins>
          <w:r>
            <w:rPr>
              <w:noProof/>
              <w:webHidden/>
            </w:rPr>
          </w:r>
          <w:r>
            <w:rPr>
              <w:noProof/>
              <w:webHidden/>
            </w:rPr>
            <w:fldChar w:fldCharType="separate"/>
          </w:r>
          <w:ins w:id="103" w:author="CCCCC" w:date="2017-06-19T19:32:00Z">
            <w:r>
              <w:rPr>
                <w:noProof/>
                <w:webHidden/>
              </w:rPr>
              <w:t>4</w:t>
            </w:r>
            <w:r>
              <w:rPr>
                <w:noProof/>
                <w:webHidden/>
              </w:rPr>
              <w:fldChar w:fldCharType="end"/>
            </w:r>
            <w:r w:rsidRPr="007D602B">
              <w:rPr>
                <w:rStyle w:val="Hyperlink"/>
                <w:noProof/>
              </w:rPr>
              <w:fldChar w:fldCharType="end"/>
            </w:r>
          </w:ins>
        </w:p>
        <w:p w14:paraId="5072ED21" w14:textId="6557890B" w:rsidR="00C21BE3" w:rsidRDefault="00C21BE3">
          <w:pPr>
            <w:pStyle w:val="TOC2"/>
            <w:tabs>
              <w:tab w:val="right" w:leader="dot" w:pos="9628"/>
            </w:tabs>
            <w:rPr>
              <w:ins w:id="104" w:author="CCCCC" w:date="2017-06-19T19:32:00Z"/>
              <w:rFonts w:asciiTheme="minorHAnsi" w:eastAsiaTheme="minorEastAsia" w:hAnsiTheme="minorHAnsi" w:cstheme="minorBidi"/>
              <w:noProof/>
              <w:kern w:val="0"/>
              <w:sz w:val="22"/>
              <w:szCs w:val="22"/>
              <w:lang w:eastAsia="fr-FR" w:bidi="ar-SA"/>
            </w:rPr>
          </w:pPr>
          <w:ins w:id="105"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"_Toc485664071"</w:instrText>
            </w:r>
            <w:r w:rsidRPr="007D602B">
              <w:rPr>
                <w:rStyle w:val="Hyperlink"/>
                <w:noProof/>
              </w:rPr>
              <w:instrText xml:space="preserve"> </w:instrText>
            </w:r>
            <w:r w:rsidRPr="007D602B">
              <w:rPr>
                <w:rStyle w:val="Hyperlink"/>
                <w:noProof/>
              </w:rPr>
              <w:fldChar w:fldCharType="separate"/>
            </w:r>
            <w:r w:rsidRPr="007D602B">
              <w:rPr>
                <w:rStyle w:val="Hyperlink"/>
                <w:noProof/>
              </w:rPr>
              <w:t>Yarn</w:t>
            </w:r>
            <w:r>
              <w:rPr>
                <w:noProof/>
                <w:webHidden/>
              </w:rPr>
              <w:tab/>
            </w:r>
            <w:r>
              <w:rPr>
                <w:noProof/>
                <w:webHidden/>
              </w:rPr>
              <w:fldChar w:fldCharType="begin"/>
            </w:r>
            <w:r>
              <w:rPr>
                <w:noProof/>
                <w:webHidden/>
              </w:rPr>
              <w:instrText xml:space="preserve"> PAGEREF _Toc485664071 \h </w:instrText>
            </w:r>
          </w:ins>
          <w:r>
            <w:rPr>
              <w:noProof/>
              <w:webHidden/>
            </w:rPr>
          </w:r>
          <w:r>
            <w:rPr>
              <w:noProof/>
              <w:webHidden/>
            </w:rPr>
            <w:fldChar w:fldCharType="separate"/>
          </w:r>
          <w:ins w:id="106" w:author="CCCCC" w:date="2017-06-19T19:32:00Z">
            <w:r>
              <w:rPr>
                <w:noProof/>
                <w:webHidden/>
              </w:rPr>
              <w:t>4</w:t>
            </w:r>
            <w:r>
              <w:rPr>
                <w:noProof/>
                <w:webHidden/>
              </w:rPr>
              <w:fldChar w:fldCharType="end"/>
            </w:r>
            <w:r w:rsidRPr="007D602B">
              <w:rPr>
                <w:rStyle w:val="Hyperlink"/>
                <w:noProof/>
              </w:rPr>
              <w:fldChar w:fldCharType="end"/>
            </w:r>
          </w:ins>
        </w:p>
        <w:p w14:paraId="63FFED98" w14:textId="362208A7" w:rsidR="00C21BE3" w:rsidRDefault="00C21BE3">
          <w:pPr>
            <w:pStyle w:val="TOC2"/>
            <w:tabs>
              <w:tab w:val="right" w:leader="dot" w:pos="9628"/>
            </w:tabs>
            <w:rPr>
              <w:ins w:id="107" w:author="CCCCC" w:date="2017-06-19T19:32:00Z"/>
              <w:rFonts w:asciiTheme="minorHAnsi" w:eastAsiaTheme="minorEastAsia" w:hAnsiTheme="minorHAnsi" w:cstheme="minorBidi"/>
              <w:noProof/>
              <w:kern w:val="0"/>
              <w:sz w:val="22"/>
              <w:szCs w:val="22"/>
              <w:lang w:eastAsia="fr-FR" w:bidi="ar-SA"/>
            </w:rPr>
          </w:pPr>
          <w:ins w:id="108"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"_Toc485664072"</w:instrText>
            </w:r>
            <w:r w:rsidRPr="007D602B">
              <w:rPr>
                <w:rStyle w:val="Hyperlink"/>
                <w:noProof/>
              </w:rPr>
              <w:instrText xml:space="preserve"> </w:instrText>
            </w:r>
            <w:r w:rsidRPr="007D602B">
              <w:rPr>
                <w:rStyle w:val="Hyperlink"/>
                <w:noProof/>
              </w:rPr>
              <w:fldChar w:fldCharType="separate"/>
            </w:r>
            <w:r w:rsidRPr="007D602B">
              <w:rPr>
                <w:rStyle w:val="Hyperlink"/>
                <w:noProof/>
              </w:rPr>
              <w:t>ReactJS</w:t>
            </w:r>
            <w:r>
              <w:rPr>
                <w:noProof/>
                <w:webHidden/>
              </w:rPr>
              <w:tab/>
            </w:r>
            <w:r>
              <w:rPr>
                <w:noProof/>
                <w:webHidden/>
              </w:rPr>
              <w:fldChar w:fldCharType="begin"/>
            </w:r>
            <w:r>
              <w:rPr>
                <w:noProof/>
                <w:webHidden/>
              </w:rPr>
              <w:instrText xml:space="preserve"> PAGEREF _Toc485664072 \h </w:instrText>
            </w:r>
          </w:ins>
          <w:r>
            <w:rPr>
              <w:noProof/>
              <w:webHidden/>
            </w:rPr>
          </w:r>
          <w:r>
            <w:rPr>
              <w:noProof/>
              <w:webHidden/>
            </w:rPr>
            <w:fldChar w:fldCharType="separate"/>
          </w:r>
          <w:ins w:id="109" w:author="CCCCC" w:date="2017-06-19T19:32:00Z">
            <w:r>
              <w:rPr>
                <w:noProof/>
                <w:webHidden/>
              </w:rPr>
              <w:t>4</w:t>
            </w:r>
            <w:r>
              <w:rPr>
                <w:noProof/>
                <w:webHidden/>
              </w:rPr>
              <w:fldChar w:fldCharType="end"/>
            </w:r>
            <w:r w:rsidRPr="007D602B">
              <w:rPr>
                <w:rStyle w:val="Hyperlink"/>
                <w:noProof/>
              </w:rPr>
              <w:fldChar w:fldCharType="end"/>
            </w:r>
          </w:ins>
        </w:p>
        <w:p w14:paraId="6C4ABB8E" w14:textId="32B5BF44" w:rsidR="00C21BE3" w:rsidRDefault="00C21BE3">
          <w:pPr>
            <w:pStyle w:val="TOC2"/>
            <w:tabs>
              <w:tab w:val="right" w:leader="dot" w:pos="9628"/>
            </w:tabs>
            <w:rPr>
              <w:ins w:id="110" w:author="CCCCC" w:date="2017-06-19T19:32:00Z"/>
              <w:rFonts w:asciiTheme="minorHAnsi" w:eastAsiaTheme="minorEastAsia" w:hAnsiTheme="minorHAnsi" w:cstheme="minorBidi"/>
              <w:noProof/>
              <w:kern w:val="0"/>
              <w:sz w:val="22"/>
              <w:szCs w:val="22"/>
              <w:lang w:eastAsia="fr-FR" w:bidi="ar-SA"/>
            </w:rPr>
          </w:pPr>
          <w:ins w:id="111"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"_Toc485664073"</w:instrText>
            </w:r>
            <w:r w:rsidRPr="007D602B">
              <w:rPr>
                <w:rStyle w:val="Hyperlink"/>
                <w:noProof/>
              </w:rPr>
              <w:instrText xml:space="preserve"> </w:instrText>
            </w:r>
            <w:r w:rsidRPr="007D602B">
              <w:rPr>
                <w:rStyle w:val="Hyperlink"/>
                <w:noProof/>
              </w:rPr>
              <w:fldChar w:fldCharType="separate"/>
            </w:r>
            <w:r w:rsidRPr="007D602B">
              <w:rPr>
                <w:rStyle w:val="Hyperlink"/>
                <w:noProof/>
              </w:rPr>
              <w:t>Redis</w:t>
            </w:r>
            <w:r>
              <w:rPr>
                <w:noProof/>
                <w:webHidden/>
              </w:rPr>
              <w:tab/>
            </w:r>
            <w:r>
              <w:rPr>
                <w:noProof/>
                <w:webHidden/>
              </w:rPr>
              <w:fldChar w:fldCharType="begin"/>
            </w:r>
            <w:r>
              <w:rPr>
                <w:noProof/>
                <w:webHidden/>
              </w:rPr>
              <w:instrText xml:space="preserve"> PAGEREF _Toc485664073 \h </w:instrText>
            </w:r>
          </w:ins>
          <w:r>
            <w:rPr>
              <w:noProof/>
              <w:webHidden/>
            </w:rPr>
          </w:r>
          <w:r>
            <w:rPr>
              <w:noProof/>
              <w:webHidden/>
            </w:rPr>
            <w:fldChar w:fldCharType="separate"/>
          </w:r>
          <w:ins w:id="112" w:author="CCCCC" w:date="2017-06-19T19:32:00Z">
            <w:r>
              <w:rPr>
                <w:noProof/>
                <w:webHidden/>
              </w:rPr>
              <w:t>4</w:t>
            </w:r>
            <w:r>
              <w:rPr>
                <w:noProof/>
                <w:webHidden/>
              </w:rPr>
              <w:fldChar w:fldCharType="end"/>
            </w:r>
            <w:r w:rsidRPr="007D602B">
              <w:rPr>
                <w:rStyle w:val="Hyperlink"/>
                <w:noProof/>
              </w:rPr>
              <w:fldChar w:fldCharType="end"/>
            </w:r>
          </w:ins>
        </w:p>
        <w:p w14:paraId="0A0A208A" w14:textId="1DC6414D" w:rsidR="00C21BE3" w:rsidRDefault="00C21BE3">
          <w:pPr>
            <w:pStyle w:val="TOC2"/>
            <w:tabs>
              <w:tab w:val="right" w:leader="dot" w:pos="9628"/>
            </w:tabs>
            <w:rPr>
              <w:ins w:id="113" w:author="CCCCC" w:date="2017-06-19T19:32:00Z"/>
              <w:rFonts w:asciiTheme="minorHAnsi" w:eastAsiaTheme="minorEastAsia" w:hAnsiTheme="minorHAnsi" w:cstheme="minorBidi"/>
              <w:noProof/>
              <w:kern w:val="0"/>
              <w:sz w:val="22"/>
              <w:szCs w:val="22"/>
              <w:lang w:eastAsia="fr-FR" w:bidi="ar-SA"/>
            </w:rPr>
          </w:pPr>
          <w:ins w:id="114"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"_Toc485664074"</w:instrText>
            </w:r>
            <w:r w:rsidRPr="007D602B">
              <w:rPr>
                <w:rStyle w:val="Hyperlink"/>
                <w:noProof/>
              </w:rPr>
              <w:instrText xml:space="preserve"> </w:instrText>
            </w:r>
            <w:r w:rsidRPr="007D602B">
              <w:rPr>
                <w:rStyle w:val="Hyperlink"/>
                <w:noProof/>
              </w:rPr>
              <w:fldChar w:fldCharType="separate"/>
            </w:r>
            <w:r w:rsidRPr="007D602B">
              <w:rPr>
                <w:rStyle w:val="Hyperlink"/>
                <w:noProof/>
              </w:rPr>
              <w:t>Babel</w:t>
            </w:r>
            <w:r>
              <w:rPr>
                <w:noProof/>
                <w:webHidden/>
              </w:rPr>
              <w:tab/>
            </w:r>
            <w:r>
              <w:rPr>
                <w:noProof/>
                <w:webHidden/>
              </w:rPr>
              <w:fldChar w:fldCharType="begin"/>
            </w:r>
            <w:r>
              <w:rPr>
                <w:noProof/>
                <w:webHidden/>
              </w:rPr>
              <w:instrText xml:space="preserve"> PAGEREF _Toc485664074 \h </w:instrText>
            </w:r>
          </w:ins>
          <w:r>
            <w:rPr>
              <w:noProof/>
              <w:webHidden/>
            </w:rPr>
          </w:r>
          <w:r>
            <w:rPr>
              <w:noProof/>
              <w:webHidden/>
            </w:rPr>
            <w:fldChar w:fldCharType="separate"/>
          </w:r>
          <w:ins w:id="115" w:author="CCCCC" w:date="2017-06-19T19:32:00Z">
            <w:r>
              <w:rPr>
                <w:noProof/>
                <w:webHidden/>
              </w:rPr>
              <w:t>5</w:t>
            </w:r>
            <w:r>
              <w:rPr>
                <w:noProof/>
                <w:webHidden/>
              </w:rPr>
              <w:fldChar w:fldCharType="end"/>
            </w:r>
            <w:r w:rsidRPr="007D602B">
              <w:rPr>
                <w:rStyle w:val="Hyperlink"/>
                <w:noProof/>
              </w:rPr>
              <w:fldChar w:fldCharType="end"/>
            </w:r>
          </w:ins>
        </w:p>
        <w:p w14:paraId="418EFB9D" w14:textId="27B6E0DA" w:rsidR="00C21BE3" w:rsidRDefault="00C21BE3">
          <w:pPr>
            <w:pStyle w:val="TOC2"/>
            <w:tabs>
              <w:tab w:val="right" w:leader="dot" w:pos="9628"/>
            </w:tabs>
            <w:rPr>
              <w:ins w:id="116" w:author="CCCCC" w:date="2017-06-19T19:32:00Z"/>
              <w:rFonts w:asciiTheme="minorHAnsi" w:eastAsiaTheme="minorEastAsia" w:hAnsiTheme="minorHAnsi" w:cstheme="minorBidi"/>
              <w:noProof/>
              <w:kern w:val="0"/>
              <w:sz w:val="22"/>
              <w:szCs w:val="22"/>
              <w:lang w:eastAsia="fr-FR" w:bidi="ar-SA"/>
            </w:rPr>
          </w:pPr>
          <w:ins w:id="117"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"_Toc485664075"</w:instrText>
            </w:r>
            <w:r w:rsidRPr="007D602B">
              <w:rPr>
                <w:rStyle w:val="Hyperlink"/>
                <w:noProof/>
              </w:rPr>
              <w:instrText xml:space="preserve"> </w:instrText>
            </w:r>
            <w:r w:rsidRPr="007D602B">
              <w:rPr>
                <w:rStyle w:val="Hyperlink"/>
                <w:noProof/>
              </w:rPr>
              <w:fldChar w:fldCharType="separate"/>
            </w:r>
            <w:r w:rsidRPr="007D602B">
              <w:rPr>
                <w:rStyle w:val="Hyperlink"/>
                <w:noProof/>
              </w:rPr>
              <w:t>Redis</w:t>
            </w:r>
            <w:r>
              <w:rPr>
                <w:noProof/>
                <w:webHidden/>
              </w:rPr>
              <w:tab/>
            </w:r>
            <w:r>
              <w:rPr>
                <w:noProof/>
                <w:webHidden/>
              </w:rPr>
              <w:fldChar w:fldCharType="begin"/>
            </w:r>
            <w:r>
              <w:rPr>
                <w:noProof/>
                <w:webHidden/>
              </w:rPr>
              <w:instrText xml:space="preserve"> PAGEREF _Toc485664075 \h </w:instrText>
            </w:r>
          </w:ins>
          <w:r>
            <w:rPr>
              <w:noProof/>
              <w:webHidden/>
            </w:rPr>
          </w:r>
          <w:r>
            <w:rPr>
              <w:noProof/>
              <w:webHidden/>
            </w:rPr>
            <w:fldChar w:fldCharType="separate"/>
          </w:r>
          <w:ins w:id="118" w:author="CCCCC" w:date="2017-06-19T19:32:00Z">
            <w:r>
              <w:rPr>
                <w:noProof/>
                <w:webHidden/>
              </w:rPr>
              <w:t>5</w:t>
            </w:r>
            <w:r>
              <w:rPr>
                <w:noProof/>
                <w:webHidden/>
              </w:rPr>
              <w:fldChar w:fldCharType="end"/>
            </w:r>
            <w:r w:rsidRPr="007D602B">
              <w:rPr>
                <w:rStyle w:val="Hyperlink"/>
                <w:noProof/>
              </w:rPr>
              <w:fldChar w:fldCharType="end"/>
            </w:r>
          </w:ins>
        </w:p>
        <w:p w14:paraId="255799B1" w14:textId="3C0A67AE" w:rsidR="00C21BE3" w:rsidRDefault="00C21BE3">
          <w:pPr>
            <w:pStyle w:val="TOC1"/>
            <w:tabs>
              <w:tab w:val="right" w:leader="dot" w:pos="9628"/>
            </w:tabs>
            <w:rPr>
              <w:ins w:id="119" w:author="CCCCC" w:date="2017-06-19T19:32:00Z"/>
              <w:rFonts w:asciiTheme="minorHAnsi" w:eastAsiaTheme="minorEastAsia" w:hAnsiTheme="minorHAnsi" w:cstheme="minorBidi"/>
              <w:noProof/>
              <w:kern w:val="0"/>
              <w:sz w:val="22"/>
              <w:szCs w:val="22"/>
              <w:lang w:eastAsia="fr-FR" w:bidi="ar-SA"/>
            </w:rPr>
          </w:pPr>
          <w:ins w:id="120"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"_Toc485664076"</w:instrText>
            </w:r>
            <w:r w:rsidRPr="007D602B">
              <w:rPr>
                <w:rStyle w:val="Hyperlink"/>
                <w:noProof/>
              </w:rPr>
              <w:instrText xml:space="preserve"> </w:instrText>
            </w:r>
            <w:r w:rsidRPr="007D602B">
              <w:rPr>
                <w:rStyle w:val="Hyperlink"/>
                <w:noProof/>
              </w:rPr>
              <w:fldChar w:fldCharType="separate"/>
            </w:r>
            <w:r w:rsidRPr="007D602B">
              <w:rPr>
                <w:rStyle w:val="Hyperlink"/>
                <w:noProof/>
              </w:rPr>
              <w:t>Travail réalisé</w:t>
            </w:r>
            <w:r>
              <w:rPr>
                <w:noProof/>
                <w:webHidden/>
              </w:rPr>
              <w:tab/>
            </w:r>
            <w:r>
              <w:rPr>
                <w:noProof/>
                <w:webHidden/>
              </w:rPr>
              <w:fldChar w:fldCharType="begin"/>
            </w:r>
            <w:r>
              <w:rPr>
                <w:noProof/>
                <w:webHidden/>
              </w:rPr>
              <w:instrText xml:space="preserve"> PAGEREF _Toc485664076 \h </w:instrText>
            </w:r>
          </w:ins>
          <w:r>
            <w:rPr>
              <w:noProof/>
              <w:webHidden/>
            </w:rPr>
          </w:r>
          <w:r>
            <w:rPr>
              <w:noProof/>
              <w:webHidden/>
            </w:rPr>
            <w:fldChar w:fldCharType="separate"/>
          </w:r>
          <w:ins w:id="121" w:author="CCCCC" w:date="2017-06-19T19:32:00Z">
            <w:r>
              <w:rPr>
                <w:noProof/>
                <w:webHidden/>
              </w:rPr>
              <w:t>6</w:t>
            </w:r>
            <w:r>
              <w:rPr>
                <w:noProof/>
                <w:webHidden/>
              </w:rPr>
              <w:fldChar w:fldCharType="end"/>
            </w:r>
            <w:r w:rsidRPr="007D602B">
              <w:rPr>
                <w:rStyle w:val="Hyperlink"/>
                <w:noProof/>
              </w:rPr>
              <w:fldChar w:fldCharType="end"/>
            </w:r>
          </w:ins>
        </w:p>
        <w:p w14:paraId="2CAFE51B" w14:textId="72227D87" w:rsidR="00C21BE3" w:rsidRDefault="00C21BE3">
          <w:pPr>
            <w:pStyle w:val="TOC2"/>
            <w:tabs>
              <w:tab w:val="right" w:leader="dot" w:pos="9628"/>
            </w:tabs>
            <w:rPr>
              <w:ins w:id="122" w:author="CCCCC" w:date="2017-06-19T19:32:00Z"/>
              <w:rFonts w:asciiTheme="minorHAnsi" w:eastAsiaTheme="minorEastAsia" w:hAnsiTheme="minorHAnsi" w:cstheme="minorBidi"/>
              <w:noProof/>
              <w:kern w:val="0"/>
              <w:sz w:val="22"/>
              <w:szCs w:val="22"/>
              <w:lang w:eastAsia="fr-FR" w:bidi="ar-SA"/>
            </w:rPr>
          </w:pPr>
          <w:ins w:id="123"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"_Toc485664077"</w:instrText>
            </w:r>
            <w:r w:rsidRPr="007D602B">
              <w:rPr>
                <w:rStyle w:val="Hyperlink"/>
                <w:noProof/>
              </w:rPr>
              <w:instrText xml:space="preserve"> </w:instrText>
            </w:r>
            <w:r w:rsidRPr="007D602B">
              <w:rPr>
                <w:rStyle w:val="Hyperlink"/>
                <w:noProof/>
              </w:rPr>
              <w:fldChar w:fldCharType="separate"/>
            </w:r>
            <w:r w:rsidRPr="007D602B">
              <w:rPr>
                <w:rStyle w:val="Hyperlink"/>
                <w:noProof/>
              </w:rPr>
              <w:t>Prise en main des différents outils</w:t>
            </w:r>
            <w:r>
              <w:rPr>
                <w:noProof/>
                <w:webHidden/>
              </w:rPr>
              <w:tab/>
            </w:r>
            <w:r>
              <w:rPr>
                <w:noProof/>
                <w:webHidden/>
              </w:rPr>
              <w:fldChar w:fldCharType="begin"/>
            </w:r>
            <w:r>
              <w:rPr>
                <w:noProof/>
                <w:webHidden/>
              </w:rPr>
              <w:instrText xml:space="preserve"> PAGEREF _Toc485664077 \h </w:instrText>
            </w:r>
          </w:ins>
          <w:r>
            <w:rPr>
              <w:noProof/>
              <w:webHidden/>
            </w:rPr>
          </w:r>
          <w:r>
            <w:rPr>
              <w:noProof/>
              <w:webHidden/>
            </w:rPr>
            <w:fldChar w:fldCharType="separate"/>
          </w:r>
          <w:ins w:id="124" w:author="CCCCC" w:date="2017-06-19T19:32:00Z">
            <w:r>
              <w:rPr>
                <w:noProof/>
                <w:webHidden/>
              </w:rPr>
              <w:t>6</w:t>
            </w:r>
            <w:r>
              <w:rPr>
                <w:noProof/>
                <w:webHidden/>
              </w:rPr>
              <w:fldChar w:fldCharType="end"/>
            </w:r>
            <w:r w:rsidRPr="007D602B">
              <w:rPr>
                <w:rStyle w:val="Hyperlink"/>
                <w:noProof/>
              </w:rPr>
              <w:fldChar w:fldCharType="end"/>
            </w:r>
          </w:ins>
        </w:p>
        <w:p w14:paraId="72F5136C" w14:textId="1462EAB2" w:rsidR="00C21BE3" w:rsidRDefault="00C21BE3">
          <w:pPr>
            <w:pStyle w:val="TOC3"/>
            <w:tabs>
              <w:tab w:val="right" w:leader="dot" w:pos="9628"/>
            </w:tabs>
            <w:rPr>
              <w:ins w:id="125" w:author="CCCCC" w:date="2017-06-19T19:32:00Z"/>
              <w:rFonts w:asciiTheme="minorHAnsi" w:eastAsiaTheme="minorEastAsia" w:hAnsiTheme="minorHAnsi" w:cstheme="minorBidi"/>
              <w:noProof/>
              <w:kern w:val="0"/>
              <w:sz w:val="22"/>
              <w:szCs w:val="22"/>
              <w:lang w:eastAsia="fr-FR" w:bidi="ar-SA"/>
            </w:rPr>
          </w:pPr>
          <w:ins w:id="126"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"_Toc485664078"</w:instrText>
            </w:r>
            <w:r w:rsidRPr="007D602B">
              <w:rPr>
                <w:rStyle w:val="Hyperlink"/>
                <w:noProof/>
              </w:rPr>
              <w:instrText xml:space="preserve"> </w:instrText>
            </w:r>
            <w:r w:rsidRPr="007D602B">
              <w:rPr>
                <w:rStyle w:val="Hyperlink"/>
                <w:noProof/>
              </w:rPr>
              <w:fldChar w:fldCharType="separate"/>
            </w:r>
            <w:r w:rsidRPr="007D602B">
              <w:rPr>
                <w:rStyle w:val="Hyperlink"/>
                <w:noProof/>
              </w:rPr>
              <w:t>ES6</w:t>
            </w:r>
            <w:r>
              <w:rPr>
                <w:noProof/>
                <w:webHidden/>
              </w:rPr>
              <w:tab/>
            </w:r>
            <w:r>
              <w:rPr>
                <w:noProof/>
                <w:webHidden/>
              </w:rPr>
              <w:fldChar w:fldCharType="begin"/>
            </w:r>
            <w:r>
              <w:rPr>
                <w:noProof/>
                <w:webHidden/>
              </w:rPr>
              <w:instrText xml:space="preserve"> PAGEREF _Toc485664078 \h </w:instrText>
            </w:r>
          </w:ins>
          <w:r>
            <w:rPr>
              <w:noProof/>
              <w:webHidden/>
            </w:rPr>
          </w:r>
          <w:r>
            <w:rPr>
              <w:noProof/>
              <w:webHidden/>
            </w:rPr>
            <w:fldChar w:fldCharType="separate"/>
          </w:r>
          <w:ins w:id="127" w:author="CCCCC" w:date="2017-06-19T19:32:00Z">
            <w:r>
              <w:rPr>
                <w:noProof/>
                <w:webHidden/>
              </w:rPr>
              <w:t>6</w:t>
            </w:r>
            <w:r>
              <w:rPr>
                <w:noProof/>
                <w:webHidden/>
              </w:rPr>
              <w:fldChar w:fldCharType="end"/>
            </w:r>
            <w:r w:rsidRPr="007D602B">
              <w:rPr>
                <w:rStyle w:val="Hyperlink"/>
                <w:noProof/>
              </w:rPr>
              <w:fldChar w:fldCharType="end"/>
            </w:r>
          </w:ins>
        </w:p>
        <w:p w14:paraId="3EF7158A" w14:textId="0F74035D" w:rsidR="00C21BE3" w:rsidRDefault="00C21BE3">
          <w:pPr>
            <w:pStyle w:val="TOC3"/>
            <w:tabs>
              <w:tab w:val="right" w:leader="dot" w:pos="9628"/>
            </w:tabs>
            <w:rPr>
              <w:ins w:id="128" w:author="CCCCC" w:date="2017-06-19T19:32:00Z"/>
              <w:rFonts w:asciiTheme="minorHAnsi" w:eastAsiaTheme="minorEastAsia" w:hAnsiTheme="minorHAnsi" w:cstheme="minorBidi"/>
              <w:noProof/>
              <w:kern w:val="0"/>
              <w:sz w:val="22"/>
              <w:szCs w:val="22"/>
              <w:lang w:eastAsia="fr-FR" w:bidi="ar-SA"/>
            </w:rPr>
          </w:pPr>
          <w:ins w:id="129"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"_Toc485664079"</w:instrText>
            </w:r>
            <w:r w:rsidRPr="007D602B">
              <w:rPr>
                <w:rStyle w:val="Hyperlink"/>
                <w:noProof/>
              </w:rPr>
              <w:instrText xml:space="preserve"> </w:instrText>
            </w:r>
            <w:r w:rsidRPr="007D602B">
              <w:rPr>
                <w:rStyle w:val="Hyperlink"/>
                <w:noProof/>
              </w:rPr>
              <w:fldChar w:fldCharType="separate"/>
            </w:r>
            <w:r w:rsidRPr="007D602B">
              <w:rPr>
                <w:rStyle w:val="Hyperlink"/>
                <w:noProof/>
              </w:rPr>
              <w:t>Redux</w:t>
            </w:r>
            <w:r>
              <w:rPr>
                <w:noProof/>
                <w:webHidden/>
              </w:rPr>
              <w:tab/>
            </w:r>
            <w:r>
              <w:rPr>
                <w:noProof/>
                <w:webHidden/>
              </w:rPr>
              <w:fldChar w:fldCharType="begin"/>
            </w:r>
            <w:r>
              <w:rPr>
                <w:noProof/>
                <w:webHidden/>
              </w:rPr>
              <w:instrText xml:space="preserve"> PAGEREF _Toc485664079 \h </w:instrText>
            </w:r>
          </w:ins>
          <w:r>
            <w:rPr>
              <w:noProof/>
              <w:webHidden/>
            </w:rPr>
          </w:r>
          <w:r>
            <w:rPr>
              <w:noProof/>
              <w:webHidden/>
            </w:rPr>
            <w:fldChar w:fldCharType="separate"/>
          </w:r>
          <w:ins w:id="130" w:author="CCCCC" w:date="2017-06-19T19:32:00Z">
            <w:r>
              <w:rPr>
                <w:noProof/>
                <w:webHidden/>
              </w:rPr>
              <w:t>6</w:t>
            </w:r>
            <w:r>
              <w:rPr>
                <w:noProof/>
                <w:webHidden/>
              </w:rPr>
              <w:fldChar w:fldCharType="end"/>
            </w:r>
            <w:r w:rsidRPr="007D602B">
              <w:rPr>
                <w:rStyle w:val="Hyperlink"/>
                <w:noProof/>
              </w:rPr>
              <w:fldChar w:fldCharType="end"/>
            </w:r>
          </w:ins>
        </w:p>
        <w:p w14:paraId="280219FD" w14:textId="24976253" w:rsidR="00C21BE3" w:rsidRDefault="00C21BE3">
          <w:pPr>
            <w:pStyle w:val="TOC3"/>
            <w:tabs>
              <w:tab w:val="right" w:leader="dot" w:pos="9628"/>
            </w:tabs>
            <w:rPr>
              <w:ins w:id="131" w:author="CCCCC" w:date="2017-06-19T19:32:00Z"/>
              <w:rFonts w:asciiTheme="minorHAnsi" w:eastAsiaTheme="minorEastAsia" w:hAnsiTheme="minorHAnsi" w:cstheme="minorBidi"/>
              <w:noProof/>
              <w:kern w:val="0"/>
              <w:sz w:val="22"/>
              <w:szCs w:val="22"/>
              <w:lang w:eastAsia="fr-FR" w:bidi="ar-SA"/>
            </w:rPr>
          </w:pPr>
          <w:ins w:id="132"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"_Toc485664080"</w:instrText>
            </w:r>
            <w:r w:rsidRPr="007D602B">
              <w:rPr>
                <w:rStyle w:val="Hyperlink"/>
                <w:noProof/>
              </w:rPr>
              <w:instrText xml:space="preserve"> </w:instrText>
            </w:r>
            <w:r w:rsidRPr="007D602B">
              <w:rPr>
                <w:rStyle w:val="Hyperlink"/>
                <w:noProof/>
              </w:rPr>
              <w:fldChar w:fldCharType="separate"/>
            </w:r>
            <w:r w:rsidRPr="007D602B">
              <w:rPr>
                <w:rStyle w:val="Hyperlink"/>
                <w:noProof/>
              </w:rPr>
              <w:t>Lodash</w:t>
            </w:r>
            <w:r>
              <w:rPr>
                <w:noProof/>
                <w:webHidden/>
              </w:rPr>
              <w:tab/>
            </w:r>
            <w:r>
              <w:rPr>
                <w:noProof/>
                <w:webHidden/>
              </w:rPr>
              <w:fldChar w:fldCharType="begin"/>
            </w:r>
            <w:r>
              <w:rPr>
                <w:noProof/>
                <w:webHidden/>
              </w:rPr>
              <w:instrText xml:space="preserve"> PAGEREF _Toc485664080 \h </w:instrText>
            </w:r>
          </w:ins>
          <w:r>
            <w:rPr>
              <w:noProof/>
              <w:webHidden/>
            </w:rPr>
          </w:r>
          <w:r>
            <w:rPr>
              <w:noProof/>
              <w:webHidden/>
            </w:rPr>
            <w:fldChar w:fldCharType="separate"/>
          </w:r>
          <w:ins w:id="133" w:author="CCCCC" w:date="2017-06-19T19:32:00Z">
            <w:r>
              <w:rPr>
                <w:noProof/>
                <w:webHidden/>
              </w:rPr>
              <w:t>7</w:t>
            </w:r>
            <w:r>
              <w:rPr>
                <w:noProof/>
                <w:webHidden/>
              </w:rPr>
              <w:fldChar w:fldCharType="end"/>
            </w:r>
            <w:r w:rsidRPr="007D602B">
              <w:rPr>
                <w:rStyle w:val="Hyperlink"/>
                <w:noProof/>
              </w:rPr>
              <w:fldChar w:fldCharType="end"/>
            </w:r>
          </w:ins>
        </w:p>
        <w:p w14:paraId="73ABC3FE" w14:textId="0B761FF7" w:rsidR="00C21BE3" w:rsidRDefault="00C21BE3">
          <w:pPr>
            <w:pStyle w:val="TOC2"/>
            <w:tabs>
              <w:tab w:val="right" w:leader="dot" w:pos="9628"/>
            </w:tabs>
            <w:rPr>
              <w:ins w:id="134" w:author="CCCCC" w:date="2017-06-19T19:32:00Z"/>
              <w:rFonts w:asciiTheme="minorHAnsi" w:eastAsiaTheme="minorEastAsia" w:hAnsiTheme="minorHAnsi" w:cstheme="minorBidi"/>
              <w:noProof/>
              <w:kern w:val="0"/>
              <w:sz w:val="22"/>
              <w:szCs w:val="22"/>
              <w:lang w:eastAsia="fr-FR" w:bidi="ar-SA"/>
            </w:rPr>
          </w:pPr>
          <w:ins w:id="135"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"_Toc485664081"</w:instrText>
            </w:r>
            <w:r w:rsidRPr="007D602B">
              <w:rPr>
                <w:rStyle w:val="Hyperlink"/>
                <w:noProof/>
              </w:rPr>
              <w:instrText xml:space="preserve"> </w:instrText>
            </w:r>
            <w:r w:rsidRPr="007D602B">
              <w:rPr>
                <w:rStyle w:val="Hyperlink"/>
                <w:noProof/>
              </w:rPr>
              <w:fldChar w:fldCharType="separate"/>
            </w:r>
            <w:r w:rsidRPr="007D602B">
              <w:rPr>
                <w:rStyle w:val="Hyperlink"/>
                <w:noProof/>
              </w:rPr>
              <w:t>Développement du module withState</w:t>
            </w:r>
            <w:r>
              <w:rPr>
                <w:noProof/>
                <w:webHidden/>
              </w:rPr>
              <w:tab/>
            </w:r>
            <w:r>
              <w:rPr>
                <w:noProof/>
                <w:webHidden/>
              </w:rPr>
              <w:fldChar w:fldCharType="begin"/>
            </w:r>
            <w:r>
              <w:rPr>
                <w:noProof/>
                <w:webHidden/>
              </w:rPr>
              <w:instrText xml:space="preserve"> PAGEREF _Toc485664081 \h </w:instrText>
            </w:r>
          </w:ins>
          <w:r>
            <w:rPr>
              <w:noProof/>
              <w:webHidden/>
            </w:rPr>
          </w:r>
          <w:r>
            <w:rPr>
              <w:noProof/>
              <w:webHidden/>
            </w:rPr>
            <w:fldChar w:fldCharType="separate"/>
          </w:r>
          <w:ins w:id="136" w:author="CCCCC" w:date="2017-06-19T19:32:00Z">
            <w:r>
              <w:rPr>
                <w:noProof/>
                <w:webHidden/>
              </w:rPr>
              <w:t>7</w:t>
            </w:r>
            <w:r>
              <w:rPr>
                <w:noProof/>
                <w:webHidden/>
              </w:rPr>
              <w:fldChar w:fldCharType="end"/>
            </w:r>
            <w:r w:rsidRPr="007D602B">
              <w:rPr>
                <w:rStyle w:val="Hyperlink"/>
                <w:noProof/>
              </w:rPr>
              <w:fldChar w:fldCharType="end"/>
            </w:r>
          </w:ins>
        </w:p>
        <w:p w14:paraId="1F8AD33F" w14:textId="2AAC9D70" w:rsidR="00C21BE3" w:rsidRDefault="00C21BE3">
          <w:pPr>
            <w:pStyle w:val="TOC3"/>
            <w:tabs>
              <w:tab w:val="right" w:leader="dot" w:pos="9628"/>
            </w:tabs>
            <w:rPr>
              <w:ins w:id="137" w:author="CCCCC" w:date="2017-06-19T19:32:00Z"/>
              <w:rFonts w:asciiTheme="minorHAnsi" w:eastAsiaTheme="minorEastAsia" w:hAnsiTheme="minorHAnsi" w:cstheme="minorBidi"/>
              <w:noProof/>
              <w:kern w:val="0"/>
              <w:sz w:val="22"/>
              <w:szCs w:val="22"/>
              <w:lang w:eastAsia="fr-FR" w:bidi="ar-SA"/>
            </w:rPr>
          </w:pPr>
          <w:ins w:id="138"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"_Toc485664082"</w:instrText>
            </w:r>
            <w:r w:rsidRPr="007D602B">
              <w:rPr>
                <w:rStyle w:val="Hyperlink"/>
                <w:noProof/>
              </w:rPr>
              <w:instrText xml:space="preserve"> </w:instrText>
            </w:r>
            <w:r w:rsidRPr="007D602B">
              <w:rPr>
                <w:rStyle w:val="Hyperlink"/>
                <w:noProof/>
              </w:rPr>
              <w:fldChar w:fldCharType="separate"/>
            </w:r>
            <w:r w:rsidRPr="007D602B">
              <w:rPr>
                <w:rStyle w:val="Hyperlink"/>
                <w:noProof/>
              </w:rPr>
              <w:t>Objectifs</w:t>
            </w:r>
            <w:r>
              <w:rPr>
                <w:noProof/>
                <w:webHidden/>
              </w:rPr>
              <w:tab/>
            </w:r>
            <w:r>
              <w:rPr>
                <w:noProof/>
                <w:webHidden/>
              </w:rPr>
              <w:fldChar w:fldCharType="begin"/>
            </w:r>
            <w:r>
              <w:rPr>
                <w:noProof/>
                <w:webHidden/>
              </w:rPr>
              <w:instrText xml:space="preserve"> PAGEREF _Toc485664082 \h </w:instrText>
            </w:r>
          </w:ins>
          <w:r>
            <w:rPr>
              <w:noProof/>
              <w:webHidden/>
            </w:rPr>
          </w:r>
          <w:r>
            <w:rPr>
              <w:noProof/>
              <w:webHidden/>
            </w:rPr>
            <w:fldChar w:fldCharType="separate"/>
          </w:r>
          <w:ins w:id="139" w:author="CCCCC" w:date="2017-06-19T19:32:00Z">
            <w:r>
              <w:rPr>
                <w:noProof/>
                <w:webHidden/>
              </w:rPr>
              <w:t>7</w:t>
            </w:r>
            <w:r>
              <w:rPr>
                <w:noProof/>
                <w:webHidden/>
              </w:rPr>
              <w:fldChar w:fldCharType="end"/>
            </w:r>
            <w:r w:rsidRPr="007D602B">
              <w:rPr>
                <w:rStyle w:val="Hyperlink"/>
                <w:noProof/>
              </w:rPr>
              <w:fldChar w:fldCharType="end"/>
            </w:r>
          </w:ins>
        </w:p>
        <w:p w14:paraId="2BD6E7FD" w14:textId="6B15C55C" w:rsidR="00C21BE3" w:rsidRDefault="00C21BE3">
          <w:pPr>
            <w:pStyle w:val="TOC3"/>
            <w:tabs>
              <w:tab w:val="right" w:leader="dot" w:pos="9628"/>
            </w:tabs>
            <w:rPr>
              <w:ins w:id="140" w:author="CCCCC" w:date="2017-06-19T19:32:00Z"/>
              <w:rFonts w:asciiTheme="minorHAnsi" w:eastAsiaTheme="minorEastAsia" w:hAnsiTheme="minorHAnsi" w:cstheme="minorBidi"/>
              <w:noProof/>
              <w:kern w:val="0"/>
              <w:sz w:val="22"/>
              <w:szCs w:val="22"/>
              <w:lang w:eastAsia="fr-FR" w:bidi="ar-SA"/>
            </w:rPr>
          </w:pPr>
          <w:ins w:id="141"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"_Toc485664083"</w:instrText>
            </w:r>
            <w:r w:rsidRPr="007D602B">
              <w:rPr>
                <w:rStyle w:val="Hyperlink"/>
                <w:noProof/>
              </w:rPr>
              <w:instrText xml:space="preserve"> </w:instrText>
            </w:r>
            <w:r w:rsidRPr="007D602B">
              <w:rPr>
                <w:rStyle w:val="Hyperlink"/>
                <w:noProof/>
              </w:rPr>
              <w:fldChar w:fldCharType="separate"/>
            </w:r>
            <w:r w:rsidRPr="007D602B">
              <w:rPr>
                <w:rStyle w:val="Hyperlink"/>
                <w:noProof/>
              </w:rPr>
              <w:t>Réalisation</w:t>
            </w:r>
            <w:r>
              <w:rPr>
                <w:noProof/>
                <w:webHidden/>
              </w:rPr>
              <w:tab/>
            </w:r>
            <w:r>
              <w:rPr>
                <w:noProof/>
                <w:webHidden/>
              </w:rPr>
              <w:fldChar w:fldCharType="begin"/>
            </w:r>
            <w:r>
              <w:rPr>
                <w:noProof/>
                <w:webHidden/>
              </w:rPr>
              <w:instrText xml:space="preserve"> PAGEREF _Toc485664083 \h </w:instrText>
            </w:r>
          </w:ins>
          <w:r>
            <w:rPr>
              <w:noProof/>
              <w:webHidden/>
            </w:rPr>
          </w:r>
          <w:r>
            <w:rPr>
              <w:noProof/>
              <w:webHidden/>
            </w:rPr>
            <w:fldChar w:fldCharType="separate"/>
          </w:r>
          <w:ins w:id="142" w:author="CCCCC" w:date="2017-06-19T19:32:00Z">
            <w:r>
              <w:rPr>
                <w:noProof/>
                <w:webHidden/>
              </w:rPr>
              <w:t>8</w:t>
            </w:r>
            <w:r>
              <w:rPr>
                <w:noProof/>
                <w:webHidden/>
              </w:rPr>
              <w:fldChar w:fldCharType="end"/>
            </w:r>
            <w:r w:rsidRPr="007D602B">
              <w:rPr>
                <w:rStyle w:val="Hyperlink"/>
                <w:noProof/>
              </w:rPr>
              <w:fldChar w:fldCharType="end"/>
            </w:r>
          </w:ins>
        </w:p>
        <w:p w14:paraId="6E8E8F0D" w14:textId="11EBA051" w:rsidR="00C21BE3" w:rsidRDefault="00C21BE3">
          <w:pPr>
            <w:pStyle w:val="TOC3"/>
            <w:tabs>
              <w:tab w:val="right" w:leader="dot" w:pos="9628"/>
            </w:tabs>
            <w:rPr>
              <w:ins w:id="143" w:author="CCCCC" w:date="2017-06-19T19:32:00Z"/>
              <w:rFonts w:asciiTheme="minorHAnsi" w:eastAsiaTheme="minorEastAsia" w:hAnsiTheme="minorHAnsi" w:cstheme="minorBidi"/>
              <w:noProof/>
              <w:kern w:val="0"/>
              <w:sz w:val="22"/>
              <w:szCs w:val="22"/>
              <w:lang w:eastAsia="fr-FR" w:bidi="ar-SA"/>
            </w:rPr>
          </w:pPr>
          <w:ins w:id="144"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"_Toc485664084"</w:instrText>
            </w:r>
            <w:r w:rsidRPr="007D602B">
              <w:rPr>
                <w:rStyle w:val="Hyperlink"/>
                <w:noProof/>
              </w:rPr>
              <w:instrText xml:space="preserve"> </w:instrText>
            </w:r>
            <w:r w:rsidRPr="007D602B">
              <w:rPr>
                <w:rStyle w:val="Hyperlink"/>
                <w:noProof/>
              </w:rPr>
              <w:fldChar w:fldCharType="separate"/>
            </w:r>
            <w:r w:rsidRPr="007D602B">
              <w:rPr>
                <w:rStyle w:val="Hyperlink"/>
                <w:noProof/>
              </w:rPr>
              <w:t>Tests</w:t>
            </w:r>
            <w:r>
              <w:rPr>
                <w:noProof/>
                <w:webHidden/>
              </w:rPr>
              <w:tab/>
            </w:r>
            <w:r>
              <w:rPr>
                <w:noProof/>
                <w:webHidden/>
              </w:rPr>
              <w:fldChar w:fldCharType="begin"/>
            </w:r>
            <w:r>
              <w:rPr>
                <w:noProof/>
                <w:webHidden/>
              </w:rPr>
              <w:instrText xml:space="preserve"> PAGEREF _Toc485664084 \h </w:instrText>
            </w:r>
          </w:ins>
          <w:r>
            <w:rPr>
              <w:noProof/>
              <w:webHidden/>
            </w:rPr>
          </w:r>
          <w:r>
            <w:rPr>
              <w:noProof/>
              <w:webHidden/>
            </w:rPr>
            <w:fldChar w:fldCharType="separate"/>
          </w:r>
          <w:ins w:id="145" w:author="CCCCC" w:date="2017-06-19T19:32:00Z">
            <w:r>
              <w:rPr>
                <w:noProof/>
                <w:webHidden/>
              </w:rPr>
              <w:t>12</w:t>
            </w:r>
            <w:r>
              <w:rPr>
                <w:noProof/>
                <w:webHidden/>
              </w:rPr>
              <w:fldChar w:fldCharType="end"/>
            </w:r>
            <w:r w:rsidRPr="007D602B">
              <w:rPr>
                <w:rStyle w:val="Hyperlink"/>
                <w:noProof/>
              </w:rPr>
              <w:fldChar w:fldCharType="end"/>
            </w:r>
          </w:ins>
        </w:p>
        <w:p w14:paraId="6E12E420" w14:textId="7BB0DE01" w:rsidR="00C21BE3" w:rsidRDefault="00C21BE3">
          <w:pPr>
            <w:pStyle w:val="TOC2"/>
            <w:tabs>
              <w:tab w:val="right" w:leader="dot" w:pos="9628"/>
            </w:tabs>
            <w:rPr>
              <w:ins w:id="146" w:author="CCCCC" w:date="2017-06-19T19:32:00Z"/>
              <w:rFonts w:asciiTheme="minorHAnsi" w:eastAsiaTheme="minorEastAsia" w:hAnsiTheme="minorHAnsi" w:cstheme="minorBidi"/>
              <w:noProof/>
              <w:kern w:val="0"/>
              <w:sz w:val="22"/>
              <w:szCs w:val="22"/>
              <w:lang w:eastAsia="fr-FR" w:bidi="ar-SA"/>
            </w:rPr>
          </w:pPr>
          <w:ins w:id="147"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"_Toc485664085"</w:instrText>
            </w:r>
            <w:r w:rsidRPr="007D602B">
              <w:rPr>
                <w:rStyle w:val="Hyperlink"/>
                <w:noProof/>
              </w:rPr>
              <w:instrText xml:space="preserve"> </w:instrText>
            </w:r>
            <w:r w:rsidRPr="007D602B">
              <w:rPr>
                <w:rStyle w:val="Hyperlink"/>
                <w:noProof/>
              </w:rPr>
              <w:fldChar w:fldCharType="separate"/>
            </w:r>
            <w:r w:rsidRPr="007D602B">
              <w:rPr>
                <w:rStyle w:val="Hyperlink"/>
                <w:noProof/>
              </w:rPr>
              <w:t>Développement de Xen Orchestra</w:t>
            </w:r>
            <w:r>
              <w:rPr>
                <w:noProof/>
                <w:webHidden/>
              </w:rPr>
              <w:tab/>
            </w:r>
            <w:r>
              <w:rPr>
                <w:noProof/>
                <w:webHidden/>
              </w:rPr>
              <w:fldChar w:fldCharType="begin"/>
            </w:r>
            <w:r>
              <w:rPr>
                <w:noProof/>
                <w:webHidden/>
              </w:rPr>
              <w:instrText xml:space="preserve"> PAGEREF _Toc485664085 \h </w:instrText>
            </w:r>
          </w:ins>
          <w:r>
            <w:rPr>
              <w:noProof/>
              <w:webHidden/>
            </w:rPr>
          </w:r>
          <w:r>
            <w:rPr>
              <w:noProof/>
              <w:webHidden/>
            </w:rPr>
            <w:fldChar w:fldCharType="separate"/>
          </w:r>
          <w:ins w:id="148" w:author="CCCCC" w:date="2017-06-19T19:32:00Z">
            <w:r>
              <w:rPr>
                <w:noProof/>
                <w:webHidden/>
              </w:rPr>
              <w:t>13</w:t>
            </w:r>
            <w:r>
              <w:rPr>
                <w:noProof/>
                <w:webHidden/>
              </w:rPr>
              <w:fldChar w:fldCharType="end"/>
            </w:r>
            <w:r w:rsidRPr="007D602B">
              <w:rPr>
                <w:rStyle w:val="Hyperlink"/>
                <w:noProof/>
              </w:rPr>
              <w:fldChar w:fldCharType="end"/>
            </w:r>
          </w:ins>
        </w:p>
        <w:p w14:paraId="65C689F2" w14:textId="3B1AD2D3" w:rsidR="00C21BE3" w:rsidRDefault="00C21BE3">
          <w:pPr>
            <w:pStyle w:val="TOC3"/>
            <w:tabs>
              <w:tab w:val="right" w:leader="dot" w:pos="9628"/>
            </w:tabs>
            <w:rPr>
              <w:ins w:id="149" w:author="CCCCC" w:date="2017-06-19T19:32:00Z"/>
              <w:rFonts w:asciiTheme="minorHAnsi" w:eastAsiaTheme="minorEastAsia" w:hAnsiTheme="minorHAnsi" w:cstheme="minorBidi"/>
              <w:noProof/>
              <w:kern w:val="0"/>
              <w:sz w:val="22"/>
              <w:szCs w:val="22"/>
              <w:lang w:eastAsia="fr-FR" w:bidi="ar-SA"/>
            </w:rPr>
          </w:pPr>
          <w:ins w:id="150"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"_Toc485664086"</w:instrText>
            </w:r>
            <w:r w:rsidRPr="007D602B">
              <w:rPr>
                <w:rStyle w:val="Hyperlink"/>
                <w:noProof/>
              </w:rPr>
              <w:instrText xml:space="preserve"> </w:instrText>
            </w:r>
            <w:r w:rsidRPr="007D602B">
              <w:rPr>
                <w:rStyle w:val="Hyperlink"/>
                <w:noProof/>
              </w:rPr>
              <w:fldChar w:fldCharType="separate"/>
            </w:r>
            <w:r w:rsidRPr="007D602B">
              <w:rPr>
                <w:rStyle w:val="Hyperlink"/>
                <w:noProof/>
              </w:rPr>
              <w:t>Présentation de Xen Orchestra</w:t>
            </w:r>
            <w:r>
              <w:rPr>
                <w:noProof/>
                <w:webHidden/>
              </w:rPr>
              <w:tab/>
            </w:r>
            <w:r>
              <w:rPr>
                <w:noProof/>
                <w:webHidden/>
              </w:rPr>
              <w:fldChar w:fldCharType="begin"/>
            </w:r>
            <w:r>
              <w:rPr>
                <w:noProof/>
                <w:webHidden/>
              </w:rPr>
              <w:instrText xml:space="preserve"> PAGEREF _Toc485664086 \h </w:instrText>
            </w:r>
          </w:ins>
          <w:r>
            <w:rPr>
              <w:noProof/>
              <w:webHidden/>
            </w:rPr>
          </w:r>
          <w:r>
            <w:rPr>
              <w:noProof/>
              <w:webHidden/>
            </w:rPr>
            <w:fldChar w:fldCharType="separate"/>
          </w:r>
          <w:ins w:id="151" w:author="CCCCC" w:date="2017-06-19T19:32:00Z">
            <w:r>
              <w:rPr>
                <w:noProof/>
                <w:webHidden/>
              </w:rPr>
              <w:t>13</w:t>
            </w:r>
            <w:r>
              <w:rPr>
                <w:noProof/>
                <w:webHidden/>
              </w:rPr>
              <w:fldChar w:fldCharType="end"/>
            </w:r>
            <w:r w:rsidRPr="007D602B">
              <w:rPr>
                <w:rStyle w:val="Hyperlink"/>
                <w:noProof/>
              </w:rPr>
              <w:fldChar w:fldCharType="end"/>
            </w:r>
          </w:ins>
        </w:p>
        <w:p w14:paraId="0CA6FF87" w14:textId="44C7854A" w:rsidR="00C21BE3" w:rsidRDefault="00C21BE3">
          <w:pPr>
            <w:pStyle w:val="TOC3"/>
            <w:tabs>
              <w:tab w:val="right" w:leader="dot" w:pos="9628"/>
            </w:tabs>
            <w:rPr>
              <w:ins w:id="152" w:author="CCCCC" w:date="2017-06-19T19:32:00Z"/>
              <w:rFonts w:asciiTheme="minorHAnsi" w:eastAsiaTheme="minorEastAsia" w:hAnsiTheme="minorHAnsi" w:cstheme="minorBidi"/>
              <w:noProof/>
              <w:kern w:val="0"/>
              <w:sz w:val="22"/>
              <w:szCs w:val="22"/>
              <w:lang w:eastAsia="fr-FR" w:bidi="ar-SA"/>
            </w:rPr>
          </w:pPr>
          <w:ins w:id="153"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"_Toc485664087"</w:instrText>
            </w:r>
            <w:r w:rsidRPr="007D602B">
              <w:rPr>
                <w:rStyle w:val="Hyperlink"/>
                <w:noProof/>
              </w:rPr>
              <w:instrText xml:space="preserve"> </w:instrText>
            </w:r>
            <w:r w:rsidRPr="007D602B">
              <w:rPr>
                <w:rStyle w:val="Hyperlink"/>
                <w:noProof/>
              </w:rPr>
              <w:fldChar w:fldCharType="separate"/>
            </w:r>
            <w:r w:rsidRPr="007D602B">
              <w:rPr>
                <w:rStyle w:val="Hyperlink"/>
                <w:noProof/>
              </w:rPr>
              <w:t>Afficher une icône orange quand l'hôte est indisponible</w:t>
            </w:r>
            <w:r>
              <w:rPr>
                <w:noProof/>
                <w:webHidden/>
              </w:rPr>
              <w:tab/>
            </w:r>
            <w:r>
              <w:rPr>
                <w:noProof/>
                <w:webHidden/>
              </w:rPr>
              <w:fldChar w:fldCharType="begin"/>
            </w:r>
            <w:r>
              <w:rPr>
                <w:noProof/>
                <w:webHidden/>
              </w:rPr>
              <w:instrText xml:space="preserve"> PAGEREF _Toc485664087 \h </w:instrText>
            </w:r>
          </w:ins>
          <w:r>
            <w:rPr>
              <w:noProof/>
              <w:webHidden/>
            </w:rPr>
          </w:r>
          <w:r>
            <w:rPr>
              <w:noProof/>
              <w:webHidden/>
            </w:rPr>
            <w:fldChar w:fldCharType="separate"/>
          </w:r>
          <w:ins w:id="154" w:author="CCCCC" w:date="2017-06-19T19:32:00Z">
            <w:r>
              <w:rPr>
                <w:noProof/>
                <w:webHidden/>
              </w:rPr>
              <w:t>17</w:t>
            </w:r>
            <w:r>
              <w:rPr>
                <w:noProof/>
                <w:webHidden/>
              </w:rPr>
              <w:fldChar w:fldCharType="end"/>
            </w:r>
            <w:r w:rsidRPr="007D602B">
              <w:rPr>
                <w:rStyle w:val="Hyperlink"/>
                <w:noProof/>
              </w:rPr>
              <w:fldChar w:fldCharType="end"/>
            </w:r>
          </w:ins>
        </w:p>
        <w:p w14:paraId="7DA5A61F" w14:textId="736F1FB2" w:rsidR="00C21BE3" w:rsidRDefault="00C21BE3">
          <w:pPr>
            <w:pStyle w:val="TOC3"/>
            <w:tabs>
              <w:tab w:val="right" w:leader="dot" w:pos="9628"/>
            </w:tabs>
            <w:rPr>
              <w:ins w:id="155" w:author="CCCCC" w:date="2017-06-19T19:32:00Z"/>
              <w:rFonts w:asciiTheme="minorHAnsi" w:eastAsiaTheme="minorEastAsia" w:hAnsiTheme="minorHAnsi" w:cstheme="minorBidi"/>
              <w:noProof/>
              <w:kern w:val="0"/>
              <w:sz w:val="22"/>
              <w:szCs w:val="22"/>
              <w:lang w:eastAsia="fr-FR" w:bidi="ar-SA"/>
            </w:rPr>
          </w:pPr>
          <w:ins w:id="156"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"_Toc485664088"</w:instrText>
            </w:r>
            <w:r w:rsidRPr="007D602B">
              <w:rPr>
                <w:rStyle w:val="Hyperlink"/>
                <w:noProof/>
              </w:rPr>
              <w:instrText xml:space="preserve"> </w:instrText>
            </w:r>
            <w:r w:rsidRPr="007D602B">
              <w:rPr>
                <w:rStyle w:val="Hyperlink"/>
                <w:noProof/>
              </w:rPr>
              <w:fldChar w:fldCharType="separate"/>
            </w:r>
            <w:r w:rsidRPr="007D602B">
              <w:rPr>
                <w:rStyle w:val="Hyperlink"/>
                <w:noProof/>
              </w:rPr>
              <w:t>Demander une confirmation quand une mise à jour est faite depuis la vue d'un pool</w:t>
            </w:r>
            <w:r>
              <w:rPr>
                <w:noProof/>
                <w:webHidden/>
              </w:rPr>
              <w:tab/>
            </w:r>
            <w:r>
              <w:rPr>
                <w:noProof/>
                <w:webHidden/>
              </w:rPr>
              <w:fldChar w:fldCharType="begin"/>
            </w:r>
            <w:r>
              <w:rPr>
                <w:noProof/>
                <w:webHidden/>
              </w:rPr>
              <w:instrText xml:space="preserve"> PAGEREF _Toc485664088 \h </w:instrText>
            </w:r>
          </w:ins>
          <w:r>
            <w:rPr>
              <w:noProof/>
              <w:webHidden/>
            </w:rPr>
          </w:r>
          <w:r>
            <w:rPr>
              <w:noProof/>
              <w:webHidden/>
            </w:rPr>
            <w:fldChar w:fldCharType="separate"/>
          </w:r>
          <w:ins w:id="157" w:author="CCCCC" w:date="2017-06-19T19:32:00Z">
            <w:r>
              <w:rPr>
                <w:noProof/>
                <w:webHidden/>
              </w:rPr>
              <w:t>18</w:t>
            </w:r>
            <w:r>
              <w:rPr>
                <w:noProof/>
                <w:webHidden/>
              </w:rPr>
              <w:fldChar w:fldCharType="end"/>
            </w:r>
            <w:r w:rsidRPr="007D602B">
              <w:rPr>
                <w:rStyle w:val="Hyperlink"/>
                <w:noProof/>
              </w:rPr>
              <w:fldChar w:fldCharType="end"/>
            </w:r>
          </w:ins>
        </w:p>
        <w:p w14:paraId="56E2E96C" w14:textId="1D9E006A" w:rsidR="00C21BE3" w:rsidRDefault="00C21BE3">
          <w:pPr>
            <w:pStyle w:val="TOC3"/>
            <w:tabs>
              <w:tab w:val="right" w:leader="dot" w:pos="9628"/>
            </w:tabs>
            <w:rPr>
              <w:ins w:id="158" w:author="CCCCC" w:date="2017-06-19T19:32:00Z"/>
              <w:rFonts w:asciiTheme="minorHAnsi" w:eastAsiaTheme="minorEastAsia" w:hAnsiTheme="minorHAnsi" w:cstheme="minorBidi"/>
              <w:noProof/>
              <w:kern w:val="0"/>
              <w:sz w:val="22"/>
              <w:szCs w:val="22"/>
              <w:lang w:eastAsia="fr-FR" w:bidi="ar-SA"/>
            </w:rPr>
          </w:pPr>
          <w:ins w:id="159"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"_Toc485664089"</w:instrText>
            </w:r>
            <w:r w:rsidRPr="007D602B">
              <w:rPr>
                <w:rStyle w:val="Hyperlink"/>
                <w:noProof/>
              </w:rPr>
              <w:instrText xml:space="preserve"> </w:instrText>
            </w:r>
            <w:r w:rsidRPr="007D602B">
              <w:rPr>
                <w:rStyle w:val="Hyperlink"/>
                <w:noProof/>
              </w:rPr>
              <w:fldChar w:fldCharType="separate"/>
            </w:r>
            <w:r w:rsidRPr="007D602B">
              <w:rPr>
                <w:rStyle w:val="Hyperlink"/>
                <w:noProof/>
              </w:rPr>
              <w:t>Afficher un message rappelant les fichiers de sauvegarde compatibles</w:t>
            </w:r>
            <w:r>
              <w:rPr>
                <w:noProof/>
                <w:webHidden/>
              </w:rPr>
              <w:tab/>
            </w:r>
            <w:r>
              <w:rPr>
                <w:noProof/>
                <w:webHidden/>
              </w:rPr>
              <w:fldChar w:fldCharType="begin"/>
            </w:r>
            <w:r>
              <w:rPr>
                <w:noProof/>
                <w:webHidden/>
              </w:rPr>
              <w:instrText xml:space="preserve"> PAGEREF _Toc485664089 \h </w:instrText>
            </w:r>
          </w:ins>
          <w:r>
            <w:rPr>
              <w:noProof/>
              <w:webHidden/>
            </w:rPr>
          </w:r>
          <w:r>
            <w:rPr>
              <w:noProof/>
              <w:webHidden/>
            </w:rPr>
            <w:fldChar w:fldCharType="separate"/>
          </w:r>
          <w:ins w:id="160" w:author="CCCCC" w:date="2017-06-19T19:32:00Z">
            <w:r>
              <w:rPr>
                <w:noProof/>
                <w:webHidden/>
              </w:rPr>
              <w:t>19</w:t>
            </w:r>
            <w:r>
              <w:rPr>
                <w:noProof/>
                <w:webHidden/>
              </w:rPr>
              <w:fldChar w:fldCharType="end"/>
            </w:r>
            <w:r w:rsidRPr="007D602B">
              <w:rPr>
                <w:rStyle w:val="Hyperlink"/>
                <w:noProof/>
              </w:rPr>
              <w:fldChar w:fldCharType="end"/>
            </w:r>
          </w:ins>
        </w:p>
        <w:p w14:paraId="5A21BF4E" w14:textId="6F19A907" w:rsidR="00C21BE3" w:rsidRDefault="00C21BE3">
          <w:pPr>
            <w:pStyle w:val="TOC3"/>
            <w:tabs>
              <w:tab w:val="right" w:leader="dot" w:pos="9628"/>
            </w:tabs>
            <w:rPr>
              <w:ins w:id="161" w:author="CCCCC" w:date="2017-06-19T19:32:00Z"/>
              <w:rFonts w:asciiTheme="minorHAnsi" w:eastAsiaTheme="minorEastAsia" w:hAnsiTheme="minorHAnsi" w:cstheme="minorBidi"/>
              <w:noProof/>
              <w:kern w:val="0"/>
              <w:sz w:val="22"/>
              <w:szCs w:val="22"/>
              <w:lang w:eastAsia="fr-FR" w:bidi="ar-SA"/>
            </w:rPr>
          </w:pPr>
          <w:ins w:id="162"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"_Toc485664090"</w:instrText>
            </w:r>
            <w:r w:rsidRPr="007D602B">
              <w:rPr>
                <w:rStyle w:val="Hyperlink"/>
                <w:noProof/>
              </w:rPr>
              <w:instrText xml:space="preserve"> </w:instrText>
            </w:r>
            <w:r w:rsidRPr="007D602B">
              <w:rPr>
                <w:rStyle w:val="Hyperlink"/>
                <w:noProof/>
              </w:rPr>
              <w:fldChar w:fldCharType="separate"/>
            </w:r>
            <w:r w:rsidRPr="007D602B">
              <w:rPr>
                <w:rStyle w:val="Hyperlink"/>
                <w:noProof/>
              </w:rPr>
              <w:t>Afficher depuis combien de temps une machine est éteinte</w:t>
            </w:r>
            <w:r>
              <w:rPr>
                <w:noProof/>
                <w:webHidden/>
              </w:rPr>
              <w:tab/>
            </w:r>
            <w:r>
              <w:rPr>
                <w:noProof/>
                <w:webHidden/>
              </w:rPr>
              <w:fldChar w:fldCharType="begin"/>
            </w:r>
            <w:r>
              <w:rPr>
                <w:noProof/>
                <w:webHidden/>
              </w:rPr>
              <w:instrText xml:space="preserve"> PAGEREF _Toc485664090 \h </w:instrText>
            </w:r>
          </w:ins>
          <w:r>
            <w:rPr>
              <w:noProof/>
              <w:webHidden/>
            </w:rPr>
          </w:r>
          <w:r>
            <w:rPr>
              <w:noProof/>
              <w:webHidden/>
            </w:rPr>
            <w:fldChar w:fldCharType="separate"/>
          </w:r>
          <w:ins w:id="163" w:author="CCCCC" w:date="2017-06-19T19:32:00Z">
            <w:r>
              <w:rPr>
                <w:noProof/>
                <w:webHidden/>
              </w:rPr>
              <w:t>20</w:t>
            </w:r>
            <w:r>
              <w:rPr>
                <w:noProof/>
                <w:webHidden/>
              </w:rPr>
              <w:fldChar w:fldCharType="end"/>
            </w:r>
            <w:r w:rsidRPr="007D602B">
              <w:rPr>
                <w:rStyle w:val="Hyperlink"/>
                <w:noProof/>
              </w:rPr>
              <w:fldChar w:fldCharType="end"/>
            </w:r>
          </w:ins>
        </w:p>
        <w:p w14:paraId="5BB502D4" w14:textId="1CCB4F5F" w:rsidR="00C21BE3" w:rsidRDefault="00C21BE3">
          <w:pPr>
            <w:pStyle w:val="TOC3"/>
            <w:tabs>
              <w:tab w:val="right" w:leader="dot" w:pos="9628"/>
            </w:tabs>
            <w:rPr>
              <w:ins w:id="164" w:author="CCCCC" w:date="2017-06-19T19:32:00Z"/>
              <w:rFonts w:asciiTheme="minorHAnsi" w:eastAsiaTheme="minorEastAsia" w:hAnsiTheme="minorHAnsi" w:cstheme="minorBidi"/>
              <w:noProof/>
              <w:kern w:val="0"/>
              <w:sz w:val="22"/>
              <w:szCs w:val="22"/>
              <w:lang w:eastAsia="fr-FR" w:bidi="ar-SA"/>
            </w:rPr>
          </w:pPr>
          <w:ins w:id="165"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"_Toc485664091"</w:instrText>
            </w:r>
            <w:r w:rsidRPr="007D602B">
              <w:rPr>
                <w:rStyle w:val="Hyperlink"/>
                <w:noProof/>
              </w:rPr>
              <w:instrText xml:space="preserve"> </w:instrText>
            </w:r>
            <w:r w:rsidRPr="007D602B">
              <w:rPr>
                <w:rStyle w:val="Hyperlink"/>
                <w:noProof/>
              </w:rPr>
              <w:fldChar w:fldCharType="separate"/>
            </w:r>
            <w:r w:rsidRPr="007D602B">
              <w:rPr>
                <w:rStyle w:val="Hyperlink"/>
                <w:noProof/>
              </w:rPr>
              <w:t>Rendre possible la création de groupes de machines virtuelles</w:t>
            </w:r>
            <w:r>
              <w:rPr>
                <w:noProof/>
                <w:webHidden/>
              </w:rPr>
              <w:tab/>
            </w:r>
            <w:r>
              <w:rPr>
                <w:noProof/>
                <w:webHidden/>
              </w:rPr>
              <w:fldChar w:fldCharType="begin"/>
            </w:r>
            <w:r>
              <w:rPr>
                <w:noProof/>
                <w:webHidden/>
              </w:rPr>
              <w:instrText xml:space="preserve"> PAGEREF _Toc485664091 \h </w:instrText>
            </w:r>
          </w:ins>
          <w:r>
            <w:rPr>
              <w:noProof/>
              <w:webHidden/>
            </w:rPr>
          </w:r>
          <w:r>
            <w:rPr>
              <w:noProof/>
              <w:webHidden/>
            </w:rPr>
            <w:fldChar w:fldCharType="separate"/>
          </w:r>
          <w:ins w:id="166" w:author="CCCCC" w:date="2017-06-19T19:32:00Z">
            <w:r>
              <w:rPr>
                <w:noProof/>
                <w:webHidden/>
              </w:rPr>
              <w:t>22</w:t>
            </w:r>
            <w:r>
              <w:rPr>
                <w:noProof/>
                <w:webHidden/>
              </w:rPr>
              <w:fldChar w:fldCharType="end"/>
            </w:r>
            <w:r w:rsidRPr="007D602B">
              <w:rPr>
                <w:rStyle w:val="Hyperlink"/>
                <w:noProof/>
              </w:rPr>
              <w:fldChar w:fldCharType="end"/>
            </w:r>
          </w:ins>
        </w:p>
        <w:p w14:paraId="7E155E4B" w14:textId="75942B14" w:rsidR="0032197F" w:rsidDel="00C21BE3" w:rsidRDefault="0032197F">
          <w:pPr>
            <w:pStyle w:val="TOC2"/>
            <w:tabs>
              <w:tab w:val="right" w:leader="dot" w:pos="9628"/>
            </w:tabs>
            <w:rPr>
              <w:del w:id="167" w:author="CCCCC" w:date="2017-06-19T19:32:00Z"/>
              <w:rFonts w:asciiTheme="minorHAnsi" w:eastAsiaTheme="minorEastAsia" w:hAnsiTheme="minorHAnsi" w:cstheme="minorBidi"/>
              <w:noProof/>
              <w:kern w:val="0"/>
              <w:sz w:val="22"/>
              <w:szCs w:val="22"/>
              <w:lang w:eastAsia="fr-FR" w:bidi="ar-SA"/>
            </w:rPr>
          </w:pPr>
          <w:del w:id="168" w:author="CCCCC" w:date="2017-06-19T19:32:00Z">
            <w:r w:rsidRPr="00C21BE3" w:rsidDel="00C21BE3">
              <w:rPr>
                <w:rPrChange w:id="169" w:author="CCCCC" w:date="2017-06-19T19:32:00Z">
                  <w:rPr>
                    <w:rStyle w:val="Hyperlink"/>
                    <w:noProof/>
                  </w:rPr>
                </w:rPrChange>
              </w:rPr>
              <w:delText>Introduction</w:delText>
            </w:r>
            <w:r w:rsidDel="00C21BE3">
              <w:rPr>
                <w:noProof/>
                <w:webHidden/>
              </w:rPr>
              <w:tab/>
            </w:r>
            <w:r w:rsidR="00FF0B63" w:rsidDel="00C21BE3">
              <w:rPr>
                <w:noProof/>
                <w:webHidden/>
              </w:rPr>
              <w:delText>1</w:delText>
            </w:r>
          </w:del>
        </w:p>
        <w:p w14:paraId="14CF64BA" w14:textId="0C7FDC50" w:rsidR="0032197F" w:rsidDel="00C21BE3" w:rsidRDefault="0032197F">
          <w:pPr>
            <w:pStyle w:val="TOC2"/>
            <w:tabs>
              <w:tab w:val="right" w:leader="dot" w:pos="9628"/>
            </w:tabs>
            <w:rPr>
              <w:del w:id="170" w:author="CCCCC" w:date="2017-06-19T19:32:00Z"/>
              <w:rFonts w:asciiTheme="minorHAnsi" w:eastAsiaTheme="minorEastAsia" w:hAnsiTheme="minorHAnsi" w:cstheme="minorBidi"/>
              <w:noProof/>
              <w:kern w:val="0"/>
              <w:sz w:val="22"/>
              <w:szCs w:val="22"/>
              <w:lang w:eastAsia="fr-FR" w:bidi="ar-SA"/>
            </w:rPr>
          </w:pPr>
          <w:del w:id="171" w:author="CCCCC" w:date="2017-06-19T19:32:00Z">
            <w:r w:rsidRPr="00C21BE3" w:rsidDel="00C21BE3">
              <w:rPr>
                <w:rPrChange w:id="172" w:author="CCCCC" w:date="2017-06-19T19:32:00Z">
                  <w:rPr>
                    <w:rStyle w:val="Hyperlink"/>
                    <w:noProof/>
                  </w:rPr>
                </w:rPrChange>
              </w:rPr>
              <w:delText>L'entreprise</w:delText>
            </w:r>
            <w:r w:rsidDel="00C21BE3">
              <w:rPr>
                <w:noProof/>
                <w:webHidden/>
              </w:rPr>
              <w:tab/>
            </w:r>
            <w:r w:rsidR="00FF0B63" w:rsidDel="00C21BE3">
              <w:rPr>
                <w:noProof/>
                <w:webHidden/>
              </w:rPr>
              <w:delText>2</w:delText>
            </w:r>
          </w:del>
        </w:p>
        <w:p w14:paraId="7357E23F" w14:textId="74FE21D4" w:rsidR="0032197F" w:rsidDel="00C21BE3" w:rsidRDefault="0032197F">
          <w:pPr>
            <w:pStyle w:val="TOC2"/>
            <w:tabs>
              <w:tab w:val="right" w:leader="dot" w:pos="9628"/>
            </w:tabs>
            <w:rPr>
              <w:del w:id="173" w:author="CCCCC" w:date="2017-06-19T19:32:00Z"/>
              <w:rFonts w:asciiTheme="minorHAnsi" w:eastAsiaTheme="minorEastAsia" w:hAnsiTheme="minorHAnsi" w:cstheme="minorBidi"/>
              <w:noProof/>
              <w:kern w:val="0"/>
              <w:sz w:val="22"/>
              <w:szCs w:val="22"/>
              <w:lang w:eastAsia="fr-FR" w:bidi="ar-SA"/>
            </w:rPr>
          </w:pPr>
          <w:del w:id="174" w:author="CCCCC" w:date="2017-06-19T19:32:00Z">
            <w:r w:rsidRPr="00C21BE3" w:rsidDel="00C21BE3">
              <w:rPr>
                <w:rPrChange w:id="175" w:author="CCCCC" w:date="2017-06-19T19:32:00Z">
                  <w:rPr>
                    <w:rStyle w:val="Hyperlink"/>
                    <w:noProof/>
                  </w:rPr>
                </w:rPrChange>
              </w:rPr>
              <w:delText>Gestion de projet</w:delText>
            </w:r>
            <w:r w:rsidDel="00C21BE3">
              <w:rPr>
                <w:noProof/>
                <w:webHidden/>
              </w:rPr>
              <w:tab/>
            </w:r>
            <w:r w:rsidR="00FF0B63" w:rsidDel="00C21BE3">
              <w:rPr>
                <w:noProof/>
                <w:webHidden/>
              </w:rPr>
              <w:delText>2</w:delText>
            </w:r>
          </w:del>
        </w:p>
        <w:p w14:paraId="0D8F9150" w14:textId="395F352B" w:rsidR="0032197F" w:rsidDel="00C21BE3" w:rsidRDefault="0032197F">
          <w:pPr>
            <w:pStyle w:val="TOC2"/>
            <w:tabs>
              <w:tab w:val="right" w:leader="dot" w:pos="9628"/>
            </w:tabs>
            <w:rPr>
              <w:del w:id="176" w:author="CCCCC" w:date="2017-06-19T19:32:00Z"/>
              <w:rFonts w:asciiTheme="minorHAnsi" w:eastAsiaTheme="minorEastAsia" w:hAnsiTheme="minorHAnsi" w:cstheme="minorBidi"/>
              <w:noProof/>
              <w:kern w:val="0"/>
              <w:sz w:val="22"/>
              <w:szCs w:val="22"/>
              <w:lang w:eastAsia="fr-FR" w:bidi="ar-SA"/>
            </w:rPr>
          </w:pPr>
          <w:del w:id="177" w:author="CCCCC" w:date="2017-06-19T19:32:00Z">
            <w:r w:rsidRPr="00C21BE3" w:rsidDel="00C21BE3">
              <w:rPr>
                <w:rPrChange w:id="178" w:author="CCCCC" w:date="2017-06-19T19:32:00Z">
                  <w:rPr>
                    <w:rStyle w:val="Hyperlink"/>
                    <w:noProof/>
                  </w:rPr>
                </w:rPrChange>
              </w:rPr>
              <w:delText>Cahier des charges</w:delText>
            </w:r>
            <w:r w:rsidDel="00C21BE3">
              <w:rPr>
                <w:noProof/>
                <w:webHidden/>
              </w:rPr>
              <w:tab/>
            </w:r>
            <w:r w:rsidR="00FF0B63" w:rsidDel="00C21BE3">
              <w:rPr>
                <w:noProof/>
                <w:webHidden/>
              </w:rPr>
              <w:delText>3</w:delText>
            </w:r>
          </w:del>
        </w:p>
        <w:p w14:paraId="57C65871" w14:textId="24BC7098" w:rsidR="0032197F" w:rsidDel="00C21BE3" w:rsidRDefault="0032197F">
          <w:pPr>
            <w:pStyle w:val="TOC2"/>
            <w:tabs>
              <w:tab w:val="right" w:leader="dot" w:pos="9628"/>
            </w:tabs>
            <w:rPr>
              <w:del w:id="179" w:author="CCCCC" w:date="2017-06-19T19:32:00Z"/>
              <w:rFonts w:asciiTheme="minorHAnsi" w:eastAsiaTheme="minorEastAsia" w:hAnsiTheme="minorHAnsi" w:cstheme="minorBidi"/>
              <w:noProof/>
              <w:kern w:val="0"/>
              <w:sz w:val="22"/>
              <w:szCs w:val="22"/>
              <w:lang w:eastAsia="fr-FR" w:bidi="ar-SA"/>
            </w:rPr>
          </w:pPr>
          <w:del w:id="180" w:author="CCCCC" w:date="2017-06-19T19:32:00Z">
            <w:r w:rsidRPr="00C21BE3" w:rsidDel="00C21BE3">
              <w:rPr>
                <w:rPrChange w:id="181" w:author="CCCCC" w:date="2017-06-19T19:32:00Z">
                  <w:rPr>
                    <w:rStyle w:val="Hyperlink"/>
                    <w:noProof/>
                  </w:rPr>
                </w:rPrChange>
              </w:rPr>
              <w:delText>Technologies utilisées</w:delText>
            </w:r>
            <w:r w:rsidDel="00C21BE3">
              <w:rPr>
                <w:noProof/>
                <w:webHidden/>
              </w:rPr>
              <w:tab/>
            </w:r>
            <w:r w:rsidR="00FF0B63" w:rsidDel="00C21BE3">
              <w:rPr>
                <w:noProof/>
                <w:webHidden/>
              </w:rPr>
              <w:delText>4</w:delText>
            </w:r>
          </w:del>
        </w:p>
        <w:p w14:paraId="6F3BD199" w14:textId="4E040572" w:rsidR="0032197F" w:rsidDel="00C21BE3" w:rsidRDefault="0032197F">
          <w:pPr>
            <w:pStyle w:val="TOC3"/>
            <w:tabs>
              <w:tab w:val="right" w:leader="dot" w:pos="9628"/>
            </w:tabs>
            <w:rPr>
              <w:del w:id="182" w:author="CCCCC" w:date="2017-06-19T19:32:00Z"/>
              <w:rFonts w:asciiTheme="minorHAnsi" w:eastAsiaTheme="minorEastAsia" w:hAnsiTheme="minorHAnsi" w:cstheme="minorBidi"/>
              <w:noProof/>
              <w:kern w:val="0"/>
              <w:sz w:val="22"/>
              <w:szCs w:val="22"/>
              <w:lang w:eastAsia="fr-FR" w:bidi="ar-SA"/>
            </w:rPr>
          </w:pPr>
          <w:del w:id="183" w:author="CCCCC" w:date="2017-06-19T19:32:00Z">
            <w:r w:rsidRPr="00C21BE3" w:rsidDel="00C21BE3">
              <w:rPr>
                <w:rPrChange w:id="184" w:author="CCCCC" w:date="2017-06-19T19:32:00Z">
                  <w:rPr>
                    <w:rStyle w:val="Hyperlink"/>
                    <w:noProof/>
                  </w:rPr>
                </w:rPrChange>
              </w:rPr>
              <w:delText>NodeJS</w:delText>
            </w:r>
            <w:r w:rsidDel="00C21BE3">
              <w:rPr>
                <w:noProof/>
                <w:webHidden/>
              </w:rPr>
              <w:tab/>
            </w:r>
            <w:r w:rsidR="00FF0B63" w:rsidDel="00C21BE3">
              <w:rPr>
                <w:noProof/>
                <w:webHidden/>
              </w:rPr>
              <w:delText>4</w:delText>
            </w:r>
          </w:del>
        </w:p>
        <w:p w14:paraId="64E4BFA9" w14:textId="415C7689" w:rsidR="0032197F" w:rsidDel="00C21BE3" w:rsidRDefault="0032197F">
          <w:pPr>
            <w:pStyle w:val="TOC3"/>
            <w:tabs>
              <w:tab w:val="right" w:leader="dot" w:pos="9628"/>
            </w:tabs>
            <w:rPr>
              <w:del w:id="185" w:author="CCCCC" w:date="2017-06-19T19:32:00Z"/>
              <w:rFonts w:asciiTheme="minorHAnsi" w:eastAsiaTheme="minorEastAsia" w:hAnsiTheme="minorHAnsi" w:cstheme="minorBidi"/>
              <w:noProof/>
              <w:kern w:val="0"/>
              <w:sz w:val="22"/>
              <w:szCs w:val="22"/>
              <w:lang w:eastAsia="fr-FR" w:bidi="ar-SA"/>
            </w:rPr>
          </w:pPr>
          <w:del w:id="186" w:author="CCCCC" w:date="2017-06-19T19:32:00Z">
            <w:r w:rsidRPr="00C21BE3" w:rsidDel="00C21BE3">
              <w:rPr>
                <w:rPrChange w:id="187" w:author="CCCCC" w:date="2017-06-19T19:32:00Z">
                  <w:rPr>
                    <w:rStyle w:val="Hyperlink"/>
                    <w:noProof/>
                  </w:rPr>
                </w:rPrChange>
              </w:rPr>
              <w:delText>Yarn</w:delText>
            </w:r>
            <w:r w:rsidDel="00C21BE3">
              <w:rPr>
                <w:noProof/>
                <w:webHidden/>
              </w:rPr>
              <w:tab/>
            </w:r>
            <w:r w:rsidR="00FF0B63" w:rsidDel="00C21BE3">
              <w:rPr>
                <w:noProof/>
                <w:webHidden/>
              </w:rPr>
              <w:delText>4</w:delText>
            </w:r>
          </w:del>
        </w:p>
        <w:p w14:paraId="36999195" w14:textId="29F76F0D" w:rsidR="0032197F" w:rsidDel="00C21BE3" w:rsidRDefault="0032197F">
          <w:pPr>
            <w:pStyle w:val="TOC3"/>
            <w:tabs>
              <w:tab w:val="right" w:leader="dot" w:pos="9628"/>
            </w:tabs>
            <w:rPr>
              <w:del w:id="188" w:author="CCCCC" w:date="2017-06-19T19:32:00Z"/>
              <w:rFonts w:asciiTheme="minorHAnsi" w:eastAsiaTheme="minorEastAsia" w:hAnsiTheme="minorHAnsi" w:cstheme="minorBidi"/>
              <w:noProof/>
              <w:kern w:val="0"/>
              <w:sz w:val="22"/>
              <w:szCs w:val="22"/>
              <w:lang w:eastAsia="fr-FR" w:bidi="ar-SA"/>
            </w:rPr>
          </w:pPr>
          <w:del w:id="189" w:author="CCCCC" w:date="2017-06-19T19:32:00Z">
            <w:r w:rsidRPr="00C21BE3" w:rsidDel="00C21BE3">
              <w:rPr>
                <w:rPrChange w:id="190" w:author="CCCCC" w:date="2017-06-19T19:32:00Z">
                  <w:rPr>
                    <w:rStyle w:val="Hyperlink"/>
                    <w:noProof/>
                  </w:rPr>
                </w:rPrChange>
              </w:rPr>
              <w:delText>ReactJS</w:delText>
            </w:r>
            <w:r w:rsidDel="00C21BE3">
              <w:rPr>
                <w:noProof/>
                <w:webHidden/>
              </w:rPr>
              <w:tab/>
            </w:r>
            <w:r w:rsidR="00FF0B63" w:rsidDel="00C21BE3">
              <w:rPr>
                <w:noProof/>
                <w:webHidden/>
              </w:rPr>
              <w:delText>4</w:delText>
            </w:r>
          </w:del>
        </w:p>
        <w:p w14:paraId="3C72DD24" w14:textId="71C4D2AB" w:rsidR="0032197F" w:rsidDel="00C21BE3" w:rsidRDefault="0032197F">
          <w:pPr>
            <w:pStyle w:val="TOC3"/>
            <w:tabs>
              <w:tab w:val="right" w:leader="dot" w:pos="9628"/>
            </w:tabs>
            <w:rPr>
              <w:del w:id="191" w:author="CCCCC" w:date="2017-06-19T19:32:00Z"/>
              <w:rFonts w:asciiTheme="minorHAnsi" w:eastAsiaTheme="minorEastAsia" w:hAnsiTheme="minorHAnsi" w:cstheme="minorBidi"/>
              <w:noProof/>
              <w:kern w:val="0"/>
              <w:sz w:val="22"/>
              <w:szCs w:val="22"/>
              <w:lang w:eastAsia="fr-FR" w:bidi="ar-SA"/>
            </w:rPr>
          </w:pPr>
          <w:del w:id="192" w:author="CCCCC" w:date="2017-06-19T19:32:00Z">
            <w:r w:rsidRPr="00C21BE3" w:rsidDel="00C21BE3">
              <w:rPr>
                <w:rPrChange w:id="193" w:author="CCCCC" w:date="2017-06-19T19:32:00Z">
                  <w:rPr>
                    <w:rStyle w:val="Hyperlink"/>
                    <w:noProof/>
                  </w:rPr>
                </w:rPrChange>
              </w:rPr>
              <w:delText>Babel</w:delText>
            </w:r>
            <w:r w:rsidDel="00C21BE3">
              <w:rPr>
                <w:noProof/>
                <w:webHidden/>
              </w:rPr>
              <w:tab/>
            </w:r>
            <w:r w:rsidR="00FF0B63" w:rsidDel="00C21BE3">
              <w:rPr>
                <w:noProof/>
                <w:webHidden/>
              </w:rPr>
              <w:delText>5</w:delText>
            </w:r>
          </w:del>
        </w:p>
        <w:p w14:paraId="1D9A8A04" w14:textId="69BEA7DA" w:rsidR="0032197F" w:rsidDel="00C21BE3" w:rsidRDefault="0032197F">
          <w:pPr>
            <w:pStyle w:val="TOC2"/>
            <w:tabs>
              <w:tab w:val="right" w:leader="dot" w:pos="9628"/>
            </w:tabs>
            <w:rPr>
              <w:del w:id="194" w:author="CCCCC" w:date="2017-06-19T19:32:00Z"/>
              <w:rFonts w:asciiTheme="minorHAnsi" w:eastAsiaTheme="minorEastAsia" w:hAnsiTheme="minorHAnsi" w:cstheme="minorBidi"/>
              <w:noProof/>
              <w:kern w:val="0"/>
              <w:sz w:val="22"/>
              <w:szCs w:val="22"/>
              <w:lang w:eastAsia="fr-FR" w:bidi="ar-SA"/>
            </w:rPr>
          </w:pPr>
          <w:del w:id="195" w:author="CCCCC" w:date="2017-06-19T19:32:00Z">
            <w:r w:rsidRPr="00C21BE3" w:rsidDel="00C21BE3">
              <w:rPr>
                <w:rPrChange w:id="196" w:author="CCCCC" w:date="2017-06-19T19:32:00Z">
                  <w:rPr>
                    <w:rStyle w:val="Hyperlink"/>
                    <w:noProof/>
                  </w:rPr>
                </w:rPrChange>
              </w:rPr>
              <w:delText>Travail réalisé</w:delText>
            </w:r>
            <w:r w:rsidDel="00C21BE3">
              <w:rPr>
                <w:noProof/>
                <w:webHidden/>
              </w:rPr>
              <w:tab/>
            </w:r>
            <w:r w:rsidR="00FF0B63" w:rsidDel="00C21BE3">
              <w:rPr>
                <w:noProof/>
                <w:webHidden/>
              </w:rPr>
              <w:delText>6</w:delText>
            </w:r>
          </w:del>
        </w:p>
        <w:p w14:paraId="4CAD906C" w14:textId="7BB203EB" w:rsidR="0032197F" w:rsidDel="00C21BE3" w:rsidRDefault="0032197F">
          <w:pPr>
            <w:pStyle w:val="TOC3"/>
            <w:tabs>
              <w:tab w:val="right" w:leader="dot" w:pos="9628"/>
            </w:tabs>
            <w:rPr>
              <w:del w:id="197" w:author="CCCCC" w:date="2017-06-19T19:32:00Z"/>
              <w:rFonts w:asciiTheme="minorHAnsi" w:eastAsiaTheme="minorEastAsia" w:hAnsiTheme="minorHAnsi" w:cstheme="minorBidi"/>
              <w:noProof/>
              <w:kern w:val="0"/>
              <w:sz w:val="22"/>
              <w:szCs w:val="22"/>
              <w:lang w:eastAsia="fr-FR" w:bidi="ar-SA"/>
            </w:rPr>
          </w:pPr>
          <w:del w:id="198" w:author="CCCCC" w:date="2017-06-19T19:32:00Z">
            <w:r w:rsidRPr="00C21BE3" w:rsidDel="00C21BE3">
              <w:rPr>
                <w:rPrChange w:id="199" w:author="CCCCC" w:date="2017-06-19T19:32:00Z">
                  <w:rPr>
                    <w:rStyle w:val="Hyperlink"/>
                    <w:noProof/>
                  </w:rPr>
                </w:rPrChange>
              </w:rPr>
              <w:delText>Prise en main des différents outils</w:delText>
            </w:r>
            <w:r w:rsidDel="00C21BE3">
              <w:rPr>
                <w:noProof/>
                <w:webHidden/>
              </w:rPr>
              <w:tab/>
            </w:r>
            <w:r w:rsidR="00FF0B63" w:rsidDel="00C21BE3">
              <w:rPr>
                <w:noProof/>
                <w:webHidden/>
              </w:rPr>
              <w:delText>6</w:delText>
            </w:r>
          </w:del>
        </w:p>
        <w:p w14:paraId="398A5853" w14:textId="41F4E67B" w:rsidR="0032197F" w:rsidDel="00C21BE3" w:rsidRDefault="0032197F">
          <w:pPr>
            <w:pStyle w:val="TOC3"/>
            <w:tabs>
              <w:tab w:val="right" w:leader="dot" w:pos="9628"/>
            </w:tabs>
            <w:rPr>
              <w:del w:id="200" w:author="CCCCC" w:date="2017-06-19T19:32:00Z"/>
              <w:rFonts w:asciiTheme="minorHAnsi" w:eastAsiaTheme="minorEastAsia" w:hAnsiTheme="minorHAnsi" w:cstheme="minorBidi"/>
              <w:noProof/>
              <w:kern w:val="0"/>
              <w:sz w:val="22"/>
              <w:szCs w:val="22"/>
              <w:lang w:eastAsia="fr-FR" w:bidi="ar-SA"/>
            </w:rPr>
          </w:pPr>
          <w:del w:id="201" w:author="CCCCC" w:date="2017-06-19T19:32:00Z">
            <w:r w:rsidRPr="00C21BE3" w:rsidDel="00C21BE3">
              <w:rPr>
                <w:rPrChange w:id="202" w:author="CCCCC" w:date="2017-06-19T19:32:00Z">
                  <w:rPr>
                    <w:rStyle w:val="Hyperlink"/>
                    <w:noProof/>
                  </w:rPr>
                </w:rPrChange>
              </w:rPr>
              <w:delText>Développement du module withState</w:delText>
            </w:r>
            <w:r w:rsidDel="00C21BE3">
              <w:rPr>
                <w:noProof/>
                <w:webHidden/>
              </w:rPr>
              <w:tab/>
            </w:r>
            <w:r w:rsidR="00FF0B63" w:rsidDel="00C21BE3">
              <w:rPr>
                <w:noProof/>
                <w:webHidden/>
              </w:rPr>
              <w:delText>7</w:delText>
            </w:r>
          </w:del>
        </w:p>
        <w:p w14:paraId="0B6B40DF" w14:textId="198BD288" w:rsidR="0032197F" w:rsidDel="00C21BE3" w:rsidRDefault="0032197F">
          <w:pPr>
            <w:pStyle w:val="TOC3"/>
            <w:tabs>
              <w:tab w:val="right" w:leader="dot" w:pos="9628"/>
            </w:tabs>
            <w:rPr>
              <w:del w:id="203" w:author="CCCCC" w:date="2017-06-19T19:32:00Z"/>
              <w:rFonts w:asciiTheme="minorHAnsi" w:eastAsiaTheme="minorEastAsia" w:hAnsiTheme="minorHAnsi" w:cstheme="minorBidi"/>
              <w:noProof/>
              <w:kern w:val="0"/>
              <w:sz w:val="22"/>
              <w:szCs w:val="22"/>
              <w:lang w:eastAsia="fr-FR" w:bidi="ar-SA"/>
            </w:rPr>
          </w:pPr>
          <w:del w:id="204" w:author="CCCCC" w:date="2017-06-19T19:32:00Z">
            <w:r w:rsidRPr="00C21BE3" w:rsidDel="00C21BE3">
              <w:rPr>
                <w:rPrChange w:id="205" w:author="CCCCC" w:date="2017-06-19T19:32:00Z">
                  <w:rPr>
                    <w:rStyle w:val="Hyperlink"/>
                    <w:noProof/>
                  </w:rPr>
                </w:rPrChange>
              </w:rPr>
              <w:delText>Développement de Xen Orchestra</w:delText>
            </w:r>
            <w:r w:rsidDel="00C21BE3">
              <w:rPr>
                <w:noProof/>
                <w:webHidden/>
              </w:rPr>
              <w:tab/>
            </w:r>
          </w:del>
          <w:del w:id="206" w:author="CCCCC" w:date="2017-06-07T21:11:00Z">
            <w:r w:rsidR="00EF7035" w:rsidDel="00BF200B">
              <w:rPr>
                <w:noProof/>
                <w:webHidden/>
              </w:rPr>
              <w:delText>9</w:delText>
            </w:r>
          </w:del>
        </w:p>
        <w:p w14:paraId="2CA460E3" w14:textId="24185B10" w:rsidR="0032197F" w:rsidDel="00C21BE3" w:rsidRDefault="0032197F">
          <w:pPr>
            <w:pStyle w:val="TOC2"/>
            <w:tabs>
              <w:tab w:val="right" w:leader="dot" w:pos="9628"/>
            </w:tabs>
            <w:rPr>
              <w:del w:id="207" w:author="CCCCC" w:date="2017-06-19T19:32:00Z"/>
              <w:rFonts w:asciiTheme="minorHAnsi" w:eastAsiaTheme="minorEastAsia" w:hAnsiTheme="minorHAnsi" w:cstheme="minorBidi"/>
              <w:noProof/>
              <w:kern w:val="0"/>
              <w:sz w:val="22"/>
              <w:szCs w:val="22"/>
              <w:lang w:eastAsia="fr-FR" w:bidi="ar-SA"/>
            </w:rPr>
          </w:pPr>
          <w:del w:id="208" w:author="CCCCC" w:date="2017-06-19T19:32:00Z">
            <w:r w:rsidRPr="00C21BE3" w:rsidDel="00C21BE3">
              <w:rPr>
                <w:rPrChange w:id="209" w:author="CCCCC" w:date="2017-06-19T19:32:00Z">
                  <w:rPr>
                    <w:rStyle w:val="Hyperlink"/>
                    <w:noProof/>
                  </w:rPr>
                </w:rPrChange>
              </w:rPr>
              <w:delText>Réalisation et tests</w:delText>
            </w:r>
            <w:r w:rsidDel="00C21BE3">
              <w:rPr>
                <w:noProof/>
                <w:webHidden/>
              </w:rPr>
              <w:tab/>
            </w:r>
          </w:del>
          <w:del w:id="210" w:author="CCCCC" w:date="2017-06-07T21:11:00Z">
            <w:r w:rsidR="00EF7035" w:rsidDel="00BF200B">
              <w:rPr>
                <w:noProof/>
                <w:webHidden/>
              </w:rPr>
              <w:delText>11</w:delText>
            </w:r>
          </w:del>
        </w:p>
        <w:p w14:paraId="3925AEF2" w14:textId="556A3C5E" w:rsidR="0032197F" w:rsidDel="00C21BE3" w:rsidRDefault="0032197F">
          <w:pPr>
            <w:pStyle w:val="TOC2"/>
            <w:tabs>
              <w:tab w:val="right" w:leader="dot" w:pos="9628"/>
            </w:tabs>
            <w:rPr>
              <w:del w:id="211" w:author="CCCCC" w:date="2017-06-19T19:32:00Z"/>
              <w:rFonts w:asciiTheme="minorHAnsi" w:eastAsiaTheme="minorEastAsia" w:hAnsiTheme="minorHAnsi" w:cstheme="minorBidi"/>
              <w:noProof/>
              <w:kern w:val="0"/>
              <w:sz w:val="22"/>
              <w:szCs w:val="22"/>
              <w:lang w:eastAsia="fr-FR" w:bidi="ar-SA"/>
            </w:rPr>
          </w:pPr>
          <w:del w:id="212" w:author="CCCCC" w:date="2017-06-19T19:32:00Z">
            <w:r w:rsidRPr="00C21BE3" w:rsidDel="00C21BE3">
              <w:rPr>
                <w:rPrChange w:id="213" w:author="CCCCC" w:date="2017-06-19T19:32:00Z">
                  <w:rPr>
                    <w:rStyle w:val="Hyperlink"/>
                    <w:noProof/>
                    <w:lang w:val="en-US"/>
                  </w:rPr>
                </w:rPrChange>
              </w:rPr>
              <w:delText>Liens</w:delText>
            </w:r>
            <w:r w:rsidDel="00C21BE3">
              <w:rPr>
                <w:noProof/>
                <w:webHidden/>
              </w:rPr>
              <w:tab/>
            </w:r>
          </w:del>
          <w:del w:id="214" w:author="CCCCC" w:date="2017-06-07T21:11:00Z">
            <w:r w:rsidR="00EF7035" w:rsidDel="00BF200B">
              <w:rPr>
                <w:noProof/>
                <w:webHidden/>
              </w:rPr>
              <w:delText>12</w:delText>
            </w:r>
          </w:del>
        </w:p>
        <w:p w14:paraId="75B54284" w14:textId="77777777" w:rsidR="008B4E5E" w:rsidRDefault="00A71D8D" w:rsidP="00672DF6">
          <w:r>
            <w:fldChar w:fldCharType="end"/>
          </w:r>
        </w:p>
      </w:sdtContent>
    </w:sdt>
    <w:p w14:paraId="45C5C288" w14:textId="77777777" w:rsidR="008B4E5E" w:rsidRDefault="008B4E5E" w:rsidP="00672DF6">
      <w:pPr>
        <w:pStyle w:val="Heading2"/>
        <w:sectPr w:rsidR="008B4E5E" w:rsidSect="008B4E5E">
          <w:footerReference w:type="first" r:id="rId11"/>
          <w:pgSz w:w="11906" w:h="16838"/>
          <w:pgMar w:top="1134" w:right="1134" w:bottom="1134" w:left="1134" w:header="720" w:footer="720" w:gutter="0"/>
          <w:pgNumType w:start="1"/>
          <w:cols w:space="720"/>
          <w:titlePg/>
          <w:docGrid w:linePitch="326"/>
        </w:sectPr>
      </w:pPr>
    </w:p>
    <w:p w14:paraId="4EC4A98E" w14:textId="6AD89A67" w:rsidR="003E4B51" w:rsidRDefault="005052AC">
      <w:pPr>
        <w:pStyle w:val="Heading1"/>
        <w:pPrChange w:id="215" w:author="CCCCC" w:date="2017-06-11T20:50:00Z">
          <w:pPr>
            <w:pStyle w:val="Heading2"/>
          </w:pPr>
        </w:pPrChange>
      </w:pPr>
      <w:del w:id="216" w:author="CCCCC" w:date="2017-06-11T20:50:00Z">
        <w:r w:rsidDel="007A7568">
          <w:lastRenderedPageBreak/>
          <w:delText>Introduction</w:delText>
        </w:r>
      </w:del>
      <w:bookmarkStart w:id="217" w:name="_Toc485664065"/>
      <w:ins w:id="218" w:author="CCCCC" w:date="2017-06-11T20:50:00Z">
        <w:r w:rsidR="007A7568">
          <w:t>Introduction</w:t>
        </w:r>
      </w:ins>
      <w:bookmarkEnd w:id="217"/>
    </w:p>
    <w:p w14:paraId="69A997BB" w14:textId="36629508" w:rsidR="00321DC5" w:rsidRDefault="00321DC5" w:rsidP="00672DF6">
      <w:pPr>
        <w:rPr>
          <w:rStyle w:val="5yl5"/>
        </w:rPr>
      </w:pPr>
      <w:r>
        <w:rPr>
          <w:rStyle w:val="5yl5"/>
        </w:rPr>
        <w:t xml:space="preserve">Dans le cadre du master Web Informatique et Connaissances, j’ai effectué un stage de cinq mois </w:t>
      </w:r>
      <w:del w:id="219" w:author="CCCCC" w:date="2017-06-20T19:10:00Z">
        <w:r w:rsidDel="00F24D6B">
          <w:rPr>
            <w:rStyle w:val="5yl5"/>
          </w:rPr>
          <w:delText xml:space="preserve">et demi </w:delText>
        </w:r>
      </w:del>
      <w:r>
        <w:rPr>
          <w:rStyle w:val="5yl5"/>
        </w:rPr>
        <w:t>au sein de l’entreprise Vates. Ce stage s’est déroulé du 30 janvier au 30 juin 2017.</w:t>
      </w:r>
    </w:p>
    <w:p w14:paraId="2A2ED766" w14:textId="0F441AF5" w:rsidR="00826AFF" w:rsidRDefault="00321DC5" w:rsidP="00672DF6">
      <w:pPr>
        <w:rPr>
          <w:rStyle w:val="5yl5"/>
        </w:rPr>
      </w:pPr>
      <w:r>
        <w:rPr>
          <w:rStyle w:val="5yl5"/>
        </w:rPr>
        <w:t xml:space="preserve">Le but de ce stage est </w:t>
      </w:r>
      <w:ins w:id="220" w:author="CCCCC" w:date="2017-06-21T12:59:00Z">
        <w:r w:rsidR="00FF47C2">
          <w:rPr>
            <w:rStyle w:val="5yl5"/>
          </w:rPr>
          <w:t xml:space="preserve">de </w:t>
        </w:r>
      </w:ins>
      <w:r>
        <w:rPr>
          <w:rStyle w:val="5yl5"/>
        </w:rPr>
        <w:t xml:space="preserve">découvrir le monde professionnel, tout en </w:t>
      </w:r>
      <w:ins w:id="221" w:author="CCCCC" w:date="2017-06-20T19:12:00Z">
        <w:r w:rsidR="00F24D6B">
          <w:rPr>
            <w:rStyle w:val="5yl5"/>
          </w:rPr>
          <w:t xml:space="preserve">développant de nouvelle compétences, ou en </w:t>
        </w:r>
      </w:ins>
      <w:r>
        <w:rPr>
          <w:rStyle w:val="5yl5"/>
        </w:rPr>
        <w:t>approfondissant des connaissances</w:t>
      </w:r>
      <w:ins w:id="222" w:author="CCCCC" w:date="2017-06-20T19:13:00Z">
        <w:r w:rsidR="00F24D6B">
          <w:rPr>
            <w:rStyle w:val="5yl5"/>
          </w:rPr>
          <w:t xml:space="preserve"> </w:t>
        </w:r>
      </w:ins>
      <w:del w:id="223" w:author="CCCCC" w:date="2017-06-20T19:13:00Z">
        <w:r w:rsidDel="00F24D6B">
          <w:rPr>
            <w:rStyle w:val="5yl5"/>
          </w:rPr>
          <w:delText xml:space="preserve"> acquises </w:delText>
        </w:r>
      </w:del>
      <w:r>
        <w:rPr>
          <w:rStyle w:val="5yl5"/>
        </w:rPr>
        <w:t xml:space="preserve">qui ont pu être vu en cours, </w:t>
      </w:r>
      <w:del w:id="224" w:author="CCCCC" w:date="2017-06-19T19:55:00Z">
        <w:r w:rsidDel="00910EA0">
          <w:rPr>
            <w:rStyle w:val="5yl5"/>
          </w:rPr>
          <w:delText xml:space="preserve">comme </w:delText>
        </w:r>
      </w:del>
      <w:ins w:id="225" w:author="CCCCC" w:date="2017-06-19T19:55:00Z">
        <w:r w:rsidR="00910EA0">
          <w:rPr>
            <w:rStyle w:val="5yl5"/>
          </w:rPr>
          <w:t xml:space="preserve">ou </w:t>
        </w:r>
      </w:ins>
      <w:r>
        <w:rPr>
          <w:rStyle w:val="5yl5"/>
        </w:rPr>
        <w:t xml:space="preserve">lors de projets personnels. </w:t>
      </w:r>
      <w:del w:id="226" w:author="CCCCC" w:date="2017-06-19T19:55:00Z">
        <w:r w:rsidDel="00910EA0">
          <w:rPr>
            <w:rStyle w:val="5yl5"/>
          </w:rPr>
          <w:delText xml:space="preserve">Lors </w:delText>
        </w:r>
      </w:del>
      <w:ins w:id="227" w:author="CCCCC" w:date="2017-06-19T19:55:00Z">
        <w:r w:rsidR="00910EA0">
          <w:rPr>
            <w:rStyle w:val="5yl5"/>
          </w:rPr>
          <w:t xml:space="preserve">Pendant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228" w:author="CCCCC" w:date="2017-06-19T19:55:00Z">
        <w:r w:rsidR="00826AFF" w:rsidDel="00910EA0">
          <w:rPr>
            <w:rStyle w:val="5yl5"/>
          </w:rPr>
          <w:delText>l</w:delText>
        </w:r>
      </w:del>
      <w:ins w:id="229"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230"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620A1E33" w14:textId="77777777" w:rsidR="00DA7D81" w:rsidDel="00910EA0" w:rsidRDefault="00DA7D81" w:rsidP="00672DF6">
      <w:pPr>
        <w:rPr>
          <w:del w:id="231" w:author="CCCCC" w:date="2017-06-19T19:56:00Z"/>
          <w:rStyle w:val="5yl5"/>
        </w:rPr>
      </w:pPr>
    </w:p>
    <w:p w14:paraId="39356292" w14:textId="6E924DCC" w:rsidR="00DA7D81" w:rsidDel="00910EA0" w:rsidRDefault="00DA7D81" w:rsidP="00672DF6">
      <w:pPr>
        <w:rPr>
          <w:del w:id="232" w:author="CCCCC" w:date="2017-06-19T19:56:00Z"/>
          <w:rStyle w:val="5yl5"/>
        </w:rPr>
      </w:pPr>
      <w:del w:id="233" w:author="CCCCC" w:date="2017-06-19T19:56:00Z">
        <w:r w:rsidDel="00910EA0">
          <w:rPr>
            <w:rStyle w:val="5yl5"/>
          </w:rPr>
          <w:delText>_____________________/!\_________________________</w:delText>
        </w:r>
      </w:del>
    </w:p>
    <w:p w14:paraId="3EBC1819" w14:textId="39F5363E" w:rsidR="00910EA0" w:rsidRDefault="00321DC5" w:rsidP="00672DF6">
      <w:pPr>
        <w:rPr>
          <w:ins w:id="234" w:author="CCCCC" w:date="2017-06-19T20:00:00Z"/>
        </w:rPr>
      </w:pPr>
      <w:del w:id="235" w:author="CCCCC" w:date="2017-06-19T19:56:00Z">
        <w:r w:rsidDel="00910EA0">
          <w:rPr>
            <w:rStyle w:val="5yl5"/>
          </w:rPr>
          <w:delText xml:space="preserve"> </w:delText>
        </w:r>
      </w:del>
      <w:r>
        <w:rPr>
          <w:rStyle w:val="5yl5"/>
        </w:rPr>
        <w:t xml:space="preserve">Le projet proposé par </w:t>
      </w:r>
      <w:del w:id="236" w:author="CCCCC" w:date="2017-06-19T19:56:00Z">
        <w:r w:rsidDel="00910EA0">
          <w:rPr>
            <w:rStyle w:val="5yl5"/>
          </w:rPr>
          <w:delText>Studio Goliath</w:delText>
        </w:r>
      </w:del>
      <w:ins w:id="237" w:author="CCCCC" w:date="2017-06-19T19:56:00Z">
        <w:r w:rsidR="00910EA0">
          <w:rPr>
            <w:rStyle w:val="5yl5"/>
          </w:rPr>
          <w:t>Vates</w:t>
        </w:r>
      </w:ins>
      <w:r>
        <w:rPr>
          <w:rStyle w:val="5yl5"/>
        </w:rPr>
        <w:t xml:space="preserve"> répondait entièrement à mes attentes puisqu’il est </w:t>
      </w:r>
      <w:ins w:id="238" w:author="CCCCC" w:date="2017-06-19T20:00:00Z">
        <w:r w:rsidR="00910EA0">
          <w:rPr>
            <w:rStyle w:val="5yl5"/>
          </w:rPr>
          <w:t>de p</w:t>
        </w:r>
        <w:r w:rsidR="00910EA0">
          <w:t>articiper au développement du logiciel libre Xen Orchestra</w:t>
        </w:r>
      </w:ins>
      <w:ins w:id="239" w:author="CCCCC" w:date="2017-06-19T20:01:00Z">
        <w:r w:rsidR="00910EA0">
          <w:t xml:space="preserve"> à l’aide de ReactJS</w:t>
        </w:r>
      </w:ins>
      <w:ins w:id="240" w:author="CCCCC" w:date="2017-06-20T19:14:00Z">
        <w:r w:rsidR="00F24D6B">
          <w:t>.</w:t>
        </w:r>
      </w:ins>
    </w:p>
    <w:p w14:paraId="50133EEC" w14:textId="6BA89DD6" w:rsidR="00321DC5" w:rsidDel="00910EA0" w:rsidRDefault="00321DC5" w:rsidP="00672DF6">
      <w:pPr>
        <w:rPr>
          <w:del w:id="241" w:author="CCCCC" w:date="2017-06-19T20:00:00Z"/>
          <w:rStyle w:val="5yl5"/>
        </w:rPr>
      </w:pPr>
      <w:del w:id="242" w:author="CCCCC" w:date="2017-06-19T20:00:00Z">
        <w:r w:rsidDel="00910EA0">
          <w:rPr>
            <w:rStyle w:val="5yl5"/>
          </w:rPr>
          <w:delText>de développer une application WEB à l’aide Symfony2.</w:delText>
        </w:r>
      </w:del>
    </w:p>
    <w:p w14:paraId="0D61D34E" w14:textId="79B34FE5" w:rsidR="00321DC5" w:rsidDel="00EB72E3" w:rsidRDefault="00321DC5" w:rsidP="00672DF6">
      <w:pPr>
        <w:rPr>
          <w:del w:id="243" w:author="CCCCC" w:date="2017-06-20T19:04:00Z"/>
          <w:rStyle w:val="5yl5"/>
        </w:rPr>
      </w:pPr>
      <w:r>
        <w:rPr>
          <w:rStyle w:val="5yl5"/>
        </w:rPr>
        <w:t>Ce rapport commence par une présentation de l’entreprise</w:t>
      </w:r>
      <w:ins w:id="244"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245" w:author="CCCCC" w:date="2017-06-19T20:04:00Z">
        <w:r w:rsidR="00910EA0">
          <w:rPr>
            <w:rStyle w:val="5yl5"/>
          </w:rPr>
          <w:t>des différentes technologies que j’ai pu utiliser</w:t>
        </w:r>
      </w:ins>
      <w:del w:id="246" w:author="CCCCC" w:date="2017-06-19T20:04:00Z">
        <w:r w:rsidDel="00910EA0">
          <w:rPr>
            <w:rStyle w:val="5yl5"/>
          </w:rPr>
          <w:delText>du projet,</w:delText>
        </w:r>
      </w:del>
      <w:r>
        <w:rPr>
          <w:rStyle w:val="5yl5"/>
        </w:rPr>
        <w:t xml:space="preserve"> puis une présentation du travail que j’ai réalisé</w:t>
      </w:r>
      <w:ins w:id="247" w:author="CCCCC" w:date="2017-06-20T19:14:00Z">
        <w:r w:rsidR="00F24D6B">
          <w:rPr>
            <w:rStyle w:val="5yl5"/>
          </w:rPr>
          <w:t xml:space="preserve"> </w:t>
        </w:r>
      </w:ins>
      <w:del w:id="248" w:author="CCCCC" w:date="2017-06-19T20:05:00Z">
        <w:r w:rsidDel="00910EA0">
          <w:rPr>
            <w:rStyle w:val="5yl5"/>
          </w:rPr>
          <w:delText xml:space="preserve">, et </w:delText>
        </w:r>
      </w:del>
      <w:r>
        <w:rPr>
          <w:rStyle w:val="5yl5"/>
        </w:rPr>
        <w:t>pour finir</w:t>
      </w:r>
      <w:del w:id="249" w:author="CCCCC" w:date="2017-06-19T20:04:00Z">
        <w:r w:rsidDel="00910EA0">
          <w:rPr>
            <w:rStyle w:val="5yl5"/>
          </w:rPr>
          <w:delText>, une partie concernant l’avenir de ce projet</w:delText>
        </w:r>
      </w:del>
      <w:r>
        <w:rPr>
          <w:rStyle w:val="5yl5"/>
        </w:rPr>
        <w:t>.</w:t>
      </w:r>
    </w:p>
    <w:p w14:paraId="7CF41C91" w14:textId="77777777" w:rsidR="00DA7D81" w:rsidDel="00EB72E3" w:rsidRDefault="00DA7D81" w:rsidP="00672DF6">
      <w:pPr>
        <w:rPr>
          <w:del w:id="250" w:author="CCCCC" w:date="2017-06-20T19:04:00Z"/>
          <w:rStyle w:val="5yl5"/>
        </w:rPr>
      </w:pPr>
    </w:p>
    <w:p w14:paraId="3BF8E096" w14:textId="1C727F7E" w:rsidR="00DA7D81" w:rsidRPr="002202D2" w:rsidDel="00EB72E3" w:rsidRDefault="00DA7D81" w:rsidP="00672DF6">
      <w:pPr>
        <w:rPr>
          <w:del w:id="251" w:author="CCCCC" w:date="2017-06-20T19:04:00Z"/>
          <w:rStyle w:val="5yl5"/>
          <w:rFonts w:cs="Times New Roman"/>
        </w:rPr>
      </w:pPr>
      <w:del w:id="252" w:author="CCCCC" w:date="2017-06-20T19:04:00Z">
        <w:r w:rsidDel="00EB72E3">
          <w:rPr>
            <w:rStyle w:val="5yl5"/>
          </w:rPr>
          <w:delText>___________________________________________________</w:delText>
        </w:r>
      </w:del>
    </w:p>
    <w:p w14:paraId="55CCA259" w14:textId="77777777" w:rsidR="00321DC5" w:rsidRDefault="00321DC5" w:rsidP="00672DF6">
      <w:pPr>
        <w:rPr>
          <w:rStyle w:val="5yl5"/>
        </w:rPr>
      </w:pPr>
      <w:r>
        <w:rPr>
          <w:rStyle w:val="5yl5"/>
        </w:rPr>
        <w:br w:type="page"/>
      </w:r>
    </w:p>
    <w:p w14:paraId="267D1197" w14:textId="77777777" w:rsidR="00927304" w:rsidRPr="007A7568" w:rsidRDefault="00EC1231">
      <w:pPr>
        <w:pStyle w:val="Heading1"/>
        <w:rPr>
          <w:rStyle w:val="Heading2Char"/>
          <w:color w:val="365F91" w:themeColor="accent1" w:themeShade="BF"/>
          <w:sz w:val="28"/>
          <w:szCs w:val="25"/>
          <w:rPrChange w:id="253" w:author="CCCCC" w:date="2017-06-11T20:50:00Z">
            <w:rPr>
              <w:rStyle w:val="Heading2Char"/>
            </w:rPr>
          </w:rPrChange>
        </w:rPr>
        <w:pPrChange w:id="254" w:author="CCCCC" w:date="2017-06-11T20:50:00Z">
          <w:pPr>
            <w:pStyle w:val="Standard"/>
          </w:pPr>
        </w:pPrChange>
      </w:pPr>
      <w:bookmarkStart w:id="255" w:name="_Toc485664066"/>
      <w:r w:rsidRPr="007A7568">
        <w:rPr>
          <w:rStyle w:val="Heading2Char"/>
          <w:b/>
          <w:bCs/>
          <w:color w:val="365F91" w:themeColor="accent1" w:themeShade="BF"/>
          <w:sz w:val="28"/>
          <w:szCs w:val="25"/>
          <w:rPrChange w:id="256" w:author="CCCCC" w:date="2017-06-11T20:50:00Z">
            <w:rPr>
              <w:rStyle w:val="Heading2Char"/>
              <w:b w:val="0"/>
              <w:bCs w:val="0"/>
            </w:rPr>
          </w:rPrChange>
        </w:rPr>
        <w:lastRenderedPageBreak/>
        <w:t>L'entreprise</w:t>
      </w:r>
      <w:bookmarkEnd w:id="255"/>
    </w:p>
    <w:p w14:paraId="27189EDB" w14:textId="6F9FF277" w:rsidR="00927304" w:rsidRDefault="00927304" w:rsidP="00672DF6">
      <w:r>
        <w:t xml:space="preserve">Vates, qui du latin signifie "devin" ou "oracle", est également une entreprise de développement open source. Situé à Grenoble, au </w:t>
      </w:r>
      <w:del w:id="257" w:author="CCCCC" w:date="2017-06-20T19:15:00Z">
        <w:r w:rsidDel="00F24D6B">
          <w:delText xml:space="preserve">3 </w:delText>
        </w:r>
      </w:del>
      <w:ins w:id="258" w:author="CCCCC" w:date="2017-06-20T19:15:00Z">
        <w:r w:rsidR="00F24D6B">
          <w:t xml:space="preserve">17 </w:t>
        </w:r>
      </w:ins>
      <w:r>
        <w:t xml:space="preserve">rue </w:t>
      </w:r>
      <w:del w:id="259" w:author="CCCCC" w:date="2017-06-20T19:16:00Z">
        <w:r w:rsidDel="00F24D6B">
          <w:delText>Pierre Termier</w:delText>
        </w:r>
      </w:del>
      <w:ins w:id="260" w:author="CCCCC" w:date="2017-06-20T19:16:00Z">
        <w:r w:rsidR="00F24D6B">
          <w:t>Aimé Berey</w:t>
        </w:r>
      </w:ins>
      <w:r>
        <w:t>, Vates a été créé en 2006 par Olivier Lambert, Julien Fontanet et Nithida Keophilavong.</w:t>
      </w:r>
    </w:p>
    <w:p w14:paraId="7692F898" w14:textId="77777777" w:rsidR="00F228DD" w:rsidRDefault="00F228DD" w:rsidP="00672DF6">
      <w:r>
        <w:t xml:space="preserve">De 2006 à </w:t>
      </w:r>
      <w:r w:rsidRPr="00F228DD">
        <w:rPr>
          <w:color w:val="FF0000"/>
        </w:rPr>
        <w:t>2012 Vates développait des solutions open source....</w:t>
      </w:r>
      <w:r>
        <w:br/>
        <w:t>Depuis 2012, Vates se consacre uniquement au développement, à la maintenance et au support du logiciel Xen Orchestra également open source.</w:t>
      </w:r>
    </w:p>
    <w:p w14:paraId="7F57D288" w14:textId="37AFBE38" w:rsidR="00F228DD" w:rsidRDefault="00F228DD" w:rsidP="00672DF6">
      <w:pPr>
        <w:rPr>
          <w:ins w:id="261" w:author="CCCCC" w:date="2017-06-20T19:38:00Z"/>
        </w:rPr>
      </w:pPr>
      <w:r>
        <w:t xml:space="preserve">L'entreprise est </w:t>
      </w:r>
      <w:r w:rsidR="00B76940">
        <w:t>composée</w:t>
      </w:r>
      <w:r>
        <w:t xml:space="preserve"> de cinq salariés : un directeur technique, </w:t>
      </w:r>
      <w:r w:rsidRPr="00F228DD">
        <w:rPr>
          <w:color w:val="FF0000"/>
        </w:rPr>
        <w:t>nit</w:t>
      </w:r>
      <w:r>
        <w:t xml:space="preserve">, deux développeurs, </w:t>
      </w:r>
    </w:p>
    <w:p w14:paraId="6C2138F1" w14:textId="45D2C307" w:rsidR="00FE35A8" w:rsidRDefault="00FE35A8" w:rsidP="00672DF6">
      <w:ins w:id="262" w:author="CCCCC" w:date="2017-06-20T19:38:00Z">
        <w:r>
          <w:t>Bad, julien, olivier, marc, pierre, quentin, nit, fabrice</w:t>
        </w:r>
      </w:ins>
    </w:p>
    <w:p w14:paraId="67349A39" w14:textId="77777777" w:rsidR="00064FB0" w:rsidRDefault="00064FB0">
      <w:pPr>
        <w:pStyle w:val="Heading1"/>
        <w:pPrChange w:id="263" w:author="CCCCC" w:date="2017-06-11T20:50:00Z">
          <w:pPr>
            <w:pStyle w:val="Heading2"/>
          </w:pPr>
        </w:pPrChange>
      </w:pPr>
      <w:bookmarkStart w:id="264" w:name="_Toc485664067"/>
      <w:r>
        <w:t>Gestion de projet</w:t>
      </w:r>
      <w:bookmarkEnd w:id="264"/>
    </w:p>
    <w:p w14:paraId="680D6F6C" w14:textId="3067BDDA" w:rsidR="00F2544C" w:rsidRDefault="00F2544C">
      <w:pPr>
        <w:rPr>
          <w:ins w:id="265" w:author="CCCCC" w:date="2017-06-20T20:23:00Z"/>
        </w:rPr>
        <w:pPrChange w:id="266" w:author="CCCCC" w:date="2017-06-20T20:25:00Z">
          <w:pPr>
            <w:pStyle w:val="Standard"/>
          </w:pPr>
        </w:pPrChange>
      </w:pPr>
      <w:r>
        <w:t xml:space="preserve">Xen Orchestra est développé grâce </w:t>
      </w:r>
      <w:ins w:id="267" w:author="CCCCC" w:date="2017-06-20T20:09:00Z">
        <w:r w:rsidR="00C9727D">
          <w:t xml:space="preserve">essentiellement </w:t>
        </w:r>
      </w:ins>
      <w:r>
        <w:t xml:space="preserve">à </w:t>
      </w:r>
      <w:del w:id="268" w:author="CCCCC" w:date="2017-06-20T20:09:00Z">
        <w:r w:rsidDel="00C9727D">
          <w:delText xml:space="preserve">essentiellement </w:delText>
        </w:r>
      </w:del>
      <w:r>
        <w:t>deux outils de gestions :</w:t>
      </w:r>
    </w:p>
    <w:p w14:paraId="16EB29D7" w14:textId="70EDBEB1" w:rsidR="00F306BE" w:rsidDel="00C418C4" w:rsidRDefault="00F306BE">
      <w:pPr>
        <w:pStyle w:val="ListParagraph"/>
        <w:numPr>
          <w:ilvl w:val="0"/>
          <w:numId w:val="21"/>
        </w:numPr>
        <w:rPr>
          <w:del w:id="269" w:author="CCCCC" w:date="2017-06-20T20:23:00Z"/>
        </w:rPr>
        <w:pPrChange w:id="270" w:author="CCCCC" w:date="2017-06-20T20:23:00Z">
          <w:pPr>
            <w:pStyle w:val="Standard"/>
          </w:pPr>
        </w:pPrChange>
      </w:pPr>
      <w:moveToRangeStart w:id="271" w:author="CCCCC" w:date="2017-06-20T20:23:00Z" w:name="move485753528"/>
      <w:moveTo w:id="272" w:author="CCCCC" w:date="2017-06-20T20:23:00Z">
        <w:r>
          <w:t>Mattermost qui est un chat sur lequel l'ensemble de l'équipe peut échanger. En effet, une partie de l'équipe effectuant son activité en télétravail, un outil de communication est nécessaire</w:t>
        </w:r>
      </w:moveTo>
      <w:moveToRangeEnd w:id="271"/>
    </w:p>
    <w:p w14:paraId="6BB991D2" w14:textId="77777777" w:rsidR="00C418C4" w:rsidRDefault="00C418C4">
      <w:pPr>
        <w:pStyle w:val="ListParagraph"/>
        <w:numPr>
          <w:ilvl w:val="0"/>
          <w:numId w:val="21"/>
        </w:numPr>
        <w:rPr>
          <w:ins w:id="273" w:author="CCCCC" w:date="2017-06-20T20:25:00Z"/>
        </w:rPr>
        <w:pPrChange w:id="274" w:author="CCCCC" w:date="2017-06-20T20:23:00Z">
          <w:pPr>
            <w:pStyle w:val="Standard"/>
          </w:pPr>
        </w:pPrChange>
      </w:pPr>
    </w:p>
    <w:p w14:paraId="53A3361E" w14:textId="314BFD8C" w:rsidR="00F306BE" w:rsidRDefault="00F306BE">
      <w:pPr>
        <w:pStyle w:val="ListParagraph"/>
        <w:numPr>
          <w:ilvl w:val="0"/>
          <w:numId w:val="21"/>
        </w:numPr>
        <w:rPr>
          <w:ins w:id="275" w:author="CCCCC" w:date="2017-06-20T20:23:00Z"/>
        </w:rPr>
        <w:pPrChange w:id="276" w:author="CCCCC" w:date="2017-06-20T20:25:00Z">
          <w:pPr>
            <w:pStyle w:val="Standard"/>
          </w:pPr>
        </w:pPrChange>
      </w:pPr>
      <w:ins w:id="277" w:author="CCCCC" w:date="2017-06-20T20:23:00Z">
        <w:r>
          <w:t xml:space="preserve">Git, Github et Gitlab: Vates utilise l'outils de gestion et de versions git qui permet de garder une traçabilité du développement du logiciel ainsi que de travailler en équipe sur un projet. Github et Gitlab sont des services web d'hébergement et de gestion du développement de projets utilisant git. Xen Orchestra est disponible dans </w:t>
        </w:r>
      </w:ins>
      <w:ins w:id="278" w:author="CCCCC" w:date="2017-06-20T20:25:00Z">
        <w:r w:rsidR="00830692">
          <w:t>un dépôt public</w:t>
        </w:r>
      </w:ins>
      <w:ins w:id="279" w:author="CCCCC" w:date="2017-06-20T20:23:00Z">
        <w:r>
          <w:t xml:space="preserve"> de Github. Dans ces plateformes, chaque dépôt possède une section dans laquelle tout le monde peut ouvrir des tâches qui peuvent correspondre à un rapport de bug ou au développement de nouvelles fonctionnalités.  Au sein de Vates, ces tâches sont ensuite assigné</w:t>
        </w:r>
      </w:ins>
      <w:ins w:id="280" w:author="CCCCC" w:date="2017-06-20T20:25:00Z">
        <w:r w:rsidR="00830692">
          <w:t>e</w:t>
        </w:r>
      </w:ins>
      <w:ins w:id="281" w:author="CCCCC" w:date="2017-06-20T20:23:00Z">
        <w:r>
          <w:t xml:space="preserve">s à un développeur par un directeur technique. </w:t>
        </w:r>
      </w:ins>
      <w:ins w:id="282" w:author="CCCCC" w:date="2017-06-20T20:24:00Z">
        <w:r>
          <w:t>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au moins un directeur technique et éventuellement d’autre développeurs. Une discussion sur le code produit va alors démarrer, entrainant des modifications. Lorsqu’il n’y a plus aucun point à éclaircir, la demande de fusion est acceptée et les modifications seront alors ajoutées à la branche</w:t>
        </w:r>
      </w:ins>
      <w:ins w:id="283" w:author="CCCCC" w:date="2017-06-20T20:25:00Z">
        <w:r>
          <w:t xml:space="preserve"> principale.</w:t>
        </w:r>
      </w:ins>
    </w:p>
    <w:p w14:paraId="66785F98" w14:textId="4FBC5292" w:rsidR="00F2544C" w:rsidDel="00C374A9" w:rsidRDefault="00F2544C">
      <w:pPr>
        <w:rPr>
          <w:del w:id="284" w:author="CCCCC" w:date="2017-06-20T20:22:00Z"/>
        </w:rPr>
        <w:pPrChange w:id="285" w:author="CCCCC" w:date="2017-06-20T20:24:00Z">
          <w:pPr>
            <w:pStyle w:val="Standard"/>
          </w:pPr>
        </w:pPrChange>
      </w:pPr>
      <w:del w:id="286" w:author="CCCCC" w:date="2017-06-20T20:22:00Z">
        <w:r w:rsidDel="00F306BE">
          <w:tab/>
          <w:delText xml:space="preserve">- </w:delText>
        </w:r>
      </w:del>
      <w:moveFromRangeStart w:id="287" w:author="CCCCC" w:date="2017-06-20T20:23:00Z" w:name="move485753528"/>
      <w:moveFrom w:id="288" w:author="CCCCC" w:date="2017-06-20T20:23:00Z">
        <w:del w:id="289"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287"/>
    </w:p>
    <w:p w14:paraId="32F8307F" w14:textId="3E20FE0D" w:rsidR="00F2544C" w:rsidDel="00F306BE" w:rsidRDefault="00F2544C">
      <w:pPr>
        <w:rPr>
          <w:del w:id="290" w:author="CCCCC" w:date="2017-06-20T20:24:00Z"/>
        </w:rPr>
        <w:pPrChange w:id="291" w:author="CCCCC" w:date="2017-06-20T20:24:00Z">
          <w:pPr>
            <w:pStyle w:val="Standard"/>
          </w:pPr>
        </w:pPrChange>
      </w:pPr>
    </w:p>
    <w:p w14:paraId="76694FA6" w14:textId="5DFB36E1" w:rsidR="00064FB0" w:rsidDel="00F306BE" w:rsidRDefault="00064FB0">
      <w:pPr>
        <w:rPr>
          <w:del w:id="292" w:author="CCCCC" w:date="2017-06-20T20:23:00Z"/>
        </w:rPr>
        <w:pPrChange w:id="293" w:author="CCCCC" w:date="2017-06-20T20:12:00Z">
          <w:pPr>
            <w:pStyle w:val="Standard"/>
          </w:pPr>
        </w:pPrChange>
      </w:pPr>
      <w:del w:id="294" w:author="CCCCC" w:date="2017-06-20T20:22:00Z">
        <w:r w:rsidDel="00F306BE">
          <w:tab/>
          <w:delText>-</w:delText>
        </w:r>
      </w:del>
      <w:del w:id="295"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296" w:author="CCCCC" w:date="2017-06-20T19:29:00Z">
        <w:r w:rsidR="00A775DE" w:rsidDel="00FE35A8">
          <w:delText xml:space="preserve"> sur lequel </w:delText>
        </w:r>
      </w:del>
      <w:del w:id="297" w:author="CCCCC" w:date="2017-06-20T20:23:00Z">
        <w:r w:rsidR="00A775DE" w:rsidDel="00F306BE">
          <w:delText>Xen Orchestra est disponible dans un dépôt publi</w:delText>
        </w:r>
      </w:del>
      <w:del w:id="298" w:author="CCCCC" w:date="2017-06-20T20:09:00Z">
        <w:r w:rsidR="00A775DE" w:rsidDel="00C9727D">
          <w:delText>c</w:delText>
        </w:r>
      </w:del>
      <w:del w:id="299"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300" w:author="CCCCC" w:date="2017-06-20T20:11:00Z">
        <w:r w:rsidR="000B5C4A" w:rsidDel="00C9727D">
          <w:delText>des rapports</w:delText>
        </w:r>
      </w:del>
      <w:del w:id="301" w:author="CCCCC" w:date="2017-06-20T20:23:00Z">
        <w:r w:rsidR="000B5C4A" w:rsidDel="00F306BE">
          <w:delText xml:space="preserve"> de</w:delText>
        </w:r>
      </w:del>
      <w:del w:id="302" w:author="CCCCC" w:date="2017-06-20T20:10:00Z">
        <w:r w:rsidR="000B5C4A" w:rsidDel="00C9727D">
          <w:delText>s</w:delText>
        </w:r>
      </w:del>
      <w:del w:id="303" w:author="CCCCC" w:date="2017-06-20T20:23:00Z">
        <w:r w:rsidR="000B5C4A" w:rsidDel="00F306BE">
          <w:delText xml:space="preserve"> bug</w:delText>
        </w:r>
      </w:del>
      <w:del w:id="304" w:author="CCCCC" w:date="2017-06-20T20:12:00Z">
        <w:r w:rsidR="000B5C4A" w:rsidDel="00C9727D">
          <w:delText>s</w:delText>
        </w:r>
      </w:del>
      <w:del w:id="305" w:author="CCCCC" w:date="2017-06-20T20:23:00Z">
        <w:r w:rsidR="000B5C4A" w:rsidDel="00F306BE">
          <w:delText>.</w:delText>
        </w:r>
        <w:r w:rsidR="00717BF0" w:rsidDel="00F306BE">
          <w:delText xml:space="preserve"> </w:delText>
        </w:r>
      </w:del>
      <w:del w:id="306" w:author="CCCCC" w:date="2017-06-20T20:13:00Z">
        <w:r w:rsidR="00717BF0" w:rsidDel="00C9727D">
          <w:delText>C</w:delText>
        </w:r>
      </w:del>
      <w:del w:id="307" w:author="CCCCC" w:date="2017-06-20T20:23:00Z">
        <w:r w:rsidR="00717BF0" w:rsidDel="00F306BE">
          <w:delText xml:space="preserve">es </w:delText>
        </w:r>
      </w:del>
      <w:del w:id="308" w:author="CCCCC" w:date="2017-06-20T20:13:00Z">
        <w:r w:rsidR="00717BF0" w:rsidDel="00C9727D">
          <w:delText xml:space="preserve">bugs </w:delText>
        </w:r>
      </w:del>
      <w:del w:id="309"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14:paraId="41219980" w14:textId="2955F13E" w:rsidR="000B5C4A" w:rsidDel="00F306BE" w:rsidRDefault="000B5C4A">
      <w:pPr>
        <w:rPr>
          <w:del w:id="310" w:author="CCCCC" w:date="2017-06-20T20:23:00Z"/>
        </w:rPr>
        <w:pPrChange w:id="311" w:author="CCCCC" w:date="2017-06-20T20:20:00Z">
          <w:pPr>
            <w:pStyle w:val="Standard"/>
          </w:pPr>
        </w:pPrChange>
      </w:pPr>
      <w:del w:id="312"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313" w:author="CCCCC" w:date="2017-06-20T20:20:00Z">
        <w:r w:rsidR="00717BF0" w:rsidDel="00186F5A">
          <w:delText xml:space="preserve">Un directeur technique va ensuite relire le travail qui a été fait et accepter </w:delText>
        </w:r>
      </w:del>
      <w:del w:id="314" w:author="CCCCC" w:date="2017-06-20T20:23:00Z">
        <w:r w:rsidR="00717BF0" w:rsidDel="00F306BE">
          <w:delText xml:space="preserve">la demande de fusion </w:delText>
        </w:r>
      </w:del>
      <w:del w:id="315" w:author="CCCCC" w:date="2017-06-20T20:21:00Z">
        <w:r w:rsidR="00717BF0" w:rsidDel="00186F5A">
          <w:delText xml:space="preserve">ou faire des commentaires sur le code produit par le développeur. Ce dernier pourra alors soumettre une nouvelle version </w:delText>
        </w:r>
      </w:del>
    </w:p>
    <w:p w14:paraId="410AA9A1" w14:textId="06B89930" w:rsidR="00064FB0" w:rsidDel="00F306BE" w:rsidRDefault="00064FB0" w:rsidP="00672DF6">
      <w:pPr>
        <w:rPr>
          <w:del w:id="316" w:author="CCCCC" w:date="2017-06-20T20:25:00Z"/>
        </w:rPr>
      </w:pPr>
    </w:p>
    <w:p w14:paraId="511A4F11" w14:textId="77777777" w:rsidR="00321DC5" w:rsidRDefault="00321DC5" w:rsidP="00672DF6">
      <w:pPr>
        <w:rPr>
          <w:rFonts w:asciiTheme="majorHAnsi" w:eastAsiaTheme="majorEastAsia" w:hAnsiTheme="majorHAnsi" w:cs="Mangal"/>
          <w:color w:val="4F81BD" w:themeColor="accent1"/>
          <w:sz w:val="26"/>
          <w:szCs w:val="23"/>
        </w:rPr>
      </w:pPr>
      <w:r>
        <w:br w:type="page"/>
      </w:r>
    </w:p>
    <w:p w14:paraId="7958273F" w14:textId="0F19FABA" w:rsidR="00800840" w:rsidDel="007A7568" w:rsidRDefault="007A7568">
      <w:pPr>
        <w:pStyle w:val="Heading1"/>
        <w:rPr>
          <w:del w:id="317" w:author="CCCCC" w:date="2017-06-11T20:50:00Z"/>
        </w:rPr>
        <w:pPrChange w:id="318" w:author="CCCCC" w:date="2017-06-11T20:50:00Z">
          <w:pPr>
            <w:pStyle w:val="Heading2"/>
          </w:pPr>
        </w:pPrChange>
      </w:pPr>
      <w:bookmarkStart w:id="319" w:name="_Toc485664068"/>
      <w:ins w:id="320" w:author="CCCCC" w:date="2017-06-11T20:50:00Z">
        <w:r>
          <w:lastRenderedPageBreak/>
          <w:t>Répartition du temps de travail</w:t>
        </w:r>
      </w:ins>
      <w:bookmarkEnd w:id="319"/>
      <w:del w:id="321" w:author="CCCCC" w:date="2017-06-11T16:22:00Z">
        <w:r w:rsidR="00800840" w:rsidDel="00E56737">
          <w:delText>Cahier des charges</w:delText>
        </w:r>
      </w:del>
    </w:p>
    <w:p w14:paraId="0AABFF7A" w14:textId="77777777" w:rsidR="007A7568" w:rsidRDefault="007A7568">
      <w:pPr>
        <w:pStyle w:val="Heading1"/>
        <w:rPr>
          <w:ins w:id="322" w:author="CCCCC" w:date="2017-06-11T20:50:00Z"/>
        </w:rPr>
        <w:pPrChange w:id="323" w:author="CCCCC" w:date="2017-06-11T20:50:00Z">
          <w:pPr/>
        </w:pPrChange>
      </w:pPr>
    </w:p>
    <w:p w14:paraId="45E6A78E" w14:textId="270BCC5E" w:rsidR="000B536E" w:rsidRDefault="000B536E" w:rsidP="00672DF6">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3CB6BC3E" w14:textId="77777777" w:rsidR="004E12B8" w:rsidRPr="000B536E" w:rsidRDefault="004E12B8" w:rsidP="00672DF6"/>
    <w:p w14:paraId="49605F34" w14:textId="77777777" w:rsidR="00321DC5" w:rsidRDefault="004E12B8" w:rsidP="00672DF6">
      <w:pPr>
        <w:rPr>
          <w:rFonts w:asciiTheme="majorHAnsi" w:eastAsiaTheme="majorEastAsia" w:hAnsiTheme="majorHAnsi" w:cs="Mangal"/>
          <w:b/>
          <w:bCs/>
          <w:color w:val="4F81BD" w:themeColor="accent1"/>
          <w:sz w:val="26"/>
          <w:szCs w:val="23"/>
        </w:rPr>
      </w:pPr>
      <w:r>
        <w:rPr>
          <w:noProof/>
          <w:lang w:eastAsia="fr-FR" w:bidi="ar-SA"/>
        </w:rPr>
        <w:drawing>
          <wp:anchor distT="0" distB="0" distL="114300" distR="114300" simplePos="0" relativeHeight="251648512" behindDoc="0" locked="0" layoutInCell="1" allowOverlap="1" wp14:anchorId="48BA062A" wp14:editId="238B501A">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11312F13" w14:textId="77777777" w:rsidR="000D7996" w:rsidRPr="007A7568" w:rsidRDefault="005052AC">
      <w:pPr>
        <w:pStyle w:val="Heading1"/>
        <w:rPr>
          <w:rPrChange w:id="324" w:author="CCCCC" w:date="2017-06-11T20:51:00Z">
            <w:rPr/>
          </w:rPrChange>
        </w:rPr>
        <w:pPrChange w:id="325" w:author="CCCCC" w:date="2017-06-11T20:51:00Z">
          <w:pPr>
            <w:pStyle w:val="Standard"/>
          </w:pPr>
        </w:pPrChange>
      </w:pPr>
      <w:bookmarkStart w:id="326" w:name="_Toc485664069"/>
      <w:r w:rsidRPr="007A7568">
        <w:rPr>
          <w:rStyle w:val="Heading2Char"/>
          <w:b/>
          <w:bCs/>
          <w:color w:val="365F91" w:themeColor="accent1" w:themeShade="BF"/>
          <w:sz w:val="28"/>
          <w:szCs w:val="25"/>
          <w:rPrChange w:id="327" w:author="CCCCC" w:date="2017-06-11T20:51:00Z">
            <w:rPr>
              <w:rStyle w:val="Heading2Char"/>
              <w:b w:val="0"/>
              <w:bCs w:val="0"/>
            </w:rPr>
          </w:rPrChange>
        </w:rPr>
        <w:lastRenderedPageBreak/>
        <w:t>Technologies utilisées</w:t>
      </w:r>
      <w:bookmarkEnd w:id="326"/>
      <w:r w:rsidRPr="007A7568">
        <w:rPr>
          <w:rPrChange w:id="328" w:author="CCCCC" w:date="2017-06-11T20:51:00Z">
            <w:rPr>
              <w:b/>
              <w:bCs/>
            </w:rPr>
          </w:rPrChange>
        </w:rPr>
        <w:t> </w:t>
      </w:r>
    </w:p>
    <w:p w14:paraId="26E7B5EF" w14:textId="77777777" w:rsidR="006760A7" w:rsidRDefault="006760A7">
      <w:pPr>
        <w:pStyle w:val="Heading2"/>
        <w:pPrChange w:id="329" w:author="CCCCC" w:date="2017-06-11T20:51:00Z">
          <w:pPr>
            <w:pStyle w:val="Heading3"/>
          </w:pPr>
        </w:pPrChange>
      </w:pPr>
      <w:bookmarkStart w:id="330" w:name="_Toc485664070"/>
      <w:r>
        <w:t>NodeJS</w:t>
      </w:r>
      <w:bookmarkEnd w:id="330"/>
    </w:p>
    <w:p w14:paraId="223B56FC"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5984CE1F" w14:textId="77777777" w:rsidR="00332442" w:rsidRDefault="00332442">
      <w:pPr>
        <w:pStyle w:val="Heading2"/>
        <w:pPrChange w:id="331" w:author="CCCCC" w:date="2017-06-11T20:51:00Z">
          <w:pPr>
            <w:pStyle w:val="Heading3"/>
          </w:pPr>
        </w:pPrChange>
      </w:pPr>
      <w:bookmarkStart w:id="332" w:name="_Toc485664071"/>
      <w:r>
        <w:t>Yarn</w:t>
      </w:r>
      <w:bookmarkEnd w:id="332"/>
    </w:p>
    <w:p w14:paraId="56E46D87" w14:textId="7D85AAB2"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w:t>
      </w:r>
      <w:del w:id="333" w:author="CCCCC" w:date="2017-06-21T13:00:00Z">
        <w:r w:rsidR="001349D1" w:rsidDel="00FF47C2">
          <w:delText xml:space="preserve">dépend </w:delText>
        </w:r>
      </w:del>
      <w:r w:rsidR="001349D1">
        <w:t xml:space="preserve">le projet </w:t>
      </w:r>
      <w:ins w:id="334"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 xml:space="preserve">installable </w:t>
      </w:r>
      <w:r w:rsidR="001349D1">
        <w:t xml:space="preserve">de </w:t>
      </w:r>
      <w:r w:rsidR="00BB1C80">
        <w:t>l'application</w:t>
      </w:r>
      <w:r w:rsidR="00A231FE">
        <w:t xml:space="preserve"> (build)</w:t>
      </w:r>
      <w:r w:rsidR="00BB1C80">
        <w:t>.</w:t>
      </w:r>
    </w:p>
    <w:p w14:paraId="144AADF6" w14:textId="77777777" w:rsidR="000D7996" w:rsidRDefault="000D7996">
      <w:pPr>
        <w:pStyle w:val="Heading2"/>
        <w:pPrChange w:id="335" w:author="CCCCC" w:date="2017-06-11T20:51:00Z">
          <w:pPr>
            <w:pStyle w:val="Heading3"/>
          </w:pPr>
        </w:pPrChange>
      </w:pPr>
      <w:bookmarkStart w:id="336" w:name="_Toc485664072"/>
      <w:r>
        <w:t>ReactJS</w:t>
      </w:r>
      <w:bookmarkEnd w:id="336"/>
    </w:p>
    <w:p w14:paraId="100068A6" w14:textId="77777777" w:rsidR="004330AE" w:rsidRDefault="004330AE" w:rsidP="00672DF6">
      <w:r>
        <w:t>React est une bibliothèque Javascript développé par Facebook. Le but de React est de faciliter le développement d'interface web par la création de composants permettant de générer un morceau de page html.</w:t>
      </w:r>
    </w:p>
    <w:p w14:paraId="7ABB5735" w14:textId="77777777" w:rsidR="004330AE" w:rsidRDefault="004330AE" w:rsidP="00672DF6">
      <w:r>
        <w:t>Un composant React est constitué de :</w:t>
      </w:r>
    </w:p>
    <w:p w14:paraId="000D8139" w14:textId="77777777"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r w:rsidR="004330AE">
        <w:t>javascript dans lequel vont être stocké les données nécessaires au fonctionnement du composant.</w:t>
      </w:r>
    </w:p>
    <w:p w14:paraId="212309A7"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58360A02"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2C2ADB00" w14:textId="11FC62CD" w:rsidR="00783A6C" w:rsidRDefault="00783A6C" w:rsidP="00432D2B">
      <w:pPr>
        <w:rPr>
          <w:ins w:id="337" w:author="CCCCC" w:date="2017-06-16T21:02:00Z"/>
        </w:rPr>
      </w:pPr>
      <w:r>
        <w:rPr>
          <w:noProof/>
          <w:lang w:eastAsia="fr-FR" w:bidi="ar-SA"/>
        </w:rPr>
        <w:drawing>
          <wp:anchor distT="0" distB="0" distL="114300" distR="114300" simplePos="0" relativeHeight="251656704" behindDoc="0" locked="0" layoutInCell="1" allowOverlap="1" wp14:anchorId="328CBCEE" wp14:editId="5C38B4E0">
            <wp:simplePos x="0" y="0"/>
            <wp:positionH relativeFrom="column">
              <wp:posOffset>1382064</wp:posOffset>
            </wp:positionH>
            <wp:positionV relativeFrom="paragraph">
              <wp:posOffset>631521</wp:posOffset>
            </wp:positionV>
            <wp:extent cx="3089910" cy="548640"/>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3" cstate="print"/>
                    <a:srcRect l="15318" t="15278" r="59029" b="76576"/>
                    <a:stretch>
                      <a:fillRect/>
                    </a:stretch>
                  </pic:blipFill>
                  <pic:spPr bwMode="auto">
                    <a:xfrm>
                      <a:off x="0" y="0"/>
                      <a:ext cx="3089910" cy="548640"/>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t xml:space="preserve"> Cette fonction prend en paramètre les props du composant, et retourne son rendu.</w:t>
      </w:r>
      <w:ins w:id="338" w:author="CCCCC" w:date="2017-06-07T22:36:00Z">
        <w:r w:rsidR="00857FE5">
          <w:t xml:space="preserve"> Dans ce cas, on parle de composant stateless</w:t>
        </w:r>
      </w:ins>
    </w:p>
    <w:p w14:paraId="1A671024" w14:textId="6B3976C3" w:rsidR="002C4B3F" w:rsidDel="00A930A0" w:rsidRDefault="002C4B3F">
      <w:pPr>
        <w:pStyle w:val="Heading2"/>
        <w:rPr>
          <w:del w:id="339" w:author="CCCCC" w:date="2017-06-21T13:00:00Z"/>
        </w:rPr>
        <w:pPrChange w:id="340" w:author="CCCCC" w:date="2017-06-16T21:02:00Z">
          <w:pPr/>
        </w:pPrChange>
      </w:pPr>
    </w:p>
    <w:p w14:paraId="0320548A" w14:textId="56308B8B" w:rsidR="00E311DD" w:rsidRDefault="00E311DD" w:rsidP="00672DF6">
      <w:r>
        <w:t>Un composant peut aussi être déclaré à l'aide d'une classe, voici</w:t>
      </w:r>
      <w:r w:rsidR="006A16AA">
        <w:t xml:space="preserve"> un exemple de composant React simple</w:t>
      </w:r>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341" w:author="CCCCC" w:date="2017-06-07T22:37:00Z">
        <w:r w:rsidR="00857FE5">
          <w:t xml:space="preserve"> Ce type de composant est dit stateful.</w:t>
        </w:r>
      </w:ins>
    </w:p>
    <w:p w14:paraId="0A57D4D4" w14:textId="1F664337" w:rsidR="00E87667" w:rsidRDefault="002C4B3F" w:rsidP="00672DF6">
      <w:r>
        <w:rPr>
          <w:noProof/>
          <w:lang w:eastAsia="fr-FR" w:bidi="ar-SA"/>
        </w:rPr>
        <w:lastRenderedPageBreak/>
        <w:drawing>
          <wp:anchor distT="0" distB="0" distL="114300" distR="114300" simplePos="0" relativeHeight="251650560" behindDoc="1" locked="0" layoutInCell="1" allowOverlap="1" wp14:anchorId="067FDAFB" wp14:editId="32E38D9B">
            <wp:simplePos x="0" y="0"/>
            <wp:positionH relativeFrom="column">
              <wp:posOffset>2670175</wp:posOffset>
            </wp:positionH>
            <wp:positionV relativeFrom="paragraph">
              <wp:posOffset>16229</wp:posOffset>
            </wp:positionV>
            <wp:extent cx="4123055" cy="2703195"/>
            <wp:effectExtent l="19050" t="0" r="0" b="0"/>
            <wp:wrapTight wrapText="bothSides">
              <wp:wrapPolygon edited="0">
                <wp:start x="-100" y="0"/>
                <wp:lineTo x="-100" y="21463"/>
                <wp:lineTo x="21557" y="21463"/>
                <wp:lineTo x="21557" y="0"/>
                <wp:lineTo x="-10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a:blip r:embed="rId14" cstate="print"/>
                    <a:srcRect l="14992" t="15458" r="40031" b="32108"/>
                    <a:stretch>
                      <a:fillRect/>
                    </a:stretch>
                  </pic:blipFill>
                  <pic:spPr bwMode="auto">
                    <a:xfrm>
                      <a:off x="0" y="0"/>
                      <a:ext cx="4123055" cy="2703195"/>
                    </a:xfrm>
                    <a:prstGeom prst="rect">
                      <a:avLst/>
                    </a:prstGeom>
                    <a:noFill/>
                    <a:ln w="9525">
                      <a:noFill/>
                      <a:miter lim="800000"/>
                      <a:headEnd/>
                      <a:tailEnd/>
                    </a:ln>
                  </pic:spPr>
                </pic:pic>
              </a:graphicData>
            </a:graphic>
          </wp:anchor>
        </w:drawing>
      </w:r>
      <w:r w:rsidR="00E87667">
        <w:t>Concernant l'instanciation du module, celle-ci s'effectue en déclarant une balise portant le nom du module. On peut également voir sur l'exemple que la valeur initiale transmise à la variable props est passée dans un attribue de la balise.</w:t>
      </w:r>
    </w:p>
    <w:p w14:paraId="668C8050" w14:textId="77777777" w:rsidR="00797D10" w:rsidRDefault="00FC3F16" w:rsidP="00672DF6">
      <w:r>
        <w:rPr>
          <w:noProof/>
          <w:lang w:eastAsia="fr-FR" w:bidi="ar-SA"/>
        </w:rPr>
        <w:drawing>
          <wp:anchor distT="0" distB="0" distL="114300" distR="114300" simplePos="0" relativeHeight="251649536" behindDoc="0" locked="0" layoutInCell="1" allowOverlap="1" wp14:anchorId="1A61CAE5" wp14:editId="34B16FA9">
            <wp:simplePos x="0" y="0"/>
            <wp:positionH relativeFrom="column">
              <wp:posOffset>3163045</wp:posOffset>
            </wp:positionH>
            <wp:positionV relativeFrom="paragraph">
              <wp:posOffset>4279</wp:posOffset>
            </wp:positionV>
            <wp:extent cx="3510915" cy="2273935"/>
            <wp:effectExtent l="1905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510915" cy="2273935"/>
                    </a:xfrm>
                    <a:prstGeom prst="rect">
                      <a:avLst/>
                    </a:prstGeom>
                    <a:noFill/>
                    <a:ln w="9525">
                      <a:noFill/>
                      <a:miter lim="800000"/>
                      <a:headEnd/>
                      <a:tailEnd/>
                    </a:ln>
                  </pic:spPr>
                </pic:pic>
              </a:graphicData>
            </a:graphic>
          </wp:anchor>
        </w:drawing>
      </w:r>
      <w:r w:rsidR="00797D10">
        <w:t>Pour pouvoir modifier le state, chaque composant possède une méthode « setState » qui possède deux signatures :</w:t>
      </w:r>
    </w:p>
    <w:p w14:paraId="37236FD8"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65868683" w14:textId="77777777" w:rsidR="00797D10" w:rsidRDefault="00797D10" w:rsidP="00797D10">
      <w:pPr>
        <w:pStyle w:val="ListParagraph"/>
        <w:numPr>
          <w:ilvl w:val="0"/>
          <w:numId w:val="13"/>
        </w:numPr>
      </w:pPr>
      <w:r>
        <w:t>L’autre prend une fonction en argument à laquelle est passé l’ancien state, et renvoie le nouveau</w:t>
      </w:r>
    </w:p>
    <w:p w14:paraId="74E32FA5" w14:textId="77777777" w:rsidR="00332442" w:rsidRDefault="00332442">
      <w:pPr>
        <w:pStyle w:val="Heading2"/>
        <w:pPrChange w:id="342" w:author="CCCCC" w:date="2017-06-11T20:51:00Z">
          <w:pPr>
            <w:pStyle w:val="Heading3"/>
          </w:pPr>
        </w:pPrChange>
      </w:pPr>
      <w:bookmarkStart w:id="343" w:name="_Toc485664074"/>
      <w:r>
        <w:t>Babel</w:t>
      </w:r>
      <w:bookmarkEnd w:id="343"/>
    </w:p>
    <w:p w14:paraId="4AA7C7E6" w14:textId="24CBF0D1" w:rsidR="00332442" w:rsidRDefault="00332442" w:rsidP="00672DF6">
      <w:pPr>
        <w:rPr>
          <w:ins w:id="344" w:author="CCCCC" w:date="2017-06-16T21:02:00Z"/>
        </w:rPr>
      </w:pPr>
      <w:r>
        <w:t xml:space="preserve">Les portions de code observables ci-contre sont </w:t>
      </w:r>
      <w:r w:rsidR="00EF7035">
        <w:t>écrites</w:t>
      </w:r>
      <w:r>
        <w:t xml:space="preserve"> en EcmaScript 6 qui est un langage de script standardisé qui n'est pas supporté par les navigateurs, le code doit donc être transpilé en ES5 pour pouvoir être exécuté. Babel est le transpileur utilisé par Vates pour </w:t>
      </w:r>
      <w:r w:rsidR="00EF7035">
        <w:t>effectuer</w:t>
      </w:r>
      <w:r>
        <w:t xml:space="preserve"> cette </w:t>
      </w:r>
      <w:del w:id="345" w:author="CCCCC" w:date="2017-06-21T13:01:00Z">
        <w:r w:rsidDel="00A930A0">
          <w:delText>étape</w:delText>
        </w:r>
      </w:del>
      <w:ins w:id="346" w:author="CCCCC" w:date="2017-06-21T13:01:00Z">
        <w:r w:rsidR="00A930A0">
          <w:t>tâche</w:t>
        </w:r>
      </w:ins>
      <w:r>
        <w:t>.</w:t>
      </w:r>
    </w:p>
    <w:p w14:paraId="54BCA665" w14:textId="391F77DC" w:rsidR="002C4B3F" w:rsidRDefault="002C4B3F">
      <w:pPr>
        <w:pStyle w:val="Heading2"/>
        <w:rPr>
          <w:ins w:id="347" w:author="CCCCC" w:date="2017-06-16T21:02:00Z"/>
        </w:rPr>
        <w:pPrChange w:id="348" w:author="CCCCC" w:date="2017-06-16T21:02:00Z">
          <w:pPr/>
        </w:pPrChange>
      </w:pPr>
      <w:bookmarkStart w:id="349" w:name="_Toc485664075"/>
      <w:ins w:id="350" w:author="CCCCC" w:date="2017-06-16T21:02:00Z">
        <w:r>
          <w:t>Redis</w:t>
        </w:r>
        <w:bookmarkEnd w:id="349"/>
      </w:ins>
    </w:p>
    <w:p w14:paraId="0745FB88" w14:textId="6B8EB1A1" w:rsidR="002C4B3F" w:rsidRPr="002C4B3F" w:rsidRDefault="002C4B3F">
      <w:ins w:id="351" w:author="CCCCC" w:date="2017-06-16T21:03:00Z">
        <w:r>
          <w:t>Redis est un gestionnaire de bases de données noSQL</w:t>
        </w:r>
      </w:ins>
      <w:ins w:id="352" w:author="CCCCC" w:date="2017-06-16T21:10:00Z">
        <w:r w:rsidR="00C66991">
          <w:t xml:space="preserve"> utilisé par Xen Orchestra.</w:t>
        </w:r>
      </w:ins>
      <w:ins w:id="353" w:author="CCCCC" w:date="2017-06-16T21:04:00Z">
        <w:r>
          <w:t xml:space="preserve"> Il</w:t>
        </w:r>
      </w:ins>
      <w:ins w:id="354" w:author="CCCCC" w:date="2017-06-16T21:05:00Z">
        <w:r>
          <w:t xml:space="preserve"> conserve la totalité des données en RAM</w:t>
        </w:r>
      </w:ins>
      <w:ins w:id="355" w:author="CCCCC" w:date="2017-06-16T21:04:00Z">
        <w:r>
          <w:t xml:space="preserve"> </w:t>
        </w:r>
      </w:ins>
      <w:ins w:id="356" w:author="CCCCC" w:date="2017-06-16T21:05:00Z">
        <w:r>
          <w:t>pour</w:t>
        </w:r>
      </w:ins>
      <w:ins w:id="357" w:author="CCCCC" w:date="2017-06-16T21:04:00Z">
        <w:r>
          <w:t xml:space="preserve"> </w:t>
        </w:r>
      </w:ins>
      <w:ins w:id="358" w:author="CCCCC" w:date="2017-06-16T21:05:00Z">
        <w:r>
          <w:t>éviter des accès au dis</w:t>
        </w:r>
      </w:ins>
      <w:ins w:id="359" w:author="CCCCC" w:date="2017-06-16T21:06:00Z">
        <w:r>
          <w:t>q</w:t>
        </w:r>
      </w:ins>
      <w:ins w:id="360" w:author="CCCCC" w:date="2017-06-16T21:05:00Z">
        <w:r>
          <w:t>ue</w:t>
        </w:r>
      </w:ins>
      <w:ins w:id="361" w:author="CCCCC" w:date="2017-06-16T21:06:00Z">
        <w:r>
          <w:t xml:space="preserve"> dur et </w:t>
        </w:r>
      </w:ins>
      <w:ins w:id="362" w:author="CCCCC" w:date="2017-06-16T21:04:00Z">
        <w:r>
          <w:t xml:space="preserve">fournir </w:t>
        </w:r>
      </w:ins>
      <w:ins w:id="363" w:author="CCCCC" w:date="2017-06-16T21:06:00Z">
        <w:r>
          <w:t>les meilleures performances possibles</w:t>
        </w:r>
      </w:ins>
      <w:ins w:id="364" w:author="CCCCC" w:date="2017-06-16T21:09:00Z">
        <w:r w:rsidR="00C66991">
          <w:t>.</w:t>
        </w:r>
      </w:ins>
    </w:p>
    <w:p w14:paraId="21AC9F3E" w14:textId="77777777" w:rsidR="001A4C64" w:rsidRDefault="001A4C64" w:rsidP="001A4C64">
      <w:pPr>
        <w:pStyle w:val="Standard"/>
        <w:ind w:left="720"/>
      </w:pPr>
    </w:p>
    <w:p w14:paraId="7665DB72" w14:textId="77777777" w:rsidR="00321DC5" w:rsidRDefault="00321DC5" w:rsidP="00672DF6">
      <w:pPr>
        <w:rPr>
          <w:rStyle w:val="Heading2Char"/>
        </w:rPr>
      </w:pPr>
      <w:r>
        <w:rPr>
          <w:rStyle w:val="Heading2Char"/>
        </w:rPr>
        <w:br w:type="page"/>
      </w:r>
    </w:p>
    <w:p w14:paraId="3CA0A105" w14:textId="77777777" w:rsidR="003E4B51" w:rsidRPr="00BB0330" w:rsidRDefault="000D7996">
      <w:pPr>
        <w:pStyle w:val="Heading1"/>
        <w:rPr>
          <w:rStyle w:val="Heading2Char"/>
          <w:color w:val="365F91" w:themeColor="accent1" w:themeShade="BF"/>
          <w:sz w:val="28"/>
          <w:szCs w:val="25"/>
          <w:rPrChange w:id="365" w:author="CCCCC" w:date="2017-06-11T20:51:00Z">
            <w:rPr>
              <w:rStyle w:val="Heading2Char"/>
            </w:rPr>
          </w:rPrChange>
        </w:rPr>
        <w:pPrChange w:id="366" w:author="CCCCC" w:date="2017-06-11T20:51:00Z">
          <w:pPr>
            <w:pStyle w:val="Standard"/>
          </w:pPr>
        </w:pPrChange>
      </w:pPr>
      <w:bookmarkStart w:id="367" w:name="_Toc485664076"/>
      <w:r w:rsidRPr="00BB0330">
        <w:rPr>
          <w:rPrChange w:id="368" w:author="CCCCC" w:date="2017-06-11T20:51:00Z">
            <w:rPr>
              <w:rStyle w:val="Heading2Char"/>
              <w:b w:val="0"/>
              <w:bCs w:val="0"/>
            </w:rPr>
          </w:rPrChange>
        </w:rPr>
        <w:lastRenderedPageBreak/>
        <w:t>Travail</w:t>
      </w:r>
      <w:r w:rsidRPr="00BB0330">
        <w:rPr>
          <w:rStyle w:val="Heading2Char"/>
          <w:b/>
          <w:bCs/>
          <w:color w:val="365F91" w:themeColor="accent1" w:themeShade="BF"/>
          <w:sz w:val="28"/>
          <w:szCs w:val="25"/>
          <w:rPrChange w:id="369" w:author="CCCCC" w:date="2017-06-11T20:51:00Z">
            <w:rPr>
              <w:rStyle w:val="Heading2Char"/>
              <w:b w:val="0"/>
              <w:bCs w:val="0"/>
            </w:rPr>
          </w:rPrChange>
        </w:rPr>
        <w:t xml:space="preserve"> </w:t>
      </w:r>
      <w:r w:rsidRPr="00BB0330">
        <w:rPr>
          <w:rPrChange w:id="370" w:author="CCCCC" w:date="2017-06-11T20:51:00Z">
            <w:rPr>
              <w:rStyle w:val="Heading2Char"/>
              <w:b w:val="0"/>
              <w:bCs w:val="0"/>
            </w:rPr>
          </w:rPrChange>
        </w:rPr>
        <w:t>réalisé</w:t>
      </w:r>
      <w:bookmarkEnd w:id="367"/>
    </w:p>
    <w:p w14:paraId="794E195A" w14:textId="77777777" w:rsidR="000D7996" w:rsidRDefault="000D7996">
      <w:pPr>
        <w:pStyle w:val="Heading2"/>
        <w:pPrChange w:id="371" w:author="CCCCC" w:date="2017-06-11T20:51:00Z">
          <w:pPr>
            <w:pStyle w:val="Heading3"/>
          </w:pPr>
        </w:pPrChange>
      </w:pPr>
      <w:bookmarkStart w:id="372" w:name="_Toc485664077"/>
      <w:r>
        <w:t>Prise en main de</w:t>
      </w:r>
      <w:r w:rsidR="00F66E46">
        <w:t>s différents outils</w:t>
      </w:r>
      <w:bookmarkEnd w:id="372"/>
    </w:p>
    <w:p w14:paraId="442F780C" w14:textId="77777777"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14:paraId="6C1D42FE" w14:textId="77777777" w:rsidR="00F66E46" w:rsidRPr="00F66E46" w:rsidRDefault="00F66E46">
      <w:pPr>
        <w:pStyle w:val="Heading3"/>
        <w:pPrChange w:id="373" w:author="CCCCC" w:date="2017-06-11T20:52:00Z">
          <w:pPr>
            <w:pStyle w:val="Heading4"/>
          </w:pPr>
        </w:pPrChange>
      </w:pPr>
      <w:bookmarkStart w:id="374" w:name="_Toc485664078"/>
      <w:r>
        <w:t>ES6</w:t>
      </w:r>
      <w:bookmarkEnd w:id="374"/>
    </w:p>
    <w:p w14:paraId="399FF3EC" w14:textId="43CD17F5"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375" w:author="CCCCC" w:date="2017-06-21T13:01:00Z">
        <w:r w:rsidR="00A930A0">
          <w:t xml:space="preserve">à </w:t>
        </w:r>
      </w:ins>
      <w:r w:rsidR="00893895">
        <w:t>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485D8312" w14:textId="77BC7DCF" w:rsidR="00932030" w:rsidRDefault="00932030" w:rsidP="00672DF6">
      <w:r>
        <w:t xml:space="preserve">Déclaration d'une fonction inline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14:paraId="467A1751" w14:textId="5BCC0E5E" w:rsidR="00CE65BD" w:rsidRDefault="00F87647" w:rsidP="00672DF6">
      <w:r>
        <w:rPr>
          <w:noProof/>
          <w:lang w:eastAsia="fr-FR" w:bidi="ar-SA"/>
        </w:rPr>
        <w:drawing>
          <wp:anchor distT="0" distB="0" distL="114300" distR="114300" simplePos="0" relativeHeight="251651584" behindDoc="0" locked="0" layoutInCell="1" allowOverlap="1" wp14:anchorId="16157047" wp14:editId="2B379AD5">
            <wp:simplePos x="0" y="0"/>
            <wp:positionH relativeFrom="margin">
              <wp:align>center</wp:align>
            </wp:positionH>
            <wp:positionV relativeFrom="paragraph">
              <wp:posOffset>230505</wp:posOffset>
            </wp:positionV>
            <wp:extent cx="2370455" cy="198120"/>
            <wp:effectExtent l="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65BD">
        <w:t>Suppression des parenthèses des paramètre</w:t>
      </w:r>
      <w:ins w:id="376" w:author="CCCCC" w:date="2017-06-21T13:01:00Z">
        <w:r w:rsidR="00A930A0">
          <w:t>s</w:t>
        </w:r>
      </w:ins>
      <w:r w:rsidR="00CE65BD">
        <w:t xml:space="preserve"> d'une fonction : Lorsqu'une fonction prend </w:t>
      </w:r>
      <w:r w:rsidR="00870F16">
        <w:t xml:space="preserve">un </w:t>
      </w:r>
      <w:r w:rsidR="00CE65BD">
        <w:t xml:space="preserve">seul paramètre, il possible d'omettre </w:t>
      </w:r>
      <w:del w:id="377" w:author="CCCCC" w:date="2017-06-21T13:01:00Z">
        <w:r w:rsidR="00CE65BD" w:rsidDel="00A930A0">
          <w:delText>celles-ci</w:delText>
        </w:r>
      </w:del>
      <w:ins w:id="378" w:author="CCCCC" w:date="2017-06-21T13:01:00Z">
        <w:r w:rsidR="00A930A0">
          <w:t xml:space="preserve">ses </w:t>
        </w:r>
        <w:r w:rsidR="00A930A0">
          <w:rPr>
            <w:color w:val="FF0000"/>
          </w:rPr>
          <w:t>parenthèses</w:t>
        </w:r>
      </w:ins>
      <w:r w:rsidR="00CE65BD">
        <w:t>, comme dans l'exemple ci-dessus.</w:t>
      </w:r>
    </w:p>
    <w:p w14:paraId="54DD46BB" w14:textId="77777777" w:rsidR="006F7A8D" w:rsidRDefault="007E565D" w:rsidP="00672DF6">
      <w:r>
        <w:rPr>
          <w:noProof/>
          <w:lang w:eastAsia="fr-FR" w:bidi="ar-SA"/>
        </w:rPr>
        <w:drawing>
          <wp:anchor distT="0" distB="0" distL="114300" distR="114300" simplePos="0" relativeHeight="251652608" behindDoc="0" locked="0" layoutInCell="1" allowOverlap="1" wp14:anchorId="24906D46" wp14:editId="0C5ADB51">
            <wp:simplePos x="0" y="0"/>
            <wp:positionH relativeFrom="margin">
              <wp:align>center</wp:align>
            </wp:positionH>
            <wp:positionV relativeFrom="paragraph">
              <wp:posOffset>420370</wp:posOffset>
            </wp:positionV>
            <wp:extent cx="2743200" cy="213360"/>
            <wp:effectExtent l="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43200" cy="2133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65BD">
        <w:t xml:space="preserve">Le Destructuring : </w:t>
      </w:r>
      <w:r>
        <w:t xml:space="preserve">Lorsqu'il est nécessaire de déclarer une </w:t>
      </w:r>
      <w:r w:rsidR="006F7A8D">
        <w:t xml:space="preserve">ou plusieurs </w:t>
      </w:r>
      <w:r>
        <w:t>variable</w:t>
      </w:r>
      <w:r w:rsidR="006F7A8D">
        <w:t>s qui contiendront</w:t>
      </w:r>
      <w:r>
        <w:t xml:space="preserve"> la valeur d'un champs d'un objet</w:t>
      </w:r>
      <w:r w:rsidR="006F7A8D">
        <w:t>, il possible de l'écrire de la manière suivante.</w:t>
      </w:r>
      <w:r w:rsidR="00797D10">
        <w:br/>
      </w:r>
      <w:r w:rsidR="006F7A8D">
        <w:t>Ainsi, la valeur contenue dans le champs foo de la variable props va être injectée dans la constante fooVar, et la valeur de this.props.bar va également être injecté dans une constante bar.</w:t>
      </w:r>
    </w:p>
    <w:p w14:paraId="47EF58A3" w14:textId="77777777" w:rsidR="00FB26AB" w:rsidRDefault="00FB26AB" w:rsidP="00672DF6">
      <w:r>
        <w:rPr>
          <w:noProof/>
          <w:lang w:eastAsia="fr-FR" w:bidi="ar-SA"/>
        </w:rPr>
        <w:drawing>
          <wp:anchor distT="0" distB="0" distL="114300" distR="114300" simplePos="0" relativeHeight="251665920" behindDoc="0" locked="0" layoutInCell="1" allowOverlap="1" wp14:anchorId="1026F217" wp14:editId="2E30DBFD">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47950" cy="367665"/>
                    </a:xfrm>
                    <a:prstGeom prst="rect">
                      <a:avLst/>
                    </a:prstGeom>
                  </pic:spPr>
                </pic:pic>
              </a:graphicData>
            </a:graphic>
            <wp14:sizeRelH relativeFrom="margin">
              <wp14:pctWidth>0</wp14:pctWidth>
            </wp14:sizeRelH>
            <wp14:sizeRelV relativeFrom="margin">
              <wp14:pctHeight>0</wp14:pctHeight>
            </wp14:sizeRelV>
          </wp:anchor>
        </w:drawing>
      </w:r>
      <w:r w:rsidR="00797D10">
        <w:t xml:space="preserve">L’opérateur « … » : Cet opérateur s’applique sur un objet. Il permet de copier tous les champs qu’il contient. Ainsi </w:t>
      </w:r>
      <w:r>
        <w:t>l</w:t>
      </w:r>
      <w:r w:rsidR="00797D10">
        <w:t xml:space="preserve">es deux </w:t>
      </w:r>
      <w:r>
        <w:t xml:space="preserve">variables suivantes </w:t>
      </w:r>
      <w:r w:rsidR="00131C42">
        <w:t xml:space="preserve">possèdent des champs semblables mais ne </w:t>
      </w:r>
      <w:r>
        <w:t xml:space="preserve">sont </w:t>
      </w:r>
      <w:r w:rsidR="00131C42">
        <w:t>pas égales, car une copie a été effectuée.</w:t>
      </w:r>
    </w:p>
    <w:p w14:paraId="442843D9" w14:textId="77777777" w:rsidR="00F66E46" w:rsidRDefault="00F66E46">
      <w:pPr>
        <w:pStyle w:val="Heading3"/>
        <w:pPrChange w:id="379" w:author="CCCCC" w:date="2017-06-11T20:52:00Z">
          <w:pPr>
            <w:pStyle w:val="Heading4"/>
          </w:pPr>
        </w:pPrChange>
      </w:pPr>
      <w:bookmarkStart w:id="380" w:name="_Toc485664079"/>
      <w:r>
        <w:t>Redux</w:t>
      </w:r>
      <w:bookmarkEnd w:id="380"/>
    </w:p>
    <w:p w14:paraId="57BFC57B" w14:textId="77777777" w:rsidR="00F66E46" w:rsidRDefault="00F66E46" w:rsidP="00672DF6">
      <w:r>
        <w:t>Redux est une librairie dont le but est la gestion de différents états de l'application, et donc de centraliser les données nécessaires au fonctionnement de l'application. Elle permet donc la gestion d'un state</w:t>
      </w:r>
      <w:r w:rsidR="004C7B3C">
        <w:t>. Pour ce faire, redux met à disposition des fonctions de créations d'actions, de sélecteurs et de "reducers".</w:t>
      </w:r>
    </w:p>
    <w:p w14:paraId="7307DDDE" w14:textId="77777777" w:rsidR="00F0188C" w:rsidRDefault="00DF5884" w:rsidP="00672DF6">
      <w:r>
        <w:rPr>
          <w:noProof/>
          <w:lang w:eastAsia="fr-FR" w:bidi="ar-SA"/>
        </w:rPr>
        <w:drawing>
          <wp:anchor distT="0" distB="0" distL="114300" distR="114300" simplePos="0" relativeHeight="251653632" behindDoc="0" locked="0" layoutInCell="1" allowOverlap="1" wp14:anchorId="53056D34" wp14:editId="123B55B6">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r w:rsidR="00F0188C">
        <w:t>Ce qu'on appelle une action dans Redux</w:t>
      </w:r>
      <w:r w:rsidR="00672DF6">
        <w:t xml:space="preserve"> est déclaré de la manière suivante :</w:t>
      </w:r>
    </w:p>
    <w:p w14:paraId="0FD773DB"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578442BE" w14:textId="00C871D8" w:rsidR="00F66E46" w:rsidRDefault="0077658B" w:rsidP="00672DF6">
      <w:r>
        <w:rPr>
          <w:noProof/>
          <w:lang w:eastAsia="fr-FR" w:bidi="ar-SA"/>
        </w:rPr>
        <w:lastRenderedPageBreak/>
        <w:drawing>
          <wp:anchor distT="0" distB="0" distL="114300" distR="114300" simplePos="0" relativeHeight="251654656" behindDoc="0" locked="0" layoutInCell="1" allowOverlap="1" wp14:anchorId="0953D73A" wp14:editId="37471484">
            <wp:simplePos x="0" y="0"/>
            <wp:positionH relativeFrom="column">
              <wp:posOffset>1256929</wp:posOffset>
            </wp:positionH>
            <wp:positionV relativeFrom="paragraph">
              <wp:posOffset>753290</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11175"/>
                    </a:xfrm>
                    <a:prstGeom prst="rect">
                      <a:avLst/>
                    </a:prstGeom>
                    <a:noFill/>
                    <a:ln w="9525">
                      <a:noFill/>
                      <a:miter lim="800000"/>
                      <a:headEnd/>
                      <a:tailEnd/>
                    </a:ln>
                  </pic:spPr>
                </pic:pic>
              </a:graphicData>
            </a:graphic>
          </wp:anchor>
        </w:drawing>
      </w:r>
      <w:r w:rsidR="00672DF6">
        <w:t>Lorsqu'une action est déclenchée, celle-ci va appeler un reducer associé à cette action</w:t>
      </w:r>
      <w:r w:rsidR="00672DF6" w:rsidRPr="00A930A0">
        <w:rPr>
          <w:rPrChange w:id="381" w:author="CCCCC" w:date="2017-06-21T13:03:00Z">
            <w:rPr/>
          </w:rPrChange>
        </w:rPr>
        <w:t xml:space="preserve">. </w:t>
      </w:r>
      <w:ins w:id="382" w:author="CCCCC" w:date="2017-06-21T13:03:00Z">
        <w:r w:rsidR="00A930A0" w:rsidRPr="00A930A0">
          <w:rPr>
            <w:rPrChange w:id="383" w:author="CCCCC" w:date="2017-06-21T13:03:00Z">
              <w:rPr>
                <w:color w:val="FF0000"/>
              </w:rPr>
            </w:rPrChange>
          </w:rPr>
          <w:t>L’intéret d’utiliser un reducer est de mettre à jour le state</w:t>
        </w:r>
        <w:r w:rsidR="00A930A0" w:rsidRPr="00A930A0">
          <w:rPr>
            <w:rPrChange w:id="384" w:author="CCCCC" w:date="2017-06-21T13:03:00Z">
              <w:rPr/>
            </w:rPrChange>
          </w:rPr>
          <w:t xml:space="preserve">. </w:t>
        </w:r>
      </w:ins>
      <w:r w:rsidR="00672DF6">
        <w:t>Le reducer prend</w:t>
      </w:r>
      <w:ins w:id="385" w:author="CCCCC" w:date="2017-06-21T13:03:00Z">
        <w:r w:rsidR="00A930A0">
          <w:t xml:space="preserve"> donc</w:t>
        </w:r>
      </w:ins>
      <w:r w:rsidR="00672DF6">
        <w:t xml:space="preserve"> en argument le state et la liste des paramètres renvoyée par l'action et va renvoyer un nouveau state.</w:t>
      </w:r>
      <w:r w:rsidR="00FC3046">
        <w:t xml:space="preserve"> Voici le reducer associé au changement de thème.</w:t>
      </w:r>
    </w:p>
    <w:p w14:paraId="080156FB" w14:textId="196E0E0B" w:rsidR="000255D2" w:rsidRDefault="0077658B" w:rsidP="000255D2">
      <w:r>
        <w:rPr>
          <w:noProof/>
          <w:lang w:eastAsia="fr-FR" w:bidi="ar-SA"/>
        </w:rPr>
        <w:drawing>
          <wp:anchor distT="0" distB="0" distL="114300" distR="114300" simplePos="0" relativeHeight="251655680" behindDoc="0" locked="0" layoutInCell="1" allowOverlap="1" wp14:anchorId="3E14C923" wp14:editId="3E752772">
            <wp:simplePos x="0" y="0"/>
            <wp:positionH relativeFrom="column">
              <wp:posOffset>1771015</wp:posOffset>
            </wp:positionH>
            <wp:positionV relativeFrom="paragraph">
              <wp:posOffset>864014</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2695" cy="207010"/>
                    </a:xfrm>
                    <a:prstGeom prst="rect">
                      <a:avLst/>
                    </a:prstGeom>
                    <a:noFill/>
                    <a:ln w="9525">
                      <a:noFill/>
                      <a:miter lim="800000"/>
                      <a:headEnd/>
                      <a:tailEnd/>
                    </a:ln>
                  </pic:spPr>
                </pic:pic>
              </a:graphicData>
            </a:graphic>
          </wp:anchor>
        </w:drawing>
      </w:r>
      <w:r w:rsidR="00672DF6">
        <w:t xml:space="preserve">Redux introduit également la notion de </w:t>
      </w:r>
      <w:del w:id="386" w:author="CCCCC" w:date="2017-06-21T13:03:00Z">
        <w:r w:rsidR="00672DF6" w:rsidDel="00A930A0">
          <w:delText>selecteurs</w:delText>
        </w:r>
      </w:del>
      <w:ins w:id="387" w:author="CCCCC" w:date="2017-06-21T13:03:00Z">
        <w:r w:rsidR="00A930A0">
          <w:t>sélecteurs</w:t>
        </w:r>
      </w:ins>
      <w:r w:rsidR="00672DF6">
        <w:t xml:space="preserve">. Un </w:t>
      </w:r>
      <w:r w:rsidR="00105275">
        <w:t>sélecteur</w:t>
      </w:r>
      <w:r w:rsidR="00672DF6">
        <w:t xml:space="preserve"> prend </w:t>
      </w:r>
      <w:r w:rsidR="00105275">
        <w:t xml:space="preserve">en paramètre le state et renvoie </w:t>
      </w:r>
      <w:r w:rsidR="00EF66FC">
        <w:t>un champ</w:t>
      </w:r>
      <w:r w:rsidR="00105275">
        <w:t xml:space="preserve"> de celui-ci</w:t>
      </w:r>
    </w:p>
    <w:p w14:paraId="36729A80" w14:textId="0AD541A4" w:rsidR="000255D2" w:rsidDel="002C4B3F" w:rsidRDefault="002C4B3F" w:rsidP="000255D2">
      <w:pPr>
        <w:rPr>
          <w:del w:id="388" w:author="CCCCC" w:date="2017-06-16T20:57:00Z"/>
        </w:rPr>
      </w:pPr>
      <w:r>
        <w:rPr>
          <w:noProof/>
          <w:lang w:eastAsia="fr-FR" w:bidi="ar-SA"/>
        </w:rPr>
        <w:drawing>
          <wp:anchor distT="0" distB="0" distL="114300" distR="114300" simplePos="0" relativeHeight="251657728" behindDoc="0" locked="0" layoutInCell="1" allowOverlap="1" wp14:anchorId="2F771130" wp14:editId="56354CE3">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w:t>
      </w:r>
      <w:ins w:id="389" w:author="CCCCC" w:date="2017-06-21T13:04:00Z">
        <w:r w:rsidR="00A930A0" w:rsidRPr="00A930A0">
          <w:rPr>
            <w:rPrChange w:id="390" w:author="CCCCC" w:date="2017-06-21T13:04:00Z">
              <w:rPr>
                <w:color w:val="FF0000"/>
              </w:rPr>
            </w:rPrChange>
          </w:rPr>
          <w:t xml:space="preserve">directement </w:t>
        </w:r>
      </w:ins>
      <w:r w:rsidR="000F2FBA">
        <w:t xml:space="preserve">le state. L'envoie du résultat d'une action au reducer se fait grâce à </w:t>
      </w:r>
      <w:r w:rsidR="00EF66FC">
        <w:t>une fonction fournie</w:t>
      </w:r>
      <w:r w:rsidR="000F2FBA">
        <w:t xml:space="preserve"> par Redux appelé</w:t>
      </w:r>
      <w:ins w:id="391" w:author="CCCCC" w:date="2017-06-21T13:04:00Z">
        <w:r w:rsidR="00A930A0">
          <w:t>e</w:t>
        </w:r>
      </w:ins>
      <w:r w:rsidR="000F2FBA">
        <w:t xml:space="preserve"> </w:t>
      </w:r>
      <w:ins w:id="392" w:author="CCCCC" w:date="2017-06-21T13:04:00Z">
        <w:r w:rsidR="00A930A0">
          <w:t>« </w:t>
        </w:r>
      </w:ins>
      <w:r w:rsidR="000F2FBA">
        <w:t>dispatch</w:t>
      </w:r>
      <w:ins w:id="393" w:author="CCCCC" w:date="2017-06-21T13:04:00Z">
        <w:r w:rsidR="00A930A0">
          <w:t> »</w:t>
        </w:r>
      </w:ins>
      <w:r w:rsidR="000F2FBA">
        <w:t xml:space="preserve">,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rsidR="00681248">
        <w:t xml:space="preserve"> une fonction à laquelle le state </w:t>
      </w:r>
      <w:del w:id="394" w:author="CCCCC" w:date="2017-06-21T13:04:00Z">
        <w:r w:rsidR="00681248" w:rsidDel="00A930A0">
          <w:delText xml:space="preserve">est </w:delText>
        </w:r>
      </w:del>
      <w:ins w:id="395" w:author="CCCCC" w:date="2017-06-21T13:04:00Z">
        <w:r w:rsidR="00A930A0">
          <w:t xml:space="preserve">sera </w:t>
        </w:r>
      </w:ins>
      <w:r w:rsidR="00681248">
        <w:t>passé en argument</w:t>
      </w:r>
      <w:r w:rsidR="00D333F3">
        <w:t>, ce qui permet d'utiliser les selecteurs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permettant de modifier le state via ces actions</w:t>
      </w:r>
      <w:r w:rsidR="00681248">
        <w:t xml:space="preserve">. </w:t>
      </w:r>
      <w:r w:rsidR="00D333F3">
        <w:t>C</w:t>
      </w:r>
      <w:r w:rsidR="00681248">
        <w:t xml:space="preserve">onnect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 de l'utilisation du décorateur connect.</w:t>
      </w:r>
    </w:p>
    <w:p w14:paraId="659DE6A2" w14:textId="77777777" w:rsidR="000255D2" w:rsidRDefault="000255D2">
      <w:pPr>
        <w:pPrChange w:id="396" w:author="CCCCC" w:date="2017-06-16T20:57:00Z">
          <w:pPr>
            <w:pStyle w:val="ListParagraph"/>
          </w:pPr>
        </w:pPrChange>
      </w:pPr>
    </w:p>
    <w:p w14:paraId="13862214" w14:textId="1E03CFB9" w:rsidR="00DD32BE" w:rsidRDefault="00DD32BE">
      <w:pPr>
        <w:pStyle w:val="Heading3"/>
        <w:rPr>
          <w:ins w:id="397" w:author="CCCCC" w:date="2017-06-18T01:57:00Z"/>
        </w:rPr>
        <w:pPrChange w:id="398" w:author="CCCCC" w:date="2017-06-18T01:57:00Z">
          <w:pPr>
            <w:pStyle w:val="ListParagraph"/>
          </w:pPr>
        </w:pPrChange>
      </w:pPr>
      <w:bookmarkStart w:id="399" w:name="_Toc485664080"/>
      <w:ins w:id="400" w:author="CCCCC" w:date="2017-06-18T01:57:00Z">
        <w:r>
          <w:t>Lodash</w:t>
        </w:r>
        <w:bookmarkEnd w:id="399"/>
      </w:ins>
    </w:p>
    <w:p w14:paraId="1344A0D9" w14:textId="7B7D7EE9" w:rsidR="00DD32BE" w:rsidRPr="00DD32BE" w:rsidRDefault="00DD32BE">
      <w:pPr>
        <w:rPr>
          <w:ins w:id="401" w:author="CCCCC" w:date="2017-06-18T01:56:00Z"/>
          <w:rPrChange w:id="402" w:author="CCCCC" w:date="2017-06-18T01:57:00Z">
            <w:rPr>
              <w:ins w:id="403" w:author="CCCCC" w:date="2017-06-18T01:56:00Z"/>
            </w:rPr>
          </w:rPrChange>
        </w:rPr>
        <w:pPrChange w:id="404" w:author="CCCCC" w:date="2017-06-18T01:57:00Z">
          <w:pPr>
            <w:pStyle w:val="ListParagraph"/>
          </w:pPr>
        </w:pPrChange>
      </w:pPr>
      <w:ins w:id="405" w:author="CCCCC" w:date="2017-06-18T01:57:00Z">
        <w:r>
          <w:t xml:space="preserve">Lodash est une </w:t>
        </w:r>
      </w:ins>
      <w:ins w:id="406" w:author="CCCCC" w:date="2017-06-18T01:58:00Z">
        <w:r>
          <w:t xml:space="preserve">bibliothèque d’utilitaire </w:t>
        </w:r>
      </w:ins>
      <w:ins w:id="407" w:author="CCCCC" w:date="2017-06-18T01:59:00Z">
        <w:r>
          <w:t>J</w:t>
        </w:r>
      </w:ins>
      <w:ins w:id="408" w:author="CCCCC" w:date="2017-06-18T01:58:00Z">
        <w:r>
          <w:t>avasc</w:t>
        </w:r>
      </w:ins>
      <w:ins w:id="409" w:author="CCCCC" w:date="2017-06-18T01:59:00Z">
        <w:r>
          <w:t>script</w:t>
        </w:r>
      </w:ins>
      <w:ins w:id="410" w:author="CCCCC" w:date="2017-06-18T02:06:00Z">
        <w:r w:rsidR="00C31344">
          <w:t xml:space="preserve"> que j’ai eu l’occasion d’utiliser très fréquemment</w:t>
        </w:r>
      </w:ins>
      <w:ins w:id="411" w:author="CCCCC" w:date="2017-06-18T01:59:00Z">
        <w:r>
          <w:t>.</w:t>
        </w:r>
      </w:ins>
      <w:ins w:id="412" w:author="CCCCC" w:date="2017-06-18T02:02:00Z">
        <w:r>
          <w:t xml:space="preserve"> Elle contient des fonctions de calculs mathématiques</w:t>
        </w:r>
      </w:ins>
      <w:ins w:id="413" w:author="CCCCC" w:date="2017-06-18T02:04:00Z">
        <w:r>
          <w:t xml:space="preserve"> et</w:t>
        </w:r>
      </w:ins>
      <w:ins w:id="414" w:author="CCCCC" w:date="2017-06-18T02:02:00Z">
        <w:r>
          <w:t xml:space="preserve"> de traitement de collections ou </w:t>
        </w:r>
      </w:ins>
      <w:ins w:id="415" w:author="CCCCC" w:date="2017-06-18T02:04:00Z">
        <w:r>
          <w:t>de fonctions</w:t>
        </w:r>
      </w:ins>
      <w:ins w:id="416" w:author="CCCCC" w:date="2017-06-18T02:06:00Z">
        <w:r w:rsidR="00C31344">
          <w:t>.</w:t>
        </w:r>
      </w:ins>
    </w:p>
    <w:p w14:paraId="75A5AF49" w14:textId="4582A194" w:rsidR="00D501A2" w:rsidDel="00C31344" w:rsidRDefault="00D501A2" w:rsidP="00672DF6">
      <w:pPr>
        <w:pStyle w:val="ListParagraph"/>
        <w:rPr>
          <w:del w:id="417" w:author="CCCCC" w:date="2017-06-18T02:07:00Z"/>
        </w:rPr>
      </w:pPr>
      <w:del w:id="418" w:author="CCCCC" w:date="2017-06-18T02:07:00Z">
        <w:r w:rsidDel="00C31344">
          <w:delText>react</w:delText>
        </w:r>
      </w:del>
    </w:p>
    <w:p w14:paraId="70428CEF" w14:textId="45706D54" w:rsidR="00D501A2" w:rsidRDefault="00D501A2" w:rsidP="00672DF6">
      <w:pPr>
        <w:pStyle w:val="ListParagraph"/>
      </w:pPr>
      <w:r>
        <w:t>github</w:t>
      </w:r>
    </w:p>
    <w:p w14:paraId="4425B21F" w14:textId="3594C01A" w:rsidR="00FC4687" w:rsidRDefault="00FC4687" w:rsidP="00672DF6">
      <w:pPr>
        <w:pStyle w:val="ListParagraph"/>
      </w:pPr>
      <w:r>
        <w:t>react router</w:t>
      </w:r>
    </w:p>
    <w:p w14:paraId="752F2E7E" w14:textId="77777777" w:rsidR="002652F6" w:rsidRDefault="002652F6" w:rsidP="00672DF6">
      <w:pPr>
        <w:pStyle w:val="ListParagraph"/>
      </w:pPr>
      <w:r>
        <w:t>tests</w:t>
      </w:r>
    </w:p>
    <w:p w14:paraId="2E1792CF" w14:textId="77777777" w:rsidR="000D7996" w:rsidRDefault="000D7996">
      <w:pPr>
        <w:pStyle w:val="Heading2"/>
        <w:pPrChange w:id="419" w:author="CCCCC" w:date="2017-06-11T20:52:00Z">
          <w:pPr>
            <w:pStyle w:val="Heading3"/>
          </w:pPr>
        </w:pPrChange>
      </w:pPr>
      <w:bookmarkStart w:id="420" w:name="_Toc485664081"/>
      <w:r>
        <w:t>Développement du module withState</w:t>
      </w:r>
      <w:bookmarkEnd w:id="420"/>
    </w:p>
    <w:p w14:paraId="5967CC90" w14:textId="77777777" w:rsidR="001F2447" w:rsidRDefault="00FC4687">
      <w:pPr>
        <w:pStyle w:val="Heading3"/>
        <w:pPrChange w:id="421" w:author="CCCCC" w:date="2017-06-11T20:52:00Z">
          <w:pPr>
            <w:pStyle w:val="Heading4"/>
          </w:pPr>
        </w:pPrChange>
      </w:pPr>
      <w:bookmarkStart w:id="422" w:name="_Toc485664082"/>
      <w:r>
        <w:t>Objectif</w:t>
      </w:r>
      <w:r w:rsidR="003B4AC3">
        <w:t>s</w:t>
      </w:r>
      <w:bookmarkEnd w:id="422"/>
    </w:p>
    <w:p w14:paraId="7E1FA772" w14:textId="77777777" w:rsidR="00FC4687" w:rsidRPr="001F2447" w:rsidRDefault="001F2447" w:rsidP="001F2447">
      <w:r>
        <w:t xml:space="preserve">Le module </w:t>
      </w:r>
      <w:r w:rsidR="00FC4687">
        <w:t xml:space="preserve">withState est un décorateur de composant. Son but est d’abstraire la gestion du state propre au composant qu’il décore. Dans un premier temps, l’objectif était de manager un state à un seul </w:t>
      </w:r>
      <w:r w:rsidR="00FC4687">
        <w:lastRenderedPageBreak/>
        <w:t>niveau</w:t>
      </w:r>
      <w:r w:rsidR="00A62916">
        <w:rPr>
          <w:rStyle w:val="FootnoteReference"/>
        </w:rPr>
        <w:footnoteReference w:id="3"/>
      </w:r>
      <w:r w:rsidR="00667DE3">
        <w:t xml:space="preserve"> mais pouvant posséder plusieurs sous-states</w:t>
      </w:r>
      <w:r w:rsidR="00667DE3">
        <w:rPr>
          <w:rStyle w:val="FootnoteReference"/>
        </w:rPr>
        <w:footnoteReference w:id="4"/>
      </w:r>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14:paraId="1F67B947" w14:textId="77777777" w:rsidR="001F2447" w:rsidRDefault="001F2447">
      <w:pPr>
        <w:pStyle w:val="Heading3"/>
        <w:pPrChange w:id="423" w:author="CCCCC" w:date="2017-06-11T20:52:00Z">
          <w:pPr>
            <w:pStyle w:val="Heading4"/>
          </w:pPr>
        </w:pPrChange>
      </w:pPr>
      <w:bookmarkStart w:id="424" w:name="_Toc485664083"/>
      <w:r>
        <w:t>Réalisation</w:t>
      </w:r>
      <w:bookmarkEnd w:id="424"/>
    </w:p>
    <w:p w14:paraId="693B8BD1" w14:textId="77777777" w:rsidR="00B37D3A" w:rsidDel="0035538D" w:rsidRDefault="001F68C4" w:rsidP="00C865C2">
      <w:pPr>
        <w:rPr>
          <w:del w:id="425" w:author="CCCCC" w:date="2017-06-07T21:03:00Z"/>
          <w:noProof/>
          <w:lang w:eastAsia="fr-FR" w:bidi="ar-SA"/>
        </w:rPr>
      </w:pPr>
      <w:ins w:id="426" w:author="CCCCC" w:date="2017-06-08T19:08:00Z">
        <w:r>
          <w:rPr>
            <w:noProof/>
            <w:lang w:eastAsia="fr-FR" w:bidi="ar-SA"/>
          </w:rPr>
          <w:drawing>
            <wp:anchor distT="0" distB="0" distL="114300" distR="114300" simplePos="0" relativeHeight="251670016" behindDoc="1" locked="0" layoutInCell="1" allowOverlap="1" wp14:anchorId="44F11A24" wp14:editId="70849E55">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ins>
      <w:r w:rsidR="00B37D3A">
        <w:rPr>
          <w:noProof/>
          <w:lang w:eastAsia="fr-FR" w:bidi="ar-SA"/>
        </w:rPr>
        <w:t>Voici à quoi devrait ressembler la déclaration d’un composant utilisant withState</w:t>
      </w:r>
    </w:p>
    <w:p w14:paraId="2C6FC584" w14:textId="77777777" w:rsidR="004F6BC9" w:rsidDel="0035538D" w:rsidRDefault="004F6BC9" w:rsidP="00B60E60">
      <w:pPr>
        <w:rPr>
          <w:del w:id="427" w:author="CCCCC" w:date="2017-06-07T21:03:00Z"/>
          <w:noProof/>
          <w:lang w:eastAsia="fr-FR" w:bidi="ar-SA"/>
        </w:rPr>
      </w:pPr>
    </w:p>
    <w:p w14:paraId="56F924B4" w14:textId="77777777" w:rsidR="00667DE3" w:rsidRDefault="00667DE3" w:rsidP="00B60E60">
      <w:pPr>
        <w:rPr>
          <w:noProof/>
          <w:lang w:eastAsia="fr-FR" w:bidi="ar-SA"/>
        </w:rPr>
      </w:pPr>
    </w:p>
    <w:p w14:paraId="2F01FFBC" w14:textId="7B851B15" w:rsidR="00977CE4" w:rsidRDefault="00165C10" w:rsidP="00B60E60">
      <w:pPr>
        <w:rPr>
          <w:noProof/>
          <w:lang w:eastAsia="fr-FR" w:bidi="ar-SA"/>
        </w:rPr>
      </w:pPr>
      <w:del w:id="428" w:author="CCCCC" w:date="2017-06-08T19:07:00Z">
        <w:r w:rsidDel="000A0FA8">
          <w:rPr>
            <w:noProof/>
            <w:lang w:eastAsia="fr-FR" w:bidi="ar-SA"/>
          </w:rPr>
          <mc:AlternateContent>
            <mc:Choice Requires="wps">
              <w:drawing>
                <wp:anchor distT="0" distB="0" distL="114300" distR="114300" simplePos="0" relativeHeight="251666944" behindDoc="0" locked="0" layoutInCell="1" allowOverlap="1" wp14:anchorId="2ABB191E" wp14:editId="66BF5FA6">
                  <wp:simplePos x="0" y="0"/>
                  <wp:positionH relativeFrom="column">
                    <wp:posOffset>3175</wp:posOffset>
                  </wp:positionH>
                  <wp:positionV relativeFrom="paragraph">
                    <wp:posOffset>2782570</wp:posOffset>
                  </wp:positionV>
                  <wp:extent cx="3637915" cy="258445"/>
                  <wp:effectExtent l="0" t="0" r="127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91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F935E" w14:textId="77777777" w:rsidR="00A930A0" w:rsidRPr="006C2E75" w:rsidRDefault="00A930A0" w:rsidP="00667DE3">
                              <w:pPr>
                                <w:pStyle w:val="Caption"/>
                                <w:rPr>
                                  <w:rFonts w:cs="Lohit Devanagari"/>
                                  <w:noProof/>
                                  <w:sz w:val="24"/>
                                  <w:szCs w:val="24"/>
                                </w:rPr>
                              </w:pPr>
                              <w:r>
                                <w:t xml:space="preserve">****Figure </w:t>
                              </w:r>
                              <w:fldSimple w:instr=" SEQ Figure \* ARABIC ">
                                <w:r>
                                  <w:rPr>
                                    <w:noProof/>
                                  </w:rPr>
                                  <w:t>1</w:t>
                                </w:r>
                              </w:fldSimple>
                              <w:r>
                                <w:t>Insérer init</w:t>
                              </w:r>
                              <w:del w:id="429" w:author="CCCCC" w:date="2017-06-08T19:07:00Z">
                                <w:r w:rsidDel="000A0FA8">
                                  <w:delText xml:space="preserve"> </w:delText>
                                </w:r>
                              </w:del>
                              <w:r>
                                <w:t>fonction*****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BB191E" id="_x0000_s1028" type="#_x0000_t202" style="position:absolute;left:0;text-align:left;margin-left:.25pt;margin-top:219.1pt;width:286.45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14:paraId="198F935E" w14:textId="77777777" w:rsidR="00A930A0" w:rsidRPr="006C2E75" w:rsidRDefault="00A930A0" w:rsidP="00667DE3">
                        <w:pPr>
                          <w:pStyle w:val="Caption"/>
                          <w:rPr>
                            <w:rFonts w:cs="Lohit Devanagari"/>
                            <w:noProof/>
                            <w:sz w:val="24"/>
                            <w:szCs w:val="24"/>
                          </w:rPr>
                        </w:pPr>
                        <w:r>
                          <w:t xml:space="preserve">****Figure </w:t>
                        </w:r>
                        <w:fldSimple w:instr=" SEQ Figure \* ARABIC ">
                          <w:r>
                            <w:rPr>
                              <w:noProof/>
                            </w:rPr>
                            <w:t>1</w:t>
                          </w:r>
                        </w:fldSimple>
                        <w:r>
                          <w:t>Insérer init</w:t>
                        </w:r>
                        <w:del w:id="430" w:author="CCCCC" w:date="2017-06-08T19:07:00Z">
                          <w:r w:rsidDel="000A0FA8">
                            <w:delText xml:space="preserve"> </w:delText>
                          </w:r>
                        </w:del>
                        <w:r>
                          <w:t>fonction*****</w:t>
                        </w:r>
                      </w:p>
                    </w:txbxContent>
                  </v:textbox>
                  <w10:wrap type="square"/>
                </v:shape>
              </w:pict>
            </mc:Fallback>
          </mc:AlternateContent>
        </w:r>
        <w:r w:rsidR="004F6BC9" w:rsidDel="000A0FA8">
          <w:rPr>
            <w:noProof/>
            <w:lang w:eastAsia="fr-FR" w:bidi="ar-SA"/>
          </w:rPr>
          <w:drawing>
            <wp:anchor distT="0" distB="0" distL="114300" distR="114300" simplePos="0" relativeHeight="251659776" behindDoc="0" locked="0" layoutInCell="1" allowOverlap="1" wp14:anchorId="56C555A5" wp14:editId="6B737BD2">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B37D3A">
        <w:rPr>
          <w:noProof/>
          <w:lang w:eastAsia="fr-FR" w:bidi="ar-SA"/>
        </w:rPr>
        <w:t xml:space="preserve">Dans cet exemple, </w:t>
      </w:r>
      <w:r w:rsidR="00062CED">
        <w:rPr>
          <w:noProof/>
          <w:lang w:eastAsia="fr-FR" w:bidi="ar-SA"/>
        </w:rPr>
        <w:t>le premier argument est défini</w:t>
      </w:r>
      <w:del w:id="431"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432" w:author="CCCCC" w:date="2017-06-21T13:05:00Z">
        <w:r w:rsidR="004F6BC9" w:rsidDel="00A930A0">
          <w:rPr>
            <w:noProof/>
            <w:lang w:eastAsia="fr-FR" w:bidi="ar-SA"/>
          </w:rPr>
          <w:delText xml:space="preserve"> (injecté ici grâce au décorateur connect)</w:delText>
        </w:r>
      </w:del>
      <w:r w:rsidR="004F6BC9">
        <w:rPr>
          <w:noProof/>
          <w:lang w:eastAsia="fr-FR" w:bidi="ar-SA"/>
        </w:rPr>
        <w:t>, ainsi qu’un argument passé lors de l’appel de la fonction.</w:t>
      </w:r>
    </w:p>
    <w:p w14:paraId="7ABC89D0"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14:paraId="2DFFEB72" w14:textId="50CFBF29" w:rsidR="00062CED" w:rsidRDefault="00977CE4" w:rsidP="00B60E60">
      <w:pPr>
        <w:rPr>
          <w:noProof/>
          <w:lang w:eastAsia="fr-FR" w:bidi="ar-SA"/>
        </w:rPr>
      </w:pPr>
      <w:r>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433" w:author="CCCCC" w:date="2017-06-21T13:05:00Z">
        <w:r w:rsidR="00B37D3A" w:rsidDel="00A930A0">
          <w:rPr>
            <w:noProof/>
            <w:lang w:eastAsia="fr-FR" w:bidi="ar-SA"/>
          </w:rPr>
          <w:delText>username</w:delText>
        </w:r>
        <w:r w:rsidR="00B60E60" w:rsidDel="00A930A0">
          <w:rPr>
            <w:noProof/>
            <w:lang w:eastAsia="fr-FR" w:bidi="ar-SA"/>
          </w:rPr>
          <w:delText> </w:delText>
        </w:r>
      </w:del>
      <w:ins w:id="434"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ins w:id="435" w:author="CCCCC" w:date="2017-06-21T13:06:00Z">
        <w:r w:rsidR="00A930A0">
          <w:rPr>
            <w:noProof/>
            <w:lang w:eastAsia="fr-FR" w:bidi="ar-SA"/>
          </w:rPr>
          <w:t xml:space="preserve"> qui traite ces deux champs</w:t>
        </w:r>
      </w:ins>
      <w:r w:rsidR="009075B3">
        <w:rPr>
          <w:noProof/>
          <w:lang w:eastAsia="fr-FR" w:bidi="ar-SA"/>
        </w:rPr>
        <w:t>.</w:t>
      </w:r>
    </w:p>
    <w:p w14:paraId="4DF84A0E" w14:textId="5E1B9E3A" w:rsidR="009075B3" w:rsidRDefault="00A930A0" w:rsidP="00B60E60">
      <w:pPr>
        <w:rPr>
          <w:noProof/>
          <w:lang w:eastAsia="fr-FR" w:bidi="ar-SA"/>
        </w:rPr>
      </w:pPr>
      <w:ins w:id="436" w:author="CCCCC" w:date="2017-06-21T13:06:00Z">
        <w:r w:rsidRPr="00A930A0">
          <w:rPr>
            <w:lang w:eastAsia="fr-FR" w:bidi="ar-SA"/>
            <w:rPrChange w:id="437" w:author="CCCCC" w:date="2017-06-21T13:06:00Z">
              <w:rPr>
                <w:color w:val="FF0000"/>
                <w:lang w:eastAsia="fr-FR" w:bidi="ar-SA"/>
              </w:rPr>
            </w:rPrChange>
          </w:rPr>
          <w:t xml:space="preserve">Comme expliqué précédemment, withState est un décorateur. Il renvoie donc une fonction qui en </w:t>
        </w:r>
        <w:r>
          <w:rPr>
            <w:lang w:eastAsia="fr-FR" w:bidi="ar-SA"/>
            <w:rPrChange w:id="438" w:author="CCCCC" w:date="2017-06-21T13:06:00Z">
              <w:rPr>
                <w:lang w:eastAsia="fr-FR" w:bidi="ar-SA"/>
              </w:rPr>
            </w:rPrChange>
          </w:rPr>
          <w:t>renvoie</w:t>
        </w:r>
        <w:r w:rsidRPr="00A930A0">
          <w:rPr>
            <w:lang w:eastAsia="fr-FR" w:bidi="ar-SA"/>
            <w:rPrChange w:id="439" w:author="CCCCC" w:date="2017-06-21T13:06:00Z">
              <w:rPr>
                <w:color w:val="FF0000"/>
                <w:lang w:eastAsia="fr-FR" w:bidi="ar-SA"/>
              </w:rPr>
            </w:rPrChange>
          </w:rPr>
          <w:t xml:space="preserve"> une autre. Cette dernière</w:t>
        </w:r>
      </w:ins>
      <w:del w:id="440"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441"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14:paraId="0E3B3A90" w14:textId="77777777" w:rsidR="00A930A0" w:rsidRDefault="009075B3" w:rsidP="00B60E60">
      <w:pPr>
        <w:rPr>
          <w:ins w:id="442" w:author="CCCCC" w:date="2017-06-21T13:07:00Z"/>
          <w:noProof/>
          <w:lang w:eastAsia="fr-FR" w:bidi="ar-SA"/>
        </w:rPr>
      </w:pPr>
      <w:r>
        <w:rPr>
          <w:noProof/>
          <w:lang w:eastAsia="fr-FR" w:bidi="ar-SA"/>
        </w:rPr>
        <w:t xml:space="preserve">Il est d’abord nécessaire de penser à la structure de notre module. </w:t>
      </w:r>
      <w:ins w:id="443" w:author="CCCCC" w:date="2017-06-21T13:07:00Z">
        <w:r w:rsidR="00A930A0" w:rsidRPr="00A930A0">
          <w:rPr>
            <w:lang w:eastAsia="fr-FR" w:bidi="ar-SA"/>
            <w:rPrChange w:id="444" w:author="CCCCC" w:date="2017-06-21T13:07:00Z">
              <w:rPr>
                <w:color w:val="FF0000"/>
                <w:lang w:eastAsia="fr-FR" w:bidi="ar-SA"/>
              </w:rPr>
            </w:rPrChange>
          </w:rPr>
          <w:t>Elle est donc la suivante </w:t>
        </w:r>
        <w:r w:rsidR="00A930A0">
          <w:rPr>
            <w:lang w:eastAsia="fr-FR" w:bidi="ar-SA"/>
          </w:rPr>
          <w:t>:</w:t>
        </w:r>
        <w:r w:rsidR="00A930A0" w:rsidDel="00A930A0">
          <w:rPr>
            <w:noProof/>
            <w:lang w:eastAsia="fr-FR" w:bidi="ar-SA"/>
          </w:rPr>
          <w:t xml:space="preserve"> </w:t>
        </w:r>
      </w:ins>
    </w:p>
    <w:p w14:paraId="493DEC87" w14:textId="37749314" w:rsidR="00977CE4" w:rsidDel="00A930A0" w:rsidRDefault="0000491D" w:rsidP="00B60E60">
      <w:pPr>
        <w:rPr>
          <w:del w:id="445" w:author="CCCCC" w:date="2017-06-21T13:07:00Z"/>
          <w:noProof/>
          <w:lang w:eastAsia="fr-FR" w:bidi="ar-SA"/>
        </w:rPr>
      </w:pPr>
      <w:del w:id="446" w:author="CCCCC" w:date="2017-06-21T13:07:00Z">
        <w:r w:rsidDel="00A930A0">
          <w:rPr>
            <w:noProof/>
            <w:lang w:eastAsia="fr-FR" w:bidi="ar-SA"/>
          </w:rPr>
          <w:delText>Le module a donc la structure suivante :</w:delText>
        </w:r>
      </w:del>
    </w:p>
    <w:p w14:paraId="67A7D108" w14:textId="02A77DF4" w:rsidR="0000491D" w:rsidRDefault="00667DE3" w:rsidP="00B60E60">
      <w:pPr>
        <w:rPr>
          <w:noProof/>
          <w:lang w:eastAsia="fr-FR" w:bidi="ar-SA"/>
        </w:rPr>
      </w:pPr>
      <w:r>
        <w:rPr>
          <w:noProof/>
          <w:lang w:eastAsia="fr-FR" w:bidi="ar-SA"/>
        </w:rPr>
        <w:drawing>
          <wp:anchor distT="0" distB="0" distL="114300" distR="114300" simplePos="0" relativeHeight="251661824" behindDoc="0" locked="0" layoutInCell="1" allowOverlap="1" wp14:anchorId="4862222C" wp14:editId="77C5C7A0">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458" t="32297" r="38154" b="49739"/>
                    <a:stretch/>
                  </pic:blipFill>
                  <pic:spPr bwMode="auto">
                    <a:xfrm>
                      <a:off x="0" y="0"/>
                      <a:ext cx="3894455" cy="97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017">
        <w:rPr>
          <w:noProof/>
          <w:lang w:eastAsia="fr-FR" w:bidi="ar-SA"/>
        </w:rPr>
        <w:drawing>
          <wp:anchor distT="0" distB="0" distL="114300" distR="114300" simplePos="0" relativeHeight="251660800" behindDoc="0" locked="0" layoutInCell="1" allowOverlap="1" wp14:anchorId="79883690" wp14:editId="79A232D0">
            <wp:simplePos x="0" y="0"/>
            <wp:positionH relativeFrom="column">
              <wp:posOffset>-45085</wp:posOffset>
            </wp:positionH>
            <wp:positionV relativeFrom="paragraph">
              <wp:posOffset>5582</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8754" t="21826" r="49667" b="41260"/>
                    <a:stretch/>
                  </pic:blipFill>
                  <pic:spPr bwMode="auto">
                    <a:xfrm>
                      <a:off x="0" y="0"/>
                      <a:ext cx="2708910" cy="1780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w:t>
      </w:r>
      <w:ins w:id="447" w:author="CCCCC" w:date="2017-06-21T13:08:00Z">
        <w:r w:rsidR="00A930A0" w:rsidRPr="00A930A0">
          <w:rPr>
            <w:lang w:eastAsia="fr-FR" w:bidi="ar-SA"/>
            <w:rPrChange w:id="448" w:author="CCCCC" w:date="2017-06-21T13:08:00Z">
              <w:rPr>
                <w:color w:val="FF0000"/>
                <w:lang w:eastAsia="fr-FR" w:bidi="ar-SA"/>
              </w:rPr>
            </w:rPrChange>
          </w:rPr>
          <w:t xml:space="preserve">qui sera décoré, </w:t>
        </w:r>
      </w:ins>
      <w:r w:rsidR="00B236D0">
        <w:rPr>
          <w:noProof/>
          <w:lang w:eastAsia="fr-FR" w:bidi="ar-SA"/>
        </w:rPr>
        <w:t xml:space="preserve">dans la variable Component. </w:t>
      </w:r>
      <w:r w:rsidR="009075B3">
        <w:rPr>
          <w:noProof/>
          <w:lang w:eastAsia="fr-FR" w:bidi="ar-SA"/>
        </w:rPr>
        <w:t>La</w:t>
      </w:r>
      <w:r w:rsidR="00B236D0">
        <w:rPr>
          <w:noProof/>
          <w:lang w:eastAsia="fr-FR" w:bidi="ar-SA"/>
        </w:rPr>
        <w:t xml:space="preserve"> fonction déclare et retourne un composant qui </w:t>
      </w:r>
      <w:ins w:id="449" w:author="CCCCC" w:date="2017-06-21T13:08:00Z">
        <w:r w:rsidR="00A930A0" w:rsidRPr="00A930A0">
          <w:rPr>
            <w:lang w:eastAsia="fr-FR" w:bidi="ar-SA"/>
            <w:rPrChange w:id="450" w:author="CCCCC" w:date="2017-06-21T13:08:00Z">
              <w:rPr>
                <w:color w:val="FF0000"/>
                <w:lang w:eastAsia="fr-FR" w:bidi="ar-SA"/>
              </w:rPr>
            </w:rPrChange>
          </w:rPr>
          <w:t xml:space="preserve">aura été </w:t>
        </w:r>
      </w:ins>
      <w:del w:id="451"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452" w:author="CCCCC" w:date="2017-06-21T13:10:00Z">
        <w:r w:rsidR="00B236D0" w:rsidDel="002D2B03">
          <w:rPr>
            <w:noProof/>
            <w:lang w:eastAsia="fr-FR" w:bidi="ar-SA"/>
          </w:rPr>
          <w:delText xml:space="preserve">permettant </w:delText>
        </w:r>
      </w:del>
      <w:ins w:id="453" w:author="CCCCC" w:date="2017-06-21T13:10:00Z">
        <w:r w:rsidR="002D2B03">
          <w:rPr>
            <w:noProof/>
            <w:lang w:eastAsia="fr-FR" w:bidi="ar-SA"/>
          </w:rPr>
          <w:t>permettront</w:t>
        </w:r>
        <w:r w:rsidR="002D2B03">
          <w:rPr>
            <w:noProof/>
            <w:lang w:eastAsia="fr-FR" w:bidi="ar-SA"/>
          </w:rPr>
          <w:t xml:space="preserve"> </w:t>
        </w:r>
      </w:ins>
      <w:r w:rsidR="00B236D0">
        <w:rPr>
          <w:noProof/>
          <w:lang w:eastAsia="fr-FR" w:bidi="ar-SA"/>
        </w:rPr>
        <w:t>de construire le state</w:t>
      </w:r>
      <w:r w:rsidR="00C51DA3">
        <w:rPr>
          <w:noProof/>
          <w:lang w:eastAsia="fr-FR" w:bidi="ar-SA"/>
        </w:rPr>
        <w:t xml:space="preserve"> final</w:t>
      </w:r>
      <w:ins w:id="454" w:author="CCCCC" w:date="2017-06-21T13:10:00Z">
        <w:r w:rsidR="002D2B03" w:rsidRPr="002D2B03">
          <w:rPr>
            <w:lang w:eastAsia="fr-FR" w:bidi="ar-SA"/>
            <w:rPrChange w:id="455" w:author="CCCCC" w:date="2017-06-21T13:10:00Z">
              <w:rPr>
                <w:lang w:eastAsia="fr-FR" w:bidi="ar-SA"/>
              </w:rPr>
            </w:rPrChange>
          </w:rPr>
          <w:t xml:space="preserve">, </w:t>
        </w:r>
        <w:r w:rsidR="002D2B03" w:rsidRPr="002D2B03">
          <w:rPr>
            <w:lang w:eastAsia="fr-FR" w:bidi="ar-SA"/>
            <w:rPrChange w:id="456" w:author="CCCCC" w:date="2017-06-21T13:10:00Z">
              <w:rPr>
                <w:color w:val="FF0000"/>
                <w:lang w:eastAsia="fr-FR" w:bidi="ar-SA"/>
              </w:rPr>
            </w:rPrChange>
          </w:rPr>
          <w:t>ainsi que la liste de fonction autorisant sa gestion</w:t>
        </w:r>
        <w:r w:rsidR="002D2B03">
          <w:rPr>
            <w:lang w:eastAsia="fr-FR" w:bidi="ar-SA"/>
          </w:rPr>
          <w:t>.</w:t>
        </w:r>
      </w:ins>
      <w:del w:id="457" w:author="CCCCC" w:date="2017-06-21T13:10:00Z">
        <w:r w:rsidR="00C51DA3" w:rsidDel="002D2B03">
          <w:rPr>
            <w:noProof/>
            <w:lang w:eastAsia="fr-FR" w:bidi="ar-SA"/>
          </w:rPr>
          <w:delText>.</w:delText>
        </w:r>
      </w:del>
      <w:r w:rsidR="00C51DA3">
        <w:rPr>
          <w:noProof/>
          <w:lang w:eastAsia="fr-FR" w:bidi="ar-SA"/>
        </w:rPr>
        <w:t xml:space="preserve"> </w:t>
      </w:r>
      <w:del w:id="458" w:author="CCCCC" w:date="2017-06-21T13:11:00Z">
        <w:r w:rsidR="00C51DA3" w:rsidDel="002D2B03">
          <w:rPr>
            <w:noProof/>
            <w:lang w:eastAsia="fr-FR" w:bidi="ar-SA"/>
          </w:rPr>
          <w:delText>L</w:delText>
        </w:r>
      </w:del>
      <w:ins w:id="459" w:author="CCCCC" w:date="2017-06-21T13:12:00Z">
        <w:r w:rsidR="002D2B03" w:rsidRPr="002D2B03">
          <w:rPr>
            <w:color w:val="FF0000"/>
            <w:lang w:eastAsia="fr-FR" w:bidi="ar-SA"/>
          </w:rPr>
          <w:t xml:space="preserve"> </w:t>
        </w:r>
        <w:r w:rsidR="002D2B03" w:rsidRPr="002D2B03">
          <w:rPr>
            <w:lang w:eastAsia="fr-FR" w:bidi="ar-SA"/>
            <w:rPrChange w:id="460" w:author="CCCCC" w:date="2017-06-21T13:12:00Z">
              <w:rPr>
                <w:color w:val="FF0000"/>
                <w:lang w:eastAsia="fr-FR" w:bidi="ar-SA"/>
              </w:rPr>
            </w:rPrChange>
          </w:rPr>
          <w:t>Ces</w:t>
        </w:r>
        <w:r w:rsidR="002D2B03" w:rsidRPr="002D2B03">
          <w:rPr>
            <w:lang w:eastAsia="fr-FR" w:bidi="ar-SA"/>
            <w:rPrChange w:id="461" w:author="CCCCC" w:date="2017-06-21T13:12:00Z">
              <w:rPr>
                <w:lang w:eastAsia="fr-FR" w:bidi="ar-SA"/>
              </w:rPr>
            </w:rPrChange>
          </w:rPr>
          <w:t xml:space="preserve"> </w:t>
        </w:r>
        <w:r w:rsidR="002D2B03">
          <w:rPr>
            <w:lang w:eastAsia="fr-FR" w:bidi="ar-SA"/>
          </w:rPr>
          <w:t xml:space="preserve">fonctions seront stockées dans une variable </w:t>
        </w:r>
        <w:r w:rsidR="002D2B03" w:rsidRPr="002D2B03">
          <w:rPr>
            <w:lang w:eastAsia="fr-FR" w:bidi="ar-SA"/>
            <w:rPrChange w:id="462" w:author="CCCCC" w:date="2017-06-21T13:12:00Z">
              <w:rPr>
                <w:strike/>
                <w:lang w:eastAsia="fr-FR" w:bidi="ar-SA"/>
              </w:rPr>
            </w:rPrChange>
          </w:rPr>
          <w:t>« </w:t>
        </w:r>
        <w:r w:rsidR="002D2B03">
          <w:rPr>
            <w:lang w:eastAsia="fr-FR" w:bidi="ar-SA"/>
          </w:rPr>
          <w:t>_actions</w:t>
        </w:r>
        <w:r w:rsidR="002D2B03">
          <w:rPr>
            <w:lang w:eastAsia="fr-FR" w:bidi="ar-SA"/>
          </w:rPr>
          <w:t> »</w:t>
        </w:r>
        <w:r w:rsidR="002D2B03">
          <w:rPr>
            <w:lang w:eastAsia="fr-FR" w:bidi="ar-SA"/>
          </w:rPr>
          <w:t xml:space="preserve">. </w:t>
        </w:r>
      </w:ins>
      <w:del w:id="463" w:author="CCCCC" w:date="2017-06-21T13:12:00Z">
        <w:r w:rsidR="00C51DA3" w:rsidDel="002D2B03">
          <w:rPr>
            <w:noProof/>
            <w:lang w:eastAsia="fr-FR" w:bidi="ar-SA"/>
          </w:rPr>
          <w:delText>es fonctions passées dans la variable « actions » seront stockées dans la variable this._actions</w:delText>
        </w:r>
      </w:del>
      <w:r w:rsidR="00C51DA3">
        <w:rPr>
          <w:noProof/>
          <w:lang w:eastAsia="fr-FR" w:bidi="ar-SA"/>
        </w:rPr>
        <w:t xml:space="preserve">.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464" w:author="CCCCC" w:date="2017-06-21T13:12:00Z">
        <w:r w:rsidR="00DB787C" w:rsidDel="002D2B03">
          <w:rPr>
            <w:noProof/>
            <w:lang w:eastAsia="fr-FR" w:bidi="ar-SA"/>
          </w:rPr>
          <w:delText xml:space="preserve"> </w:delText>
        </w:r>
      </w:del>
      <w:r w:rsidR="00DB787C">
        <w:rPr>
          <w:noProof/>
          <w:lang w:eastAsia="fr-FR" w:bidi="ar-SA"/>
        </w:rPr>
        <w:t xml:space="preserve"> props, _actions et state, dans son champs props.</w:t>
      </w:r>
    </w:p>
    <w:p w14:paraId="2C0AFF84" w14:textId="7EC7E3DE"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w:t>
      </w:r>
      <w:r w:rsidR="0016322B">
        <w:rPr>
          <w:noProof/>
          <w:lang w:eastAsia="fr-FR" w:bidi="ar-SA"/>
        </w:rPr>
        <w:lastRenderedPageBreak/>
        <w:t>composant.</w:t>
      </w:r>
      <w:r w:rsidR="00667DE3">
        <w:rPr>
          <w:noProof/>
          <w:lang w:eastAsia="fr-FR" w:bidi="ar-SA"/>
        </w:rPr>
        <w:t xml:space="preserve"> Pour ce faire, il est nécessaire de parcourir les sous-states de l’objet « initValue</w:t>
      </w:r>
      <w:ins w:id="465" w:author="CCCCC" w:date="2017-06-21T13:13:00Z">
        <w:r w:rsidR="002D2B03">
          <w:rPr>
            <w:noProof/>
            <w:lang w:eastAsia="fr-FR" w:bidi="ar-SA"/>
          </w:rPr>
          <w:t xml:space="preserve"> », </w:t>
        </w:r>
      </w:ins>
      <w:del w:id="466" w:author="CCCCC" w:date="2017-06-21T13:13:00Z">
        <w:r w:rsidR="00667DE3" w:rsidDel="002D2B03">
          <w:rPr>
            <w:noProof/>
            <w:lang w:eastAsia="fr-FR" w:bidi="ar-SA"/>
          </w:rPr>
          <w:delText xml:space="preserve"> », puis de parcourir les différents champs de celui-ci. Dans chacun de ces champs, </w:delText>
        </w:r>
      </w:del>
      <w:r w:rsidR="00667DE3">
        <w:rPr>
          <w:noProof/>
          <w:lang w:eastAsia="fr-FR" w:bidi="ar-SA"/>
        </w:rPr>
        <w:t xml:space="preserve">on </w:t>
      </w:r>
      <w:ins w:id="467" w:author="CCCCC" w:date="2017-06-21T13:14:00Z">
        <w:r w:rsidR="002D2B03" w:rsidRPr="002D2B03">
          <w:rPr>
            <w:rFonts w:cs="Times New Roman"/>
            <w:noProof/>
            <w:kern w:val="0"/>
            <w:lang w:eastAsia="fr-FR" w:bidi="ar-SA"/>
            <w:rPrChange w:id="468" w:author="CCCCC" w:date="2017-06-21T13:14:00Z">
              <w:rPr>
                <w:rFonts w:cs="Times New Roman"/>
                <w:noProof/>
                <w:kern w:val="0"/>
                <w:lang w:eastAsia="fr-FR" w:bidi="ar-SA"/>
              </w:rPr>
            </w:rPrChange>
          </w:rPr>
          <w:drawing>
            <wp:anchor distT="0" distB="0" distL="114300" distR="114300" simplePos="0" relativeHeight="251737600" behindDoc="0" locked="0" layoutInCell="1" allowOverlap="1" wp14:anchorId="204A4806" wp14:editId="1E2058A8">
              <wp:simplePos x="0" y="0"/>
              <wp:positionH relativeFrom="column">
                <wp:posOffset>-240677</wp:posOffset>
              </wp:positionH>
              <wp:positionV relativeFrom="paragraph">
                <wp:posOffset>433441</wp:posOffset>
              </wp:positionV>
              <wp:extent cx="4467860" cy="1414780"/>
              <wp:effectExtent l="0" t="0" r="8890" b="0"/>
              <wp:wrapSquare wrapText="bothSides"/>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4">
                        <a:extLst>
                          <a:ext uri="{28A0092B-C50C-407E-A947-70E740481C1C}">
                            <a14:useLocalDpi xmlns:a14="http://schemas.microsoft.com/office/drawing/2010/main" val="0"/>
                          </a:ext>
                        </a:extLst>
                      </a:blip>
                      <a:srcRect l="21010" t="52354" r="38602" b="24881"/>
                      <a:stretch>
                        <a:fillRect/>
                      </a:stretch>
                    </pic:blipFill>
                    <pic:spPr bwMode="auto">
                      <a:xfrm>
                        <a:off x="0" y="0"/>
                        <a:ext cx="4467860" cy="1414780"/>
                      </a:xfrm>
                      <a:prstGeom prst="rect">
                        <a:avLst/>
                      </a:prstGeom>
                      <a:noFill/>
                    </pic:spPr>
                  </pic:pic>
                </a:graphicData>
              </a:graphic>
              <wp14:sizeRelH relativeFrom="page">
                <wp14:pctWidth>0</wp14:pctWidth>
              </wp14:sizeRelH>
              <wp14:sizeRelV relativeFrom="page">
                <wp14:pctHeight>0</wp14:pctHeight>
              </wp14:sizeRelV>
            </wp:anchor>
          </w:drawing>
        </w:r>
      </w:ins>
      <w:r w:rsidR="00667DE3">
        <w:rPr>
          <w:noProof/>
          <w:lang w:eastAsia="fr-FR" w:bidi="ar-SA"/>
        </w:rPr>
        <w:t>initialise la valeur du nouveau state via la fonction si s’en est une, sinon avec le champs directement.</w:t>
      </w:r>
    </w:p>
    <w:p w14:paraId="15B37C7A" w14:textId="09BEFBA0" w:rsidR="002D2B03" w:rsidRDefault="000C1A41" w:rsidP="00B60E60">
      <w:pPr>
        <w:rPr>
          <w:ins w:id="469" w:author="CCCCC" w:date="2017-06-21T13:14:00Z"/>
          <w:noProof/>
          <w:lang w:eastAsia="fr-FR" w:bidi="ar-SA"/>
        </w:rPr>
      </w:pPr>
      <w:r>
        <w:rPr>
          <w:noProof/>
          <w:lang w:eastAsia="fr-FR" w:bidi="ar-SA"/>
        </w:rPr>
        <w:t>La construction de l’objet contenant les actions se fait en parcourant l’objet « actions »</w:t>
      </w:r>
      <w:del w:id="470" w:author="CCCCC" w:date="2017-06-21T13:14:00Z">
        <w:r w:rsidDel="002D2B03">
          <w:rPr>
            <w:noProof/>
            <w:lang w:eastAsia="fr-FR" w:bidi="ar-SA"/>
          </w:rPr>
          <w:delText xml:space="preserve"> de la même manière que précédement</w:delText>
        </w:r>
      </w:del>
      <w:r>
        <w:rPr>
          <w:noProof/>
          <w:lang w:eastAsia="fr-FR" w:bidi="ar-SA"/>
        </w:rPr>
        <w:t xml:space="preserve">. </w:t>
      </w:r>
      <w:ins w:id="471" w:author="CCCCC" w:date="2017-06-21T13:14:00Z">
        <w:r w:rsidR="002D2B03" w:rsidRPr="002D2B03">
          <w:rPr>
            <w:lang w:eastAsia="fr-FR" w:bidi="ar-SA"/>
            <w:rPrChange w:id="472" w:author="CCCCC" w:date="2017-06-21T13:14:00Z">
              <w:rPr>
                <w:color w:val="FF0000"/>
                <w:lang w:eastAsia="fr-FR" w:bidi="ar-SA"/>
              </w:rPr>
            </w:rPrChange>
          </w:rPr>
          <w:t>Pour chacune des fonctions qui seront enregistrées dans « _actions » (ici, « onLoginChange », « onPasswordChange » ou « onSubmit »), lorsqu’elle seront éxecutées, renverront une valeur  et mettera à jour le state si la valeur de retour est définie, car, par exemple, ici onSubmit n’a pas de valeur de retour et renvoie donc « undefined ».</w:t>
        </w:r>
        <w:r w:rsidR="002D2B03" w:rsidRPr="002D2B03" w:rsidDel="002D2B03">
          <w:rPr>
            <w:noProof/>
            <w:lang w:eastAsia="fr-FR" w:bidi="ar-SA"/>
            <w:rPrChange w:id="473" w:author="CCCCC" w:date="2017-06-21T13:14:00Z">
              <w:rPr>
                <w:noProof/>
                <w:lang w:eastAsia="fr-FR" w:bidi="ar-SA"/>
              </w:rPr>
            </w:rPrChange>
          </w:rPr>
          <w:t xml:space="preserve"> </w:t>
        </w:r>
      </w:ins>
    </w:p>
    <w:p w14:paraId="3CF93C1A" w14:textId="349A120E" w:rsidR="000C1A41" w:rsidDel="002D2B03" w:rsidRDefault="000C1A41" w:rsidP="00B60E60">
      <w:pPr>
        <w:rPr>
          <w:del w:id="474" w:author="CCCCC" w:date="2017-06-21T13:14:00Z"/>
          <w:noProof/>
          <w:lang w:eastAsia="fr-FR" w:bidi="ar-SA"/>
        </w:rPr>
      </w:pPr>
      <w:del w:id="475" w:author="CCCCC" w:date="2017-06-21T13:14:00Z">
        <w:r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100D00" w:rsidDel="002D2B03">
          <w:rPr>
            <w:noProof/>
            <w:lang w:eastAsia="fr-FR" w:bidi="ar-SA"/>
          </w:rPr>
          <w:drawing>
            <wp:anchor distT="0" distB="0" distL="114300" distR="114300" simplePos="0" relativeHeight="251663872" behindDoc="0" locked="0" layoutInCell="1" allowOverlap="1" wp14:anchorId="5E84432E" wp14:editId="13123207">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14:paraId="4083806C" w14:textId="2FE8482E"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476" w:author="CCCCC" w:date="2017-06-21T13:14:00Z">
        <w:r w:rsidR="00211A67" w:rsidDel="002D2B03">
          <w:rPr>
            <w:noProof/>
            <w:lang w:eastAsia="fr-FR" w:bidi="ar-SA"/>
          </w:rPr>
          <w:delText>paramètre</w:delText>
        </w:r>
      </w:del>
      <w:ins w:id="477"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w:t>
      </w:r>
      <w:del w:id="478" w:author="CCCCC" w:date="2017-06-21T13:14:00Z">
        <w:r w:rsidR="007478AE" w:rsidDel="002D2B03">
          <w:rPr>
            <w:noProof/>
            <w:lang w:eastAsia="fr-FR" w:bidi="ar-SA"/>
          </w:rPr>
          <w:delText xml:space="preserve">serait </w:delText>
        </w:r>
      </w:del>
      <w:ins w:id="479" w:author="CCCCC" w:date="2017-06-21T13:14:00Z">
        <w:r w:rsidR="002D2B03">
          <w:rPr>
            <w:noProof/>
            <w:lang w:eastAsia="fr-FR" w:bidi="ar-SA"/>
          </w:rPr>
          <w:t>seraient</w:t>
        </w:r>
        <w:r w:rsidR="002D2B03">
          <w:rPr>
            <w:noProof/>
            <w:lang w:eastAsia="fr-FR" w:bidi="ar-SA"/>
          </w:rPr>
          <w:t xml:space="preserve"> </w:t>
        </w:r>
      </w:ins>
      <w:r w:rsidR="007478AE">
        <w:rPr>
          <w:noProof/>
          <w:lang w:eastAsia="fr-FR" w:bidi="ar-SA"/>
        </w:rPr>
        <w:t>intéressante</w:t>
      </w:r>
      <w:ins w:id="480"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0FE273F2" w14:textId="77777777"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14:paraId="7D86D40A" w14:textId="43D9FBE0" w:rsidR="00DC7F29" w:rsidRDefault="002D2B03" w:rsidP="00346255">
      <w:pPr>
        <w:pStyle w:val="ListParagraph"/>
        <w:numPr>
          <w:ilvl w:val="0"/>
          <w:numId w:val="11"/>
        </w:numPr>
        <w:rPr>
          <w:noProof/>
          <w:lang w:eastAsia="fr-FR" w:bidi="ar-SA"/>
        </w:rPr>
      </w:pPr>
      <w:r>
        <w:rPr>
          <w:noProof/>
          <w:lang w:eastAsia="fr-FR" w:bidi="ar-SA"/>
        </w:rPr>
        <w:drawing>
          <wp:anchor distT="0" distB="0" distL="114300" distR="114300" simplePos="0" relativeHeight="251660288" behindDoc="0" locked="0" layoutInCell="1" allowOverlap="1" wp14:anchorId="1ADBDC68" wp14:editId="054B30BA">
            <wp:simplePos x="0" y="0"/>
            <wp:positionH relativeFrom="column">
              <wp:posOffset>1393670</wp:posOffset>
            </wp:positionH>
            <wp:positionV relativeFrom="paragraph">
              <wp:posOffset>1109009</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sidR="00346255">
        <w:rPr>
          <w:noProof/>
          <w:lang w:eastAsia="fr-FR" w:bidi="ar-SA"/>
        </w:rPr>
        <w:drawing>
          <wp:anchor distT="0" distB="0" distL="114300" distR="114300" simplePos="0" relativeHeight="251656192" behindDoc="0" locked="0" layoutInCell="1" allowOverlap="1" wp14:anchorId="3C15E2C0" wp14:editId="78D555D4">
            <wp:simplePos x="0" y="0"/>
            <wp:positionH relativeFrom="column">
              <wp:posOffset>3785719</wp:posOffset>
            </wp:positionH>
            <wp:positionV relativeFrom="paragraph">
              <wp:posOffset>1922837</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7136" t="7444" r="55058" b="72779"/>
                    <a:stretch/>
                  </pic:blipFill>
                  <pic:spPr bwMode="auto">
                    <a:xfrm>
                      <a:off x="0" y="0"/>
                      <a:ext cx="2289175"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3EEB">
        <w:rPr>
          <w:noProof/>
          <w:lang w:eastAsia="fr-FR" w:bidi="ar-SA"/>
        </w:rPr>
        <w:t>Le premier est un objet</w:t>
      </w:r>
      <w:del w:id="481" w:author="CCCCC" w:date="2017-06-21T13:15:00Z">
        <w:r w:rsidR="00D33EEB" w:rsidDel="002D2B03">
          <w:rPr>
            <w:noProof/>
            <w:lang w:eastAsia="fr-FR" w:bidi="ar-SA"/>
          </w:rPr>
          <w:delText xml:space="preserve"> </w:delText>
        </w:r>
      </w:del>
      <w:r w:rsidR="00D33EEB">
        <w:rPr>
          <w:noProof/>
          <w:lang w:eastAsia="fr-FR" w:bidi="ar-SA"/>
        </w:rPr>
        <w:t xml:space="preserve">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ins w:id="482" w:author="CCCCC" w:date="2017-06-21T13:15:00Z">
        <w:r w:rsidRPr="002D2B03">
          <w:rPr>
            <w:lang w:eastAsia="fr-FR" w:bidi="ar-SA"/>
            <w:rPrChange w:id="483" w:author="CCCCC" w:date="2017-06-21T13:15:00Z">
              <w:rPr>
                <w:color w:val="FF0000"/>
                <w:lang w:eastAsia="fr-FR" w:bidi="ar-SA"/>
              </w:rPr>
            </w:rPrChange>
          </w:rPr>
          <w:t>On définit donc qu’un sous-state qui contient une valeur “init” ou des fonctions, ne peut définir un autre sous-state</w:t>
        </w:r>
        <w:r w:rsidRPr="002D2B03">
          <w:rPr>
            <w:noProof/>
            <w:lang w:eastAsia="fr-FR" w:bidi="ar-SA"/>
            <w:rPrChange w:id="484" w:author="CCCCC" w:date="2017-06-21T13:15:00Z">
              <w:rPr>
                <w:noProof/>
                <w:lang w:eastAsia="fr-FR" w:bidi="ar-SA"/>
              </w:rPr>
            </w:rPrChange>
          </w:rPr>
          <w:t xml:space="preserve"> </w:t>
        </w:r>
        <w:r>
          <w:rPr>
            <w:noProof/>
            <w:lang w:eastAsia="fr-FR" w:bidi="ar-SA"/>
          </w:rPr>
          <w:t>.</w:t>
        </w:r>
      </w:ins>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sidR="00346255">
        <w:rPr>
          <w:noProof/>
          <w:lang w:eastAsia="fr-FR" w:bidi="ar-SA"/>
        </w:rPr>
        <w:t>Elles prennent en argument le sous state dans lequel elle est déclaré, les props passées lors de l’instanciation du composant retourné par withState, la liste complète des fonctions déclaré</w:t>
      </w:r>
      <w:ins w:id="485" w:author="CCCCC" w:date="2017-06-21T13:53:00Z">
        <w:r w:rsidR="00DC1B3D">
          <w:rPr>
            <w:noProof/>
            <w:lang w:eastAsia="fr-FR" w:bidi="ar-SA"/>
          </w:rPr>
          <w:t>es</w:t>
        </w:r>
      </w:ins>
      <w:r w:rsidR="00346255">
        <w:rPr>
          <w:noProof/>
          <w:lang w:eastAsia="fr-FR" w:bidi="ar-SA"/>
        </w:rPr>
        <w:t xml:space="preserve"> dans la structure, ainsi qu’une fonction « init » qui renvoie sa valeur initiale. Cette fonction en renvoie une autre qui prend en argument la liste des arguments passés lors de </w:t>
      </w:r>
      <w:del w:id="486" w:author="CCCCC" w:date="2017-06-21T13:53:00Z">
        <w:r w:rsidR="00346255" w:rsidDel="00DC1B3D">
          <w:rPr>
            <w:noProof/>
            <w:lang w:eastAsia="fr-FR" w:bidi="ar-SA"/>
          </w:rPr>
          <w:delText xml:space="preserve">l’exécution </w:delText>
        </w:r>
      </w:del>
      <w:ins w:id="487" w:author="CCCCC" w:date="2017-06-21T13:53:00Z">
        <w:r w:rsidR="00DC1B3D">
          <w:rPr>
            <w:noProof/>
            <w:lang w:eastAsia="fr-FR" w:bidi="ar-SA"/>
          </w:rPr>
          <w:t>l’appelle</w:t>
        </w:r>
        <w:r w:rsidR="00DC1B3D">
          <w:rPr>
            <w:noProof/>
            <w:lang w:eastAsia="fr-FR" w:bidi="ar-SA"/>
          </w:rPr>
          <w:t xml:space="preserv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14:paraId="38818EA0" w14:textId="28A402FD" w:rsidR="0076147E" w:rsidRDefault="0076147E" w:rsidP="00E30E3B">
      <w:pPr>
        <w:pStyle w:val="ListParagraph"/>
        <w:numPr>
          <w:ilvl w:val="0"/>
          <w:numId w:val="11"/>
        </w:numPr>
        <w:rPr>
          <w:noProof/>
          <w:lang w:eastAsia="fr-FR" w:bidi="ar-SA"/>
        </w:rPr>
      </w:pPr>
      <w:r>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w:t>
      </w:r>
      <w:ins w:id="488" w:author="CCCCC" w:date="2017-06-21T13:55:00Z">
        <w:r w:rsidR="00DC1B3D">
          <w:rPr>
            <w:noProof/>
            <w:lang w:eastAsia="fr-FR" w:bidi="ar-SA"/>
          </w:rPr>
          <w:t xml:space="preserve"> </w:t>
        </w:r>
        <w:r w:rsidR="00DC1B3D">
          <w:rPr>
            <w:color w:val="FF0000"/>
            <w:lang w:eastAsia="fr-FR" w:bidi="ar-SA"/>
          </w:rPr>
          <w:t>du composant qui sera généré.</w:t>
        </w:r>
      </w:ins>
      <w:del w:id="489" w:author="CCCCC" w:date="2017-06-21T13:55:00Z">
        <w:r w:rsidDel="00DC1B3D">
          <w:rPr>
            <w:noProof/>
            <w:lang w:eastAsia="fr-FR" w:bidi="ar-SA"/>
          </w:rPr>
          <w:delText>, i</w:delText>
        </w:r>
      </w:del>
      <w:ins w:id="490" w:author="CCCCC" w:date="2017-06-21T13:55:00Z">
        <w:r w:rsidR="00DC1B3D">
          <w:rPr>
            <w:noProof/>
            <w:lang w:eastAsia="fr-FR" w:bidi="ar-SA"/>
          </w:rPr>
          <w:t>. I</w:t>
        </w:r>
      </w:ins>
      <w:r>
        <w:rPr>
          <w:noProof/>
          <w:lang w:eastAsia="fr-FR" w:bidi="ar-SA"/>
        </w:rPr>
        <w:t>l n’est donc pas possible de recueillir leur valeur de retour.</w:t>
      </w:r>
      <w:r w:rsidR="00BB4AAD">
        <w:rPr>
          <w:noProof/>
          <w:lang w:eastAsia="fr-FR" w:bidi="ar-SA"/>
        </w:rPr>
        <w:t xml:space="preserve"> On choisit donc de passer un second argument </w:t>
      </w:r>
      <w:r w:rsidR="00BB4AAD">
        <w:rPr>
          <w:noProof/>
          <w:lang w:eastAsia="fr-FR" w:bidi="ar-SA"/>
        </w:rPr>
        <w:lastRenderedPageBreak/>
        <w:t xml:space="preserve">qui contient </w:t>
      </w:r>
      <w:ins w:id="491" w:author="CCCCC" w:date="2017-06-21T13:55:00Z">
        <w:r w:rsidR="00DC1B3D">
          <w:rPr>
            <w:noProof/>
            <w:lang w:eastAsia="fr-FR" w:bidi="ar-SA"/>
          </w:rPr>
          <w:t>d</w:t>
        </w:r>
      </w:ins>
      <w:del w:id="492" w:author="CCCCC" w:date="2017-06-21T13:55:00Z">
        <w:r w:rsidR="00BB4AAD" w:rsidDel="00DC1B3D">
          <w:rPr>
            <w:noProof/>
            <w:lang w:eastAsia="fr-FR" w:bidi="ar-SA"/>
          </w:rPr>
          <w:delText>l</w:delText>
        </w:r>
      </w:del>
      <w:r w:rsidR="00BB4AAD">
        <w:rPr>
          <w:noProof/>
          <w:lang w:eastAsia="fr-FR" w:bidi="ar-SA"/>
        </w:rPr>
        <w:t>es sélécteurs</w:t>
      </w:r>
      <w:del w:id="493"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sélécteur prend</w:t>
      </w:r>
      <w:ins w:id="494" w:author="CCCCC" w:date="2017-06-07T21:03:00Z">
        <w:r w:rsidR="0035538D">
          <w:rPr>
            <w:noProof/>
            <w:lang w:eastAsia="fr-FR" w:bidi="ar-SA"/>
          </w:rPr>
          <w:t xml:space="preserve">ra </w:t>
        </w:r>
      </w:ins>
      <w:del w:id="495"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496" w:author="CCCCC" w:date="2017-06-21T13:56:00Z">
        <w:r w:rsidR="0060717E" w:rsidDel="00DC1B3D">
          <w:rPr>
            <w:noProof/>
            <w:lang w:eastAsia="fr-FR" w:bidi="ar-SA"/>
          </w:rPr>
          <w:delText xml:space="preserve">futur </w:delText>
        </w:r>
      </w:del>
      <w:r w:rsidR="0060717E">
        <w:rPr>
          <w:noProof/>
          <w:lang w:eastAsia="fr-FR" w:bidi="ar-SA"/>
        </w:rPr>
        <w:t>state</w:t>
      </w:r>
      <w:ins w:id="497"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14:paraId="5D4967DD" w14:textId="77777777"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64227E06" w14:textId="76B7B4DC" w:rsidR="003B64B0" w:rsidRDefault="00CD495B" w:rsidP="007625BB">
      <w:pPr>
        <w:rPr>
          <w:noProof/>
          <w:lang w:eastAsia="fr-FR" w:bidi="ar-SA"/>
        </w:rPr>
      </w:pPr>
      <w:r>
        <w:rPr>
          <w:noProof/>
          <w:lang w:eastAsia="fr-FR" w:bidi="ar-SA"/>
        </w:rPr>
        <w:drawing>
          <wp:anchor distT="0" distB="0" distL="114300" distR="114300" simplePos="0" relativeHeight="251667968" behindDoc="0" locked="0" layoutInCell="1" allowOverlap="1" wp14:anchorId="378EC4FD" wp14:editId="7B27EDDB">
            <wp:simplePos x="0" y="0"/>
            <wp:positionH relativeFrom="column">
              <wp:posOffset>-440529</wp:posOffset>
            </wp:positionH>
            <wp:positionV relativeFrom="paragraph">
              <wp:posOffset>605278</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04685" cy="2210435"/>
                    </a:xfrm>
                    <a:prstGeom prst="rect">
                      <a:avLst/>
                    </a:prstGeom>
                  </pic:spPr>
                </pic:pic>
              </a:graphicData>
            </a:graphic>
            <wp14:sizeRelH relativeFrom="margin">
              <wp14:pctWidth>0</wp14:pctWidth>
            </wp14:sizeRelH>
            <wp14:sizeRelV relativeFrom="margin">
              <wp14:pctHeight>0</wp14:pctHeight>
            </wp14:sizeRelV>
          </wp:anchor>
        </w:drawing>
      </w:r>
      <w:r w:rsidR="006C7277">
        <w:rPr>
          <w:noProof/>
          <w:lang w:eastAsia="fr-FR" w:bidi="ar-SA"/>
        </w:rPr>
        <w:t>Dans le constructeur du composant génér</w:t>
      </w:r>
      <w:ins w:id="498" w:author="CCCCC" w:date="2017-06-21T13:56:00Z">
        <w:r w:rsidR="00DC1B3D">
          <w:rPr>
            <w:noProof/>
            <w:lang w:eastAsia="fr-FR" w:bidi="ar-SA"/>
          </w:rPr>
          <w:t>é</w:t>
        </w:r>
      </w:ins>
      <w:del w:id="499"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Pr="00CD495B">
        <w:rPr>
          <w:noProof/>
          <w:lang w:eastAsia="fr-FR" w:bidi="ar-SA"/>
        </w:rPr>
        <w:t xml:space="preserve"> </w:t>
      </w:r>
    </w:p>
    <w:p w14:paraId="1A4985DF" w14:textId="77777777" w:rsidR="00687032" w:rsidRDefault="00687032" w:rsidP="00DC7F29">
      <w:pPr>
        <w:rPr>
          <w:noProof/>
          <w:lang w:eastAsia="fr-FR" w:bidi="ar-SA"/>
        </w:rPr>
      </w:pPr>
      <w:r>
        <w:rPr>
          <w:noProof/>
          <w:lang w:eastAsia="fr-FR" w:bidi="ar-SA"/>
        </w:rPr>
        <w:t>Elle prend en argument :</w:t>
      </w:r>
    </w:p>
    <w:p w14:paraId="11A17FC0"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7BAEA404"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75D7214A"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59250D31"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7D77EDA2" w14:textId="272893DE" w:rsidR="00687032" w:rsidRDefault="00CD495B" w:rsidP="00DC1B3D">
      <w:pPr>
        <w:rPr>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 xml:space="preserve">Une action est alors définie dans l’objet </w:t>
      </w:r>
      <w:ins w:id="500" w:author="CCCCC" w:date="2017-06-21T13:57:00Z">
        <w:r w:rsidR="00DC1B3D">
          <w:rPr>
            <w:noProof/>
            <w:lang w:eastAsia="fr-FR" w:bidi="ar-SA"/>
          </w:rPr>
          <w:t>« </w:t>
        </w:r>
      </w:ins>
      <w:r w:rsidR="00CB74D7">
        <w:rPr>
          <w:noProof/>
          <w:lang w:eastAsia="fr-FR" w:bidi="ar-SA"/>
        </w:rPr>
        <w:t>this.actions</w:t>
      </w:r>
      <w:ins w:id="501" w:author="CCCCC" w:date="2017-06-21T13:57:00Z">
        <w:r w:rsidR="00DC1B3D">
          <w:rPr>
            <w:noProof/>
            <w:lang w:eastAsia="fr-FR" w:bidi="ar-SA"/>
          </w:rPr>
          <w:t> »</w:t>
        </w:r>
      </w:ins>
      <w:r w:rsidR="00CB74D7">
        <w:rPr>
          <w:noProof/>
          <w:lang w:eastAsia="fr-FR" w:bidi="ar-SA"/>
        </w:rPr>
        <w:t xml:space="preserve"> à l’indice portant son nom. Cette action peut être exécuté avec liste de paramètres qui lui est passée en arguments</w:t>
      </w:r>
      <w:r w:rsidR="001574DF" w:rsidRPr="00DC1B3D">
        <w:rPr>
          <w:noProof/>
          <w:lang w:eastAsia="fr-FR" w:bidi="ar-SA"/>
          <w:rPrChange w:id="502" w:author="CCCCC" w:date="2017-06-21T13:57:00Z">
            <w:rPr>
              <w:noProof/>
              <w:lang w:eastAsia="fr-FR" w:bidi="ar-SA"/>
            </w:rPr>
          </w:rPrChange>
        </w:rPr>
        <w:t xml:space="preserve">. </w:t>
      </w:r>
      <w:ins w:id="503" w:author="CCCCC" w:date="2017-06-21T13:57:00Z">
        <w:r w:rsidR="00DC1B3D" w:rsidRPr="00DC1B3D">
          <w:rPr>
            <w:lang w:eastAsia="fr-FR" w:bidi="ar-SA"/>
            <w:rPrChange w:id="504" w:author="CCCCC" w:date="2017-06-21T13:57:00Z">
              <w:rPr>
                <w:color w:val="FF0000"/>
                <w:lang w:eastAsia="fr-FR" w:bidi="ar-SA"/>
              </w:rPr>
            </w:rPrChange>
          </w:rPr>
          <w:t>Lorsqu’une action sera éxecutée, sa valeur de retour sera ensuite utilisée pour mettre le sous-state à jour (si elle est définie).</w:t>
        </w:r>
      </w:ins>
      <w:del w:id="505"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14:paraId="7CE46213" w14:textId="3EBAC205" w:rsidR="00617AAB" w:rsidRDefault="001574DF" w:rsidP="00DC7F29">
      <w:pPr>
        <w:rPr>
          <w:noProof/>
          <w:lang w:eastAsia="fr-FR" w:bidi="ar-SA"/>
        </w:rPr>
      </w:pPr>
      <w:r>
        <w:rPr>
          <w:noProof/>
          <w:lang w:eastAsia="fr-FR" w:bidi="ar-SA"/>
        </w:rPr>
        <w:lastRenderedPageBreak/>
        <w:drawing>
          <wp:anchor distT="0" distB="0" distL="114300" distR="114300" simplePos="0" relativeHeight="251668992" behindDoc="0" locked="0" layoutInCell="1" allowOverlap="1" wp14:anchorId="45DCE37E" wp14:editId="46103935">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14:sizeRelH relativeFrom="margin">
              <wp14:pctWidth>0</wp14:pctWidth>
            </wp14:sizeRelH>
            <wp14:sizeRelV relativeFrom="margin">
              <wp14:pctHeight>0</wp14:pctHeight>
            </wp14:sizeRelV>
          </wp:anchor>
        </w:drawing>
      </w:r>
      <w:r w:rsidR="00586EFC">
        <w:rPr>
          <w:noProof/>
          <w:lang w:eastAsia="fr-FR" w:bidi="ar-SA"/>
        </w:rPr>
        <w:t xml:space="preserve">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w:t>
      </w:r>
      <w:del w:id="506" w:author="CCCCC" w:date="2017-06-21T13:58:00Z">
        <w:r w:rsidR="00586EFC" w:rsidDel="00DC1B3D">
          <w:rPr>
            <w:noProof/>
            <w:lang w:eastAsia="fr-FR" w:bidi="ar-SA"/>
          </w:rPr>
          <w:delText>une valeur modifié</w:delText>
        </w:r>
      </w:del>
      <w:ins w:id="507" w:author="CCCCC" w:date="2017-06-21T13:58:00Z">
        <w:r w:rsidR="00DC1B3D">
          <w:rPr>
            <w:noProof/>
            <w:lang w:eastAsia="fr-FR" w:bidi="ar-SA"/>
          </w:rPr>
          <w:t>copie</w:t>
        </w:r>
      </w:ins>
      <w:r w:rsidR="00586EFC">
        <w:rPr>
          <w:noProof/>
          <w:lang w:eastAsia="fr-FR" w:bidi="ar-SA"/>
        </w:rPr>
        <w:t xml:space="preserve">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6093676A"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14:paraId="11F338BC"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3AD43500" w14:textId="77777777" w:rsidR="00DC7F29" w:rsidRDefault="008F14E3" w:rsidP="00DC7F29">
      <w:pPr>
        <w:pStyle w:val="ListParagraph"/>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est 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14:paraId="7A021D62"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3E2E3761" w14:textId="77777777"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actions sont définits lors du premier parcours mais celles-ci ne nécessitent pas d’avoir accès à la valeur initiale</w:t>
      </w:r>
    </w:p>
    <w:p w14:paraId="0E0F6AF8" w14:textId="4DB5F494" w:rsidR="0035538D" w:rsidRDefault="0060717E" w:rsidP="001A3614">
      <w:pPr>
        <w:rPr>
          <w:ins w:id="508" w:author="CCCCC" w:date="2017-06-07T22:11:00Z"/>
          <w:noProof/>
          <w:lang w:eastAsia="fr-FR" w:bidi="ar-SA"/>
        </w:rPr>
      </w:pPr>
      <w:r>
        <w:rPr>
          <w:noProof/>
          <w:lang w:eastAsia="fr-FR" w:bidi="ar-SA"/>
        </w:rPr>
        <w:drawing>
          <wp:anchor distT="0" distB="0" distL="114300" distR="114300" simplePos="0" relativeHeight="251658752" behindDoc="0" locked="0" layoutInCell="1" allowOverlap="1" wp14:anchorId="776F7753" wp14:editId="0A419986">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14:sizeRelH relativeFrom="page">
              <wp14:pctWidth>0</wp14:pctWidth>
            </wp14:sizeRelH>
            <wp14:sizeRelV relativeFrom="page">
              <wp14:pctHeight>0</wp14:pctHeight>
            </wp14:sizeRelV>
          </wp:anchor>
        </w:drawing>
      </w:r>
      <w:r w:rsidR="00FD4174">
        <w:rPr>
          <w:noProof/>
          <w:lang w:eastAsia="fr-FR" w:bidi="ar-SA"/>
        </w:rPr>
        <w:t xml:space="preserve">Par la suite, les selecteurs sont parcourus </w:t>
      </w:r>
      <w:r>
        <w:rPr>
          <w:noProof/>
          <w:lang w:eastAsia="fr-FR" w:bidi="ar-SA"/>
        </w:rPr>
        <w:t>grâce à la fonction « setSelectors »</w:t>
      </w:r>
      <w:r w:rsidR="00FD4174">
        <w:rPr>
          <w:noProof/>
          <w:lang w:eastAsia="fr-FR" w:bidi="ar-SA"/>
        </w:rPr>
        <w:t xml:space="preserve"> suivante :</w:t>
      </w:r>
      <w:r>
        <w:rPr>
          <w:noProof/>
          <w:lang w:eastAsia="fr-FR" w:bidi="ar-SA"/>
        </w:rPr>
        <w:br/>
        <w:t>La fonction mapValues</w:t>
      </w:r>
      <w:ins w:id="509" w:author="CCCCC" w:date="2017-06-21T13:58:00Z">
        <w:r w:rsidR="00DC1B3D">
          <w:rPr>
            <w:noProof/>
            <w:lang w:eastAsia="fr-FR" w:bidi="ar-SA"/>
          </w:rPr>
          <w:t xml:space="preserve"> est issue de Lodash. Elle</w:t>
        </w:r>
      </w:ins>
      <w:r>
        <w:rPr>
          <w:noProof/>
          <w:lang w:eastAsia="fr-FR" w:bidi="ar-SA"/>
        </w:rPr>
        <w:t xml:space="preserve"> permet de </w:t>
      </w:r>
      <w:ins w:id="510" w:author="CCCCC" w:date="2017-06-07T21:01:00Z">
        <w:r>
          <w:rPr>
            <w:noProof/>
            <w:lang w:eastAsia="fr-FR" w:bidi="ar-SA"/>
          </w:rPr>
          <w:t>parcourir un objet</w:t>
        </w:r>
      </w:ins>
      <w:ins w:id="511" w:author="CCCCC" w:date="2017-06-07T21:02:00Z">
        <w:r w:rsidR="0035538D">
          <w:rPr>
            <w:noProof/>
            <w:lang w:eastAsia="fr-FR" w:bidi="ar-SA"/>
          </w:rPr>
          <w:t xml:space="preserve"> en modifiant ses champs.</w:t>
        </w:r>
      </w:ins>
      <w:ins w:id="512" w:author="CCCCC" w:date="2017-06-07T21:03:00Z">
        <w:r w:rsidR="0035538D">
          <w:rPr>
            <w:noProof/>
            <w:lang w:eastAsia="fr-FR" w:bidi="ar-SA"/>
          </w:rPr>
          <w:t xml:space="preserve"> Ainsi</w:t>
        </w:r>
      </w:ins>
      <w:ins w:id="513" w:author="CCCCC" w:date="2017-06-07T21:06:00Z">
        <w:r w:rsidR="0035538D">
          <w:rPr>
            <w:noProof/>
            <w:lang w:eastAsia="fr-FR" w:bidi="ar-SA"/>
          </w:rPr>
          <w:t xml:space="preserve">, un </w:t>
        </w:r>
      </w:ins>
      <w:ins w:id="514" w:author="CCCCC" w:date="2017-06-07T21:04:00Z">
        <w:r w:rsidR="0035538D">
          <w:rPr>
            <w:noProof/>
            <w:lang w:eastAsia="fr-FR" w:bidi="ar-SA"/>
          </w:rPr>
          <w:t xml:space="preserve">selecteurs </w:t>
        </w:r>
      </w:ins>
      <w:ins w:id="515" w:author="CCCCC" w:date="2017-06-07T21:06:00Z">
        <w:r w:rsidR="0035538D">
          <w:rPr>
            <w:noProof/>
            <w:lang w:eastAsia="fr-FR" w:bidi="ar-SA"/>
          </w:rPr>
          <w:t xml:space="preserve">sera </w:t>
        </w:r>
      </w:ins>
      <w:ins w:id="516" w:author="CCCCC" w:date="2017-06-07T21:04:00Z">
        <w:r w:rsidR="0035538D">
          <w:rPr>
            <w:noProof/>
            <w:lang w:eastAsia="fr-FR" w:bidi="ar-SA"/>
          </w:rPr>
          <w:t xml:space="preserve">une fonction qui éxecute le sélécteur </w:t>
        </w:r>
      </w:ins>
      <w:ins w:id="517" w:author="CCCCC" w:date="2017-06-07T21:06:00Z">
        <w:r w:rsidR="0035538D">
          <w:rPr>
            <w:noProof/>
            <w:lang w:eastAsia="fr-FR" w:bidi="ar-SA"/>
          </w:rPr>
          <w:t>déclaré dans l’argument</w:t>
        </w:r>
      </w:ins>
      <w:ins w:id="518" w:author="CCCCC" w:date="2017-06-21T13:59:00Z">
        <w:r w:rsidR="00DC1B3D">
          <w:rPr>
            <w:noProof/>
            <w:lang w:eastAsia="fr-FR" w:bidi="ar-SA"/>
          </w:rPr>
          <w:t xml:space="preserve"> « selectors » de</w:t>
        </w:r>
      </w:ins>
      <w:bookmarkStart w:id="519" w:name="_GoBack"/>
      <w:bookmarkEnd w:id="519"/>
      <w:ins w:id="520" w:author="CCCCC" w:date="2017-06-07T21:06:00Z">
        <w:r w:rsidR="0035538D">
          <w:rPr>
            <w:noProof/>
            <w:lang w:eastAsia="fr-FR" w:bidi="ar-SA"/>
          </w:rPr>
          <w:t xml:space="preserve"> withState, </w:t>
        </w:r>
      </w:ins>
      <w:ins w:id="521" w:author="CCCCC" w:date="2017-06-07T21:04:00Z">
        <w:r w:rsidR="0035538D">
          <w:rPr>
            <w:noProof/>
            <w:lang w:eastAsia="fr-FR" w:bidi="ar-SA"/>
          </w:rPr>
          <w:t>en lui passant les paramètres nécessaires</w:t>
        </w:r>
      </w:ins>
      <w:ins w:id="522" w:author="CCCCC" w:date="2017-06-07T21:06:00Z">
        <w:r w:rsidR="0035538D">
          <w:rPr>
            <w:noProof/>
            <w:lang w:eastAsia="fr-FR" w:bidi="ar-SA"/>
          </w:rPr>
          <w:t>.</w:t>
        </w:r>
      </w:ins>
    </w:p>
    <w:p w14:paraId="008760B3" w14:textId="77777777" w:rsidR="0009519E" w:rsidRPr="00F31021" w:rsidDel="0009519E" w:rsidRDefault="0009519E" w:rsidP="0009519E">
      <w:pPr>
        <w:rPr>
          <w:del w:id="523" w:author="CCCCC" w:date="2017-06-07T22:11:00Z"/>
          <w:moveTo w:id="524" w:author="CCCCC" w:date="2017-06-07T22:11:00Z"/>
        </w:rPr>
      </w:pPr>
      <w:moveToRangeStart w:id="525" w:author="CCCCC" w:date="2017-06-07T22:11:00Z" w:name="move484636844"/>
      <w:moveTo w:id="526" w:author="CCCCC" w:date="2017-06-07T22:11:00Z">
        <w:r>
          <w:lastRenderedPageBreak/>
          <w:t>Pour valider le bon fonctionnement du module, il a été nécessaire d’écrire des tests unitaires.</w:t>
        </w:r>
      </w:moveTo>
    </w:p>
    <w:moveToRangeEnd w:id="525"/>
    <w:p w14:paraId="649553C5" w14:textId="77777777" w:rsidR="0009519E" w:rsidRDefault="0009519E" w:rsidP="001A3614">
      <w:pPr>
        <w:rPr>
          <w:noProof/>
          <w:lang w:eastAsia="fr-FR" w:bidi="ar-SA"/>
        </w:rPr>
      </w:pPr>
    </w:p>
    <w:p w14:paraId="4FBB94DE" w14:textId="77777777" w:rsidR="00FC4687" w:rsidRDefault="00FC4687">
      <w:pPr>
        <w:pStyle w:val="Heading3"/>
        <w:rPr>
          <w:ins w:id="527" w:author="CCCCC" w:date="2017-06-07T22:12:00Z"/>
        </w:rPr>
        <w:pPrChange w:id="528" w:author="CCCCC" w:date="2017-06-11T20:52:00Z">
          <w:pPr>
            <w:pStyle w:val="Heading4"/>
            <w:ind w:left="0"/>
          </w:pPr>
        </w:pPrChange>
      </w:pPr>
      <w:bookmarkStart w:id="529" w:name="_Toc485664084"/>
      <w:r>
        <w:t>Tests</w:t>
      </w:r>
      <w:bookmarkEnd w:id="529"/>
    </w:p>
    <w:p w14:paraId="6A4AE7F4" w14:textId="77777777" w:rsidR="0009519E" w:rsidRDefault="0009519E">
      <w:pPr>
        <w:rPr>
          <w:ins w:id="530" w:author="CCCCC" w:date="2017-06-07T22:13:00Z"/>
        </w:rPr>
        <w:pPrChange w:id="531" w:author="CCCCC" w:date="2017-06-07T22:12:00Z">
          <w:pPr>
            <w:pStyle w:val="Heading4"/>
            <w:ind w:left="0"/>
          </w:pPr>
        </w:pPrChange>
      </w:pPr>
      <w:ins w:id="532" w:author="CCCCC" w:date="2017-06-07T22:12:00Z">
        <w:r>
          <w:t>withState doit pouvoir supporter les fonctionnalités suivante</w:t>
        </w:r>
      </w:ins>
      <w:ins w:id="533" w:author="CCCCC" w:date="2017-06-07T22:13:00Z">
        <w:r>
          <w:t> </w:t>
        </w:r>
      </w:ins>
      <w:ins w:id="534" w:author="CCCCC" w:date="2017-06-07T22:12:00Z">
        <w:r>
          <w:t>:</w:t>
        </w:r>
      </w:ins>
    </w:p>
    <w:p w14:paraId="56B17DA4" w14:textId="77777777" w:rsidR="0009519E" w:rsidDel="0009519E" w:rsidRDefault="0009519E" w:rsidP="0009519E">
      <w:pPr>
        <w:pStyle w:val="ListParagraph"/>
        <w:numPr>
          <w:ilvl w:val="0"/>
          <w:numId w:val="15"/>
        </w:numPr>
        <w:rPr>
          <w:del w:id="535" w:author="CCCCC" w:date="2017-06-07T22:14:00Z"/>
        </w:rPr>
      </w:pPr>
      <w:ins w:id="536" w:author="CCCCC" w:date="2017-06-07T22:16:00Z">
        <w:r>
          <w:t>D</w:t>
        </w:r>
      </w:ins>
      <w:ins w:id="537" w:author="CCCCC" w:date="2017-06-07T22:15:00Z">
        <w:r>
          <w:t xml:space="preserve">écorer </w:t>
        </w:r>
      </w:ins>
      <w:ins w:id="538" w:author="CCCCC" w:date="2017-06-07T22:13:00Z">
        <w:r>
          <w:t>un composant stateful en paramètre.</w:t>
        </w:r>
      </w:ins>
    </w:p>
    <w:p w14:paraId="722DDC09" w14:textId="77777777" w:rsidR="0009519E" w:rsidRPr="0077658B" w:rsidRDefault="0009519E">
      <w:pPr>
        <w:pStyle w:val="ListParagraph"/>
        <w:numPr>
          <w:ilvl w:val="0"/>
          <w:numId w:val="15"/>
        </w:numPr>
        <w:rPr>
          <w:ins w:id="539" w:author="CCCCC" w:date="2017-06-07T22:14:00Z"/>
        </w:rPr>
        <w:pPrChange w:id="540" w:author="CCCCC" w:date="2017-06-07T22:13:00Z">
          <w:pPr>
            <w:pStyle w:val="Heading4"/>
            <w:ind w:left="0"/>
          </w:pPr>
        </w:pPrChange>
      </w:pPr>
    </w:p>
    <w:p w14:paraId="645F2ED7" w14:textId="77777777" w:rsidR="00001904" w:rsidDel="0009519E" w:rsidRDefault="00001904" w:rsidP="00E30E3B">
      <w:pPr>
        <w:pStyle w:val="Heading3"/>
        <w:rPr>
          <w:del w:id="541" w:author="CCCCC" w:date="2017-06-07T22:09:00Z"/>
          <w:noProof/>
          <w:lang w:eastAsia="fr-FR" w:bidi="ar-SA"/>
        </w:rPr>
      </w:pPr>
    </w:p>
    <w:p w14:paraId="3294EBC3" w14:textId="77777777" w:rsidR="0009519E" w:rsidRDefault="0009519E" w:rsidP="0009519E">
      <w:pPr>
        <w:pStyle w:val="ListParagraph"/>
        <w:numPr>
          <w:ilvl w:val="0"/>
          <w:numId w:val="15"/>
        </w:numPr>
        <w:rPr>
          <w:ins w:id="542" w:author="CCCCC" w:date="2017-06-07T22:13:00Z"/>
        </w:rPr>
      </w:pPr>
      <w:ins w:id="543" w:author="CCCCC" w:date="2017-06-07T22:16:00Z">
        <w:r>
          <w:t xml:space="preserve">Décorer un </w:t>
        </w:r>
      </w:ins>
      <w:ins w:id="544" w:author="CCCCC" w:date="2017-06-07T22:13:00Z">
        <w:r>
          <w:t>composant stateless en paramètre.</w:t>
        </w:r>
      </w:ins>
    </w:p>
    <w:p w14:paraId="162562C5" w14:textId="77777777" w:rsidR="0009519E" w:rsidRDefault="0009519E" w:rsidP="0009519E">
      <w:pPr>
        <w:pStyle w:val="ListParagraph"/>
        <w:numPr>
          <w:ilvl w:val="0"/>
          <w:numId w:val="15"/>
        </w:numPr>
        <w:rPr>
          <w:ins w:id="545" w:author="CCCCC" w:date="2017-06-07T22:15:00Z"/>
        </w:rPr>
      </w:pPr>
      <w:ins w:id="546" w:author="CCCCC" w:date="2017-06-07T22:14:00Z">
        <w:r>
          <w:t>Utiliser une fonction pour initialiser la valeur d</w:t>
        </w:r>
      </w:ins>
      <w:ins w:id="547" w:author="CCCCC" w:date="2017-06-07T22:15:00Z">
        <w:r>
          <w:t>’un sous-state</w:t>
        </w:r>
      </w:ins>
    </w:p>
    <w:p w14:paraId="334AEB9F" w14:textId="77777777" w:rsidR="0009519E" w:rsidRDefault="0009519E" w:rsidP="0009519E">
      <w:pPr>
        <w:pStyle w:val="ListParagraph"/>
        <w:numPr>
          <w:ilvl w:val="0"/>
          <w:numId w:val="15"/>
        </w:numPr>
        <w:rPr>
          <w:ins w:id="548" w:author="CCCCC" w:date="2017-06-07T22:18:00Z"/>
        </w:rPr>
      </w:pPr>
      <w:ins w:id="549" w:author="CCCCC" w:date="2017-06-07T22:17:00Z">
        <w:r>
          <w:t xml:space="preserve">Remettre la valeur </w:t>
        </w:r>
        <w:r w:rsidR="007D5D0D">
          <w:t xml:space="preserve">d’un sous-state </w:t>
        </w:r>
      </w:ins>
      <w:ins w:id="550" w:author="CCCCC" w:date="2017-06-07T22:18:00Z">
        <w:r w:rsidR="007D5D0D">
          <w:t>à sa valeur initiale</w:t>
        </w:r>
      </w:ins>
    </w:p>
    <w:p w14:paraId="5C3DF43F" w14:textId="77777777" w:rsidR="007D5D0D" w:rsidRDefault="007D5D0D" w:rsidP="0009519E">
      <w:pPr>
        <w:pStyle w:val="ListParagraph"/>
        <w:numPr>
          <w:ilvl w:val="0"/>
          <w:numId w:val="15"/>
        </w:numPr>
        <w:rPr>
          <w:ins w:id="551" w:author="CCCCC" w:date="2017-06-07T22:19:00Z"/>
        </w:rPr>
      </w:pPr>
      <w:ins w:id="552" w:author="CCCCC" w:date="2017-06-07T22:18:00Z">
        <w:r>
          <w:t>Un</w:t>
        </w:r>
      </w:ins>
      <w:ins w:id="553" w:author="CCCCC" w:date="2017-06-07T22:19:00Z">
        <w:r>
          <w:t>e</w:t>
        </w:r>
      </w:ins>
      <w:ins w:id="554" w:author="CCCCC" w:date="2017-06-07T22:18:00Z">
        <w:r>
          <w:t xml:space="preserve"> action peut ne rien retourner</w:t>
        </w:r>
      </w:ins>
    </w:p>
    <w:p w14:paraId="4FD00BA6" w14:textId="77777777" w:rsidR="007D5D0D" w:rsidRDefault="007D5D0D">
      <w:pPr>
        <w:pStyle w:val="ListParagraph"/>
        <w:numPr>
          <w:ilvl w:val="0"/>
          <w:numId w:val="15"/>
        </w:numPr>
        <w:rPr>
          <w:ins w:id="555" w:author="CCCCC" w:date="2017-06-07T22:20:00Z"/>
        </w:rPr>
      </w:pPr>
      <w:ins w:id="556" w:author="CCCCC" w:date="2017-06-07T22:19:00Z">
        <w:r>
          <w:t xml:space="preserve">L’initialisation d’une chaine de caractères vide doit pouvoir se faire </w:t>
        </w:r>
      </w:ins>
      <w:ins w:id="557" w:author="CCCCC" w:date="2017-06-07T22:20:00Z">
        <w:r>
          <w:t>en lui donnant pour valeur le nom de la fonction qui pourra la modifier grâce à un évènement</w:t>
        </w:r>
      </w:ins>
    </w:p>
    <w:p w14:paraId="7B5BB552" w14:textId="77777777" w:rsidR="007D5D0D" w:rsidRPr="00E56644" w:rsidRDefault="007D5D0D">
      <w:pPr>
        <w:pStyle w:val="ListParagraph"/>
        <w:numPr>
          <w:ilvl w:val="0"/>
          <w:numId w:val="15"/>
        </w:numPr>
        <w:rPr>
          <w:ins w:id="558" w:author="CCCCC" w:date="2017-06-07T22:13:00Z"/>
        </w:rPr>
      </w:pPr>
      <w:ins w:id="559" w:author="CCCCC" w:date="2017-06-07T22:21:00Z">
        <w:r>
          <w:t>Déclencher une erreur si plus d</w:t>
        </w:r>
      </w:ins>
      <w:ins w:id="560" w:author="CCCCC" w:date="2017-06-07T22:22:00Z">
        <w:r>
          <w:t>’une valeur sont déclarées dans un sous-state</w:t>
        </w:r>
      </w:ins>
    </w:p>
    <w:p w14:paraId="0847F8B6" w14:textId="77777777" w:rsidR="00857FE5" w:rsidRDefault="007D5D0D">
      <w:pPr>
        <w:rPr>
          <w:ins w:id="561" w:author="CCCCC" w:date="2017-06-07T22:33:00Z"/>
          <w:lang w:eastAsia="fr-FR" w:bidi="ar-SA"/>
        </w:rPr>
      </w:pPr>
      <w:ins w:id="562" w:author="CCCCC" w:date="2017-06-07T22:23:00Z">
        <w:r>
          <w:rPr>
            <w:lang w:eastAsia="fr-FR" w:bidi="ar-SA"/>
          </w:rPr>
          <w:t xml:space="preserve">Un test est écrit pour chacune de ces fonctionnalités. Les tests sont </w:t>
        </w:r>
      </w:ins>
      <w:ins w:id="563" w:author="CCCCC" w:date="2017-06-07T22:28:00Z">
        <w:r>
          <w:rPr>
            <w:lang w:eastAsia="fr-FR" w:bidi="ar-SA"/>
          </w:rPr>
          <w:t>écrits</w:t>
        </w:r>
      </w:ins>
      <w:ins w:id="564" w:author="CCCCC" w:date="2017-06-07T22:23:00Z">
        <w:r>
          <w:rPr>
            <w:lang w:eastAsia="fr-FR" w:bidi="ar-SA"/>
          </w:rPr>
          <w:t xml:space="preserve"> avec la librairie Jest</w:t>
        </w:r>
      </w:ins>
      <w:ins w:id="565" w:author="CCCCC" w:date="2017-06-07T22:28:00Z">
        <w:r w:rsidR="00857FE5">
          <w:rPr>
            <w:lang w:eastAsia="fr-FR" w:bidi="ar-SA"/>
          </w:rPr>
          <w:t>. Les fonctions fournis par Jest que nous utilisons sont les suivantes :</w:t>
        </w:r>
      </w:ins>
    </w:p>
    <w:p w14:paraId="4C1D2393" w14:textId="77777777" w:rsidR="00857FE5" w:rsidRDefault="00857FE5">
      <w:pPr>
        <w:pStyle w:val="ListParagraph"/>
        <w:numPr>
          <w:ilvl w:val="0"/>
          <w:numId w:val="16"/>
        </w:numPr>
        <w:rPr>
          <w:ins w:id="566" w:author="CCCCC" w:date="2017-06-07T22:34:00Z"/>
          <w:lang w:eastAsia="fr-FR" w:bidi="ar-SA"/>
        </w:rPr>
        <w:pPrChange w:id="567" w:author="CCCCC" w:date="2017-06-07T22:29:00Z">
          <w:pPr/>
        </w:pPrChange>
      </w:pPr>
      <w:ins w:id="568" w:author="CCCCC" w:date="2017-06-07T22:33:00Z">
        <w:r>
          <w:rPr>
            <w:lang w:eastAsia="fr-FR" w:bidi="ar-SA"/>
          </w:rPr>
          <w:t>« toEqual » qui permet de tester l’égalité de deux objets</w:t>
        </w:r>
      </w:ins>
      <w:ins w:id="569" w:author="CCCCC" w:date="2017-06-07T22:35:00Z">
        <w:r>
          <w:rPr>
            <w:lang w:eastAsia="fr-FR" w:bidi="ar-SA"/>
          </w:rPr>
          <w:t xml:space="preserve"> en profondeur</w:t>
        </w:r>
      </w:ins>
      <w:ins w:id="570" w:author="CCCCC" w:date="2017-06-07T22:34:00Z">
        <w:r>
          <w:rPr>
            <w:lang w:eastAsia="fr-FR" w:bidi="ar-SA"/>
          </w:rPr>
          <w:t>.</w:t>
        </w:r>
      </w:ins>
    </w:p>
    <w:p w14:paraId="14EAA6DB" w14:textId="77777777" w:rsidR="00857FE5" w:rsidRDefault="00857FE5">
      <w:pPr>
        <w:pStyle w:val="ListParagraph"/>
        <w:numPr>
          <w:ilvl w:val="0"/>
          <w:numId w:val="16"/>
        </w:numPr>
        <w:rPr>
          <w:ins w:id="571" w:author="CCCCC" w:date="2017-06-07T22:35:00Z"/>
          <w:lang w:eastAsia="fr-FR" w:bidi="ar-SA"/>
        </w:rPr>
        <w:pPrChange w:id="572" w:author="CCCCC" w:date="2017-06-07T22:29:00Z">
          <w:pPr/>
        </w:pPrChange>
      </w:pPr>
      <w:ins w:id="573" w:author="CCCCC" w:date="2017-06-07T22:34:00Z">
        <w:r>
          <w:rPr>
            <w:lang w:eastAsia="fr-FR" w:bidi="ar-SA"/>
          </w:rPr>
          <w:t>« toBe » qui permet de tester l’égalité entre deux valeurs.</w:t>
        </w:r>
      </w:ins>
    </w:p>
    <w:p w14:paraId="090FDAFB" w14:textId="77777777" w:rsidR="00857FE5" w:rsidRDefault="00857FE5">
      <w:pPr>
        <w:pStyle w:val="ListParagraph"/>
        <w:numPr>
          <w:ilvl w:val="0"/>
          <w:numId w:val="16"/>
        </w:numPr>
        <w:rPr>
          <w:ins w:id="574" w:author="CCCCC" w:date="2017-06-07T22:37:00Z"/>
          <w:lang w:eastAsia="fr-FR" w:bidi="ar-SA"/>
        </w:rPr>
        <w:pPrChange w:id="575" w:author="CCCCC" w:date="2017-06-07T22:29:00Z">
          <w:pPr/>
        </w:pPrChange>
      </w:pPr>
      <w:ins w:id="576" w:author="CCCCC" w:date="2017-06-07T22:35:00Z">
        <w:r>
          <w:rPr>
            <w:lang w:eastAsia="fr-FR" w:bidi="ar-SA"/>
          </w:rPr>
          <w:t>« fn » qui permet de mettre un espion sur une fonction. Nous l’utilisons pour vérifier les paramètres passés aux fonctions testées.</w:t>
        </w:r>
      </w:ins>
    </w:p>
    <w:p w14:paraId="4050843C" w14:textId="4274193B" w:rsidR="00E56737" w:rsidRDefault="00F11CC9">
      <w:pPr>
        <w:rPr>
          <w:ins w:id="577" w:author="CCCCC" w:date="2017-06-11T16:23:00Z"/>
          <w:lang w:eastAsia="fr-FR" w:bidi="ar-SA"/>
        </w:rPr>
      </w:pPr>
      <w:ins w:id="578" w:author="CCCCC" w:date="2017-06-07T22:37:00Z">
        <w:r>
          <w:rPr>
            <w:lang w:eastAsia="fr-FR" w:bidi="ar-SA"/>
          </w:rPr>
          <w:t xml:space="preserve">Tous les tests sont visibles en annexe </w:t>
        </w:r>
      </w:ins>
      <w:ins w:id="579" w:author="CCCCC" w:date="2017-06-07T22:38:00Z">
        <w:r>
          <w:rPr>
            <w:color w:val="FF0000"/>
            <w:lang w:eastAsia="fr-FR" w:bidi="ar-SA"/>
          </w:rPr>
          <w:t>X</w:t>
        </w:r>
      </w:ins>
      <w:ins w:id="580" w:author="CCCCC" w:date="2017-06-07T22:47:00Z">
        <w:r w:rsidR="00165C10">
          <w:rPr>
            <w:lang w:eastAsia="fr-FR" w:bidi="ar-SA"/>
          </w:rPr>
          <w:t xml:space="preserve">. Ceux-ci étant validés, le module </w:t>
        </w:r>
      </w:ins>
      <w:ins w:id="581" w:author="CCCCC" w:date="2017-06-07T22:48:00Z">
        <w:r w:rsidR="00165C10">
          <w:rPr>
            <w:lang w:eastAsia="fr-FR" w:bidi="ar-SA"/>
          </w:rPr>
          <w:t>« </w:t>
        </w:r>
      </w:ins>
      <w:ins w:id="582" w:author="CCCCC" w:date="2017-06-07T22:47:00Z">
        <w:r w:rsidR="00165C10">
          <w:rPr>
            <w:lang w:eastAsia="fr-FR" w:bidi="ar-SA"/>
          </w:rPr>
          <w:t>withState</w:t>
        </w:r>
      </w:ins>
      <w:ins w:id="583" w:author="CCCCC" w:date="2017-06-07T22:48:00Z">
        <w:r w:rsidR="00165C10">
          <w:rPr>
            <w:lang w:eastAsia="fr-FR" w:bidi="ar-SA"/>
          </w:rPr>
          <w:t> »</w:t>
        </w:r>
      </w:ins>
      <w:ins w:id="584" w:author="CCCCC" w:date="2017-06-07T22:47:00Z">
        <w:r w:rsidR="00165C10">
          <w:rPr>
            <w:lang w:eastAsia="fr-FR" w:bidi="ar-SA"/>
          </w:rPr>
          <w:t xml:space="preserve"> remplie ses </w:t>
        </w:r>
      </w:ins>
      <w:ins w:id="585" w:author="CCCCC" w:date="2017-06-07T22:48:00Z">
        <w:r w:rsidR="00165C10">
          <w:rPr>
            <w:lang w:eastAsia="fr-FR" w:bidi="ar-SA"/>
          </w:rPr>
          <w:t>fonctions. Cependant, il reste toutefois couteux. En effet, puisqu</w:t>
        </w:r>
      </w:ins>
      <w:ins w:id="586"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587" w:author="CCCCC" w:date="2017-06-07T22:50:00Z">
        <w:r w:rsidR="00165C10">
          <w:rPr>
            <w:lang w:eastAsia="fr-FR" w:bidi="ar-SA"/>
          </w:rPr>
          <w:t>’objet contenant uniquement des fonctions</w:t>
        </w:r>
      </w:ins>
      <w:ins w:id="588" w:author="CCCCC" w:date="2017-06-07T22:51:00Z">
        <w:r w:rsidR="00F242B6">
          <w:rPr>
            <w:lang w:eastAsia="fr-FR" w:bidi="ar-SA"/>
          </w:rPr>
          <w:t>)</w:t>
        </w:r>
      </w:ins>
      <w:ins w:id="589" w:author="CCCCC" w:date="2017-06-07T22:50:00Z">
        <w:r w:rsidR="00165C10">
          <w:rPr>
            <w:lang w:eastAsia="fr-FR" w:bidi="ar-SA"/>
          </w:rPr>
          <w:t>.</w:t>
        </w:r>
      </w:ins>
      <w:ins w:id="590" w:author="CCCCC" w:date="2017-06-07T22:51:00Z">
        <w:r w:rsidR="00F242B6">
          <w:rPr>
            <w:lang w:eastAsia="fr-FR" w:bidi="ar-SA"/>
          </w:rPr>
          <w:t xml:space="preserve"> L</w:t>
        </w:r>
      </w:ins>
      <w:ins w:id="591" w:author="CCCCC" w:date="2017-06-07T22:52:00Z">
        <w:r w:rsidR="00F242B6">
          <w:rPr>
            <w:lang w:eastAsia="fr-FR" w:bidi="ar-SA"/>
          </w:rPr>
          <w:t xml:space="preserve">’avantage de ce </w:t>
        </w:r>
      </w:ins>
      <w:ins w:id="592" w:author="CCCCC" w:date="2017-06-07T22:53:00Z">
        <w:r w:rsidR="00F242B6">
          <w:rPr>
            <w:lang w:eastAsia="fr-FR" w:bidi="ar-SA"/>
          </w:rPr>
          <w:t xml:space="preserve">décorateur </w:t>
        </w:r>
      </w:ins>
      <w:ins w:id="593" w:author="CCCCC" w:date="2017-06-07T22:52:00Z">
        <w:r w:rsidR="00F242B6">
          <w:rPr>
            <w:lang w:eastAsia="fr-FR" w:bidi="ar-SA"/>
          </w:rPr>
          <w:t xml:space="preserve">est qu’il permet de déclarer les fonctions et données nécessaire au fonctionnement d’un composant de manière organisée et, je pense, </w:t>
        </w:r>
      </w:ins>
      <w:ins w:id="594" w:author="CCCCC" w:date="2017-06-07T22:54:00Z">
        <w:r w:rsidR="00F242B6">
          <w:rPr>
            <w:lang w:eastAsia="fr-FR" w:bidi="ar-SA"/>
          </w:rPr>
          <w:t xml:space="preserve">de manière plus </w:t>
        </w:r>
      </w:ins>
      <w:ins w:id="595" w:author="CCCCC" w:date="2017-06-07T22:52:00Z">
        <w:r w:rsidR="00F242B6">
          <w:rPr>
            <w:lang w:eastAsia="fr-FR" w:bidi="ar-SA"/>
          </w:rPr>
          <w:t xml:space="preserve">facilement </w:t>
        </w:r>
      </w:ins>
      <w:ins w:id="596" w:author="CCCCC" w:date="2017-06-07T22:53:00Z">
        <w:r w:rsidR="00F242B6">
          <w:rPr>
            <w:lang w:eastAsia="fr-FR" w:bidi="ar-SA"/>
          </w:rPr>
          <w:t>lisible.</w:t>
        </w:r>
      </w:ins>
    </w:p>
    <w:p w14:paraId="7AF8CFB6" w14:textId="77777777" w:rsidR="00E56737" w:rsidRDefault="00E56737">
      <w:pPr>
        <w:spacing w:before="0" w:after="0"/>
        <w:rPr>
          <w:ins w:id="597" w:author="CCCCC" w:date="2017-06-11T16:23:00Z"/>
          <w:lang w:eastAsia="fr-FR" w:bidi="ar-SA"/>
        </w:rPr>
      </w:pPr>
      <w:ins w:id="598" w:author="CCCCC" w:date="2017-06-11T16:23:00Z">
        <w:r>
          <w:rPr>
            <w:lang w:eastAsia="fr-FR" w:bidi="ar-SA"/>
          </w:rPr>
          <w:br w:type="page"/>
        </w:r>
      </w:ins>
    </w:p>
    <w:p w14:paraId="6BEDBC59" w14:textId="7C9FEE84" w:rsidR="00F31021" w:rsidRPr="00F31021" w:rsidDel="0009519E" w:rsidRDefault="00F31021" w:rsidP="00F31021">
      <w:pPr>
        <w:rPr>
          <w:moveFrom w:id="599" w:author="CCCCC" w:date="2017-06-07T22:11:00Z"/>
        </w:rPr>
      </w:pPr>
      <w:moveFromRangeStart w:id="600" w:author="CCCCC" w:date="2017-06-07T22:11:00Z" w:name="move484636844"/>
      <w:moveFrom w:id="601" w:author="CCCCC" w:date="2017-06-07T22:11:00Z">
        <w:r w:rsidDel="0009519E">
          <w:lastRenderedPageBreak/>
          <w:t>Pour valider le bon fonctionnement du module, il a été nécessaire d’écrire des tests unitaires.</w:t>
        </w:r>
      </w:moveFrom>
    </w:p>
    <w:p w14:paraId="1A5F9846" w14:textId="77777777" w:rsidR="000D7996" w:rsidRDefault="000D7996">
      <w:pPr>
        <w:pStyle w:val="Heading2"/>
        <w:pPrChange w:id="602" w:author="CCCCC" w:date="2017-06-11T20:52:00Z">
          <w:pPr>
            <w:pStyle w:val="Heading3"/>
          </w:pPr>
        </w:pPrChange>
      </w:pPr>
      <w:bookmarkStart w:id="603" w:name="_Toc485664085"/>
      <w:moveFromRangeEnd w:id="600"/>
      <w:r>
        <w:t>Développement de Xen Orchestra</w:t>
      </w:r>
      <w:bookmarkEnd w:id="603"/>
    </w:p>
    <w:p w14:paraId="6061654F" w14:textId="17E8A54F" w:rsidR="000D7996" w:rsidRDefault="000D7996">
      <w:pPr>
        <w:pStyle w:val="Heading3"/>
        <w:pPrChange w:id="604" w:author="CCCCC" w:date="2017-06-11T20:52:00Z">
          <w:pPr>
            <w:pStyle w:val="Heading4"/>
          </w:pPr>
        </w:pPrChange>
      </w:pPr>
      <w:bookmarkStart w:id="605" w:name="_Toc485664086"/>
      <w:r>
        <w:t>Présentation de Xen Orchestra</w:t>
      </w:r>
      <w:bookmarkEnd w:id="605"/>
    </w:p>
    <w:p w14:paraId="1378642A" w14:textId="6EEB671B" w:rsidR="00A50DFC" w:rsidRDefault="00D12E2E" w:rsidP="00672DF6">
      <w:r>
        <w:t>Xen Orchestra est un gestionnaire de machines virtuelles.</w:t>
      </w:r>
      <w:r w:rsidR="00A50DFC">
        <w:t xml:space="preserve"> Il permet d'administrer des serveurs tournant sous XenServer. XenServer est un logiciel </w:t>
      </w:r>
      <w:del w:id="606" w:author="CCCCC" w:date="2017-06-19T19:46:00Z">
        <w:r w:rsidR="00A50DFC" w:rsidDel="00A92189">
          <w:delText xml:space="preserve">basé </w:delText>
        </w:r>
      </w:del>
      <w:ins w:id="607" w:author="CCCCC" w:date="2017-06-19T19:46:00Z">
        <w:r w:rsidR="00A92189">
          <w:t>qui utilise</w:t>
        </w:r>
      </w:ins>
      <w:del w:id="608" w:author="CCCCC" w:date="2017-06-19T19:46:00Z">
        <w:r w:rsidR="00A50DFC" w:rsidDel="00A92189">
          <w:delText>sur</w:delText>
        </w:r>
      </w:del>
      <w:r w:rsidR="00A50DFC">
        <w:t xml:space="preserve"> Xen qui est un hyperviseur de machines virtuelles. XenServer</w:t>
      </w:r>
      <w:r w:rsidR="008C2B2B">
        <w:t xml:space="preserve"> permet la gestion de machines virtuelles hébergée sur des serveurs.</w:t>
      </w:r>
    </w:p>
    <w:p w14:paraId="0CA75848" w14:textId="77777777" w:rsidR="00D12E2E" w:rsidRDefault="00D12E2E" w:rsidP="00672DF6">
      <w:r>
        <w:t xml:space="preserve"> Il est composé de trois grand modules :</w:t>
      </w:r>
    </w:p>
    <w:p w14:paraId="0AF27E67" w14:textId="0D349CE9" w:rsidR="00D12E2E" w:rsidRDefault="00D12E2E" w:rsidP="00833F3F">
      <w:pPr>
        <w:pStyle w:val="ListParagraph"/>
        <w:numPr>
          <w:ilvl w:val="0"/>
          <w:numId w:val="9"/>
        </w:numPr>
      </w:pPr>
      <w:r>
        <w:t xml:space="preserve">xo-server qui représente le </w:t>
      </w:r>
      <w:r w:rsidR="00EF66FC">
        <w:t>cœur</w:t>
      </w:r>
      <w:r>
        <w:t xml:space="preserve"> de l'application.</w:t>
      </w:r>
    </w:p>
    <w:p w14:paraId="13E7EA65" w14:textId="77777777" w:rsidR="00A862B3" w:rsidRDefault="00A862B3" w:rsidP="00833F3F">
      <w:pPr>
        <w:pStyle w:val="ListParagraph"/>
        <w:numPr>
          <w:ilvl w:val="0"/>
          <w:numId w:val="9"/>
        </w:numPr>
      </w:pPr>
      <w:r>
        <w:t>xo-CLI qui est un client de xo-server en ligne de commandes</w:t>
      </w:r>
    </w:p>
    <w:p w14:paraId="4317E847" w14:textId="77777777" w:rsidR="00A862B3" w:rsidRDefault="00A862B3" w:rsidP="00833F3F">
      <w:pPr>
        <w:pStyle w:val="ListParagraph"/>
        <w:numPr>
          <w:ilvl w:val="0"/>
          <w:numId w:val="9"/>
        </w:numPr>
      </w:pPr>
      <w:r>
        <w:t>xo-web qui est également un client de xo-server, cette fois grâce à une interface web</w:t>
      </w:r>
    </w:p>
    <w:p w14:paraId="0736BF7E" w14:textId="77777777" w:rsidR="00A862B3" w:rsidRDefault="00A862B3" w:rsidP="00672DF6"/>
    <w:p w14:paraId="5A5CF420" w14:textId="77777777" w:rsidR="00A862B3" w:rsidRDefault="00F31021" w:rsidP="00672DF6">
      <w:r>
        <w:t>Xen Orchestra est composé de différentes entité dont les principales sont :</w:t>
      </w:r>
    </w:p>
    <w:p w14:paraId="3B0E6809" w14:textId="5FD1BD15" w:rsidR="00F31021" w:rsidRDefault="00F31021" w:rsidP="00F31021">
      <w:pPr>
        <w:pStyle w:val="ListParagraph"/>
        <w:numPr>
          <w:ilvl w:val="0"/>
          <w:numId w:val="10"/>
        </w:numPr>
      </w:pPr>
      <w:r>
        <w:t>VM :</w:t>
      </w:r>
    </w:p>
    <w:p w14:paraId="32B9F723" w14:textId="77777777" w:rsidR="00F31021" w:rsidRDefault="00F31021" w:rsidP="00F31021">
      <w:pPr>
        <w:pStyle w:val="ListParagraph"/>
        <w:numPr>
          <w:ilvl w:val="0"/>
          <w:numId w:val="10"/>
        </w:numPr>
      </w:pPr>
      <w:r>
        <w:t>Host</w:t>
      </w:r>
    </w:p>
    <w:p w14:paraId="234AD9B3" w14:textId="77777777" w:rsidR="00F31021" w:rsidRDefault="00F31021" w:rsidP="00F31021">
      <w:pPr>
        <w:pStyle w:val="ListParagraph"/>
        <w:numPr>
          <w:ilvl w:val="0"/>
          <w:numId w:val="10"/>
        </w:numPr>
        <w:rPr>
          <w:ins w:id="609" w:author="CCCCC" w:date="2017-06-08T18:40:00Z"/>
        </w:rPr>
      </w:pPr>
      <w:r>
        <w:t>Pool :</w:t>
      </w:r>
    </w:p>
    <w:p w14:paraId="098E75A8" w14:textId="67BF86E9" w:rsidR="003B4E0D" w:rsidDel="00235BED" w:rsidRDefault="003B4E0D" w:rsidP="00F31021">
      <w:pPr>
        <w:pStyle w:val="ListParagraph"/>
        <w:numPr>
          <w:ilvl w:val="0"/>
          <w:numId w:val="10"/>
        </w:numPr>
        <w:rPr>
          <w:del w:id="610" w:author="CCCCC" w:date="2017-06-19T20:10:00Z"/>
        </w:rPr>
      </w:pPr>
    </w:p>
    <w:p w14:paraId="39446867" w14:textId="44F25C73" w:rsidR="00F31021" w:rsidDel="00F87647" w:rsidRDefault="007D41AF" w:rsidP="00F31021">
      <w:pPr>
        <w:rPr>
          <w:del w:id="611" w:author="CCCCC" w:date="2017-06-19T19:45:00Z"/>
        </w:rPr>
      </w:pPr>
      <w:ins w:id="612" w:author="CCCCC" w:date="2017-06-14T19:52:00Z">
        <w:r>
          <w:rPr>
            <w:noProof/>
            <w:lang w:eastAsia="fr-FR" w:bidi="ar-SA"/>
          </w:rPr>
          <w:drawing>
            <wp:anchor distT="0" distB="0" distL="114300" distR="114300" simplePos="0" relativeHeight="251728384" behindDoc="0" locked="0" layoutInCell="1" allowOverlap="1" wp14:anchorId="3DBB68A6" wp14:editId="0846D4EA">
              <wp:simplePos x="0" y="0"/>
              <wp:positionH relativeFrom="column">
                <wp:posOffset>3810</wp:posOffset>
              </wp:positionH>
              <wp:positionV relativeFrom="paragraph">
                <wp:posOffset>3810</wp:posOffset>
              </wp:positionV>
              <wp:extent cx="6106715" cy="2511188"/>
              <wp:effectExtent l="0" t="0" r="8890" b="381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a:ext>
                      </a:extLst>
                    </pic:spPr>
                  </pic:pic>
                </a:graphicData>
              </a:graphic>
            </wp:anchor>
          </w:drawing>
        </w:r>
      </w:ins>
    </w:p>
    <w:p w14:paraId="1065FE01" w14:textId="4D9FB061" w:rsidR="00A862B3" w:rsidRPr="00D12E2E" w:rsidDel="00F87647" w:rsidRDefault="00A862B3" w:rsidP="00672DF6">
      <w:pPr>
        <w:rPr>
          <w:del w:id="613" w:author="CCCCC" w:date="2017-06-19T19:45:00Z"/>
        </w:rPr>
      </w:pPr>
    </w:p>
    <w:p w14:paraId="33CE23E3" w14:textId="3C76554F" w:rsidR="00F15C4C" w:rsidDel="002C4B3F" w:rsidRDefault="00F15C4C" w:rsidP="00672DF6">
      <w:pPr>
        <w:pStyle w:val="ListParagraph"/>
        <w:rPr>
          <w:del w:id="614" w:author="CCCCC" w:date="2017-06-16T20:57:00Z"/>
        </w:rPr>
      </w:pPr>
      <w:del w:id="615" w:author="CCCCC" w:date="2017-06-16T20:57:00Z">
        <w:r w:rsidDel="002C4B3F">
          <w:delText>Gestionnaire de machines virtuelles</w:delText>
        </w:r>
      </w:del>
    </w:p>
    <w:p w14:paraId="337F2675" w14:textId="6403FB43" w:rsidR="00B045DA" w:rsidDel="002C4B3F" w:rsidRDefault="00EF66FC" w:rsidP="00672DF6">
      <w:pPr>
        <w:pStyle w:val="ListParagraph"/>
        <w:rPr>
          <w:del w:id="616" w:author="CCCCC" w:date="2017-06-16T20:58:00Z"/>
        </w:rPr>
      </w:pPr>
      <w:del w:id="617" w:author="CCCCC" w:date="2017-06-19T19:45:00Z">
        <w:r w:rsidDel="00F87647">
          <w:delText>Redis</w:delText>
        </w:r>
      </w:del>
    </w:p>
    <w:p w14:paraId="67709DC7" w14:textId="77777777" w:rsidR="00332442" w:rsidRDefault="00332442" w:rsidP="00672DF6">
      <w:pPr>
        <w:pStyle w:val="ListParagraph"/>
      </w:pPr>
      <w:r>
        <w:t>prix ???</w:t>
      </w:r>
    </w:p>
    <w:p w14:paraId="6661BDBF" w14:textId="49E66573" w:rsidR="00F15C4C" w:rsidRDefault="00F15C4C" w:rsidP="00672DF6">
      <w:pPr>
        <w:pStyle w:val="ListParagraph"/>
      </w:pPr>
      <w:r>
        <w:t>Xen Server</w:t>
      </w:r>
    </w:p>
    <w:p w14:paraId="4EB93C26" w14:textId="3A72E336" w:rsidR="00F15C4C" w:rsidRDefault="00F15C4C" w:rsidP="00672DF6">
      <w:pPr>
        <w:pStyle w:val="ListParagraph"/>
        <w:rPr>
          <w:ins w:id="618" w:author="CCCCC" w:date="2017-06-15T19:31:00Z"/>
        </w:rPr>
      </w:pPr>
      <w:r>
        <w:t>Architecture</w:t>
      </w:r>
    </w:p>
    <w:p w14:paraId="7FEC66F1" w14:textId="5B48F7F1" w:rsidR="00184BEA" w:rsidRDefault="00184BEA" w:rsidP="00672DF6">
      <w:pPr>
        <w:pStyle w:val="ListParagraph"/>
        <w:rPr>
          <w:ins w:id="619" w:author="CCCCC" w:date="2017-06-15T19:31:00Z"/>
        </w:rPr>
      </w:pPr>
      <w:ins w:id="620" w:author="CCCCC" w:date="2017-06-15T19:31:00Z">
        <w:r>
          <w:tab/>
          <w:t xml:space="preserve">Les décorateurs </w:t>
        </w:r>
      </w:ins>
    </w:p>
    <w:p w14:paraId="69FE95C4" w14:textId="51260453" w:rsidR="00184BEA" w:rsidRDefault="00184BEA" w:rsidP="00672DF6">
      <w:pPr>
        <w:pStyle w:val="ListParagraph"/>
        <w:rPr>
          <w:ins w:id="621" w:author="CCCCC" w:date="2017-06-15T19:33:00Z"/>
        </w:rPr>
      </w:pPr>
      <w:ins w:id="622" w:author="CCCCC" w:date="2017-06-15T19:33:00Z">
        <w:r>
          <w:t xml:space="preserve">Dans </w:t>
        </w:r>
      </w:ins>
      <w:ins w:id="623" w:author="CCCCC" w:date="2017-06-15T19:32:00Z">
        <w:r>
          <w:t>Xen Orchestra</w:t>
        </w:r>
      </w:ins>
      <w:ins w:id="624" w:author="CCCCC" w:date="2017-06-15T19:33:00Z">
        <w:r>
          <w:t>,</w:t>
        </w:r>
      </w:ins>
      <w:ins w:id="625" w:author="CCCCC" w:date="2017-06-15T19:32:00Z">
        <w:r>
          <w:t xml:space="preserve"> </w:t>
        </w:r>
      </w:ins>
      <w:ins w:id="626" w:author="CCCCC" w:date="2017-06-15T19:33:00Z">
        <w:r>
          <w:t>des décorateurs sont utilisés</w:t>
        </w:r>
      </w:ins>
      <w:ins w:id="627" w:author="CCCCC" w:date="2017-06-15T19:32:00Z">
        <w:r>
          <w:t xml:space="preserve"> sur la plupart de ses composants</w:t>
        </w:r>
      </w:ins>
      <w:ins w:id="628" w:author="CCCCC" w:date="2017-06-15T19:33:00Z">
        <w:r>
          <w:t xml:space="preserve">. </w:t>
        </w:r>
      </w:ins>
      <w:ins w:id="629" w:author="CCCCC" w:date="2017-06-15T19:48:00Z">
        <w:r w:rsidR="001C6FBA">
          <w:t xml:space="preserve">Chacun d’eux s’utilise </w:t>
        </w:r>
      </w:ins>
      <w:ins w:id="630" w:author="CCCCC" w:date="2017-06-15T22:55:00Z">
        <w:r w:rsidR="004239CA">
          <w:t>soit dela même manière que withState</w:t>
        </w:r>
        <w:r w:rsidR="004239CA">
          <w:rPr>
            <w:rStyle w:val="FootnoteReference"/>
          </w:rPr>
          <w:footnoteReference w:id="5"/>
        </w:r>
        <w:r w:rsidR="004239CA">
          <w:t xml:space="preserve"> </w:t>
        </w:r>
      </w:ins>
      <w:ins w:id="633" w:author="CCCCC" w:date="2017-06-15T22:56:00Z">
        <w:r w:rsidR="004239CA">
          <w:t xml:space="preserve">ou </w:t>
        </w:r>
      </w:ins>
      <w:ins w:id="634" w:author="CCCCC" w:date="2017-06-15T19:48:00Z">
        <w:r w:rsidR="001C6FBA">
          <w:t xml:space="preserve">en plaçant le caractère « @ » devant, prend </w:t>
        </w:r>
      </w:ins>
      <w:ins w:id="635" w:author="CCCCC" w:date="2017-06-15T19:49:00Z">
        <w:r w:rsidR="001C6FBA">
          <w:t xml:space="preserve">des arguments et s’applique sur le composant définit sur la ligne suivante. </w:t>
        </w:r>
      </w:ins>
      <w:ins w:id="636" w:author="CCCCC" w:date="2017-06-15T19:33:00Z">
        <w:r>
          <w:t>Les principaux sont :</w:t>
        </w:r>
      </w:ins>
    </w:p>
    <w:p w14:paraId="72BAD25E" w14:textId="1BD035E7" w:rsidR="00184BEA" w:rsidRDefault="00184BEA">
      <w:pPr>
        <w:pStyle w:val="ListParagraph"/>
        <w:numPr>
          <w:ilvl w:val="0"/>
          <w:numId w:val="19"/>
        </w:numPr>
        <w:rPr>
          <w:ins w:id="637" w:author="CCCCC" w:date="2017-06-15T19:34:00Z"/>
        </w:rPr>
        <w:pPrChange w:id="638" w:author="CCCCC" w:date="2017-06-15T19:33:00Z">
          <w:pPr>
            <w:pStyle w:val="ListParagraph"/>
          </w:pPr>
        </w:pPrChange>
      </w:pPr>
      <w:ins w:id="639" w:author="CCCCC" w:date="2017-06-15T19:34:00Z">
        <w:r>
          <w:t>connectStore</w:t>
        </w:r>
      </w:ins>
      <w:ins w:id="640" w:author="CCCCC" w:date="2017-06-15T22:29:00Z">
        <w:r w:rsidR="006A61E6">
          <w:t> : Ce module permet d</w:t>
        </w:r>
      </w:ins>
      <w:ins w:id="641" w:author="CCCCC" w:date="2017-06-15T22:30:00Z">
        <w:r w:rsidR="006A61E6">
          <w:t xml:space="preserve">’insérer </w:t>
        </w:r>
      </w:ins>
      <w:ins w:id="642" w:author="CCCCC" w:date="2017-06-15T22:31:00Z">
        <w:r w:rsidR="006A61E6">
          <w:t xml:space="preserve">dans </w:t>
        </w:r>
      </w:ins>
      <w:ins w:id="643" w:author="CCCCC" w:date="2017-06-15T22:30:00Z">
        <w:r w:rsidR="006A61E6">
          <w:t>les props du composant décoré</w:t>
        </w:r>
      </w:ins>
      <w:ins w:id="644" w:author="CCCCC" w:date="2017-06-15T22:31:00Z">
        <w:r w:rsidR="006A61E6">
          <w:t>,</w:t>
        </w:r>
      </w:ins>
      <w:ins w:id="645" w:author="CCCCC" w:date="2017-06-15T22:30:00Z">
        <w:r w:rsidR="006A61E6">
          <w:t xml:space="preserve"> le résultat</w:t>
        </w:r>
      </w:ins>
      <w:ins w:id="646" w:author="CCCCC" w:date="2017-06-15T22:31:00Z">
        <w:r w:rsidR="006A61E6">
          <w:t xml:space="preserve"> de </w:t>
        </w:r>
      </w:ins>
      <w:ins w:id="647" w:author="CCCCC" w:date="2017-06-15T22:33:00Z">
        <w:r w:rsidR="006008E5">
          <w:t xml:space="preserve">sélecteurs. Il prend en paramètre une fonction à laquelle seront passés le </w:t>
        </w:r>
      </w:ins>
      <w:ins w:id="648" w:author="CCCCC" w:date="2017-06-15T22:27:00Z">
        <w:r w:rsidR="000A6E6A">
          <w:rPr>
            <w:noProof/>
            <w:lang w:eastAsia="fr-FR" w:bidi="ar-SA"/>
          </w:rPr>
          <w:drawing>
            <wp:anchor distT="0" distB="0" distL="114300" distR="114300" simplePos="0" relativeHeight="251717120" behindDoc="0" locked="0" layoutInCell="1" allowOverlap="1" wp14:anchorId="674C8E21" wp14:editId="7300110B">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649" w:author="CCCCC" w:date="2017-06-15T22:33:00Z">
        <w:r w:rsidR="006008E5">
          <w:t xml:space="preserve">state et les props de ce même composant et qui seront passés en argument du </w:t>
        </w:r>
      </w:ins>
      <w:ins w:id="650" w:author="CCCCC" w:date="2017-06-15T22:42:00Z">
        <w:r w:rsidR="006008E5">
          <w:t>sélecteur</w:t>
        </w:r>
      </w:ins>
      <w:ins w:id="651" w:author="CCCCC" w:date="2017-06-15T22:33:00Z">
        <w:r w:rsidR="006008E5">
          <w:t xml:space="preserve">. </w:t>
        </w:r>
      </w:ins>
      <w:ins w:id="652" w:author="CCCCC" w:date="2017-06-15T22:35:00Z">
        <w:r w:rsidR="006008E5">
          <w:t>Dans l</w:t>
        </w:r>
      </w:ins>
      <w:ins w:id="653" w:author="CCCCC" w:date="2017-06-15T22:36:00Z">
        <w:r w:rsidR="006008E5">
          <w:t>’</w:t>
        </w:r>
      </w:ins>
      <w:ins w:id="654" w:author="CCCCC" w:date="2017-06-15T22:35:00Z">
        <w:r w:rsidR="006008E5">
          <w:t xml:space="preserve">exemple </w:t>
        </w:r>
      </w:ins>
      <w:ins w:id="655" w:author="CCCCC" w:date="2017-06-15T22:36:00Z">
        <w:r w:rsidR="006008E5">
          <w:t>suivant, le composant TabLogs du dossier « xo-app/vm »</w:t>
        </w:r>
      </w:ins>
      <w:ins w:id="656" w:author="CCCCC" w:date="2017-06-15T22:37:00Z">
        <w:r w:rsidR="006008E5">
          <w:t xml:space="preserve">. Une machine virtuelle est associée à des </w:t>
        </w:r>
        <w:r w:rsidR="006008E5">
          <w:lastRenderedPageBreak/>
          <w:t xml:space="preserve">messages appelés « logs ». Le champs </w:t>
        </w:r>
      </w:ins>
      <w:ins w:id="657" w:author="CCCCC" w:date="2017-06-15T22:38:00Z">
        <w:r w:rsidR="006008E5">
          <w:t xml:space="preserve">« log » d’une VM contient donc la listes des identifiant des </w:t>
        </w:r>
      </w:ins>
      <w:ins w:id="658" w:author="CCCCC" w:date="2017-06-15T22:39:00Z">
        <w:r w:rsidR="006008E5">
          <w:t>messages</w:t>
        </w:r>
      </w:ins>
      <w:ins w:id="659" w:author="CCCCC" w:date="2017-06-15T22:38:00Z">
        <w:r w:rsidR="006008E5">
          <w:t xml:space="preserve"> qui la concerne</w:t>
        </w:r>
      </w:ins>
      <w:ins w:id="660" w:author="CCCCC" w:date="2017-06-15T22:39:00Z">
        <w:r w:rsidR="006008E5">
          <w:t>. La fonction « </w:t>
        </w:r>
        <w:r w:rsidR="006008E5" w:rsidRPr="006008E5">
          <w:t>createGetObjectMessages</w:t>
        </w:r>
        <w:r w:rsidR="006008E5">
          <w:t xml:space="preserve"> » permet de créer un </w:t>
        </w:r>
      </w:ins>
      <w:ins w:id="661" w:author="CCCCC" w:date="2017-06-15T22:40:00Z">
        <w:r w:rsidR="006008E5">
          <w:t>sélecteur</w:t>
        </w:r>
      </w:ins>
      <w:ins w:id="662" w:author="CCCCC" w:date="2017-06-15T22:39:00Z">
        <w:r w:rsidR="006008E5">
          <w:t xml:space="preserve"> renvoyant</w:t>
        </w:r>
      </w:ins>
      <w:ins w:id="663" w:author="CCCCC" w:date="2017-06-15T22:40:00Z">
        <w:r w:rsidR="006008E5">
          <w:t>, ici</w:t>
        </w:r>
      </w:ins>
      <w:ins w:id="664" w:author="CCCCC" w:date="2017-06-15T22:42:00Z">
        <w:r w:rsidR="006008E5">
          <w:t>,</w:t>
        </w:r>
      </w:ins>
      <w:ins w:id="665" w:author="CCCCC" w:date="2017-06-15T22:40:00Z">
        <w:r w:rsidR="006008E5">
          <w:t xml:space="preserve"> les logs associé</w:t>
        </w:r>
      </w:ins>
      <w:ins w:id="666" w:author="CCCCC" w:date="2017-06-15T22:42:00Z">
        <w:r w:rsidR="006008E5">
          <w:t>s</w:t>
        </w:r>
      </w:ins>
      <w:ins w:id="667" w:author="CCCCC" w:date="2017-06-15T22:40:00Z">
        <w:r w:rsidR="006008E5">
          <w:t xml:space="preserve"> à la machine virtuelle reçu dans les props.</w:t>
        </w:r>
      </w:ins>
      <w:ins w:id="668" w:author="CCCCC" w:date="2017-06-15T22:43:00Z">
        <w:r w:rsidR="000A6E6A">
          <w:t xml:space="preserve"> Une fois décoré, le composant possèdera dans ses props un champs </w:t>
        </w:r>
      </w:ins>
      <w:ins w:id="669" w:author="CCCCC" w:date="2017-06-15T22:44:00Z">
        <w:r w:rsidR="000A6E6A">
          <w:t xml:space="preserve">« logs » contenant le </w:t>
        </w:r>
      </w:ins>
      <w:ins w:id="670" w:author="CCCCC" w:date="2017-06-15T22:45:00Z">
        <w:r w:rsidR="000A6E6A">
          <w:t>résultat</w:t>
        </w:r>
      </w:ins>
      <w:ins w:id="671" w:author="CCCCC" w:date="2017-06-15T22:44:00Z">
        <w:r w:rsidR="000A6E6A">
          <w:t xml:space="preserve"> de l’exécution du sélecteur </w:t>
        </w:r>
      </w:ins>
      <w:ins w:id="672" w:author="CCCCC" w:date="2017-06-15T22:45:00Z">
        <w:r w:rsidR="000A6E6A">
          <w:t>« logs ».</w:t>
        </w:r>
      </w:ins>
    </w:p>
    <w:p w14:paraId="46B14E2F" w14:textId="00C8AB62" w:rsidR="001C6FBA" w:rsidRDefault="00184BEA">
      <w:pPr>
        <w:pStyle w:val="ListParagraph"/>
        <w:numPr>
          <w:ilvl w:val="0"/>
          <w:numId w:val="19"/>
        </w:numPr>
        <w:rPr>
          <w:ins w:id="673" w:author="CCCCC" w:date="2017-06-15T19:34:00Z"/>
        </w:rPr>
        <w:pPrChange w:id="674" w:author="CCCCC" w:date="2017-06-15T19:56:00Z">
          <w:pPr>
            <w:pStyle w:val="ListParagraph"/>
          </w:pPr>
        </w:pPrChange>
      </w:pPr>
      <w:ins w:id="675" w:author="CCCCC" w:date="2017-06-15T19:34:00Z">
        <w:r>
          <w:t>addSubscription</w:t>
        </w:r>
      </w:ins>
      <w:ins w:id="676" w:author="CCCCC" w:date="2017-06-15T19:47:00Z">
        <w:r>
          <w:t> : Ce décorateur</w:t>
        </w:r>
        <w:r w:rsidR="001C6FBA">
          <w:t xml:space="preserve"> prend en argument un objet</w:t>
        </w:r>
      </w:ins>
      <w:ins w:id="677" w:author="CCCCC" w:date="2017-06-15T19:50:00Z">
        <w:r w:rsidR="001C6FBA">
          <w:t>. Chacune de ces valeurs est u</w:t>
        </w:r>
      </w:ins>
      <w:ins w:id="678" w:author="CCCCC" w:date="2017-06-15T19:51:00Z">
        <w:r w:rsidR="001C6FBA">
          <w:t>ne fonction qui exécute une requête sur xo-server</w:t>
        </w:r>
      </w:ins>
      <w:ins w:id="679" w:author="CCCCC" w:date="2017-06-15T19:52:00Z">
        <w:r w:rsidR="001C6FBA">
          <w:t>,</w:t>
        </w:r>
      </w:ins>
      <w:ins w:id="680" w:author="CCCCC" w:date="2017-06-15T19:51:00Z">
        <w:r w:rsidR="001C6FBA">
          <w:t xml:space="preserve"> sur laquelle a été exécuté une fonction</w:t>
        </w:r>
      </w:ins>
      <w:ins w:id="681" w:author="CCCCC" w:date="2017-06-15T19:52:00Z">
        <w:r w:rsidR="001C6FBA">
          <w:t xml:space="preserve"> « </w:t>
        </w:r>
        <w:r w:rsidR="001C6FBA" w:rsidRPr="001C6FBA">
          <w:t>createSubscription</w:t>
        </w:r>
        <w:r w:rsidR="001C6FBA">
          <w:t> ». Il s’utilise</w:t>
        </w:r>
      </w:ins>
      <w:ins w:id="682" w:author="CCCCC" w:date="2017-06-15T19:53:00Z">
        <w:r w:rsidR="001C6FBA">
          <w:t xml:space="preserve"> donc</w:t>
        </w:r>
      </w:ins>
      <w:ins w:id="683" w:author="CCCCC" w:date="2017-06-15T19:52:00Z">
        <w:r w:rsidR="001C6FBA">
          <w:t xml:space="preserve"> de cette manière :</w:t>
        </w:r>
        <w:r w:rsidR="001C6FBA">
          <w:br/>
        </w:r>
      </w:ins>
      <w:ins w:id="684" w:author="CCCCC" w:date="2017-06-15T19:53:00Z">
        <w:r w:rsidR="001C6FBA">
          <w:rPr>
            <w:noProof/>
            <w:lang w:eastAsia="fr-FR" w:bidi="ar-SA"/>
          </w:rPr>
          <w:drawing>
            <wp:anchor distT="0" distB="0" distL="114300" distR="114300" simplePos="0" relativeHeight="251714048" behindDoc="0" locked="0" layoutInCell="1" allowOverlap="1" wp14:anchorId="0AC8B891" wp14:editId="6A3439D8">
              <wp:simplePos x="0" y="0"/>
              <wp:positionH relativeFrom="margin">
                <wp:align>right</wp:align>
              </wp:positionH>
              <wp:positionV relativeFrom="paragraph">
                <wp:posOffset>35966</wp:posOffset>
              </wp:positionV>
              <wp:extent cx="2509113" cy="564966"/>
              <wp:effectExtent l="0" t="0" r="5715"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09113" cy="564966"/>
                      </a:xfrm>
                      <a:prstGeom prst="rect">
                        <a:avLst/>
                      </a:prstGeom>
                    </pic:spPr>
                  </pic:pic>
                </a:graphicData>
              </a:graphic>
            </wp:anchor>
          </w:drawing>
        </w:r>
      </w:ins>
      <w:ins w:id="685" w:author="CCCCC" w:date="2017-06-15T19:52:00Z">
        <w:r w:rsidR="001C6FBA">
          <w:t>Il va permettre de générer un champ du nom de la clé (ici resourceSets) dans les props du composant générer par le décorateur</w:t>
        </w:r>
      </w:ins>
      <w:ins w:id="686" w:author="CCCCC" w:date="2017-06-15T19:55:00Z">
        <w:r w:rsidR="001C6FBA">
          <w:t xml:space="preserve">, qui sera mis à jour à </w:t>
        </w:r>
      </w:ins>
      <w:ins w:id="687" w:author="CCCCC" w:date="2017-06-15T19:56:00Z">
        <w:r w:rsidR="001C6FBA">
          <w:t>intervalles</w:t>
        </w:r>
      </w:ins>
      <w:ins w:id="688" w:author="CCCCC" w:date="2017-06-15T19:55:00Z">
        <w:r w:rsidR="001C6FBA">
          <w:t xml:space="preserve"> régulier</w:t>
        </w:r>
      </w:ins>
      <w:ins w:id="689" w:author="CCCCC" w:date="2017-06-15T19:56:00Z">
        <w:r w:rsidR="001C6FBA">
          <w:t>s.</w:t>
        </w:r>
      </w:ins>
    </w:p>
    <w:p w14:paraId="1D539373" w14:textId="502F412F" w:rsidR="00184BEA" w:rsidRDefault="0077221D">
      <w:pPr>
        <w:pStyle w:val="ListParagraph"/>
        <w:numPr>
          <w:ilvl w:val="0"/>
          <w:numId w:val="19"/>
        </w:numPr>
        <w:rPr>
          <w:ins w:id="690" w:author="CCCCC" w:date="2017-06-15T21:03:00Z"/>
        </w:rPr>
        <w:pPrChange w:id="691" w:author="CCCCC" w:date="2017-06-15T19:33:00Z">
          <w:pPr>
            <w:pStyle w:val="ListParagraph"/>
          </w:pPr>
        </w:pPrChange>
      </w:pPr>
      <w:ins w:id="692" w:author="CCCCC" w:date="2017-06-15T21:03:00Z">
        <w:r>
          <w:rPr>
            <w:noProof/>
            <w:lang w:eastAsia="fr-FR" w:bidi="ar-SA"/>
          </w:rPr>
          <w:drawing>
            <wp:anchor distT="0" distB="0" distL="114300" distR="114300" simplePos="0" relativeHeight="251715072" behindDoc="1" locked="0" layoutInCell="1" allowOverlap="1" wp14:anchorId="0B256132" wp14:editId="3DBD2FA5">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693" w:author="CCCCC" w:date="2017-06-15T21:17:00Z">
        <w:r w:rsidR="00E5209F">
          <w:rPr>
            <w:noProof/>
            <w:lang w:eastAsia="fr-FR" w:bidi="ar-SA"/>
          </w:rPr>
          <w:drawing>
            <wp:anchor distT="0" distB="0" distL="114300" distR="114300" simplePos="0" relativeHeight="251716096" behindDoc="0" locked="0" layoutInCell="1" allowOverlap="1" wp14:anchorId="529F8131" wp14:editId="7FBC1E09">
              <wp:simplePos x="0" y="0"/>
              <wp:positionH relativeFrom="margin">
                <wp:align>center</wp:align>
              </wp:positionH>
              <wp:positionV relativeFrom="paragraph">
                <wp:posOffset>2368423</wp:posOffset>
              </wp:positionV>
              <wp:extent cx="3818255" cy="864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18255" cy="864235"/>
                      </a:xfrm>
                      <a:prstGeom prst="rect">
                        <a:avLst/>
                      </a:prstGeom>
                    </pic:spPr>
                  </pic:pic>
                </a:graphicData>
              </a:graphic>
              <wp14:sizeRelH relativeFrom="margin">
                <wp14:pctWidth>0</wp14:pctWidth>
              </wp14:sizeRelH>
              <wp14:sizeRelV relativeFrom="margin">
                <wp14:pctHeight>0</wp14:pctHeight>
              </wp14:sizeRelV>
            </wp:anchor>
          </w:drawing>
        </w:r>
      </w:ins>
      <w:ins w:id="694" w:author="CCCCC" w:date="2017-06-15T19:56:00Z">
        <w:r w:rsidR="001C6FBA">
          <w:t>r</w:t>
        </w:r>
      </w:ins>
      <w:ins w:id="695" w:author="CCCCC" w:date="2017-06-15T19:36:00Z">
        <w:r w:rsidR="00184BEA">
          <w:t>outes</w:t>
        </w:r>
      </w:ins>
      <w:ins w:id="696" w:author="CCCCC" w:date="2017-06-15T19:56:00Z">
        <w:r w:rsidR="001C6FBA">
          <w:t xml:space="preserve"> : </w:t>
        </w:r>
      </w:ins>
      <w:ins w:id="697" w:author="CCCCC" w:date="2017-06-15T19:57:00Z">
        <w:r w:rsidR="001C6FBA">
          <w:t>Le décorateur « routes » permet</w:t>
        </w:r>
      </w:ins>
      <w:ins w:id="698" w:author="CCCCC" w:date="2017-06-15T19:59:00Z">
        <w:r w:rsidR="003D1314">
          <w:t xml:space="preserve"> de déclarer des routes.</w:t>
        </w:r>
      </w:ins>
      <w:ins w:id="699" w:author="CCCCC" w:date="2017-06-15T20:00:00Z">
        <w:r w:rsidR="003D1314">
          <w:t xml:space="preserve"> Le but d’</w:t>
        </w:r>
      </w:ins>
      <w:ins w:id="700" w:author="CCCCC" w:date="2017-06-15T20:01:00Z">
        <w:r w:rsidR="003D1314">
          <w:t>u</w:t>
        </w:r>
      </w:ins>
      <w:ins w:id="701" w:author="CCCCC" w:date="2017-06-15T20:00:00Z">
        <w:r w:rsidR="003D1314">
          <w:t xml:space="preserve">ne route </w:t>
        </w:r>
      </w:ins>
      <w:ins w:id="702" w:author="CCCCC" w:date="2017-06-15T20:01:00Z">
        <w:r w:rsidR="003D1314">
          <w:t>est d’afficher un contenu différent en fonction de l’URL.</w:t>
        </w:r>
      </w:ins>
      <w:ins w:id="703" w:author="CCCCC" w:date="2017-06-15T21:02:00Z">
        <w:r w:rsidR="007B5D77">
          <w:t xml:space="preserve"> Voic</w:t>
        </w:r>
      </w:ins>
      <w:ins w:id="704" w:author="CCCCC" w:date="2017-06-15T21:07:00Z">
        <w:r w:rsidR="007B5D77">
          <w:t>i, ci-contre</w:t>
        </w:r>
      </w:ins>
      <w:ins w:id="705" w:author="CCCCC" w:date="2017-06-15T21:02:00Z">
        <w:r w:rsidR="007B5D77">
          <w:t xml:space="preserve"> l’utilisation de ce décorateur dans</w:t>
        </w:r>
      </w:ins>
      <w:ins w:id="706" w:author="CCCCC" w:date="2017-06-15T21:03:00Z">
        <w:r w:rsidR="007B5D77">
          <w:t xml:space="preserve"> le fichier « xo-app/</w:t>
        </w:r>
      </w:ins>
      <w:ins w:id="707" w:author="CCCCC" w:date="2017-06-15T21:05:00Z">
        <w:r w:rsidR="007B5D77">
          <w:t>pool</w:t>
        </w:r>
      </w:ins>
      <w:ins w:id="708" w:author="CCCCC" w:date="2017-06-15T21:03:00Z">
        <w:r w:rsidR="007B5D77">
          <w:t>/index.js ».</w:t>
        </w:r>
      </w:ins>
      <w:ins w:id="709" w:author="CCCCC" w:date="2017-06-15T21:04:00Z">
        <w:r w:rsidR="007B5D77">
          <w:br/>
        </w:r>
      </w:ins>
      <w:ins w:id="710" w:author="CCCCC" w:date="2017-06-15T21:10:00Z">
        <w:r w:rsidR="007B5D77">
          <w:t xml:space="preserve">Il est </w:t>
        </w:r>
      </w:ins>
      <w:ins w:id="711" w:author="CCCCC" w:date="2017-06-15T21:11:00Z">
        <w:r w:rsidR="007B5D77">
          <w:t>définit</w:t>
        </w:r>
      </w:ins>
      <w:ins w:id="712" w:author="CCCCC" w:date="2017-06-15T21:10:00Z">
        <w:r w:rsidR="007B5D77">
          <w:t xml:space="preserve"> dans un autre </w:t>
        </w:r>
      </w:ins>
      <w:ins w:id="713" w:author="CCCCC" w:date="2017-06-15T21:11:00Z">
        <w:r w:rsidR="007B5D77">
          <w:t>composant, via ce même décorateur, que</w:t>
        </w:r>
      </w:ins>
      <w:ins w:id="714" w:author="CCCCC" w:date="2017-06-15T21:10:00Z">
        <w:r w:rsidR="007B5D77">
          <w:t xml:space="preserve"> </w:t>
        </w:r>
      </w:ins>
      <w:ins w:id="715" w:author="CCCCC" w:date="2017-06-15T21:11:00Z">
        <w:r w:rsidR="007B5D77">
          <w:t>l</w:t>
        </w:r>
      </w:ins>
      <w:ins w:id="716" w:author="CCCCC" w:date="2017-06-15T21:05:00Z">
        <w:r w:rsidR="007B5D77">
          <w:t xml:space="preserve">e composant Pool, qui est déclaré dans ce fichier </w:t>
        </w:r>
      </w:ins>
      <w:ins w:id="717" w:author="CCCCC" w:date="2017-06-15T21:06:00Z">
        <w:r w:rsidR="007B5D77">
          <w:t xml:space="preserve">est </w:t>
        </w:r>
      </w:ins>
      <w:ins w:id="718" w:author="CCCCC" w:date="2017-06-15T21:05:00Z">
        <w:r w:rsidR="007B5D77">
          <w:t>affiché lorsque l</w:t>
        </w:r>
      </w:ins>
      <w:ins w:id="719" w:author="CCCCC" w:date="2017-06-15T21:06:00Z">
        <w:r w:rsidR="007B5D77">
          <w:t>’adresse « /pool/&lt;poolId&gt; » est demandée.</w:t>
        </w:r>
      </w:ins>
      <w:ins w:id="720" w:author="CCCCC" w:date="2017-06-15T21:07:00Z">
        <w:r w:rsidR="007B5D77">
          <w:t xml:space="preserve"> Ainsi, si l’adresse </w:t>
        </w:r>
      </w:ins>
      <w:ins w:id="721" w:author="CCCCC" w:date="2017-06-15T21:08:00Z">
        <w:r w:rsidR="007B5D77">
          <w:t>« /pool/&lt;poolId&gt;/logs » est demandé</w:t>
        </w:r>
      </w:ins>
      <w:ins w:id="722" w:author="CCCCC" w:date="2017-06-15T21:12:00Z">
        <w:r w:rsidR="007B5D77">
          <w:t>e</w:t>
        </w:r>
      </w:ins>
      <w:ins w:id="723" w:author="CCCCC" w:date="2017-06-15T21:08:00Z">
        <w:r w:rsidR="007B5D77">
          <w:t xml:space="preserve">, le composant </w:t>
        </w:r>
      </w:ins>
      <w:ins w:id="724" w:author="CCCCC" w:date="2017-06-15T21:09:00Z">
        <w:r w:rsidR="007B5D77">
          <w:t>« </w:t>
        </w:r>
      </w:ins>
      <w:ins w:id="725" w:author="CCCCC" w:date="2017-06-15T21:08:00Z">
        <w:r w:rsidR="007B5D77">
          <w:t>Pool</w:t>
        </w:r>
      </w:ins>
      <w:ins w:id="726" w:author="CCCCC" w:date="2017-06-15T21:09:00Z">
        <w:r w:rsidR="007B5D77">
          <w:t> »</w:t>
        </w:r>
      </w:ins>
      <w:ins w:id="727" w:author="CCCCC" w:date="2017-06-15T21:08:00Z">
        <w:r w:rsidR="007B5D77">
          <w:t xml:space="preserve"> intègrera le composant </w:t>
        </w:r>
      </w:ins>
      <w:ins w:id="728" w:author="CCCCC" w:date="2017-06-15T21:09:00Z">
        <w:r w:rsidR="007B5D77">
          <w:t>« </w:t>
        </w:r>
      </w:ins>
      <w:ins w:id="729" w:author="CCCCC" w:date="2017-06-15T21:08:00Z">
        <w:r w:rsidR="007B5D77">
          <w:t>TabLogs</w:t>
        </w:r>
      </w:ins>
      <w:ins w:id="730" w:author="CCCCC" w:date="2017-06-15T21:09:00Z">
        <w:r w:rsidR="007B5D77">
          <w:t xml:space="preserve"> » dans </w:t>
        </w:r>
      </w:ins>
      <w:ins w:id="731" w:author="CCCCC" w:date="2017-06-15T21:12:00Z">
        <w:r w:rsidR="00625DCE">
          <w:t>son rendu</w:t>
        </w:r>
      </w:ins>
      <w:ins w:id="732" w:author="CCCCC" w:date="2017-06-15T21:09:00Z">
        <w:r w:rsidR="007B5D77">
          <w:t>. Le premier argument définit le composant affiché par défaut</w:t>
        </w:r>
      </w:ins>
      <w:ins w:id="733" w:author="CCCCC" w:date="2017-06-15T21:12:00Z">
        <w:r w:rsidR="00625DCE">
          <w:t xml:space="preserve"> (ici donc sur à l’adresse</w:t>
        </w:r>
      </w:ins>
      <w:ins w:id="734" w:author="CCCCC" w:date="2017-06-15T21:13:00Z">
        <w:r w:rsidR="00625DCE">
          <w:t xml:space="preserve"> « /pool/&lt;poolId&gt; »)</w:t>
        </w:r>
      </w:ins>
      <w:ins w:id="735" w:author="CCCCC" w:date="2017-06-15T21:09:00Z">
        <w:r w:rsidR="007B5D77">
          <w:t>.</w:t>
        </w:r>
      </w:ins>
      <w:ins w:id="736" w:author="CCCCC" w:date="2017-06-15T21:13:00Z">
        <w:r w:rsidR="00625DCE">
          <w:t xml:space="preserve"> </w:t>
        </w:r>
      </w:ins>
      <w:ins w:id="737" w:author="CCCCC" w:date="2017-06-15T21:14:00Z">
        <w:r w:rsidR="00625DCE">
          <w:t>Ce contenu</w:t>
        </w:r>
      </w:ins>
      <w:ins w:id="738" w:author="CCCCC" w:date="2017-06-15T21:15:00Z">
        <w:r w:rsidR="00625DCE">
          <w:t xml:space="preserve"> qui diffère selon l’adresse est instancié grâce au composant « Page ».</w:t>
        </w:r>
      </w:ins>
      <w:ins w:id="739" w:author="CCCCC" w:date="2017-06-15T21:17:00Z">
        <w:r w:rsidR="00E5209F" w:rsidRPr="00E5209F">
          <w:rPr>
            <w:noProof/>
            <w:lang w:eastAsia="fr-FR" w:bidi="ar-SA"/>
          </w:rPr>
          <w:t xml:space="preserve"> </w:t>
        </w:r>
      </w:ins>
    </w:p>
    <w:p w14:paraId="76075067" w14:textId="3FA3C77A" w:rsidR="00C7379A" w:rsidRDefault="00811F50">
      <w:pPr>
        <w:rPr>
          <w:ins w:id="740" w:author="CCCCC" w:date="2017-06-16T21:16:00Z"/>
        </w:rPr>
        <w:pPrChange w:id="741" w:author="CCCCC" w:date="2017-06-16T21:13:00Z">
          <w:pPr>
            <w:pStyle w:val="ListParagraph"/>
          </w:pPr>
        </w:pPrChange>
      </w:pPr>
      <w:ins w:id="742" w:author="CCCCC" w:date="2017-06-16T22:11:00Z">
        <w:r>
          <w:rPr>
            <w:noProof/>
            <w:lang w:eastAsia="fr-FR" w:bidi="ar-SA"/>
          </w:rPr>
          <w:lastRenderedPageBreak/>
          <w:drawing>
            <wp:anchor distT="0" distB="0" distL="114300" distR="114300" simplePos="0" relativeHeight="251719168" behindDoc="0" locked="0" layoutInCell="1" allowOverlap="1" wp14:anchorId="0ADD258E" wp14:editId="7EB98928">
              <wp:simplePos x="0" y="0"/>
              <wp:positionH relativeFrom="margin">
                <wp:align>right</wp:align>
              </wp:positionH>
              <wp:positionV relativeFrom="paragraph">
                <wp:posOffset>1329055</wp:posOffset>
              </wp:positionV>
              <wp:extent cx="1507490" cy="5674995"/>
              <wp:effectExtent l="0" t="0" r="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12815"/>
                      <a:stretch/>
                    </pic:blipFill>
                    <pic:spPr bwMode="auto">
                      <a:xfrm>
                        <a:off x="0" y="0"/>
                        <a:ext cx="1507490" cy="567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43" w:author="CCCCC" w:date="2017-06-16T21:15:00Z">
        <w:r w:rsidR="00C7379A">
          <w:rPr>
            <w:noProof/>
            <w:lang w:eastAsia="fr-FR" w:bidi="ar-SA"/>
          </w:rPr>
          <w:drawing>
            <wp:anchor distT="0" distB="0" distL="114300" distR="114300" simplePos="0" relativeHeight="251718144" behindDoc="0" locked="0" layoutInCell="1" allowOverlap="1" wp14:anchorId="4191841D" wp14:editId="1439266A">
              <wp:simplePos x="0" y="0"/>
              <wp:positionH relativeFrom="margin">
                <wp:align>left</wp:align>
              </wp:positionH>
              <wp:positionV relativeFrom="paragraph">
                <wp:posOffset>-166</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744" w:author="CCCCC" w:date="2017-06-16T21:18:00Z">
        <w:r w:rsidR="00C7379A">
          <w:t>Dans xo-web, les fichiers sont organisés de la manière présentée ci-contre</w:t>
        </w:r>
      </w:ins>
      <w:ins w:id="745" w:author="CCCCC" w:date="2017-06-16T22:24:00Z">
        <w:r w:rsidR="005B3F29">
          <w:t>, à gauche</w:t>
        </w:r>
      </w:ins>
      <w:ins w:id="746" w:author="CCCCC" w:date="2017-06-16T21:18:00Z">
        <w:r w:rsidR="00C7379A">
          <w:t>.</w:t>
        </w:r>
      </w:ins>
      <w:ins w:id="747" w:author="CCCCC" w:date="2017-06-16T21:19:00Z">
        <w:r w:rsidR="00265CA5">
          <w:t xml:space="preserve"> Il contient un dossier « src » contenant les fichier sources de l’application. </w:t>
        </w:r>
      </w:ins>
      <w:ins w:id="748" w:author="CCCCC" w:date="2017-06-16T21:20:00Z">
        <w:r w:rsidR="00265CA5">
          <w:t>Il inclut le dossier</w:t>
        </w:r>
      </w:ins>
      <w:ins w:id="749" w:author="CCCCC" w:date="2017-06-16T21:21:00Z">
        <w:r w:rsidR="00265CA5">
          <w:t xml:space="preserve"> « common » </w:t>
        </w:r>
        <w:r>
          <w:t>dans</w:t>
        </w:r>
        <w:r w:rsidR="00265CA5">
          <w:t xml:space="preserve"> lequel sont présent une multitude de composants ne nécessaires au </w:t>
        </w:r>
      </w:ins>
      <w:ins w:id="750" w:author="CCCCC" w:date="2017-06-16T21:22:00Z">
        <w:r w:rsidR="00265CA5">
          <w:t>fonctionnement</w:t>
        </w:r>
      </w:ins>
      <w:ins w:id="751" w:author="CCCCC" w:date="2017-06-16T21:21:00Z">
        <w:r w:rsidR="00265CA5">
          <w:t xml:space="preserve"> </w:t>
        </w:r>
      </w:ins>
      <w:ins w:id="752" w:author="CCCCC" w:date="2017-06-16T21:22:00Z">
        <w:r w:rsidR="00265CA5">
          <w:t>de l’interface graphique, comme des composants graphiques</w:t>
        </w:r>
      </w:ins>
      <w:ins w:id="753" w:author="CCCCC" w:date="2017-06-16T22:13:00Z">
        <w:r>
          <w:t xml:space="preserve"> génériques</w:t>
        </w:r>
      </w:ins>
      <w:ins w:id="754" w:author="CCCCC" w:date="2017-06-16T21:22:00Z">
        <w:r w:rsidR="00265CA5">
          <w:t xml:space="preserve"> (boutons, liste triées</w:t>
        </w:r>
      </w:ins>
      <w:ins w:id="755" w:author="CCCCC" w:date="2017-06-16T21:25:00Z">
        <w:r w:rsidR="00265CA5">
          <w:t>, barre de navigation</w:t>
        </w:r>
      </w:ins>
      <w:ins w:id="756" w:author="CCCCC" w:date="2017-06-16T21:24:00Z">
        <w:r w:rsidR="00265CA5">
          <w:t>…), une liste de sélecteurs ou encore une liste d</w:t>
        </w:r>
      </w:ins>
      <w:ins w:id="757" w:author="CCCCC" w:date="2017-06-16T21:26:00Z">
        <w:r w:rsidR="00265CA5">
          <w:t xml:space="preserve">e requête pouvant être envoyées à xo-server. </w:t>
        </w:r>
      </w:ins>
      <w:ins w:id="758" w:author="CCCCC" w:date="2017-06-16T21:27:00Z">
        <w:r w:rsidR="00265CA5">
          <w:t>Il inclut également le dossier xo-app</w:t>
        </w:r>
      </w:ins>
      <w:ins w:id="759" w:author="CCCCC" w:date="2017-06-16T21:28:00Z">
        <w:r w:rsidR="00265CA5">
          <w:t>. Celui-ci comporte les composants permettant de construire l</w:t>
        </w:r>
      </w:ins>
      <w:ins w:id="760" w:author="CCCCC" w:date="2017-06-16T21:29:00Z">
        <w:r w:rsidR="00265CA5">
          <w:t>’interface graphique.</w:t>
        </w:r>
      </w:ins>
      <w:ins w:id="761" w:author="CCCCC" w:date="2017-06-16T21:31:00Z">
        <w:r w:rsidR="002333D4">
          <w:t xml:space="preserve"> Par exemple, Sur la vue détaillée d’un</w:t>
        </w:r>
      </w:ins>
      <w:ins w:id="762" w:author="CCCCC" w:date="2017-06-16T21:33:00Z">
        <w:r w:rsidR="002333D4">
          <w:t xml:space="preserve"> hôte </w:t>
        </w:r>
      </w:ins>
      <w:ins w:id="763" w:author="CCCCC" w:date="2017-06-16T21:31:00Z">
        <w:r w:rsidR="002333D4">
          <w:t xml:space="preserve">présente </w:t>
        </w:r>
      </w:ins>
      <w:ins w:id="764" w:author="CCCCC" w:date="2017-06-16T21:32:00Z">
        <w:r w:rsidR="002333D4">
          <w:t>ci-dessous</w:t>
        </w:r>
      </w:ins>
      <w:ins w:id="765" w:author="CCCCC" w:date="2017-06-16T21:31:00Z">
        <w:r w:rsidR="002333D4">
          <w:t>,</w:t>
        </w:r>
      </w:ins>
      <w:ins w:id="766" w:author="CCCCC" w:date="2017-06-16T21:32:00Z">
        <w:r w:rsidR="002333D4">
          <w:t xml:space="preserve"> le menu à gauche est définit dans un composant « Menu » du dossier « menu »</w:t>
        </w:r>
      </w:ins>
      <w:ins w:id="767" w:author="CCCCC" w:date="2017-06-16T21:33:00Z">
        <w:r w:rsidR="002333D4">
          <w:t xml:space="preserve">, l’en-tête </w:t>
        </w:r>
      </w:ins>
      <w:ins w:id="768" w:author="CCCCC" w:date="2017-06-16T21:34:00Z">
        <w:r w:rsidR="002333D4">
          <w:t>par le composant « Host » et le centre de la page avec les graphiques par un composant « TabGeneral »</w:t>
        </w:r>
      </w:ins>
      <w:ins w:id="769" w:author="CCCCC" w:date="2017-06-16T21:35:00Z">
        <w:r w:rsidR="002333D4">
          <w:t>. Chacun de ces composants peuvent être confectionnés grâce à d’autres sous-composant</w:t>
        </w:r>
      </w:ins>
      <w:ins w:id="770" w:author="CCCCC" w:date="2017-06-16T21:36:00Z">
        <w:r w:rsidR="002333D4">
          <w:t>s</w:t>
        </w:r>
        <w:r w:rsidR="00E007BA">
          <w:t xml:space="preserve"> situé dans d’autres sous-dossiers.</w:t>
        </w:r>
      </w:ins>
    </w:p>
    <w:p w14:paraId="66C0CBB0" w14:textId="16F43B68" w:rsidR="00C7379A" w:rsidRDefault="00811F50">
      <w:pPr>
        <w:rPr>
          <w:ins w:id="771" w:author="CCCCC" w:date="2017-06-16T21:16:00Z"/>
        </w:rPr>
        <w:pPrChange w:id="772" w:author="CCCCC" w:date="2017-06-16T21:13:00Z">
          <w:pPr>
            <w:pStyle w:val="ListParagraph"/>
          </w:pPr>
        </w:pPrChange>
      </w:pPr>
      <w:ins w:id="773" w:author="CCCCC" w:date="2017-06-16T22:14:00Z">
        <w:r>
          <w:t>Xo-server</w:t>
        </w:r>
      </w:ins>
      <w:ins w:id="774" w:author="CCCCC" w:date="2017-06-16T22:16:00Z">
        <w:r>
          <w:t xml:space="preserve"> contient un dossier src comportant un dossier </w:t>
        </w:r>
      </w:ins>
      <w:ins w:id="775" w:author="CCCCC" w:date="2017-06-16T22:17:00Z">
        <w:r>
          <w:t>« api »</w:t>
        </w:r>
      </w:ins>
      <w:ins w:id="776" w:author="CCCCC" w:date="2017-06-16T22:22:00Z">
        <w:r w:rsidR="00D06539">
          <w:t xml:space="preserve"> qui</w:t>
        </w:r>
      </w:ins>
      <w:ins w:id="777" w:author="CCCCC" w:date="2017-06-16T22:18:00Z">
        <w:r>
          <w:t xml:space="preserve"> inclut les fichier</w:t>
        </w:r>
      </w:ins>
      <w:ins w:id="778" w:author="CCCCC" w:date="2017-06-16T22:19:00Z">
        <w:r>
          <w:t>s</w:t>
        </w:r>
      </w:ins>
      <w:ins w:id="779" w:author="CCCCC" w:date="2017-06-16T22:18:00Z">
        <w:r>
          <w:t xml:space="preserve"> définissant les fonctions qui pourront </w:t>
        </w:r>
      </w:ins>
      <w:ins w:id="780" w:author="CCCCC" w:date="2017-06-16T22:19:00Z">
        <w:r>
          <w:t>être appelées par xo-web et appelleront des fonctions de Xapi.</w:t>
        </w:r>
      </w:ins>
      <w:ins w:id="781" w:author="CCCCC" w:date="2017-06-16T22:22:00Z">
        <w:r w:rsidR="00D06539">
          <w:t xml:space="preserve">, </w:t>
        </w:r>
      </w:ins>
      <w:ins w:id="782" w:author="CCCCC" w:date="2017-06-16T22:20:00Z">
        <w:r>
          <w:t>« </w:t>
        </w:r>
      </w:ins>
      <w:ins w:id="783" w:author="CCCCC" w:date="2017-06-16T22:22:00Z">
        <w:r w:rsidR="00D06539">
          <w:t>c</w:t>
        </w:r>
      </w:ins>
      <w:ins w:id="784" w:author="CCCCC" w:date="2017-06-16T22:20:00Z">
        <w:r>
          <w:t>ollection » contient le fichier permettant la gest</w:t>
        </w:r>
        <w:r w:rsidR="00D06539">
          <w:t>ion de la base de données Redis</w:t>
        </w:r>
      </w:ins>
      <w:ins w:id="785" w:author="CCCCC" w:date="2017-06-16T22:25:00Z">
        <w:r w:rsidR="005B3F29">
          <w:t>, ainsi qu’une multitude d’autres dossiers que je n’ai pas eu l’occasion d’explorer.</w:t>
        </w:r>
      </w:ins>
    </w:p>
    <w:p w14:paraId="42ABE733" w14:textId="19BAB051" w:rsidR="00C7379A" w:rsidRDefault="00C7379A">
      <w:pPr>
        <w:rPr>
          <w:ins w:id="786" w:author="CCCCC" w:date="2017-06-16T21:16:00Z"/>
        </w:rPr>
        <w:pPrChange w:id="787" w:author="CCCCC" w:date="2017-06-16T21:13:00Z">
          <w:pPr>
            <w:pStyle w:val="ListParagraph"/>
          </w:pPr>
        </w:pPrChange>
      </w:pPr>
    </w:p>
    <w:p w14:paraId="2A0ADBA9" w14:textId="01680AAA" w:rsidR="00C7379A" w:rsidRDefault="00C7379A">
      <w:pPr>
        <w:rPr>
          <w:ins w:id="788" w:author="CCCCC" w:date="2017-06-16T21:16:00Z"/>
        </w:rPr>
        <w:pPrChange w:id="789" w:author="CCCCC" w:date="2017-06-16T21:13:00Z">
          <w:pPr>
            <w:pStyle w:val="ListParagraph"/>
          </w:pPr>
        </w:pPrChange>
      </w:pPr>
    </w:p>
    <w:p w14:paraId="12216206" w14:textId="401EC4A1" w:rsidR="00C7379A" w:rsidRDefault="00C7379A">
      <w:pPr>
        <w:rPr>
          <w:ins w:id="790" w:author="CCCCC" w:date="2017-06-16T21:16:00Z"/>
        </w:rPr>
        <w:pPrChange w:id="791" w:author="CCCCC" w:date="2017-06-16T21:13:00Z">
          <w:pPr>
            <w:pStyle w:val="ListParagraph"/>
          </w:pPr>
        </w:pPrChange>
      </w:pPr>
    </w:p>
    <w:p w14:paraId="776A2CC0" w14:textId="764F6143" w:rsidR="00C7379A" w:rsidRDefault="00C7379A">
      <w:pPr>
        <w:rPr>
          <w:ins w:id="792" w:author="CCCCC" w:date="2017-06-16T21:16:00Z"/>
        </w:rPr>
        <w:pPrChange w:id="793" w:author="CCCCC" w:date="2017-06-16T21:13:00Z">
          <w:pPr>
            <w:pStyle w:val="ListParagraph"/>
          </w:pPr>
        </w:pPrChange>
      </w:pPr>
    </w:p>
    <w:p w14:paraId="5E53363B" w14:textId="3EA4B1EE" w:rsidR="00C7379A" w:rsidRDefault="00C7379A">
      <w:pPr>
        <w:rPr>
          <w:ins w:id="794" w:author="CCCCC" w:date="2017-06-16T21:16:00Z"/>
        </w:rPr>
        <w:pPrChange w:id="795" w:author="CCCCC" w:date="2017-06-16T21:13:00Z">
          <w:pPr>
            <w:pStyle w:val="ListParagraph"/>
          </w:pPr>
        </w:pPrChange>
      </w:pPr>
    </w:p>
    <w:p w14:paraId="4F4ACA1B" w14:textId="2EE121B3" w:rsidR="00C7379A" w:rsidRDefault="00C7379A">
      <w:pPr>
        <w:rPr>
          <w:ins w:id="796" w:author="CCCCC" w:date="2017-06-16T21:16:00Z"/>
        </w:rPr>
        <w:pPrChange w:id="797" w:author="CCCCC" w:date="2017-06-16T21:13:00Z">
          <w:pPr>
            <w:pStyle w:val="ListParagraph"/>
          </w:pPr>
        </w:pPrChange>
      </w:pPr>
    </w:p>
    <w:p w14:paraId="0DD68C59" w14:textId="40D4E366" w:rsidR="00C7379A" w:rsidRDefault="00C7379A">
      <w:pPr>
        <w:rPr>
          <w:ins w:id="798" w:author="CCCCC" w:date="2017-06-16T21:16:00Z"/>
        </w:rPr>
        <w:pPrChange w:id="799" w:author="CCCCC" w:date="2017-06-16T21:13:00Z">
          <w:pPr>
            <w:pStyle w:val="ListParagraph"/>
          </w:pPr>
        </w:pPrChange>
      </w:pPr>
    </w:p>
    <w:p w14:paraId="0A7F583D" w14:textId="5BBAD9F2" w:rsidR="00C7379A" w:rsidRDefault="00C7379A">
      <w:pPr>
        <w:rPr>
          <w:ins w:id="800" w:author="CCCCC" w:date="2017-06-16T21:15:00Z"/>
        </w:rPr>
        <w:pPrChange w:id="801" w:author="CCCCC" w:date="2017-06-16T21:13:00Z">
          <w:pPr>
            <w:pStyle w:val="ListParagraph"/>
          </w:pPr>
        </w:pPrChange>
      </w:pPr>
    </w:p>
    <w:p w14:paraId="459D7397" w14:textId="46FDD95D" w:rsidR="00C7379A" w:rsidRDefault="00C7379A">
      <w:pPr>
        <w:rPr>
          <w:ins w:id="802" w:author="CCCCC" w:date="2017-06-16T21:15:00Z"/>
        </w:rPr>
        <w:pPrChange w:id="803" w:author="CCCCC" w:date="2017-06-16T21:13:00Z">
          <w:pPr>
            <w:pStyle w:val="ListParagraph"/>
          </w:pPr>
        </w:pPrChange>
      </w:pPr>
    </w:p>
    <w:p w14:paraId="0E6602F3" w14:textId="7C5986A3" w:rsidR="00C7379A" w:rsidRDefault="00C7379A">
      <w:pPr>
        <w:rPr>
          <w:ins w:id="804" w:author="CCCCC" w:date="2017-06-16T21:15:00Z"/>
        </w:rPr>
        <w:pPrChange w:id="805" w:author="CCCCC" w:date="2017-06-16T21:13:00Z">
          <w:pPr>
            <w:pStyle w:val="ListParagraph"/>
          </w:pPr>
        </w:pPrChange>
      </w:pPr>
    </w:p>
    <w:p w14:paraId="12BB359C" w14:textId="77777777" w:rsidR="002333D4" w:rsidRDefault="002333D4" w:rsidP="002333D4">
      <w:pPr>
        <w:rPr>
          <w:ins w:id="806" w:author="CCCCC" w:date="2017-06-16T21:30:00Z"/>
        </w:rPr>
      </w:pPr>
    </w:p>
    <w:p w14:paraId="33046D80" w14:textId="77777777" w:rsidR="002333D4" w:rsidRDefault="002333D4" w:rsidP="002333D4">
      <w:pPr>
        <w:pStyle w:val="ListParagraph"/>
        <w:rPr>
          <w:ins w:id="807" w:author="CCCCC" w:date="2017-06-16T21:30:00Z"/>
        </w:rPr>
      </w:pPr>
      <w:ins w:id="808" w:author="CCCCC" w:date="2017-06-16T21:30:00Z">
        <w:r>
          <w:t>Démo</w:t>
        </w:r>
      </w:ins>
    </w:p>
    <w:p w14:paraId="4BE99A72" w14:textId="77777777" w:rsidR="002333D4" w:rsidRDefault="002333D4" w:rsidP="002333D4">
      <w:pPr>
        <w:pStyle w:val="ListParagraph"/>
        <w:rPr>
          <w:ins w:id="809" w:author="CCCCC" w:date="2017-06-16T21:30:00Z"/>
        </w:rPr>
      </w:pPr>
    </w:p>
    <w:p w14:paraId="5BD6E42D" w14:textId="77777777" w:rsidR="002333D4" w:rsidRPr="00D501A2" w:rsidRDefault="002333D4" w:rsidP="002333D4">
      <w:pPr>
        <w:rPr>
          <w:ins w:id="810" w:author="CCCCC" w:date="2017-06-16T21:30:00Z"/>
        </w:rPr>
      </w:pPr>
      <w:ins w:id="811" w:author="CCCCC" w:date="2017-06-16T21:30:00Z">
        <w:r>
          <w:t>Découverte de XOWeb</w:t>
        </w:r>
      </w:ins>
    </w:p>
    <w:p w14:paraId="14ECD105" w14:textId="758F2B58" w:rsidR="00C7379A" w:rsidRDefault="00C7379A">
      <w:pPr>
        <w:rPr>
          <w:ins w:id="812" w:author="CCCCC" w:date="2017-06-16T21:15:00Z"/>
        </w:rPr>
        <w:pPrChange w:id="813" w:author="CCCCC" w:date="2017-06-16T21:13:00Z">
          <w:pPr>
            <w:pStyle w:val="ListParagraph"/>
          </w:pPr>
        </w:pPrChange>
      </w:pPr>
    </w:p>
    <w:p w14:paraId="6D35F315" w14:textId="5C08D96D" w:rsidR="00C7379A" w:rsidRDefault="00C7379A">
      <w:pPr>
        <w:rPr>
          <w:ins w:id="814" w:author="CCCCC" w:date="2017-06-16T21:15:00Z"/>
        </w:rPr>
        <w:pPrChange w:id="815" w:author="CCCCC" w:date="2017-06-16T21:13:00Z">
          <w:pPr>
            <w:pStyle w:val="ListParagraph"/>
          </w:pPr>
        </w:pPrChange>
      </w:pPr>
    </w:p>
    <w:p w14:paraId="27600484" w14:textId="2A18A20A" w:rsidR="002333D4" w:rsidRDefault="002333D4">
      <w:pPr>
        <w:spacing w:before="0" w:after="0"/>
        <w:jc w:val="left"/>
        <w:rPr>
          <w:ins w:id="816" w:author="CCCCC" w:date="2017-06-16T21:30:00Z"/>
        </w:rPr>
      </w:pPr>
      <w:ins w:id="817" w:author="CCCCC" w:date="2017-06-09T19:14:00Z">
        <w:r>
          <w:rPr>
            <w:noProof/>
            <w:lang w:eastAsia="fr-FR" w:bidi="ar-SA"/>
          </w:rPr>
          <w:lastRenderedPageBreak/>
          <w:drawing>
            <wp:anchor distT="0" distB="0" distL="114300" distR="114300" simplePos="0" relativeHeight="251692544" behindDoc="0" locked="0" layoutInCell="1" allowOverlap="1" wp14:anchorId="11AB7297" wp14:editId="5C6F8ADF">
              <wp:simplePos x="0" y="0"/>
              <wp:positionH relativeFrom="margin">
                <wp:align>center</wp:align>
              </wp:positionH>
              <wp:positionV relativeFrom="paragraph">
                <wp:posOffset>770945</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818" w:author="CCCCC" w:date="2017-06-16T21:30:00Z">
        <w:r>
          <w:br w:type="page"/>
        </w:r>
      </w:ins>
    </w:p>
    <w:p w14:paraId="0EF46DC7" w14:textId="27A7E2D8" w:rsidR="00C7379A" w:rsidDel="002333D4" w:rsidRDefault="00C7379A">
      <w:pPr>
        <w:rPr>
          <w:del w:id="819" w:author="CCCCC" w:date="2017-06-16T21:30:00Z"/>
        </w:rPr>
        <w:pPrChange w:id="820" w:author="CCCCC" w:date="2017-06-16T21:13:00Z">
          <w:pPr>
            <w:pStyle w:val="ListParagraph"/>
          </w:pPr>
        </w:pPrChange>
      </w:pPr>
    </w:p>
    <w:p w14:paraId="33456FFF" w14:textId="5311996C" w:rsidR="00F15C4C" w:rsidDel="002333D4" w:rsidRDefault="00F15C4C" w:rsidP="00672DF6">
      <w:pPr>
        <w:pStyle w:val="ListParagraph"/>
        <w:rPr>
          <w:del w:id="821" w:author="CCCCC" w:date="2017-06-16T21:30:00Z"/>
        </w:rPr>
      </w:pPr>
      <w:del w:id="822" w:author="CCCCC" w:date="2017-06-16T21:30:00Z">
        <w:r w:rsidDel="002333D4">
          <w:delText>Démo</w:delText>
        </w:r>
      </w:del>
    </w:p>
    <w:p w14:paraId="657A9CE3" w14:textId="21B81094" w:rsidR="007949FD" w:rsidRPr="00D501A2" w:rsidDel="002333D4" w:rsidRDefault="007949FD" w:rsidP="007949FD">
      <w:pPr>
        <w:rPr>
          <w:del w:id="823" w:author="CCCCC" w:date="2017-06-16T21:30:00Z"/>
          <w:moveTo w:id="824" w:author="CCCCC" w:date="2017-06-09T19:11:00Z"/>
        </w:rPr>
      </w:pPr>
      <w:moveToRangeStart w:id="825" w:author="CCCCC" w:date="2017-06-09T19:11:00Z" w:name="move484798818"/>
      <w:moveTo w:id="826" w:author="CCCCC" w:date="2017-06-09T19:11:00Z">
        <w:del w:id="827" w:author="CCCCC" w:date="2017-06-16T21:30:00Z">
          <w:r w:rsidDel="002333D4">
            <w:delText>Découverte de XOWeb</w:delText>
          </w:r>
        </w:del>
      </w:moveTo>
    </w:p>
    <w:moveToRangeEnd w:id="825"/>
    <w:p w14:paraId="2BE1ABB9" w14:textId="5B6C8188" w:rsidR="007949FD" w:rsidRPr="00F15C4C" w:rsidDel="002333D4" w:rsidRDefault="007949FD" w:rsidP="00672DF6">
      <w:pPr>
        <w:pStyle w:val="ListParagraph"/>
        <w:rPr>
          <w:del w:id="828" w:author="CCCCC" w:date="2017-06-16T21:30:00Z"/>
        </w:rPr>
      </w:pPr>
    </w:p>
    <w:p w14:paraId="0B85AA55" w14:textId="5DF3EF6F" w:rsidR="000D7996" w:rsidDel="007949FD" w:rsidRDefault="000D7996">
      <w:pPr>
        <w:pStyle w:val="Heading3"/>
        <w:rPr>
          <w:del w:id="829" w:author="CCCCC" w:date="2017-06-09T19:11:00Z"/>
        </w:rPr>
        <w:pPrChange w:id="830" w:author="CCCCC" w:date="2017-06-11T20:52:00Z">
          <w:pPr>
            <w:pStyle w:val="Heading4"/>
          </w:pPr>
        </w:pPrChange>
      </w:pPr>
      <w:bookmarkStart w:id="831" w:name="_Toc485664087"/>
      <w:r w:rsidRPr="000D7996">
        <w:t>Afficher une</w:t>
      </w:r>
      <w:r>
        <w:t xml:space="preserve"> icône orange quand l'hôte est </w:t>
      </w:r>
      <w:ins w:id="832" w:author="CCCCC" w:date="2017-06-09T19:10:00Z">
        <w:r w:rsidR="007949FD">
          <w:t>in</w:t>
        </w:r>
      </w:ins>
      <w:r>
        <w:t>disponible</w:t>
      </w:r>
      <w:bookmarkEnd w:id="831"/>
    </w:p>
    <w:p w14:paraId="21E4355B" w14:textId="77777777" w:rsidR="007949FD" w:rsidRDefault="007949FD">
      <w:pPr>
        <w:pStyle w:val="Heading3"/>
        <w:rPr>
          <w:ins w:id="833" w:author="CCCCC" w:date="2017-06-09T19:09:00Z"/>
        </w:rPr>
        <w:pPrChange w:id="834" w:author="CCCCC" w:date="2017-06-11T20:52:00Z">
          <w:pPr>
            <w:pStyle w:val="ListParagraph"/>
          </w:pPr>
        </w:pPrChange>
      </w:pPr>
    </w:p>
    <w:p w14:paraId="4ADF998F" w14:textId="145B87C1" w:rsidR="007949FD" w:rsidRDefault="00A92189">
      <w:pPr>
        <w:rPr>
          <w:ins w:id="835" w:author="CCCCC" w:date="2017-06-09T19:14:00Z"/>
          <w:noProof/>
          <w:lang w:eastAsia="fr-FR" w:bidi="ar-SA"/>
        </w:rPr>
        <w:pPrChange w:id="836" w:author="CCCCC" w:date="2017-06-09T19:10:00Z">
          <w:pPr>
            <w:pStyle w:val="ListParagraph"/>
          </w:pPr>
        </w:pPrChange>
      </w:pPr>
      <w:ins w:id="837" w:author="CCCCC" w:date="2017-06-09T19:13:00Z">
        <w:r>
          <w:rPr>
            <w:noProof/>
            <w:lang w:eastAsia="fr-FR" w:bidi="ar-SA"/>
          </w:rPr>
          <w:drawing>
            <wp:anchor distT="0" distB="0" distL="114300" distR="114300" simplePos="0" relativeHeight="251691520" behindDoc="0" locked="0" layoutInCell="1" allowOverlap="1" wp14:anchorId="34A98603" wp14:editId="6F04075F">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838" w:author="CCCCC" w:date="2017-06-09T19:12:00Z">
        <w:r w:rsidR="007949FD">
          <w:t>Les vues de liste d</w:t>
        </w:r>
      </w:ins>
      <w:ins w:id="839" w:author="CCCCC" w:date="2017-06-09T19:13:00Z">
        <w:r w:rsidR="007949FD">
          <w:t>es hôtes et détaillée d’un hôte ressemble</w:t>
        </w:r>
      </w:ins>
      <w:ins w:id="840" w:author="CCCCC" w:date="2017-06-09T19:17:00Z">
        <w:r w:rsidR="007949FD">
          <w:t>nt</w:t>
        </w:r>
      </w:ins>
      <w:ins w:id="841" w:author="CCCCC" w:date="2017-06-09T19:13:00Z">
        <w:r w:rsidR="007949FD">
          <w:t xml:space="preserve"> à ceci :</w:t>
        </w:r>
      </w:ins>
    </w:p>
    <w:p w14:paraId="7F12D0F2" w14:textId="3EBA83B5" w:rsidR="007949FD" w:rsidRDefault="007949FD">
      <w:pPr>
        <w:rPr>
          <w:ins w:id="842" w:author="CCCCC" w:date="2017-06-09T19:48:00Z"/>
        </w:rPr>
        <w:pPrChange w:id="843" w:author="CCCCC" w:date="2017-06-09T19:10:00Z">
          <w:pPr>
            <w:pStyle w:val="ListParagraph"/>
          </w:pPr>
        </w:pPrChange>
      </w:pPr>
      <w:ins w:id="844" w:author="CCCCC" w:date="2017-06-09T19:15:00Z">
        <w:r>
          <w:t>Ici, le point situé en début de chaque ligne sur la liste, ainsi que l</w:t>
        </w:r>
      </w:ins>
      <w:ins w:id="845" w:author="CCCCC" w:date="2017-06-09T19:16:00Z">
        <w:r>
          <w:t>’icône représentant un serveur sur la vue détaillée en haut à gauche, sont vert car l’hôte est démarré. Ils pourraient être également rouge lorsque l</w:t>
        </w:r>
      </w:ins>
      <w:ins w:id="846" w:author="CCCCC" w:date="2017-06-09T19:17:00Z">
        <w:r>
          <w:t>’hôte est ét</w:t>
        </w:r>
        <w:r w:rsidR="005965EF">
          <w:t>eint</w:t>
        </w:r>
        <w:r>
          <w:t xml:space="preserve">. </w:t>
        </w:r>
      </w:ins>
      <w:ins w:id="847" w:author="CCCCC" w:date="2017-06-09T19:18:00Z">
        <w:r w:rsidR="005965EF">
          <w:t xml:space="preserve">Le bug qui m’a été assigné consistait à afficher ces </w:t>
        </w:r>
        <w:r w:rsidR="0037711A">
          <w:t>icônes en orange lorsque que l</w:t>
        </w:r>
      </w:ins>
      <w:ins w:id="848" w:author="CCCCC" w:date="2017-06-09T19:19:00Z">
        <w:r w:rsidR="0037711A">
          <w:t>’hôte est démarré, mais qu’il est indisponible.</w:t>
        </w:r>
      </w:ins>
    </w:p>
    <w:p w14:paraId="0FE6D77E" w14:textId="77777777" w:rsidR="00FE0A69" w:rsidRDefault="00FE0A69">
      <w:pPr>
        <w:rPr>
          <w:ins w:id="849" w:author="CCCCC" w:date="2017-06-09T21:22:00Z"/>
        </w:rPr>
        <w:pPrChange w:id="850" w:author="CCCCC" w:date="2017-06-09T19:10:00Z">
          <w:pPr>
            <w:pStyle w:val="ListParagraph"/>
          </w:pPr>
        </w:pPrChange>
      </w:pPr>
      <w:ins w:id="851" w:author="CCCCC" w:date="2017-06-09T19:49:00Z">
        <w:r>
          <w:t xml:space="preserve">Un hôte est </w:t>
        </w:r>
      </w:ins>
      <w:ins w:id="852" w:author="CCCCC" w:date="2017-06-09T19:50:00Z">
        <w:r>
          <w:t>caractérisé</w:t>
        </w:r>
      </w:ins>
      <w:ins w:id="853" w:author="CCCCC" w:date="2017-06-09T19:49:00Z">
        <w:r>
          <w:t xml:space="preserve"> par différents attributs dont </w:t>
        </w:r>
      </w:ins>
      <w:ins w:id="854" w:author="CCCCC" w:date="2017-06-09T19:50:00Z">
        <w:r>
          <w:t xml:space="preserve">« power_state » qui est une chaine de caractères qui représente </w:t>
        </w:r>
      </w:ins>
      <w:ins w:id="855" w:author="CCCCC" w:date="2017-06-09T19:51:00Z">
        <w:r>
          <w:t xml:space="preserve">son </w:t>
        </w:r>
      </w:ins>
      <w:ins w:id="856" w:author="CCCCC" w:date="2017-06-09T19:50:00Z">
        <w:r>
          <w:t>état</w:t>
        </w:r>
      </w:ins>
      <w:ins w:id="857" w:author="CCCCC" w:date="2017-06-09T19:51:00Z">
        <w:r>
          <w:t xml:space="preserve">. </w:t>
        </w:r>
      </w:ins>
      <w:ins w:id="858" w:author="CCCCC" w:date="2017-06-09T19:56:00Z">
        <w:r w:rsidR="00585D2B">
          <w:t>S</w:t>
        </w:r>
      </w:ins>
      <w:ins w:id="859" w:author="CCCCC" w:date="2017-06-09T19:51:00Z">
        <w:r>
          <w:t>es valeurs possible</w:t>
        </w:r>
      </w:ins>
      <w:ins w:id="860" w:author="CCCCC" w:date="2017-06-09T19:56:00Z">
        <w:r w:rsidR="00585D2B">
          <w:t>s</w:t>
        </w:r>
      </w:ins>
      <w:ins w:id="861" w:author="CCCCC" w:date="2017-06-09T19:51:00Z">
        <w:r>
          <w:t xml:space="preserve"> sont « halted » (éteinte) ou</w:t>
        </w:r>
      </w:ins>
      <w:ins w:id="862" w:author="CCCCC" w:date="2017-06-09T19:53:00Z">
        <w:r>
          <w:t xml:space="preserve"> </w:t>
        </w:r>
      </w:ins>
      <w:ins w:id="863" w:author="CCCCC" w:date="2017-06-09T19:51:00Z">
        <w:r>
          <w:t xml:space="preserve">« Running » (allumé). </w:t>
        </w:r>
      </w:ins>
      <w:ins w:id="864" w:author="CCCCC" w:date="2017-06-09T19:53:00Z">
        <w:r>
          <w:t xml:space="preserve">Un hôte contient aussi un champs </w:t>
        </w:r>
      </w:ins>
      <w:ins w:id="865" w:author="CCCCC" w:date="2017-06-09T21:20:00Z">
        <w:r w:rsidR="00386330">
          <w:t>« enable »</w:t>
        </w:r>
      </w:ins>
      <w:ins w:id="866" w:author="CCCCC" w:date="2017-06-09T21:22:00Z">
        <w:r w:rsidR="00386330">
          <w:t xml:space="preserve"> qui est un booléen</w:t>
        </w:r>
      </w:ins>
      <w:ins w:id="867" w:author="CCCCC" w:date="2017-06-09T21:20:00Z">
        <w:r w:rsidR="00386330">
          <w:t xml:space="preserve"> qui définit s’il est disponible</w:t>
        </w:r>
      </w:ins>
      <w:ins w:id="868" w:author="CCCCC" w:date="2017-06-09T21:51:00Z">
        <w:r w:rsidR="00CF2AA4">
          <w:t>, ainsi qu’un champs « current_operations » qui est tableau de chaines de caractères représentant des opérations en court d</w:t>
        </w:r>
      </w:ins>
      <w:ins w:id="869" w:author="CCCCC" w:date="2017-06-09T21:52:00Z">
        <w:r w:rsidR="00CF2AA4">
          <w:t>’exécution</w:t>
        </w:r>
      </w:ins>
      <w:ins w:id="870" w:author="CCCCC" w:date="2017-06-09T19:54:00Z">
        <w:r>
          <w:t>. On définit qu’un hôte</w:t>
        </w:r>
      </w:ins>
      <w:ins w:id="871" w:author="CCCCC" w:date="2017-06-09T19:55:00Z">
        <w:r>
          <w:t xml:space="preserve"> est indisponible s’</w:t>
        </w:r>
        <w:r w:rsidR="0088294D">
          <w:t>il est allumé,</w:t>
        </w:r>
        <w:r>
          <w:t xml:space="preserve"> </w:t>
        </w:r>
      </w:ins>
      <w:ins w:id="872" w:author="CCCCC" w:date="2017-06-09T21:22:00Z">
        <w:r w:rsidR="00386330">
          <w:t xml:space="preserve">que </w:t>
        </w:r>
      </w:ins>
      <w:ins w:id="873" w:author="CCCCC" w:date="2017-06-09T19:55:00Z">
        <w:r w:rsidR="00386330">
          <w:t xml:space="preserve">son champs </w:t>
        </w:r>
      </w:ins>
      <w:ins w:id="874" w:author="CCCCC" w:date="2017-06-09T21:22:00Z">
        <w:r w:rsidR="00386330">
          <w:t>« </w:t>
        </w:r>
      </w:ins>
      <w:ins w:id="875" w:author="CCCCC" w:date="2017-06-09T19:55:00Z">
        <w:r w:rsidR="00386330">
          <w:t>enable</w:t>
        </w:r>
      </w:ins>
      <w:ins w:id="876" w:author="CCCCC" w:date="2017-06-09T21:22:00Z">
        <w:r w:rsidR="00386330">
          <w:t> »</w:t>
        </w:r>
      </w:ins>
      <w:ins w:id="877" w:author="CCCCC" w:date="2017-06-09T19:55:00Z">
        <w:r w:rsidR="00386330">
          <w:t xml:space="preserve"> est à </w:t>
        </w:r>
      </w:ins>
      <w:ins w:id="878" w:author="CCCCC" w:date="2017-06-09T21:22:00Z">
        <w:r w:rsidR="00386330">
          <w:t>« false »</w:t>
        </w:r>
      </w:ins>
      <w:ins w:id="879" w:author="CCCCC" w:date="2017-06-09T21:50:00Z">
        <w:r w:rsidR="0088294D">
          <w:t xml:space="preserve"> et qu</w:t>
        </w:r>
      </w:ins>
      <w:ins w:id="880" w:author="CCCCC" w:date="2017-06-09T21:53:00Z">
        <w:r w:rsidR="00CF2AA4">
          <w:t>’auc</w:t>
        </w:r>
      </w:ins>
      <w:ins w:id="881" w:author="CCCCC" w:date="2017-06-09T21:50:00Z">
        <w:r w:rsidR="0088294D">
          <w:t>une o</w:t>
        </w:r>
      </w:ins>
      <w:ins w:id="882" w:author="CCCCC" w:date="2017-06-09T21:52:00Z">
        <w:r w:rsidR="00CF2AA4">
          <w:t>p</w:t>
        </w:r>
      </w:ins>
      <w:ins w:id="883" w:author="CCCCC" w:date="2017-06-09T21:50:00Z">
        <w:r w:rsidR="0088294D">
          <w:t>ération</w:t>
        </w:r>
      </w:ins>
      <w:ins w:id="884" w:author="CCCCC" w:date="2017-06-09T21:53:00Z">
        <w:r w:rsidR="00CF2AA4">
          <w:t xml:space="preserve"> n’est en court</w:t>
        </w:r>
      </w:ins>
      <w:ins w:id="885" w:author="CCCCC" w:date="2017-06-09T21:22:00Z">
        <w:r w:rsidR="00386330">
          <w:t>.</w:t>
        </w:r>
      </w:ins>
    </w:p>
    <w:p w14:paraId="25E5AEC1" w14:textId="77777777" w:rsidR="00386330" w:rsidRDefault="0088294D">
      <w:pPr>
        <w:rPr>
          <w:ins w:id="886" w:author="CCCCC" w:date="2017-06-09T21:54:00Z"/>
          <w:noProof/>
          <w:lang w:eastAsia="fr-FR" w:bidi="ar-SA"/>
        </w:rPr>
        <w:pPrChange w:id="887" w:author="CCCCC" w:date="2017-06-09T19:10:00Z">
          <w:pPr>
            <w:pStyle w:val="ListParagraph"/>
          </w:pPr>
        </w:pPrChange>
      </w:pPr>
      <w:ins w:id="888" w:author="CCCCC" w:date="2017-06-09T21:49:00Z">
        <w:r>
          <w:rPr>
            <w:noProof/>
            <w:lang w:eastAsia="fr-FR" w:bidi="ar-SA"/>
          </w:rPr>
          <w:drawing>
            <wp:anchor distT="0" distB="0" distL="114300" distR="114300" simplePos="0" relativeHeight="251694592" behindDoc="0" locked="0" layoutInCell="1" allowOverlap="1" wp14:anchorId="6069EFC1" wp14:editId="5B1FBC2B">
              <wp:simplePos x="0" y="0"/>
              <wp:positionH relativeFrom="margin">
                <wp:align>center</wp:align>
              </wp:positionH>
              <wp:positionV relativeFrom="paragraph">
                <wp:posOffset>617855</wp:posOffset>
              </wp:positionV>
              <wp:extent cx="3784600" cy="798830"/>
              <wp:effectExtent l="0" t="0" r="635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84600" cy="798830"/>
                      </a:xfrm>
                      <a:prstGeom prst="rect">
                        <a:avLst/>
                      </a:prstGeom>
                    </pic:spPr>
                  </pic:pic>
                </a:graphicData>
              </a:graphic>
              <wp14:sizeRelH relativeFrom="margin">
                <wp14:pctWidth>0</wp14:pctWidth>
              </wp14:sizeRelH>
              <wp14:sizeRelV relativeFrom="margin">
                <wp14:pctHeight>0</wp14:pctHeight>
              </wp14:sizeRelV>
            </wp:anchor>
          </w:drawing>
        </w:r>
      </w:ins>
      <w:ins w:id="889" w:author="CCCCC" w:date="2017-06-09T21:23:00Z">
        <w:r w:rsidR="00386330">
          <w:t xml:space="preserve">Concernant le point, celui-ci est définit </w:t>
        </w:r>
      </w:ins>
      <w:ins w:id="890" w:author="CCCCC" w:date="2017-06-09T21:24:00Z">
        <w:r w:rsidR="00386330">
          <w:t xml:space="preserve">par le composant HostItem qui se situe </w:t>
        </w:r>
      </w:ins>
      <w:ins w:id="891" w:author="CCCCC" w:date="2017-06-09T21:23:00Z">
        <w:r w:rsidR="00386330">
          <w:t xml:space="preserve">dans le fichier </w:t>
        </w:r>
      </w:ins>
      <w:ins w:id="892" w:author="CCCCC" w:date="2017-06-09T21:24:00Z">
        <w:r w:rsidR="00386330">
          <w:t>src/xo-app/home/host-item.js</w:t>
        </w:r>
      </w:ins>
      <w:ins w:id="893" w:author="CCCCC" w:date="2017-06-09T21:25:00Z">
        <w:r w:rsidR="00386330">
          <w:t xml:space="preserve">. Il définit une ligne </w:t>
        </w:r>
      </w:ins>
      <w:ins w:id="894" w:author="CCCCC" w:date="2017-06-09T21:26:00Z">
        <w:r w:rsidR="00386330">
          <w:t xml:space="preserve">représentant un hôte </w:t>
        </w:r>
      </w:ins>
      <w:ins w:id="895" w:author="CCCCC" w:date="2017-06-09T21:25:00Z">
        <w:r w:rsidR="00386330">
          <w:t>dans le tableau</w:t>
        </w:r>
      </w:ins>
      <w:ins w:id="896" w:author="CCCCC" w:date="2017-06-09T21:26:00Z">
        <w:r w:rsidR="00386330">
          <w:t xml:space="preserve"> présent sur la capture d’écran ci-dessus.</w:t>
        </w:r>
      </w:ins>
      <w:ins w:id="897" w:author="CCCCC" w:date="2017-06-09T21:46:00Z">
        <w:r w:rsidRPr="0088294D">
          <w:rPr>
            <w:noProof/>
            <w:lang w:eastAsia="fr-FR" w:bidi="ar-SA"/>
          </w:rPr>
          <w:t xml:space="preserve"> </w:t>
        </w:r>
      </w:ins>
      <w:ins w:id="898" w:author="CCCCC" w:date="2017-06-09T21:47:00Z">
        <w:r>
          <w:rPr>
            <w:noProof/>
            <w:lang w:eastAsia="fr-FR" w:bidi="ar-SA"/>
          </w:rPr>
          <w:t>Sa fonction « render » contient le contenant à l</w:t>
        </w:r>
      </w:ins>
      <w:ins w:id="899" w:author="CCCCC" w:date="2017-06-09T21:49:00Z">
        <w:r>
          <w:rPr>
            <w:noProof/>
            <w:lang w:eastAsia="fr-FR" w:bidi="ar-SA"/>
          </w:rPr>
          <w:t>’origine le code suivant :</w:t>
        </w:r>
      </w:ins>
    </w:p>
    <w:p w14:paraId="776DDB81" w14:textId="77777777" w:rsidR="00CF2AA4" w:rsidRDefault="00CF2AA4">
      <w:pPr>
        <w:rPr>
          <w:ins w:id="900" w:author="CCCCC" w:date="2017-06-09T23:35:00Z"/>
          <w:noProof/>
          <w:lang w:eastAsia="fr-FR" w:bidi="ar-SA"/>
        </w:rPr>
        <w:pPrChange w:id="901" w:author="CCCCC" w:date="2017-06-09T19:10:00Z">
          <w:pPr>
            <w:pStyle w:val="ListParagraph"/>
          </w:pPr>
        </w:pPrChange>
      </w:pPr>
      <w:ins w:id="902" w:author="CCCCC" w:date="2017-06-09T21:54:00Z">
        <w:r>
          <w:rPr>
            <w:noProof/>
            <w:lang w:eastAsia="fr-FR" w:bidi="ar-SA"/>
          </w:rPr>
          <w:t xml:space="preserve">Le point est représente par le composant </w:t>
        </w:r>
      </w:ins>
      <w:ins w:id="903" w:author="CCCCC" w:date="2017-06-09T21:55:00Z">
        <w:r>
          <w:rPr>
            <w:noProof/>
            <w:lang w:eastAsia="fr-FR" w:bidi="ar-SA"/>
          </w:rPr>
          <w:t>« </w:t>
        </w:r>
      </w:ins>
      <w:ins w:id="904" w:author="CCCCC" w:date="2017-06-09T21:54:00Z">
        <w:r>
          <w:rPr>
            <w:noProof/>
            <w:lang w:eastAsia="fr-FR" w:bidi="ar-SA"/>
          </w:rPr>
          <w:t>Icon</w:t>
        </w:r>
      </w:ins>
      <w:ins w:id="905" w:author="CCCCC" w:date="2017-06-09T21:55:00Z">
        <w:r>
          <w:rPr>
            <w:noProof/>
            <w:lang w:eastAsia="fr-FR" w:bidi="ar-SA"/>
          </w:rPr>
          <w:t xml:space="preserve"> » qui a une propriété icon. </w:t>
        </w:r>
      </w:ins>
      <w:ins w:id="906" w:author="CCCCC" w:date="2017-06-09T21:56:00Z">
        <w:r>
          <w:rPr>
            <w:noProof/>
            <w:lang w:eastAsia="fr-FR" w:bidi="ar-SA"/>
          </w:rPr>
          <w:t>On passe à cette propriété l</w:t>
        </w:r>
      </w:ins>
      <w:ins w:id="907" w:author="CCCCC" w:date="2017-06-09T21:57:00Z">
        <w:r>
          <w:rPr>
            <w:noProof/>
            <w:lang w:eastAsia="fr-FR" w:bidi="ar-SA"/>
          </w:rPr>
          <w:t>’état de l’hôte. En fonction de cette valeur, le composant va choisir un style qui va modifier</w:t>
        </w:r>
      </w:ins>
      <w:ins w:id="908" w:author="CCCCC" w:date="2017-06-09T21:58:00Z">
        <w:r>
          <w:rPr>
            <w:noProof/>
            <w:lang w:eastAsia="fr-FR" w:bidi="ar-SA"/>
          </w:rPr>
          <w:t xml:space="preserve"> la couleur</w:t>
        </w:r>
      </w:ins>
      <w:ins w:id="909" w:author="CCCCC" w:date="2017-06-09T21:59:00Z">
        <w:r>
          <w:rPr>
            <w:noProof/>
            <w:lang w:eastAsia="fr-FR" w:bidi="ar-SA"/>
          </w:rPr>
          <w:t xml:space="preserve"> du point.</w:t>
        </w:r>
      </w:ins>
      <w:ins w:id="910" w:author="CCCCC" w:date="2017-06-09T22:00:00Z">
        <w:r>
          <w:rPr>
            <w:noProof/>
            <w:lang w:eastAsia="fr-FR" w:bidi="ar-SA"/>
          </w:rPr>
          <w:t xml:space="preserve"> On peut voir que lorsqu’une opération est en court, </w:t>
        </w:r>
      </w:ins>
      <w:ins w:id="911" w:author="CCCCC" w:date="2017-06-09T22:01:00Z">
        <w:r w:rsidR="00091876">
          <w:rPr>
            <w:noProof/>
            <w:lang w:eastAsia="fr-FR" w:bidi="ar-SA"/>
          </w:rPr>
          <w:t>un ic</w:t>
        </w:r>
      </w:ins>
      <w:ins w:id="912" w:author="CCCCC" w:date="2017-06-09T22:02:00Z">
        <w:r w:rsidR="00091876">
          <w:rPr>
            <w:noProof/>
            <w:lang w:eastAsia="fr-FR" w:bidi="ar-SA"/>
          </w:rPr>
          <w:t>ô</w:t>
        </w:r>
      </w:ins>
      <w:ins w:id="913" w:author="CCCCC" w:date="2017-06-09T22:01:00Z">
        <w:r w:rsidR="00091876">
          <w:rPr>
            <w:noProof/>
            <w:lang w:eastAsia="fr-FR" w:bidi="ar-SA"/>
          </w:rPr>
          <w:t>n</w:t>
        </w:r>
      </w:ins>
      <w:ins w:id="914" w:author="CCCCC" w:date="2017-06-09T22:02:00Z">
        <w:r w:rsidR="00091876">
          <w:rPr>
            <w:noProof/>
            <w:lang w:eastAsia="fr-FR" w:bidi="ar-SA"/>
          </w:rPr>
          <w:t>e</w:t>
        </w:r>
      </w:ins>
      <w:ins w:id="915" w:author="CCCCC" w:date="2017-06-09T22:01:00Z">
        <w:r w:rsidR="00091876">
          <w:rPr>
            <w:noProof/>
            <w:lang w:eastAsia="fr-FR" w:bidi="ar-SA"/>
          </w:rPr>
          <w:t xml:space="preserve"> de type « busy » est affiché. Un tel ic</w:t>
        </w:r>
      </w:ins>
      <w:ins w:id="916" w:author="CCCCC" w:date="2017-06-09T22:02:00Z">
        <w:r w:rsidR="00091876">
          <w:rPr>
            <w:noProof/>
            <w:lang w:eastAsia="fr-FR" w:bidi="ar-SA"/>
          </w:rPr>
          <w:t xml:space="preserve">ône s’affiche bien en orange, mais son appelation ne correspondant pas à l’état d’un hôte indisponible, nous allons utiliser ce composant </w:t>
        </w:r>
      </w:ins>
      <w:ins w:id="917" w:author="CCCCC" w:date="2017-06-09T22:03:00Z">
        <w:r w:rsidR="00091876">
          <w:rPr>
            <w:noProof/>
            <w:lang w:eastAsia="fr-FR" w:bidi="ar-SA"/>
          </w:rPr>
          <w:t xml:space="preserve">avec son attribut </w:t>
        </w:r>
      </w:ins>
      <w:ins w:id="918" w:author="CCCCC" w:date="2017-06-09T22:04:00Z">
        <w:r w:rsidR="00091876">
          <w:rPr>
            <w:noProof/>
            <w:lang w:eastAsia="fr-FR" w:bidi="ar-SA"/>
          </w:rPr>
          <w:t xml:space="preserve">« icon » </w:t>
        </w:r>
      </w:ins>
      <w:ins w:id="919" w:author="CCCCC" w:date="2017-06-09T22:03:00Z">
        <w:r w:rsidR="00091876">
          <w:rPr>
            <w:noProof/>
            <w:lang w:eastAsia="fr-FR" w:bidi="ar-SA"/>
          </w:rPr>
          <w:t xml:space="preserve">à </w:t>
        </w:r>
      </w:ins>
      <w:ins w:id="920" w:author="CCCCC" w:date="2017-06-09T22:04:00Z">
        <w:r w:rsidR="00091876">
          <w:rPr>
            <w:noProof/>
            <w:lang w:eastAsia="fr-FR" w:bidi="ar-SA"/>
          </w:rPr>
          <w:t>une valeur « disabled »</w:t>
        </w:r>
      </w:ins>
      <w:ins w:id="921" w:author="CCCCC" w:date="2017-06-09T23:28:00Z">
        <w:r w:rsidR="00ED464C">
          <w:rPr>
            <w:noProof/>
            <w:lang w:eastAsia="fr-FR" w:bidi="ar-SA"/>
          </w:rPr>
          <w:t>.</w:t>
        </w:r>
      </w:ins>
      <w:ins w:id="922" w:author="CCCCC" w:date="2017-06-09T23:30:00Z">
        <w:r w:rsidR="00ED464C">
          <w:rPr>
            <w:noProof/>
            <w:lang w:eastAsia="fr-FR" w:bidi="ar-SA"/>
          </w:rPr>
          <w:t xml:space="preserve"> C’est dans le fichier icons.</w:t>
        </w:r>
      </w:ins>
      <w:ins w:id="923" w:author="CCCCC" w:date="2017-06-09T23:31:00Z">
        <w:r w:rsidR="00ED464C">
          <w:rPr>
            <w:noProof/>
            <w:lang w:eastAsia="fr-FR" w:bidi="ar-SA"/>
          </w:rPr>
          <w:t>scss</w:t>
        </w:r>
        <w:r w:rsidR="003E5D3E">
          <w:rPr>
            <w:noProof/>
            <w:lang w:eastAsia="fr-FR" w:bidi="ar-SA"/>
          </w:rPr>
          <w:t xml:space="preserve"> situé dans le dossier xo-app que sont definis les différents </w:t>
        </w:r>
      </w:ins>
      <w:ins w:id="924" w:author="CCCCC" w:date="2017-06-09T23:34:00Z">
        <w:r w:rsidR="003E5D3E">
          <w:rPr>
            <w:noProof/>
            <w:lang w:eastAsia="fr-FR" w:bidi="ar-SA"/>
          </w:rPr>
          <w:t>style qu’un icône peut prendre</w:t>
        </w:r>
      </w:ins>
      <w:ins w:id="925" w:author="CCCCC" w:date="2017-06-09T23:35:00Z">
        <w:r w:rsidR="003E5D3E">
          <w:rPr>
            <w:noProof/>
            <w:lang w:eastAsia="fr-FR" w:bidi="ar-SA"/>
          </w:rPr>
          <w:t>. On y définit donc un style disabled :</w:t>
        </w:r>
      </w:ins>
    </w:p>
    <w:p w14:paraId="4C8AE94F" w14:textId="77777777" w:rsidR="003E5D3E" w:rsidRDefault="003E5D3E">
      <w:pPr>
        <w:rPr>
          <w:ins w:id="926" w:author="CCCCC" w:date="2017-06-09T23:45:00Z"/>
        </w:rPr>
        <w:pPrChange w:id="927" w:author="CCCCC" w:date="2017-06-09T19:10:00Z">
          <w:pPr>
            <w:pStyle w:val="ListParagraph"/>
          </w:pPr>
        </w:pPrChange>
      </w:pPr>
      <w:ins w:id="928" w:author="CCCCC" w:date="2017-06-09T23:38:00Z">
        <w:r>
          <w:rPr>
            <w:noProof/>
            <w:lang w:eastAsia="fr-FR" w:bidi="ar-SA"/>
          </w:rPr>
          <w:drawing>
            <wp:anchor distT="0" distB="0" distL="114300" distR="114300" simplePos="0" relativeHeight="251695616" behindDoc="0" locked="0" layoutInCell="1" allowOverlap="1" wp14:anchorId="6B829D87" wp14:editId="0CE23111">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76425" cy="1184275"/>
                      </a:xfrm>
                      <a:prstGeom prst="rect">
                        <a:avLst/>
                      </a:prstGeom>
                    </pic:spPr>
                  </pic:pic>
                </a:graphicData>
              </a:graphic>
              <wp14:sizeRelH relativeFrom="margin">
                <wp14:pctWidth>0</wp14:pctWidth>
              </wp14:sizeRelH>
              <wp14:sizeRelV relativeFrom="margin">
                <wp14:pctHeight>0</wp14:pctHeight>
              </wp14:sizeRelV>
            </wp:anchor>
          </w:drawing>
        </w:r>
      </w:ins>
      <w:ins w:id="929" w:author="CCCCC" w:date="2017-06-09T23:39:00Z">
        <w:r>
          <w:t xml:space="preserve">Les règles de style définies se trouve encapsulées dans une balise nommée </w:t>
        </w:r>
      </w:ins>
      <w:ins w:id="930" w:author="CCCCC" w:date="2017-06-09T23:40:00Z">
        <w:r>
          <w:t>« </w:t>
        </w:r>
      </w:ins>
      <w:ins w:id="931" w:author="CCCCC" w:date="2017-06-09T23:39:00Z">
        <w:r>
          <w:t>.xo-icon</w:t>
        </w:r>
      </w:ins>
      <w:ins w:id="932" w:author="CCCCC" w:date="2017-06-09T23:40:00Z">
        <w:r>
          <w:t> »</w:t>
        </w:r>
      </w:ins>
      <w:ins w:id="933" w:author="CCCCC" w:date="2017-06-09T23:42:00Z">
        <w:r w:rsidR="00D2744D">
          <w:t>,</w:t>
        </w:r>
      </w:ins>
      <w:ins w:id="934" w:author="CCCCC" w:date="2017-06-09T23:40:00Z">
        <w:r>
          <w:t xml:space="preserve"> </w:t>
        </w:r>
      </w:ins>
      <w:ins w:id="935" w:author="CCCCC" w:date="2017-06-09T23:41:00Z">
        <w:r>
          <w:t>c</w:t>
        </w:r>
      </w:ins>
      <w:ins w:id="936" w:author="CCCCC" w:date="2017-06-09T23:40:00Z">
        <w:r>
          <w:t xml:space="preserve">e qui signifie </w:t>
        </w:r>
      </w:ins>
      <w:ins w:id="937" w:author="CCCCC" w:date="2017-06-09T23:41:00Z">
        <w:r>
          <w:t>qu</w:t>
        </w:r>
      </w:ins>
      <w:ins w:id="938" w:author="CCCCC" w:date="2017-06-09T23:42:00Z">
        <w:r w:rsidR="00D2744D">
          <w:t>e, quand la page HTML sera générée</w:t>
        </w:r>
      </w:ins>
      <w:ins w:id="939" w:author="CCCCC" w:date="2017-06-09T23:43:00Z">
        <w:r w:rsidR="00D2744D">
          <w:t> </w:t>
        </w:r>
      </w:ins>
      <w:ins w:id="940" w:author="CCCCC" w:date="2017-06-09T23:42:00Z">
        <w:r w:rsidR="00D2744D">
          <w:t>;</w:t>
        </w:r>
      </w:ins>
      <w:ins w:id="941" w:author="CCCCC" w:date="2017-06-09T23:43:00Z">
        <w:r w:rsidR="00D2744D">
          <w:t xml:space="preserve"> </w:t>
        </w:r>
      </w:ins>
      <w:ins w:id="942" w:author="CCCCC" w:date="2017-06-09T23:41:00Z">
        <w:r>
          <w:t xml:space="preserve">elles s’appliqueront sur </w:t>
        </w:r>
      </w:ins>
      <w:ins w:id="943" w:author="CCCCC" w:date="2017-06-09T23:42:00Z">
        <w:r w:rsidR="00D2744D">
          <w:t xml:space="preserve">les </w:t>
        </w:r>
      </w:ins>
      <w:ins w:id="944" w:author="CCCCC" w:date="2017-06-09T23:41:00Z">
        <w:r>
          <w:t>élément</w:t>
        </w:r>
      </w:ins>
      <w:ins w:id="945" w:author="CCCCC" w:date="2017-06-09T23:42:00Z">
        <w:r w:rsidR="00D2744D">
          <w:t>s</w:t>
        </w:r>
      </w:ins>
      <w:ins w:id="946" w:author="CCCCC" w:date="2017-06-09T23:41:00Z">
        <w:r>
          <w:t xml:space="preserve"> de class</w:t>
        </w:r>
      </w:ins>
      <w:ins w:id="947" w:author="CCCCC" w:date="2017-06-09T23:42:00Z">
        <w:r w:rsidR="00D2744D">
          <w:t>e</w:t>
        </w:r>
      </w:ins>
      <w:ins w:id="948" w:author="CCCCC" w:date="2017-06-09T23:41:00Z">
        <w:r>
          <w:t xml:space="preserve"> « </w:t>
        </w:r>
        <w:r w:rsidR="00D2744D">
          <w:t xml:space="preserve">xo-icon-disabled ». </w:t>
        </w:r>
      </w:ins>
      <w:ins w:id="949" w:author="CCCCC" w:date="2017-06-09T23:45:00Z">
        <w:r w:rsidR="00D2744D">
          <w:t xml:space="preserve"> </w:t>
        </w:r>
        <w:r w:rsidR="00D2744D">
          <w:rPr>
            <w:color w:val="FF0000"/>
          </w:rPr>
          <w:t>.fa ???</w:t>
        </w:r>
      </w:ins>
    </w:p>
    <w:p w14:paraId="082568E0" w14:textId="77777777" w:rsidR="00D2744D" w:rsidRDefault="00F0256C">
      <w:pPr>
        <w:rPr>
          <w:ins w:id="950" w:author="CCCCC" w:date="2017-06-09T23:53:00Z"/>
        </w:rPr>
        <w:pPrChange w:id="951" w:author="CCCCC" w:date="2017-06-09T19:10:00Z">
          <w:pPr>
            <w:pStyle w:val="ListParagraph"/>
          </w:pPr>
        </w:pPrChange>
      </w:pPr>
      <w:ins w:id="952" w:author="CCCCC" w:date="2017-06-09T21:46:00Z">
        <w:r>
          <w:rPr>
            <w:noProof/>
            <w:lang w:eastAsia="fr-FR" w:bidi="ar-SA"/>
          </w:rPr>
          <w:drawing>
            <wp:anchor distT="0" distB="0" distL="114300" distR="114300" simplePos="0" relativeHeight="251693568" behindDoc="0" locked="0" layoutInCell="1" allowOverlap="1" wp14:anchorId="5C8117BD" wp14:editId="5F78A133">
              <wp:simplePos x="0" y="0"/>
              <wp:positionH relativeFrom="margin">
                <wp:align>center</wp:align>
              </wp:positionH>
              <wp:positionV relativeFrom="paragraph">
                <wp:posOffset>953770</wp:posOffset>
              </wp:positionV>
              <wp:extent cx="3933825" cy="11633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33825" cy="1163320"/>
                      </a:xfrm>
                      <a:prstGeom prst="rect">
                        <a:avLst/>
                      </a:prstGeom>
                    </pic:spPr>
                  </pic:pic>
                </a:graphicData>
              </a:graphic>
              <wp14:sizeRelH relativeFrom="margin">
                <wp14:pctWidth>0</wp14:pctWidth>
              </wp14:sizeRelH>
              <wp14:sizeRelV relativeFrom="margin">
                <wp14:pctHeight>0</wp14:pctHeight>
              </wp14:sizeRelV>
            </wp:anchor>
          </w:drawing>
        </w:r>
      </w:ins>
      <w:ins w:id="953" w:author="CCCCC" w:date="2017-06-09T23:46:00Z">
        <w:r w:rsidR="00D2744D">
          <w:t>Il va ensuite falloir revoir la condition d</w:t>
        </w:r>
      </w:ins>
      <w:ins w:id="954" w:author="CCCCC" w:date="2017-06-09T23:47:00Z">
        <w:r w:rsidR="00D2744D">
          <w:t xml:space="preserve">’affichage de l’icône « disabled ». </w:t>
        </w:r>
      </w:ins>
      <w:ins w:id="955" w:author="CCCCC" w:date="2017-06-09T23:48:00Z">
        <w:r w:rsidR="00D2744D">
          <w:t>S’il y a des opérations en court, ce cas ne change pas, et l’icône « busy » est affiché.</w:t>
        </w:r>
      </w:ins>
      <w:ins w:id="956" w:author="CCCCC" w:date="2017-06-09T23:50:00Z">
        <w:r w:rsidR="00D2744D">
          <w:t xml:space="preserve"> Sinon, dans le cas où l’h</w:t>
        </w:r>
      </w:ins>
      <w:ins w:id="957" w:author="CCCCC" w:date="2017-06-09T23:51:00Z">
        <w:r w:rsidR="00D2744D">
          <w:t>ô</w:t>
        </w:r>
      </w:ins>
      <w:ins w:id="958" w:author="CCCCC" w:date="2017-06-09T23:50:00Z">
        <w:r w:rsidR="00D2744D">
          <w:t>te</w:t>
        </w:r>
      </w:ins>
      <w:ins w:id="959" w:author="CCCCC" w:date="2017-06-09T23:51:00Z">
        <w:r w:rsidR="00D2744D">
          <w:t xml:space="preserve"> est </w:t>
        </w:r>
        <w:r w:rsidR="00D2744D">
          <w:lastRenderedPageBreak/>
          <w:t xml:space="preserve">démarré et qu’il n’est pas disponible, </w:t>
        </w:r>
      </w:ins>
      <w:ins w:id="960" w:author="CCCCC" w:date="2017-06-09T23:52:00Z">
        <w:r>
          <w:t xml:space="preserve">c’est </w:t>
        </w:r>
      </w:ins>
      <w:ins w:id="961" w:author="CCCCC" w:date="2017-06-09T23:51:00Z">
        <w:r w:rsidR="00D2744D">
          <w:t>l’icône « disabled »</w:t>
        </w:r>
      </w:ins>
      <w:ins w:id="962" w:author="CCCCC" w:date="2017-06-09T23:52:00Z">
        <w:r>
          <w:t>, sinon, on affiche l’icône correspondant au champs « power_state ». Ce qui donne le code suivant :</w:t>
        </w:r>
      </w:ins>
    </w:p>
    <w:p w14:paraId="1E34FF71" w14:textId="77777777" w:rsidR="00F0256C" w:rsidRDefault="00F0256C">
      <w:pPr>
        <w:rPr>
          <w:ins w:id="963" w:author="CCCCC" w:date="2017-06-09T23:59:00Z"/>
        </w:rPr>
        <w:pPrChange w:id="964" w:author="CCCCC" w:date="2017-06-09T19:10:00Z">
          <w:pPr>
            <w:pStyle w:val="ListParagraph"/>
          </w:pPr>
        </w:pPrChange>
      </w:pPr>
      <w:ins w:id="965" w:author="CCCCC" w:date="2017-06-09T23:54:00Z">
        <w:r>
          <w:t xml:space="preserve">Pour ce qui est de l’icône présent dans la vue détaille de l’hôte, il définit dans </w:t>
        </w:r>
      </w:ins>
      <w:ins w:id="966" w:author="CCCCC" w:date="2017-06-09T23:55:00Z">
        <w:r>
          <w:t xml:space="preserve">le composant « Host » du </w:t>
        </w:r>
      </w:ins>
      <w:ins w:id="967" w:author="CCCCC" w:date="2017-06-09T23:54:00Z">
        <w:r>
          <w:t xml:space="preserve">fichier </w:t>
        </w:r>
      </w:ins>
      <w:ins w:id="968" w:author="CCCCC" w:date="2017-06-09T23:55:00Z">
        <w:r>
          <w:t>src/xo-app/host/</w:t>
        </w:r>
      </w:ins>
      <w:ins w:id="969" w:author="CCCCC" w:date="2017-06-09T23:54:00Z">
        <w:r>
          <w:t>index.js</w:t>
        </w:r>
      </w:ins>
      <w:ins w:id="970" w:author="CCCCC" w:date="2017-06-09T23:56:00Z">
        <w:r>
          <w:t>.</w:t>
        </w:r>
      </w:ins>
      <w:ins w:id="971" w:author="CCCCC" w:date="2017-06-09T23:57:00Z">
        <w:r>
          <w:t xml:space="preserve"> Il est définit par une fonction « header » qui renvoie le rendu du haut de la page. </w:t>
        </w:r>
      </w:ins>
      <w:ins w:id="972" w:author="CCCCC" w:date="2017-06-09T23:59:00Z">
        <w:r>
          <w:t xml:space="preserve">Le composant qui doit être modifié est instancié dans cette fonction. </w:t>
        </w:r>
        <w:r w:rsidR="007366E9">
          <w:t xml:space="preserve">Il modifié </w:t>
        </w:r>
      </w:ins>
      <w:ins w:id="973" w:author="CCCCC" w:date="2017-06-10T00:00:00Z">
        <w:r w:rsidR="007366E9">
          <w:t>avec</w:t>
        </w:r>
      </w:ins>
      <w:ins w:id="974" w:author="CCCCC" w:date="2017-06-09T23:59:00Z">
        <w:r>
          <w:t xml:space="preserve"> la même </w:t>
        </w:r>
      </w:ins>
      <w:ins w:id="975" w:author="CCCCC" w:date="2017-06-10T00:01:00Z">
        <w:r w:rsidR="007366E9">
          <w:t>condition que précemment</w:t>
        </w:r>
      </w:ins>
      <w:ins w:id="976" w:author="CCCCC" w:date="2017-06-09T23:59:00Z">
        <w:r>
          <w:t>.</w:t>
        </w:r>
      </w:ins>
    </w:p>
    <w:p w14:paraId="72385004" w14:textId="77777777" w:rsidR="00D501A2" w:rsidRPr="00D501A2" w:rsidDel="007949FD" w:rsidRDefault="00D501A2">
      <w:pPr>
        <w:rPr>
          <w:moveFrom w:id="977" w:author="CCCCC" w:date="2017-06-09T19:11:00Z"/>
        </w:rPr>
        <w:pPrChange w:id="978" w:author="CCCCC" w:date="2017-06-09T19:10:00Z">
          <w:pPr>
            <w:pStyle w:val="ListParagraph"/>
          </w:pPr>
        </w:pPrChange>
      </w:pPr>
      <w:moveFromRangeStart w:id="979" w:author="CCCCC" w:date="2017-06-09T19:11:00Z" w:name="move484798818"/>
      <w:moveFrom w:id="980" w:author="CCCCC" w:date="2017-06-09T19:11:00Z">
        <w:r w:rsidDel="007949FD">
          <w:t>Découverte de XOWeb</w:t>
        </w:r>
      </w:moveFrom>
    </w:p>
    <w:p w14:paraId="75628B9B" w14:textId="77777777" w:rsidR="000D7996" w:rsidRDefault="000D7996">
      <w:pPr>
        <w:pStyle w:val="Heading3"/>
        <w:rPr>
          <w:ins w:id="981" w:author="CCCCC" w:date="2017-06-10T15:32:00Z"/>
        </w:rPr>
        <w:pPrChange w:id="982" w:author="CCCCC" w:date="2017-06-11T20:52:00Z">
          <w:pPr>
            <w:pStyle w:val="Heading4"/>
          </w:pPr>
        </w:pPrChange>
      </w:pPr>
      <w:bookmarkStart w:id="983" w:name="_Toc485664088"/>
      <w:moveFromRangeEnd w:id="979"/>
      <w:r>
        <w:t>Demander une confirmation quand une mise à jour est faite depuis la vue d'un pool</w:t>
      </w:r>
      <w:bookmarkEnd w:id="983"/>
    </w:p>
    <w:p w14:paraId="6092B7B6" w14:textId="77777777" w:rsidR="008F6699" w:rsidRDefault="00FD3415">
      <w:pPr>
        <w:rPr>
          <w:ins w:id="984" w:author="CCCCC" w:date="2017-06-10T16:12:00Z"/>
        </w:rPr>
        <w:pPrChange w:id="985" w:author="CCCCC" w:date="2017-06-10T15:32:00Z">
          <w:pPr>
            <w:pStyle w:val="Heading4"/>
          </w:pPr>
        </w:pPrChange>
      </w:pPr>
      <w:ins w:id="986" w:author="CCCCC" w:date="2017-06-10T15:58:00Z">
        <w:r>
          <w:t>La seconde tâche concernant Xen Orchestra qui m’a été confiée était d</w:t>
        </w:r>
      </w:ins>
      <w:ins w:id="987" w:author="CCCCC" w:date="2017-06-10T15:59:00Z">
        <w:r>
          <w:t>’afficher un message de mise en garde lorsqu’une mise à jour d’un hôte</w:t>
        </w:r>
      </w:ins>
      <w:ins w:id="988" w:author="CCCCC" w:date="2017-06-10T16:00:00Z">
        <w:r>
          <w:t xml:space="preserve"> est installée depuis la vue de l’hôte. </w:t>
        </w:r>
      </w:ins>
      <w:ins w:id="989" w:author="CCCCC" w:date="2017-06-10T16:01:00Z">
        <w:r>
          <w:t xml:space="preserve">Il y a </w:t>
        </w:r>
      </w:ins>
      <w:ins w:id="990" w:author="CCCCC" w:date="2017-06-10T16:11:00Z">
        <w:r w:rsidR="007107EF">
          <w:t>plusieurs manières de</w:t>
        </w:r>
      </w:ins>
      <w:ins w:id="991" w:author="CCCCC" w:date="2017-06-10T16:00:00Z">
        <w:r>
          <w:t xml:space="preserve"> mettre à jour un hôte</w:t>
        </w:r>
      </w:ins>
    </w:p>
    <w:p w14:paraId="293C3178" w14:textId="6998BC30" w:rsidR="00353380" w:rsidRDefault="00A9463A">
      <w:pPr>
        <w:pStyle w:val="ListParagraph"/>
        <w:numPr>
          <w:ilvl w:val="0"/>
          <w:numId w:val="17"/>
        </w:numPr>
        <w:rPr>
          <w:ins w:id="992" w:author="CCCCC" w:date="2017-06-13T18:18:00Z"/>
        </w:rPr>
        <w:pPrChange w:id="993" w:author="CCCCC" w:date="2017-06-15T22:49:00Z">
          <w:pPr>
            <w:pStyle w:val="Heading4"/>
          </w:pPr>
        </w:pPrChange>
      </w:pPr>
      <w:ins w:id="994" w:author="CCCCC" w:date="2017-06-10T16:12:00Z">
        <w:r>
          <w:t>A partir de la vue d’un pool, une mise à jour globale des h</w:t>
        </w:r>
      </w:ins>
      <w:ins w:id="995" w:author="CCCCC" w:date="2017-06-10T16:13:00Z">
        <w:r>
          <w:t>ôte</w:t>
        </w:r>
      </w:ins>
      <w:ins w:id="996" w:author="CCCCC" w:date="2017-06-10T16:14:00Z">
        <w:r>
          <w:t>s</w:t>
        </w:r>
      </w:ins>
      <w:ins w:id="997" w:author="CCCCC" w:date="2017-06-10T16:13:00Z">
        <w:r>
          <w:t xml:space="preserve"> qu’il héberge.</w:t>
        </w:r>
      </w:ins>
      <w:ins w:id="998" w:author="CCCCC" w:date="2017-06-10T16:14:00Z">
        <w:r>
          <w:t xml:space="preserve"> </w:t>
        </w:r>
      </w:ins>
      <w:ins w:id="999" w:author="CCCCC" w:date="2017-06-10T16:13:00Z">
        <w:r>
          <w:t>Dans</w:t>
        </w:r>
      </w:ins>
      <w:ins w:id="1000" w:author="CCCCC" w:date="2017-06-10T16:14:00Z">
        <w:r>
          <w:t xml:space="preserve"> ce cas un al</w:t>
        </w:r>
        <w:r w:rsidR="00A92189">
          <w:t>gorithme intelligent est exécuté</w:t>
        </w:r>
        <w:r>
          <w:t xml:space="preserve"> et va </w:t>
        </w:r>
      </w:ins>
      <w:ins w:id="1001" w:author="CCCCC" w:date="2017-06-10T16:15:00Z">
        <w:r>
          <w:t>choisir les mises à jour nécessaire</w:t>
        </w:r>
      </w:ins>
      <w:ins w:id="1002" w:author="CCCCC" w:date="2017-06-10T16:16:00Z">
        <w:r>
          <w:t>.</w:t>
        </w:r>
      </w:ins>
    </w:p>
    <w:p w14:paraId="1D23DE3A" w14:textId="5DF43CD9" w:rsidR="00A9463A" w:rsidRDefault="00A9463A">
      <w:pPr>
        <w:pStyle w:val="ListParagraph"/>
        <w:numPr>
          <w:ilvl w:val="0"/>
          <w:numId w:val="17"/>
        </w:numPr>
        <w:rPr>
          <w:ins w:id="1003" w:author="CCCCC" w:date="2017-06-10T16:27:00Z"/>
        </w:rPr>
        <w:pPrChange w:id="1004" w:author="CCCCC" w:date="2017-06-10T16:27:00Z">
          <w:pPr>
            <w:pStyle w:val="Heading4"/>
          </w:pPr>
        </w:pPrChange>
      </w:pPr>
      <w:ins w:id="1005" w:author="CCCCC" w:date="2017-06-10T16:15:00Z">
        <w:r>
          <w:t>A partir de la vue d</w:t>
        </w:r>
      </w:ins>
      <w:ins w:id="1006" w:author="CCCCC" w:date="2017-06-10T16:16:00Z">
        <w:r>
          <w:t xml:space="preserve">’un hôte, l’utilisateur peut choisir les mises à jour qu’il veut installer. </w:t>
        </w:r>
      </w:ins>
      <w:ins w:id="1007" w:author="CCCCC" w:date="2017-06-10T16:17:00Z">
        <w:r>
          <w:t>Seulement cette méthode peut entrainer des conflits. C’est pourquoi il est nécessaire d’en avertir l</w:t>
        </w:r>
      </w:ins>
      <w:ins w:id="1008" w:author="CCCCC" w:date="2017-06-10T16:18:00Z">
        <w:r>
          <w:t>’utilisateur.</w:t>
        </w:r>
      </w:ins>
    </w:p>
    <w:p w14:paraId="790F4CAD" w14:textId="1A3FF167" w:rsidR="009E097B" w:rsidRDefault="00A92189">
      <w:pPr>
        <w:rPr>
          <w:ins w:id="1009" w:author="CCCCC" w:date="2017-06-10T21:56:00Z"/>
        </w:rPr>
        <w:pPrChange w:id="1010" w:author="CCCCC" w:date="2017-06-10T16:27:00Z">
          <w:pPr>
            <w:pStyle w:val="Heading4"/>
          </w:pPr>
        </w:pPrChange>
      </w:pPr>
      <w:ins w:id="1011" w:author="CCCCC" w:date="2017-06-13T18:17:00Z">
        <w:r>
          <w:rPr>
            <w:noProof/>
            <w:lang w:eastAsia="fr-FR" w:bidi="ar-SA"/>
          </w:rPr>
          <w:drawing>
            <wp:anchor distT="0" distB="0" distL="114300" distR="114300" simplePos="0" relativeHeight="251703808" behindDoc="0" locked="0" layoutInCell="1" allowOverlap="1" wp14:anchorId="71393FC9" wp14:editId="6A08A879">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12" w:author="CCCCC" w:date="2017-06-10T16:32:00Z">
        <w:r w:rsidR="00EB7417">
          <w:t>C’est en appuyant sur un des boutons bleus à droite que l</w:t>
        </w:r>
      </w:ins>
      <w:ins w:id="1013" w:author="CCCCC" w:date="2017-06-10T16:33:00Z">
        <w:r w:rsidR="00EB7417">
          <w:t xml:space="preserve">’utilisateur peut installer les mises à jour. C’est à ce </w:t>
        </w:r>
      </w:ins>
      <w:ins w:id="1014" w:author="CCCCC" w:date="2017-06-10T16:34:00Z">
        <w:r w:rsidR="00EB7417">
          <w:t>moment-là</w:t>
        </w:r>
      </w:ins>
      <w:ins w:id="1015" w:author="CCCCC" w:date="2017-06-10T16:33:00Z">
        <w:r w:rsidR="00EB7417">
          <w:t xml:space="preserve"> que devra </w:t>
        </w:r>
      </w:ins>
      <w:ins w:id="1016" w:author="CCCCC" w:date="2017-06-10T16:34:00Z">
        <w:r w:rsidR="00EB7417">
          <w:t>apparaître le message. Pour l’afficher, il m</w:t>
        </w:r>
      </w:ins>
      <w:ins w:id="1017" w:author="CCCCC" w:date="2017-06-10T16:35:00Z">
        <w:r w:rsidR="00EB7417">
          <w:t xml:space="preserve">’a été conseillé d’utiliser </w:t>
        </w:r>
      </w:ins>
      <w:ins w:id="1018" w:author="CCCCC" w:date="2017-06-10T21:51:00Z">
        <w:r w:rsidR="009E097B">
          <w:t>un</w:t>
        </w:r>
      </w:ins>
      <w:ins w:id="1019" w:author="CCCCC" w:date="2017-06-10T16:35:00Z">
        <w:r w:rsidR="00EB7417">
          <w:t xml:space="preserve"> composant </w:t>
        </w:r>
      </w:ins>
      <w:ins w:id="1020" w:author="CCCCC" w:date="2017-06-10T21:52:00Z">
        <w:r w:rsidR="009E097B">
          <w:t xml:space="preserve">de type </w:t>
        </w:r>
      </w:ins>
      <w:commentRangeStart w:id="1021"/>
      <w:ins w:id="1022" w:author="CCCCC" w:date="2017-06-10T16:35:00Z">
        <w:r w:rsidR="00EB7417">
          <w:t>Modal</w:t>
        </w:r>
      </w:ins>
      <w:commentRangeEnd w:id="1021"/>
      <w:ins w:id="1023" w:author="CCCCC" w:date="2017-06-10T18:44:00Z">
        <w:r w:rsidR="00844DF8">
          <w:rPr>
            <w:rStyle w:val="CommentReference"/>
            <w:rFonts w:cs="Mangal"/>
          </w:rPr>
          <w:commentReference w:id="1021"/>
        </w:r>
      </w:ins>
      <w:ins w:id="1024" w:author="CCCCC" w:date="2017-06-10T21:49:00Z">
        <w:r w:rsidR="009E097B">
          <w:t>. Ce</w:t>
        </w:r>
      </w:ins>
      <w:ins w:id="1025" w:author="CCCCC" w:date="2017-06-10T21:52:00Z">
        <w:r w:rsidR="009E097B">
          <w:t xml:space="preserve"> type de</w:t>
        </w:r>
      </w:ins>
      <w:ins w:id="1026" w:author="CCCCC" w:date="2017-06-10T21:49:00Z">
        <w:r w:rsidR="009E097B">
          <w:t xml:space="preserve"> composant représente une fenêtre d’information</w:t>
        </w:r>
      </w:ins>
      <w:ins w:id="1027" w:author="CCCCC" w:date="2017-06-10T22:01:00Z">
        <w:r w:rsidR="00AA16F9">
          <w:t>s</w:t>
        </w:r>
      </w:ins>
      <w:ins w:id="1028" w:author="CCCCC" w:date="2017-06-10T21:49:00Z">
        <w:r w:rsidR="009E097B">
          <w:t xml:space="preserve"> qui s’affiche</w:t>
        </w:r>
      </w:ins>
      <w:ins w:id="1029" w:author="CCCCC" w:date="2017-06-10T22:01:00Z">
        <w:r w:rsidR="00AA16F9">
          <w:t xml:space="preserve"> au premier plan</w:t>
        </w:r>
      </w:ins>
      <w:ins w:id="1030" w:author="CCCCC" w:date="2017-06-10T21:49:00Z">
        <w:r w:rsidR="009E097B">
          <w:t>, avec au moins un bouton permettant</w:t>
        </w:r>
      </w:ins>
      <w:ins w:id="1031" w:author="CCCCC" w:date="2017-06-10T21:52:00Z">
        <w:r w:rsidR="009E097B">
          <w:t xml:space="preserve"> de fermer la fenêtre. </w:t>
        </w:r>
      </w:ins>
      <w:ins w:id="1032" w:author="CCCCC" w:date="2017-06-10T21:56:00Z">
        <w:r w:rsidR="00AA16F9">
          <w:t>Dans un premier temps, la</w:t>
        </w:r>
        <w:r w:rsidR="009E097B">
          <w:t xml:space="preserve"> fenêtre devait contenir </w:t>
        </w:r>
      </w:ins>
      <w:ins w:id="1033" w:author="CCCCC" w:date="2017-06-10T21:57:00Z">
        <w:r w:rsidR="009E097B">
          <w:t>deux</w:t>
        </w:r>
      </w:ins>
      <w:ins w:id="1034" w:author="CCCCC" w:date="2017-06-10T21:56:00Z">
        <w:r w:rsidR="009E097B">
          <w:t xml:space="preserve"> boutons</w:t>
        </w:r>
      </w:ins>
      <w:ins w:id="1035" w:author="CCCCC" w:date="2017-06-10T21:57:00Z">
        <w:r w:rsidR="009E097B">
          <w:t> </w:t>
        </w:r>
      </w:ins>
      <w:ins w:id="1036" w:author="CCCCC" w:date="2017-06-10T21:56:00Z">
        <w:r w:rsidR="009E097B">
          <w:t>:</w:t>
        </w:r>
      </w:ins>
      <w:ins w:id="1037" w:author="CCCCC" w:date="2017-06-10T21:57:00Z">
        <w:r w:rsidR="009E097B">
          <w:t xml:space="preserve"> l’un pour effectuer l’installation, et l</w:t>
        </w:r>
      </w:ins>
      <w:ins w:id="1038" w:author="CCCCC" w:date="2017-06-10T21:58:00Z">
        <w:r w:rsidR="009E097B">
          <w:t>’autre pour l’annuler. Le message devait également contenir un lien menant à la vue du pool qui héberge l’hôte pour effectuer la mise à jour globale.</w:t>
        </w:r>
      </w:ins>
      <w:ins w:id="1039" w:author="CCCCC" w:date="2017-06-10T22:02:00Z">
        <w:r w:rsidR="00AA16F9">
          <w:t xml:space="preserve"> Puis dans un second temps, ce lien est devenu un bouton </w:t>
        </w:r>
      </w:ins>
      <w:ins w:id="1040" w:author="CCCCC" w:date="2017-06-10T22:07:00Z">
        <w:r w:rsidR="00AA16F9">
          <w:t xml:space="preserve">intégré au message d’information, </w:t>
        </w:r>
      </w:ins>
      <w:ins w:id="1041" w:author="CCCCC" w:date="2017-06-10T22:02:00Z">
        <w:r w:rsidR="00AA16F9">
          <w:t>pour qu</w:t>
        </w:r>
      </w:ins>
      <w:ins w:id="1042" w:author="CCCCC" w:date="2017-06-10T22:03:00Z">
        <w:r w:rsidR="00AA16F9">
          <w:t xml:space="preserve">e l’utilisateur soit interpelé par celui-ci. Finalement </w:t>
        </w:r>
      </w:ins>
      <w:ins w:id="1043" w:author="CCCCC" w:date="2017-06-10T22:04:00Z">
        <w:r w:rsidR="00AA16F9">
          <w:t>il a été décidé que ce bouton n’avait pas sa place dans cette fenêtre. En effet la logique d</w:t>
        </w:r>
      </w:ins>
      <w:ins w:id="1044" w:author="CCCCC" w:date="2017-06-10T22:05:00Z">
        <w:r w:rsidR="00AA16F9">
          <w:t xml:space="preserve">’une telle fenêtre </w:t>
        </w:r>
      </w:ins>
      <w:ins w:id="1045" w:author="CCCCC" w:date="2017-06-10T22:08:00Z">
        <w:r w:rsidR="00AA16F9">
          <w:t xml:space="preserve">est </w:t>
        </w:r>
      </w:ins>
      <w:ins w:id="1046" w:author="CCCCC" w:date="2017-06-10T22:05:00Z">
        <w:r w:rsidR="00AA16F9">
          <w:t xml:space="preserve">que seulement deux actions </w:t>
        </w:r>
      </w:ins>
      <w:ins w:id="1047" w:author="CCCCC" w:date="2017-06-10T22:07:00Z">
        <w:r w:rsidR="00AA16F9">
          <w:t>soient</w:t>
        </w:r>
      </w:ins>
      <w:ins w:id="1048" w:author="CCCCC" w:date="2017-06-10T22:05:00Z">
        <w:r w:rsidR="00AA16F9">
          <w:t xml:space="preserve"> possible :</w:t>
        </w:r>
      </w:ins>
      <w:ins w:id="1049" w:author="CCCCC" w:date="2017-06-10T22:06:00Z">
        <w:r w:rsidR="00AA16F9">
          <w:t xml:space="preserve"> </w:t>
        </w:r>
      </w:ins>
      <w:ins w:id="1050" w:author="CCCCC" w:date="2017-06-10T22:07:00Z">
        <w:r w:rsidR="00AA16F9">
          <w:t>l’adoption ou le rejet</w:t>
        </w:r>
      </w:ins>
      <w:ins w:id="1051" w:author="CCCCC" w:date="2017-06-10T22:08:00Z">
        <w:r w:rsidR="00AA16F9">
          <w:t xml:space="preserve"> du message proposé.</w:t>
        </w:r>
      </w:ins>
      <w:ins w:id="1052" w:author="CCCCC" w:date="2017-06-10T22:20:00Z">
        <w:r w:rsidR="00A47241">
          <w:t xml:space="preserve"> Dans cette dernière solution, les labels des boutons devraient indiquer l</w:t>
        </w:r>
      </w:ins>
      <w:ins w:id="1053" w:author="CCCCC" w:date="2017-06-10T22:21:00Z">
        <w:r w:rsidR="00A47241">
          <w:t>’action qui sera effectuée si un clic est effectué dessus.</w:t>
        </w:r>
      </w:ins>
      <w:ins w:id="1054" w:author="CCCCC" w:date="2017-06-11T14:30:00Z">
        <w:r w:rsidR="00152EBE">
          <w:t xml:space="preserve"> Le bouton de validation permettra donc d’installer la mise à jour, et le bouton d’annulation redirigera </w:t>
        </w:r>
      </w:ins>
      <w:ins w:id="1055" w:author="CCCCC" w:date="2017-06-11T14:31:00Z">
        <w:r w:rsidR="00152EBE">
          <w:t>l’utilisateur sur la page de mise à jour du pool.</w:t>
        </w:r>
      </w:ins>
    </w:p>
    <w:p w14:paraId="117F690F" w14:textId="78314E39" w:rsidR="001842F0" w:rsidRDefault="008743D8">
      <w:pPr>
        <w:rPr>
          <w:ins w:id="1056" w:author="CCCCC" w:date="2017-06-10T16:18:00Z"/>
        </w:rPr>
        <w:pPrChange w:id="1057" w:author="CCCCC" w:date="2017-06-10T16:27:00Z">
          <w:pPr>
            <w:pStyle w:val="Heading4"/>
          </w:pPr>
        </w:pPrChange>
      </w:pPr>
      <w:ins w:id="1058" w:author="CCCCC" w:date="2017-06-11T17:53:00Z">
        <w:r>
          <w:rPr>
            <w:noProof/>
            <w:lang w:eastAsia="fr-FR" w:bidi="ar-SA"/>
          </w:rPr>
          <w:lastRenderedPageBreak/>
          <w:drawing>
            <wp:anchor distT="0" distB="0" distL="114300" distR="114300" simplePos="0" relativeHeight="251696640" behindDoc="0" locked="0" layoutInCell="1" allowOverlap="1" wp14:anchorId="559F7992" wp14:editId="50485F1E">
              <wp:simplePos x="0" y="0"/>
              <wp:positionH relativeFrom="page">
                <wp:posOffset>4832985</wp:posOffset>
              </wp:positionH>
              <wp:positionV relativeFrom="paragraph">
                <wp:posOffset>249555</wp:posOffset>
              </wp:positionV>
              <wp:extent cx="2715895" cy="3633470"/>
              <wp:effectExtent l="0" t="0" r="8255" b="50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15895" cy="3633470"/>
                      </a:xfrm>
                      <a:prstGeom prst="rect">
                        <a:avLst/>
                      </a:prstGeom>
                    </pic:spPr>
                  </pic:pic>
                </a:graphicData>
              </a:graphic>
              <wp14:sizeRelH relativeFrom="margin">
                <wp14:pctWidth>0</wp14:pctWidth>
              </wp14:sizeRelH>
              <wp14:sizeRelV relativeFrom="margin">
                <wp14:pctHeight>0</wp14:pctHeight>
              </wp14:sizeRelV>
            </wp:anchor>
          </w:drawing>
        </w:r>
      </w:ins>
      <w:ins w:id="1059" w:author="CCCCC" w:date="2017-06-10T21:53:00Z">
        <w:r w:rsidR="009E097B">
          <w:t xml:space="preserve">Le fichier modal.js situé dans src/common définit </w:t>
        </w:r>
      </w:ins>
      <w:ins w:id="1060" w:author="CCCCC" w:date="2017-06-10T22:25:00Z">
        <w:r w:rsidR="00A47241">
          <w:t>deux</w:t>
        </w:r>
      </w:ins>
      <w:ins w:id="1061" w:author="CCCCC" w:date="2017-06-10T21:53:00Z">
        <w:r w:rsidR="009E097B">
          <w:t xml:space="preserve"> composant</w:t>
        </w:r>
      </w:ins>
      <w:ins w:id="1062" w:author="CCCCC" w:date="2017-06-10T22:25:00Z">
        <w:r w:rsidR="00A47241">
          <w:t>, « Confirm » et « alert</w:t>
        </w:r>
      </w:ins>
      <w:ins w:id="1063" w:author="CCCCC" w:date="2017-06-10T22:26:00Z">
        <w:r w:rsidR="00A47241">
          <w:t> »</w:t>
        </w:r>
      </w:ins>
      <w:ins w:id="1064" w:author="CCCCC" w:date="2017-06-10T21:53:00Z">
        <w:r w:rsidR="009E097B">
          <w:t xml:space="preserve"> de type</w:t>
        </w:r>
      </w:ins>
      <w:ins w:id="1065" w:author="CCCCC" w:date="2017-06-10T22:09:00Z">
        <w:r w:rsidR="00AA16F9">
          <w:t xml:space="preserve"> Modal</w:t>
        </w:r>
        <w:r w:rsidR="003C68AA">
          <w:t xml:space="preserve"> qui utilisent le patron donné par React-Bootstrap</w:t>
        </w:r>
      </w:ins>
      <w:ins w:id="1066" w:author="CCCCC" w:date="2017-06-11T19:56:00Z">
        <w:r w:rsidR="009E26CB">
          <w:rPr>
            <w:rStyle w:val="FootnoteReference"/>
          </w:rPr>
          <w:footnoteReference w:id="6"/>
        </w:r>
      </w:ins>
      <w:ins w:id="1070" w:author="CCCCC" w:date="2017-06-10T21:53:00Z">
        <w:r w:rsidR="009E097B">
          <w:t xml:space="preserve">. </w:t>
        </w:r>
      </w:ins>
      <w:ins w:id="1071" w:author="CCCCC" w:date="2017-06-10T22:26:00Z">
        <w:r w:rsidR="00A47241">
          <w:t xml:space="preserve">« alert » </w:t>
        </w:r>
      </w:ins>
      <w:ins w:id="1072" w:author="CCCCC" w:date="2017-06-10T22:27:00Z">
        <w:r w:rsidR="00A47241">
          <w:t>affiche une fenêtre d’information</w:t>
        </w:r>
      </w:ins>
      <w:ins w:id="1073" w:author="CCCCC" w:date="2017-06-10T22:26:00Z">
        <w:r w:rsidR="00A47241">
          <w:t xml:space="preserve"> </w:t>
        </w:r>
      </w:ins>
      <w:ins w:id="1074" w:author="CCCCC" w:date="2017-06-10T22:27:00Z">
        <w:r w:rsidR="00A47241">
          <w:t xml:space="preserve">avec un seul bouton pour la fermer. </w:t>
        </w:r>
      </w:ins>
      <w:ins w:id="1075" w:author="CCCCC" w:date="2017-06-10T21:54:00Z">
        <w:r w:rsidR="009E097B">
          <w:t xml:space="preserve">Celui qui nous intéresse est </w:t>
        </w:r>
      </w:ins>
      <w:ins w:id="1076" w:author="CCCCC" w:date="2017-06-10T22:27:00Z">
        <w:r w:rsidR="00A47241">
          <w:t xml:space="preserve">donc </w:t>
        </w:r>
      </w:ins>
      <w:ins w:id="1077" w:author="CCCCC" w:date="2017-06-10T21:55:00Z">
        <w:r w:rsidR="009E097B">
          <w:t>« Confirm »</w:t>
        </w:r>
      </w:ins>
      <w:ins w:id="1078" w:author="CCCCC" w:date="2017-06-10T22:24:00Z">
        <w:r w:rsidR="00A47241">
          <w:t xml:space="preserve"> car il génère une fenêtre</w:t>
        </w:r>
      </w:ins>
      <w:ins w:id="1079" w:author="CCCCC" w:date="2017-06-10T22:26:00Z">
        <w:r w:rsidR="00A47241">
          <w:t xml:space="preserve"> </w:t>
        </w:r>
      </w:ins>
      <w:ins w:id="1080" w:author="CCCCC" w:date="2017-06-10T22:27:00Z">
        <w:r w:rsidR="00A47241">
          <w:t xml:space="preserve">de confirmation avec deux choix possibles. </w:t>
        </w:r>
      </w:ins>
      <w:ins w:id="1081" w:author="CCCCC" w:date="2017-06-10T22:29:00Z">
        <w:r w:rsidR="00A47241">
          <w:t>Il reçoit en attribut le contenu du message</w:t>
        </w:r>
      </w:ins>
      <w:ins w:id="1082" w:author="CCCCC" w:date="2017-06-11T14:32:00Z">
        <w:r w:rsidR="00152EBE">
          <w:t>, son titre ainsi que les fonctions qui seront exécutée lorsque la proposition sera acceptée ou refusée.</w:t>
        </w:r>
      </w:ins>
      <w:ins w:id="1083" w:author="CCCCC" w:date="2017-06-11T17:07:00Z">
        <w:r w:rsidR="00C04163">
          <w:br/>
        </w:r>
      </w:ins>
      <w:ins w:id="1084" w:author="CCCCC" w:date="2017-06-11T17:08:00Z">
        <w:r w:rsidR="00C04163">
          <w:t>Une fonction « confirm » est également définit dans ce fichier. Cette fonction</w:t>
        </w:r>
      </w:ins>
      <w:ins w:id="1085" w:author="CCCCC" w:date="2017-06-11T17:10:00Z">
        <w:r w:rsidR="00C04163">
          <w:t xml:space="preserve"> permet d’instancier le composant « Comfirm ». Elle prend </w:t>
        </w:r>
      </w:ins>
      <w:ins w:id="1086" w:author="CCCCC" w:date="2017-06-11T17:11:00Z">
        <w:r w:rsidR="00C04163">
          <w:t xml:space="preserve">en paramètre le contenu du message, son titre ainsi qu’une chaine de caractère représentant </w:t>
        </w:r>
      </w:ins>
      <w:ins w:id="1087" w:author="CCCCC" w:date="2017-06-11T17:12:00Z">
        <w:r w:rsidR="00C04163">
          <w:t>une icône</w:t>
        </w:r>
      </w:ins>
      <w:ins w:id="1088" w:author="CCCCC" w:date="2017-06-11T17:11:00Z">
        <w:r w:rsidR="00C04163">
          <w:t>.</w:t>
        </w:r>
      </w:ins>
      <w:ins w:id="1089" w:author="CCCCC" w:date="2017-06-11T17:12:00Z">
        <w:r w:rsidR="00C04163">
          <w:t xml:space="preserve"> </w:t>
        </w:r>
      </w:ins>
      <w:ins w:id="1090" w:author="CCCCC" w:date="2017-06-11T17:13:00Z">
        <w:r w:rsidR="00607A0D">
          <w:t xml:space="preserve">Elle crée </w:t>
        </w:r>
      </w:ins>
      <w:ins w:id="1091" w:author="CCCCC" w:date="2017-06-11T17:14:00Z">
        <w:r w:rsidR="00607A0D">
          <w:t xml:space="preserve">et retourne </w:t>
        </w:r>
      </w:ins>
      <w:ins w:id="1092" w:author="CCCCC" w:date="2017-06-11T17:13:00Z">
        <w:r w:rsidR="00607A0D">
          <w:t>une</w:t>
        </w:r>
      </w:ins>
      <w:ins w:id="1093" w:author="CCCCC" w:date="2017-06-11T17:14:00Z">
        <w:r w:rsidR="00607A0D">
          <w:t xml:space="preserve"> promesse</w:t>
        </w:r>
        <w:r w:rsidR="00607A0D">
          <w:rPr>
            <w:rStyle w:val="FootnoteReference"/>
          </w:rPr>
          <w:footnoteReference w:id="7"/>
        </w:r>
      </w:ins>
      <w:ins w:id="1103" w:author="CCCCC" w:date="2017-06-11T17:36:00Z">
        <w:r w:rsidR="001842F0">
          <w:t>. L’exécute</w:t>
        </w:r>
      </w:ins>
      <w:ins w:id="1104" w:author="CCCCC" w:date="2017-06-11T17:37:00Z">
        <w:r w:rsidR="001842F0">
          <w:t xml:space="preserve">ur de cette promesse prend en </w:t>
        </w:r>
      </w:ins>
      <w:ins w:id="1105" w:author="CCCCC" w:date="2017-06-11T17:38:00Z">
        <w:r w:rsidR="001842F0">
          <w:t>arguments</w:t>
        </w:r>
      </w:ins>
      <w:ins w:id="1106" w:author="CCCCC" w:date="2017-06-11T17:37:00Z">
        <w:r w:rsidR="001842F0">
          <w:t xml:space="preserve"> les fonctions d’installation du patch, et de redirection </w:t>
        </w:r>
      </w:ins>
      <w:ins w:id="1107" w:author="CCCCC" w:date="2017-06-11T17:38:00Z">
        <w:r w:rsidR="001842F0">
          <w:t xml:space="preserve">vers </w:t>
        </w:r>
      </w:ins>
      <w:ins w:id="1108" w:author="CCCCC" w:date="2017-06-11T17:37:00Z">
        <w:r w:rsidR="001842F0">
          <w:t xml:space="preserve">les mises à jour du pool concerné. </w:t>
        </w:r>
      </w:ins>
      <w:ins w:id="1109" w:author="CCCCC" w:date="2017-06-11T17:39:00Z">
        <w:r w:rsidR="001842F0">
          <w:t>La fonction « modal » permet d</w:t>
        </w:r>
      </w:ins>
      <w:ins w:id="1110" w:author="CCCCC" w:date="2017-06-11T17:40:00Z">
        <w:r w:rsidR="001842F0">
          <w:t>’afficher la fenêtre avec l’instance du composant « Confirm » comme contenu.</w:t>
        </w:r>
      </w:ins>
      <w:ins w:id="1111" w:author="CCCCC" w:date="2017-06-11T17:53:00Z">
        <w:r w:rsidRPr="008743D8">
          <w:rPr>
            <w:noProof/>
            <w:lang w:eastAsia="fr-FR" w:bidi="ar-SA"/>
          </w:rPr>
          <w:t xml:space="preserve"> </w:t>
        </w:r>
      </w:ins>
    </w:p>
    <w:p w14:paraId="48970AE4" w14:textId="2B28899B" w:rsidR="00A9463A" w:rsidRDefault="008743D8">
      <w:pPr>
        <w:rPr>
          <w:ins w:id="1112" w:author="CCCCC" w:date="2017-06-11T18:02:00Z"/>
        </w:rPr>
        <w:pPrChange w:id="1113" w:author="CCCCC" w:date="2017-06-10T16:18:00Z">
          <w:pPr>
            <w:pStyle w:val="Heading4"/>
          </w:pPr>
        </w:pPrChange>
      </w:pPr>
      <w:ins w:id="1114" w:author="CCCCC" w:date="2017-06-11T17:49:00Z">
        <w:r>
          <w:t>On se r</w:t>
        </w:r>
      </w:ins>
      <w:ins w:id="1115" w:author="CCCCC" w:date="2017-06-11T17:50:00Z">
        <w:r>
          <w:t>end compte que le composant « Confirm » ne permet</w:t>
        </w:r>
      </w:ins>
      <w:ins w:id="1116" w:author="CCCCC" w:date="2017-06-11T17:51:00Z">
        <w:r>
          <w:t xml:space="preserve"> pas</w:t>
        </w:r>
      </w:ins>
      <w:ins w:id="1117" w:author="CCCCC" w:date="2017-06-11T17:50:00Z">
        <w:r>
          <w:t xml:space="preserve"> de modifier l’intitulé de ses boutons. </w:t>
        </w:r>
      </w:ins>
      <w:ins w:id="1118" w:author="CCCCC" w:date="2017-06-11T17:51:00Z">
        <w:r>
          <w:t>Il a donc été modifié ainsi que la fonction qui lui est associé pour rendre ceci possible</w:t>
        </w:r>
      </w:ins>
      <w:ins w:id="1119" w:author="CCCCC" w:date="2017-06-11T17:54:00Z">
        <w:r>
          <w:t>, en leur rajoutant</w:t>
        </w:r>
      </w:ins>
      <w:ins w:id="1120" w:author="CCCCC" w:date="2017-06-11T17:55:00Z">
        <w:r>
          <w:t xml:space="preserve"> </w:t>
        </w:r>
      </w:ins>
      <w:ins w:id="1121" w:author="CCCCC" w:date="2017-06-11T17:54:00Z">
        <w:r>
          <w:t>les labels en paramètre (voir image ci-contre).</w:t>
        </w:r>
      </w:ins>
    </w:p>
    <w:p w14:paraId="14F5B46B" w14:textId="180176B9" w:rsidR="00CD2527" w:rsidRDefault="001F7E81">
      <w:pPr>
        <w:rPr>
          <w:ins w:id="1122" w:author="CCCCC" w:date="2017-06-11T19:41:00Z"/>
          <w:noProof/>
          <w:lang w:eastAsia="fr-FR" w:bidi="ar-SA"/>
        </w:rPr>
        <w:pPrChange w:id="1123" w:author="CCCCC" w:date="2017-06-10T16:18:00Z">
          <w:pPr>
            <w:pStyle w:val="Heading4"/>
          </w:pPr>
        </w:pPrChange>
      </w:pPr>
      <w:ins w:id="1124" w:author="CCCCC" w:date="2017-06-11T19:39:00Z">
        <w:r>
          <w:rPr>
            <w:noProof/>
            <w:lang w:eastAsia="fr-FR" w:bidi="ar-SA"/>
          </w:rPr>
          <w:drawing>
            <wp:anchor distT="0" distB="0" distL="114300" distR="114300" simplePos="0" relativeHeight="251697664" behindDoc="1" locked="0" layoutInCell="1" allowOverlap="1" wp14:anchorId="6394197C" wp14:editId="65D6CB2B">
              <wp:simplePos x="0" y="0"/>
              <wp:positionH relativeFrom="margin">
                <wp:align>center</wp:align>
              </wp:positionH>
              <wp:positionV relativeFrom="paragraph">
                <wp:posOffset>879834</wp:posOffset>
              </wp:positionV>
              <wp:extent cx="4929505" cy="1628775"/>
              <wp:effectExtent l="0" t="0" r="444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29505" cy="1628775"/>
                      </a:xfrm>
                      <a:prstGeom prst="rect">
                        <a:avLst/>
                      </a:prstGeom>
                    </pic:spPr>
                  </pic:pic>
                </a:graphicData>
              </a:graphic>
              <wp14:sizeRelH relativeFrom="margin">
                <wp14:pctWidth>0</wp14:pctWidth>
              </wp14:sizeRelH>
              <wp14:sizeRelV relativeFrom="margin">
                <wp14:pctHeight>0</wp14:pctHeight>
              </wp14:sizeRelV>
            </wp:anchor>
          </w:drawing>
        </w:r>
      </w:ins>
      <w:ins w:id="1125" w:author="CCCCC" w:date="2017-06-11T18:02:00Z">
        <w:r w:rsidR="00CD2527">
          <w:t>La mise à jour d’un hôte s’effectue</w:t>
        </w:r>
      </w:ins>
      <w:ins w:id="1126" w:author="CCCCC" w:date="2017-06-11T19:34:00Z">
        <w:r w:rsidR="00B045DA">
          <w:t xml:space="preserve"> dans le fichier src/xo-app/host/tab-patches.js</w:t>
        </w:r>
      </w:ins>
      <w:ins w:id="1127" w:author="CCCCC" w:date="2017-06-11T19:35:00Z">
        <w:r w:rsidR="00B045DA">
          <w:t>.</w:t>
        </w:r>
      </w:ins>
      <w:ins w:id="1128"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129" w:author="CCCCC" w:date="2017-06-11T19:40:00Z">
        <w:r w:rsidR="00B045DA">
          <w:rPr>
            <w:noProof/>
            <w:lang w:eastAsia="fr-FR" w:bidi="ar-SA"/>
          </w:rPr>
          <w:t xml:space="preserve">’un patch, une fonction est exécutée. Elle va </w:t>
        </w:r>
      </w:ins>
      <w:ins w:id="1130" w:author="CCCCC" w:date="2017-06-11T19:41:00Z">
        <w:r w:rsidR="00B045DA">
          <w:rPr>
            <w:noProof/>
            <w:lang w:eastAsia="fr-FR" w:bidi="ar-SA"/>
          </w:rPr>
          <w:t>être remplacée par la fonction suivante :</w:t>
        </w:r>
      </w:ins>
    </w:p>
    <w:p w14:paraId="0E40A4AF" w14:textId="0D6EBB54" w:rsidR="00E96724" w:rsidRPr="00EA196F" w:rsidRDefault="00B045DA">
      <w:pPr>
        <w:rPr>
          <w:ins w:id="1131" w:author="CCCCC" w:date="2017-06-13T18:52:00Z"/>
          <w:b/>
          <w:bCs/>
          <w:rPrChange w:id="1132" w:author="CCCCC" w:date="2017-06-13T19:14:00Z">
            <w:rPr>
              <w:ins w:id="1133" w:author="CCCCC" w:date="2017-06-13T18:52:00Z"/>
              <w:rFonts w:ascii="Times New Roman" w:eastAsia="Source Han Sans CN Regular" w:hAnsi="Times New Roman" w:cs="Lohit Devanagari"/>
              <w:b w:val="0"/>
              <w:bCs w:val="0"/>
              <w:noProof/>
              <w:color w:val="auto"/>
              <w:szCs w:val="24"/>
              <w:lang w:eastAsia="fr-FR" w:bidi="ar-SA"/>
            </w:rPr>
          </w:rPrChange>
        </w:rPr>
        <w:pPrChange w:id="1134" w:author="CCCCC" w:date="2017-06-13T19:14:00Z">
          <w:pPr>
            <w:pStyle w:val="Heading4"/>
          </w:pPr>
        </w:pPrChange>
      </w:pPr>
      <w:ins w:id="1135" w:author="CCCCC" w:date="2017-06-11T19:43:00Z">
        <w:r>
          <w:rPr>
            <w:noProof/>
            <w:lang w:eastAsia="fr-FR" w:bidi="ar-SA"/>
          </w:rPr>
          <w:t>Elle prend en argument le patch qui doit être installé et une fonction permettant de l</w:t>
        </w:r>
      </w:ins>
      <w:ins w:id="1136" w:author="CCCCC" w:date="2017-06-11T19:44:00Z">
        <w:r>
          <w:rPr>
            <w:noProof/>
            <w:lang w:eastAsia="fr-FR" w:bidi="ar-SA"/>
          </w:rPr>
          <w:t>’installer.</w:t>
        </w:r>
        <w:r w:rsidR="00BB0916">
          <w:rPr>
            <w:noProof/>
            <w:lang w:eastAsia="fr-FR" w:bidi="ar-SA"/>
          </w:rPr>
          <w:t xml:space="preserve"> Elle va exécuter la fonction </w:t>
        </w:r>
      </w:ins>
      <w:ins w:id="1137" w:author="CCCCC" w:date="2017-06-11T19:46:00Z">
        <w:r w:rsidR="00BB0916">
          <w:rPr>
            <w:noProof/>
            <w:lang w:eastAsia="fr-FR" w:bidi="ar-SA"/>
          </w:rPr>
          <w:t>« </w:t>
        </w:r>
      </w:ins>
      <w:ins w:id="1138" w:author="CCCCC" w:date="2017-06-11T19:44:00Z">
        <w:r w:rsidR="00BB0916">
          <w:rPr>
            <w:noProof/>
            <w:lang w:eastAsia="fr-FR" w:bidi="ar-SA"/>
          </w:rPr>
          <w:t>confirm</w:t>
        </w:r>
      </w:ins>
      <w:ins w:id="1139" w:author="CCCCC" w:date="2017-06-11T19:46:00Z">
        <w:r w:rsidR="00BB0916">
          <w:rPr>
            <w:noProof/>
            <w:lang w:eastAsia="fr-FR" w:bidi="ar-SA"/>
          </w:rPr>
          <w:t> » est lui donnant le contenu nécessaire et retourner son resultat</w:t>
        </w:r>
      </w:ins>
      <w:ins w:id="1140" w:author="CCCCC" w:date="2017-06-11T19:47:00Z">
        <w:r w:rsidR="00BB0916">
          <w:rPr>
            <w:noProof/>
            <w:lang w:eastAsia="fr-FR" w:bidi="ar-SA"/>
          </w:rPr>
          <w:t xml:space="preserve"> qui est la promesse que nous avons vue précédement</w:t>
        </w:r>
      </w:ins>
      <w:ins w:id="1141" w:author="CCCCC" w:date="2017-06-11T19:46:00Z">
        <w:r w:rsidR="00BB0916">
          <w:rPr>
            <w:noProof/>
            <w:lang w:eastAsia="fr-FR" w:bidi="ar-SA"/>
          </w:rPr>
          <w:t>.</w:t>
        </w:r>
      </w:ins>
      <w:ins w:id="1142" w:author="CCCCC" w:date="2017-06-11T19:48:00Z">
        <w:r w:rsidR="00BB0916">
          <w:rPr>
            <w:noProof/>
            <w:lang w:eastAsia="fr-FR" w:bidi="ar-SA"/>
          </w:rPr>
          <w:t xml:space="preserve"> L’exécuteur de la promesse est exécuté lors de l</w:t>
        </w:r>
      </w:ins>
      <w:ins w:id="1143" w:author="CCCCC" w:date="2017-06-11T19:49:00Z">
        <w:r w:rsidR="00BB0916">
          <w:rPr>
            <w:noProof/>
            <w:lang w:eastAsia="fr-FR" w:bidi="ar-SA"/>
          </w:rPr>
          <w:t>’appel à « then », qui lui passe les fonctions de rejet ou d’</w:t>
        </w:r>
      </w:ins>
      <w:ins w:id="1144" w:author="CCCCC" w:date="2017-06-11T19:50:00Z">
        <w:r w:rsidR="00BB0916">
          <w:rPr>
            <w:noProof/>
            <w:lang w:eastAsia="fr-FR" w:bidi="ar-SA"/>
          </w:rPr>
          <w:t xml:space="preserve">adoption. Ainsi, si l’utilisateur </w:t>
        </w:r>
      </w:ins>
      <w:ins w:id="1145" w:author="CCCCC" w:date="2017-06-11T19:51:00Z">
        <w:r w:rsidR="00BB0916">
          <w:rPr>
            <w:noProof/>
            <w:lang w:eastAsia="fr-FR" w:bidi="ar-SA"/>
          </w:rPr>
          <w:t xml:space="preserve">veut </w:t>
        </w:r>
      </w:ins>
      <w:ins w:id="1146" w:author="CCCCC" w:date="2017-06-11T19:50:00Z">
        <w:r w:rsidR="00BB0916">
          <w:rPr>
            <w:noProof/>
            <w:lang w:eastAsia="fr-FR" w:bidi="ar-SA"/>
          </w:rPr>
          <w:t>poursuivre l’instal</w:t>
        </w:r>
      </w:ins>
      <w:ins w:id="1147" w:author="CCCCC" w:date="2017-06-11T19:51:00Z">
        <w:r w:rsidR="00BB0916">
          <w:rPr>
            <w:noProof/>
            <w:lang w:eastAsia="fr-FR" w:bidi="ar-SA"/>
          </w:rPr>
          <w:t>l</w:t>
        </w:r>
      </w:ins>
      <w:ins w:id="1148" w:author="CCCCC" w:date="2017-06-11T19:50:00Z">
        <w:r w:rsidR="00BB0916">
          <w:rPr>
            <w:noProof/>
            <w:lang w:eastAsia="fr-FR" w:bidi="ar-SA"/>
          </w:rPr>
          <w:t>at</w:t>
        </w:r>
      </w:ins>
      <w:ins w:id="1149" w:author="CCCCC" w:date="2017-06-11T19:51:00Z">
        <w:r w:rsidR="00BB0916">
          <w:rPr>
            <w:noProof/>
            <w:lang w:eastAsia="fr-FR" w:bidi="ar-SA"/>
          </w:rPr>
          <w:t xml:space="preserve">ion, la première fonction qui lui est passé en argument sera exécutée, et s’il </w:t>
        </w:r>
      </w:ins>
      <w:ins w:id="1150" w:author="CCCCC" w:date="2017-06-13T18:52:00Z">
        <w:r w:rsidR="00E96724" w:rsidRPr="00E96724">
          <w:rPr>
            <w:b/>
            <w:bCs/>
            <w:noProof/>
            <w:lang w:eastAsia="fr-FR" w:bidi="ar-SA"/>
          </w:rPr>
          <w:drawing>
            <wp:anchor distT="0" distB="0" distL="114300" distR="114300" simplePos="0" relativeHeight="251704832" behindDoc="0" locked="0" layoutInCell="1" allowOverlap="1" wp14:anchorId="0E2E9545" wp14:editId="08CA5F31">
              <wp:simplePos x="0" y="0"/>
              <wp:positionH relativeFrom="margin">
                <wp:align>center</wp:align>
              </wp:positionH>
              <wp:positionV relativeFrom="paragraph">
                <wp:posOffset>484193</wp:posOffset>
              </wp:positionV>
              <wp:extent cx="4485736" cy="1614878"/>
              <wp:effectExtent l="0" t="0" r="0" b="4445"/>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005" t="15035" b="54901"/>
                      <a:stretch/>
                    </pic:blipFill>
                    <pic:spPr bwMode="auto">
                      <a:xfrm>
                        <a:off x="0" y="0"/>
                        <a:ext cx="4485736" cy="1614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51" w:author="CCCCC" w:date="2017-06-11T19:51:00Z">
        <w:r w:rsidR="00BB0916">
          <w:rPr>
            <w:noProof/>
            <w:lang w:eastAsia="fr-FR" w:bidi="ar-SA"/>
          </w:rPr>
          <w:t>décline, la seconde sera exécutée.</w:t>
        </w:r>
      </w:ins>
      <w:ins w:id="1152" w:author="CCCCC" w:date="2017-06-11T19:53:00Z">
        <w:r w:rsidR="00BB0916">
          <w:rPr>
            <w:noProof/>
            <w:lang w:eastAsia="fr-FR" w:bidi="ar-SA"/>
          </w:rPr>
          <w:t xml:space="preserve"> Voici le rendu final de la demande de confirmation.</w:t>
        </w:r>
      </w:ins>
    </w:p>
    <w:p w14:paraId="65899F66" w14:textId="69323E09" w:rsidR="00EB7417" w:rsidRPr="008F6699" w:rsidDel="00E96724" w:rsidRDefault="00EB7417">
      <w:pPr>
        <w:rPr>
          <w:del w:id="1153" w:author="CCCCC" w:date="2017-06-13T18:52:00Z"/>
          <w:rPrChange w:id="1154" w:author="CCCCC" w:date="2017-06-10T15:32:00Z">
            <w:rPr>
              <w:del w:id="1155" w:author="CCCCC" w:date="2017-06-13T18:52:00Z"/>
            </w:rPr>
          </w:rPrChange>
        </w:rPr>
        <w:pPrChange w:id="1156" w:author="CCCCC" w:date="2017-06-10T16:18:00Z">
          <w:pPr>
            <w:pStyle w:val="Heading4"/>
          </w:pPr>
        </w:pPrChange>
      </w:pPr>
    </w:p>
    <w:p w14:paraId="6BB4EC56" w14:textId="05ABB2C0" w:rsidR="000D7996" w:rsidRDefault="000D7996">
      <w:pPr>
        <w:pStyle w:val="Heading3"/>
        <w:rPr>
          <w:ins w:id="1157" w:author="CCCCC" w:date="2017-06-11T20:58:00Z"/>
        </w:rPr>
        <w:pPrChange w:id="1158" w:author="CCCCC" w:date="2017-06-11T20:52:00Z">
          <w:pPr>
            <w:pStyle w:val="Heading4"/>
          </w:pPr>
        </w:pPrChange>
      </w:pPr>
      <w:bookmarkStart w:id="1159" w:name="_Toc485664089"/>
      <w:r>
        <w:t>Afficher un message rappelant les fichiers de sauvegarde compatibles</w:t>
      </w:r>
      <w:bookmarkEnd w:id="1159"/>
    </w:p>
    <w:p w14:paraId="26F523D4" w14:textId="08C2B8DE" w:rsidR="001F7E81" w:rsidRDefault="001F7E81">
      <w:pPr>
        <w:rPr>
          <w:ins w:id="1160" w:author="CCCCC" w:date="2017-06-12T19:31:00Z"/>
        </w:rPr>
        <w:pPrChange w:id="1161" w:author="CCCCC" w:date="2017-06-11T20:58:00Z">
          <w:pPr>
            <w:pStyle w:val="Heading4"/>
          </w:pPr>
        </w:pPrChange>
      </w:pPr>
      <w:ins w:id="1162" w:author="CCCCC" w:date="2017-06-11T20:58:00Z">
        <w:r>
          <w:t>Dans Xen Orchestra, il est possible de faire des sauvegardes des machines virtuel</w:t>
        </w:r>
      </w:ins>
      <w:ins w:id="1163" w:author="CCCCC" w:date="2017-06-12T19:00:00Z">
        <w:r w:rsidR="00076FAB">
          <w:t>les</w:t>
        </w:r>
      </w:ins>
      <w:ins w:id="1164" w:author="CCCCC" w:date="2017-06-12T19:06:00Z">
        <w:r w:rsidR="005D526A">
          <w:t xml:space="preserve"> sous différents types</w:t>
        </w:r>
      </w:ins>
      <w:ins w:id="1165" w:author="CCCCC" w:date="2017-06-12T19:31:00Z">
        <w:r w:rsidR="005D526A">
          <w:t> :</w:t>
        </w:r>
      </w:ins>
    </w:p>
    <w:p w14:paraId="313AE268" w14:textId="45E8DCDC" w:rsidR="005D526A" w:rsidRDefault="005D526A">
      <w:pPr>
        <w:pStyle w:val="ListParagraph"/>
        <w:numPr>
          <w:ilvl w:val="0"/>
          <w:numId w:val="18"/>
        </w:numPr>
        <w:rPr>
          <w:ins w:id="1166" w:author="CCCCC" w:date="2017-06-12T19:32:00Z"/>
        </w:rPr>
        <w:pPrChange w:id="1167" w:author="CCCCC" w:date="2017-06-12T19:31:00Z">
          <w:pPr>
            <w:pStyle w:val="Heading4"/>
          </w:pPr>
        </w:pPrChange>
      </w:pPr>
      <w:ins w:id="1168" w:author="CCCCC" w:date="2017-06-12T19:32:00Z">
        <w:r>
          <w:lastRenderedPageBreak/>
          <w:t>full backup</w:t>
        </w:r>
      </w:ins>
    </w:p>
    <w:p w14:paraId="1F9FFEE9" w14:textId="575E8D5C" w:rsidR="005D526A" w:rsidRDefault="005D526A">
      <w:pPr>
        <w:pStyle w:val="ListParagraph"/>
        <w:numPr>
          <w:ilvl w:val="0"/>
          <w:numId w:val="18"/>
        </w:numPr>
        <w:rPr>
          <w:ins w:id="1169" w:author="CCCCC" w:date="2017-06-12T19:32:00Z"/>
        </w:rPr>
        <w:pPrChange w:id="1170" w:author="CCCCC" w:date="2017-06-12T19:31:00Z">
          <w:pPr>
            <w:pStyle w:val="Heading4"/>
          </w:pPr>
        </w:pPrChange>
      </w:pPr>
      <w:ins w:id="1171" w:author="CCCCC" w:date="2017-06-12T19:32:00Z">
        <w:r>
          <w:t>rolling snapshot</w:t>
        </w:r>
      </w:ins>
    </w:p>
    <w:p w14:paraId="00C313F1" w14:textId="0E2D93AD" w:rsidR="005D526A" w:rsidRDefault="005D526A">
      <w:pPr>
        <w:pStyle w:val="ListParagraph"/>
        <w:numPr>
          <w:ilvl w:val="0"/>
          <w:numId w:val="18"/>
        </w:numPr>
        <w:rPr>
          <w:ins w:id="1172" w:author="CCCCC" w:date="2017-06-12T19:33:00Z"/>
        </w:rPr>
        <w:pPrChange w:id="1173" w:author="CCCCC" w:date="2017-06-12T19:31:00Z">
          <w:pPr>
            <w:pStyle w:val="Heading4"/>
          </w:pPr>
        </w:pPrChange>
      </w:pPr>
      <w:ins w:id="1174" w:author="CCCCC" w:date="2017-06-12T19:33:00Z">
        <w:r>
          <w:t>delta backup</w:t>
        </w:r>
      </w:ins>
    </w:p>
    <w:p w14:paraId="05870109" w14:textId="4C21A8C7" w:rsidR="005D526A" w:rsidRDefault="005D526A">
      <w:pPr>
        <w:pStyle w:val="ListParagraph"/>
        <w:numPr>
          <w:ilvl w:val="0"/>
          <w:numId w:val="18"/>
        </w:numPr>
        <w:rPr>
          <w:ins w:id="1175" w:author="CCCCC" w:date="2017-06-12T19:33:00Z"/>
        </w:rPr>
        <w:pPrChange w:id="1176" w:author="CCCCC" w:date="2017-06-12T19:31:00Z">
          <w:pPr>
            <w:pStyle w:val="Heading4"/>
          </w:pPr>
        </w:pPrChange>
      </w:pPr>
      <w:ins w:id="1177" w:author="CCCCC" w:date="2017-06-12T19:33:00Z">
        <w:r>
          <w:t>disaster recovery</w:t>
        </w:r>
      </w:ins>
    </w:p>
    <w:p w14:paraId="4254AE5D" w14:textId="4F7F3B65" w:rsidR="005D526A" w:rsidRDefault="005D526A">
      <w:pPr>
        <w:pStyle w:val="ListParagraph"/>
        <w:numPr>
          <w:ilvl w:val="0"/>
          <w:numId w:val="18"/>
        </w:numPr>
        <w:rPr>
          <w:ins w:id="1178" w:author="CCCCC" w:date="2017-06-12T19:33:00Z"/>
        </w:rPr>
        <w:pPrChange w:id="1179" w:author="CCCCC" w:date="2017-06-12T19:31:00Z">
          <w:pPr>
            <w:pStyle w:val="Heading4"/>
          </w:pPr>
        </w:pPrChange>
      </w:pPr>
      <w:ins w:id="1180" w:author="CCCCC" w:date="2017-06-12T19:33:00Z">
        <w:r>
          <w:t>continious replication</w:t>
        </w:r>
      </w:ins>
    </w:p>
    <w:p w14:paraId="55D7B696" w14:textId="3495CFCD" w:rsidR="005D526A" w:rsidRDefault="005D526A">
      <w:pPr>
        <w:pStyle w:val="ListParagraph"/>
        <w:numPr>
          <w:ilvl w:val="0"/>
          <w:numId w:val="18"/>
        </w:numPr>
        <w:rPr>
          <w:ins w:id="1181" w:author="CCCCC" w:date="2017-06-12T19:33:00Z"/>
        </w:rPr>
        <w:pPrChange w:id="1182" w:author="CCCCC" w:date="2017-06-12T19:31:00Z">
          <w:pPr>
            <w:pStyle w:val="Heading4"/>
          </w:pPr>
        </w:pPrChange>
      </w:pPr>
      <w:ins w:id="1183" w:author="CCCCC" w:date="2017-06-12T19:33:00Z">
        <w:r>
          <w:t>file level restore</w:t>
        </w:r>
      </w:ins>
    </w:p>
    <w:p w14:paraId="7251B606" w14:textId="3FD2347D" w:rsidR="005D526A" w:rsidRDefault="00915F57">
      <w:pPr>
        <w:rPr>
          <w:ins w:id="1184" w:author="CCCCC" w:date="2017-06-12T19:42:00Z"/>
        </w:rPr>
        <w:pPrChange w:id="1185" w:author="CCCCC" w:date="2017-06-12T19:33:00Z">
          <w:pPr>
            <w:pStyle w:val="Heading4"/>
          </w:pPr>
        </w:pPrChange>
      </w:pPr>
      <w:ins w:id="1186" w:author="CCCCC" w:date="2017-06-12T19:38:00Z">
        <w:r>
          <w:t>De</w:t>
        </w:r>
      </w:ins>
      <w:ins w:id="1187" w:author="CCCCC" w:date="2017-06-12T19:39:00Z">
        <w:r>
          <w:t xml:space="preserve"> plus il est possible de stocker </w:t>
        </w:r>
      </w:ins>
      <w:ins w:id="1188" w:author="CCCCC" w:date="2017-06-12T19:40:00Z">
        <w:r>
          <w:t>ces sauvegarde</w:t>
        </w:r>
      </w:ins>
      <w:ins w:id="1189" w:author="CCCCC" w:date="2017-06-12T19:42:00Z">
        <w:r>
          <w:t>s</w:t>
        </w:r>
      </w:ins>
      <w:ins w:id="1190" w:author="CCCCC" w:date="2017-06-12T19:40:00Z">
        <w:r>
          <w:t xml:space="preserve"> de manière local, ou via les protocoles SMB</w:t>
        </w:r>
      </w:ins>
      <w:ins w:id="1191" w:author="CCCCC" w:date="2017-06-12T19:43:00Z">
        <w:r>
          <w:rPr>
            <w:rStyle w:val="FootnoteReference"/>
          </w:rPr>
          <w:footnoteReference w:id="8"/>
        </w:r>
      </w:ins>
      <w:ins w:id="1197" w:author="CCCCC" w:date="2017-06-12T19:40:00Z">
        <w:r>
          <w:t xml:space="preserve"> ou </w:t>
        </w:r>
      </w:ins>
      <w:ins w:id="1198" w:author="CCCCC" w:date="2017-06-12T19:41:00Z">
        <w:r>
          <w:t>NFS</w:t>
        </w:r>
      </w:ins>
      <w:ins w:id="1199" w:author="CCCCC" w:date="2017-06-12T19:45:00Z">
        <w:r>
          <w:rPr>
            <w:rStyle w:val="FootnoteReference"/>
          </w:rPr>
          <w:footnoteReference w:id="9"/>
        </w:r>
      </w:ins>
      <w:ins w:id="1205" w:author="CCCCC" w:date="2017-06-12T19:42:00Z">
        <w:r>
          <w:t>.</w:t>
        </w:r>
      </w:ins>
    </w:p>
    <w:p w14:paraId="0DE402F1" w14:textId="0893ED42" w:rsidR="00915F57" w:rsidRDefault="00915F57">
      <w:pPr>
        <w:rPr>
          <w:ins w:id="1206" w:author="CCCCC" w:date="2017-06-12T20:07:00Z"/>
        </w:rPr>
        <w:pPrChange w:id="1207" w:author="CCCCC" w:date="2017-06-12T19:33:00Z">
          <w:pPr>
            <w:pStyle w:val="Heading4"/>
          </w:pPr>
        </w:pPrChange>
      </w:pPr>
      <w:ins w:id="1208" w:author="CCCCC" w:date="2017-06-12T19:42:00Z">
        <w:r>
          <w:t xml:space="preserve">Xen Orchestra permet de </w:t>
        </w:r>
      </w:ins>
      <w:ins w:id="1209" w:author="CCCCC" w:date="2017-06-12T19:46:00Z">
        <w:r>
          <w:t xml:space="preserve">restaurer des machines uniquement via des fichiers de type delta backup </w:t>
        </w:r>
      </w:ins>
      <w:ins w:id="1210" w:author="CCCCC" w:date="2017-06-12T19:48:00Z">
        <w:r w:rsidR="006B7C1F">
          <w:t xml:space="preserve">hébergés en local ou via NFS. </w:t>
        </w:r>
      </w:ins>
      <w:ins w:id="1211" w:author="CCCCC" w:date="2017-06-12T19:49:00Z">
        <w:r w:rsidR="006B7C1F">
          <w:t>Cette tâche qui m’a été confiée avait pour but d’en informer l’utilisateur gr</w:t>
        </w:r>
      </w:ins>
      <w:ins w:id="1212" w:author="CCCCC" w:date="2017-06-12T19:50:00Z">
        <w:r w:rsidR="006B7C1F">
          <w:t>âce à un message d’information.</w:t>
        </w:r>
      </w:ins>
    </w:p>
    <w:p w14:paraId="42B8FACD" w14:textId="2B36BAFF" w:rsidR="00225B0F" w:rsidRDefault="00F10476">
      <w:pPr>
        <w:rPr>
          <w:ins w:id="1213" w:author="CCCCC" w:date="2017-06-12T20:16:00Z"/>
        </w:rPr>
        <w:pPrChange w:id="1214" w:author="CCCCC" w:date="2017-06-12T19:33:00Z">
          <w:pPr>
            <w:pStyle w:val="Heading4"/>
          </w:pPr>
        </w:pPrChange>
      </w:pPr>
      <w:ins w:id="1215" w:author="CCCCC" w:date="2017-06-12T20:16:00Z">
        <w:r>
          <w:rPr>
            <w:noProof/>
            <w:lang w:eastAsia="fr-FR" w:bidi="ar-SA"/>
          </w:rPr>
          <w:drawing>
            <wp:anchor distT="0" distB="0" distL="114300" distR="114300" simplePos="0" relativeHeight="251698688" behindDoc="0" locked="0" layoutInCell="1" allowOverlap="1" wp14:anchorId="3EBFB5FC" wp14:editId="2A30ECB2">
              <wp:simplePos x="0" y="0"/>
              <wp:positionH relativeFrom="margin">
                <wp:align>center</wp:align>
              </wp:positionH>
              <wp:positionV relativeFrom="paragraph">
                <wp:posOffset>577491</wp:posOffset>
              </wp:positionV>
              <wp:extent cx="4491990" cy="684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91990" cy="684530"/>
                      </a:xfrm>
                      <a:prstGeom prst="rect">
                        <a:avLst/>
                      </a:prstGeom>
                    </pic:spPr>
                  </pic:pic>
                </a:graphicData>
              </a:graphic>
              <wp14:sizeRelH relativeFrom="margin">
                <wp14:pctWidth>0</wp14:pctWidth>
              </wp14:sizeRelH>
              <wp14:sizeRelV relativeFrom="margin">
                <wp14:pctHeight>0</wp14:pctHeight>
              </wp14:sizeRelV>
            </wp:anchor>
          </w:drawing>
        </w:r>
      </w:ins>
      <w:ins w:id="1216" w:author="CCCCC" w:date="2017-06-12T20:08:00Z">
        <w:r w:rsidR="00221844">
          <w:t>Le formulaire permettant de restaurer une machine se trouve dans le rendu</w:t>
        </w:r>
      </w:ins>
      <w:ins w:id="1217" w:author="CCCCC" w:date="2017-06-12T20:09:00Z">
        <w:r w:rsidR="00221844">
          <w:t xml:space="preserve"> du composant « FileRestore ».</w:t>
        </w:r>
      </w:ins>
      <w:ins w:id="1218" w:author="CCCCC" w:date="2017-06-12T20:13:00Z">
        <w:r w:rsidR="00221844">
          <w:t xml:space="preserve"> </w:t>
        </w:r>
      </w:ins>
      <w:ins w:id="1219" w:author="CCCCC" w:date="2017-06-12T20:14:00Z">
        <w:r w:rsidR="00221844">
          <w:t>Le formulaire contenant déjà un message d’information, une liste a été cré</w:t>
        </w:r>
      </w:ins>
      <w:ins w:id="1220" w:author="CCCCC" w:date="2017-06-12T20:15:00Z">
        <w:r w:rsidR="00221844">
          <w:t>é</w:t>
        </w:r>
      </w:ins>
      <w:ins w:id="1221" w:author="CCCCC" w:date="2017-06-12T20:14:00Z">
        <w:r w:rsidR="00221844">
          <w:t>e contenant les deux messages</w:t>
        </w:r>
      </w:ins>
      <w:ins w:id="1222" w:author="CCCCC" w:date="2017-06-12T20:15:00Z">
        <w:r w:rsidR="00221844">
          <w:t xml:space="preserve"> d’information, de la manière suivante :</w:t>
        </w:r>
      </w:ins>
    </w:p>
    <w:p w14:paraId="502DE54F" w14:textId="77777777" w:rsidR="00EA196F" w:rsidRDefault="00EA196F">
      <w:pPr>
        <w:rPr>
          <w:ins w:id="1223" w:author="CCCCC" w:date="2017-06-13T19:18:00Z"/>
          <w:noProof/>
          <w:lang w:eastAsia="fr-FR" w:bidi="ar-SA"/>
        </w:rPr>
        <w:pPrChange w:id="1224" w:author="CCCCC" w:date="2017-06-12T19:33:00Z">
          <w:pPr>
            <w:pStyle w:val="Heading4"/>
          </w:pPr>
        </w:pPrChange>
      </w:pPr>
    </w:p>
    <w:p w14:paraId="606C3F5A" w14:textId="6FAFD707" w:rsidR="00EA196F" w:rsidRDefault="00EA196F">
      <w:pPr>
        <w:rPr>
          <w:ins w:id="1225" w:author="CCCCC" w:date="2017-06-13T19:15:00Z"/>
          <w:noProof/>
          <w:lang w:eastAsia="fr-FR" w:bidi="ar-SA"/>
        </w:rPr>
        <w:pPrChange w:id="1226" w:author="CCCCC" w:date="2017-06-12T19:33:00Z">
          <w:pPr>
            <w:pStyle w:val="Heading4"/>
          </w:pPr>
        </w:pPrChange>
      </w:pPr>
      <w:ins w:id="1227" w:author="CCCCC" w:date="2017-06-13T19:15:00Z">
        <w:r>
          <w:rPr>
            <w:noProof/>
            <w:lang w:eastAsia="fr-FR" w:bidi="ar-SA"/>
          </w:rPr>
          <w:drawing>
            <wp:anchor distT="0" distB="0" distL="114300" distR="114300" simplePos="0" relativeHeight="251705856" behindDoc="0" locked="0" layoutInCell="1" allowOverlap="1" wp14:anchorId="28EB9200" wp14:editId="624FE1F7">
              <wp:simplePos x="0" y="0"/>
              <wp:positionH relativeFrom="margin">
                <wp:align>center</wp:align>
              </wp:positionH>
              <wp:positionV relativeFrom="paragraph">
                <wp:posOffset>1047163</wp:posOffset>
              </wp:positionV>
              <wp:extent cx="4022371" cy="879894"/>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3258" t="15578" r="8469" b="69524"/>
                      <a:stretch/>
                    </pic:blipFill>
                    <pic:spPr bwMode="auto">
                      <a:xfrm>
                        <a:off x="0" y="0"/>
                        <a:ext cx="4022371" cy="879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28" w:author="CCCCC" w:date="2017-06-12T20:16:00Z">
        <w:r w:rsidR="00F10476">
          <w:t xml:space="preserve">Ici, la fonction </w:t>
        </w:r>
      </w:ins>
      <w:ins w:id="1229" w:author="CCCCC" w:date="2017-06-12T20:17:00Z">
        <w:r w:rsidR="00F10476">
          <w:t xml:space="preserve">« _ » fait référence à </w:t>
        </w:r>
      </w:ins>
      <w:ins w:id="1230" w:author="CCCCC" w:date="2017-06-12T20:19:00Z">
        <w:r w:rsidR="003136F5">
          <w:t>un module d’internationalisation de l’application. Ainsi pour chaque label comme</w:t>
        </w:r>
      </w:ins>
      <w:ins w:id="1231"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1232" w:author="CCCCC" w:date="2017-06-12T20:21:00Z">
        <w:r w:rsidR="003136F5">
          <w:t xml:space="preserve">texte correspond pour chacune des langues proposées par </w:t>
        </w:r>
      </w:ins>
      <w:ins w:id="1233" w:author="CCCCC" w:date="2017-06-12T20:22:00Z">
        <w:r w:rsidR="003136F5">
          <w:t xml:space="preserve">Xen Orchestra. Il a donc fallu ajouter cette correspondance dans le fichier </w:t>
        </w:r>
      </w:ins>
      <w:ins w:id="1234" w:author="CCCCC" w:date="2017-06-12T20:23:00Z">
        <w:r w:rsidR="003136F5">
          <w:t xml:space="preserve">« message.js » situé dans src/common/intl. </w:t>
        </w:r>
      </w:ins>
      <w:ins w:id="1235" w:author="CCCCC" w:date="2017-06-12T20:24:00Z">
        <w:r w:rsidR="003136F5">
          <w:t>L’interface définitive du formulaire est donc la suivante</w:t>
        </w:r>
      </w:ins>
      <w:ins w:id="1236" w:author="CCCCC" w:date="2017-06-12T20:25:00Z">
        <w:r w:rsidR="003136F5">
          <w:t> </w:t>
        </w:r>
      </w:ins>
      <w:ins w:id="1237" w:author="CCCCC" w:date="2017-06-12T20:24:00Z">
        <w:r w:rsidR="003136F5">
          <w:t>:</w:t>
        </w:r>
      </w:ins>
    </w:p>
    <w:p w14:paraId="0DD597FB" w14:textId="4D114CF6" w:rsidR="003136F5" w:rsidRPr="001F7E81" w:rsidDel="00EA196F" w:rsidRDefault="003136F5">
      <w:pPr>
        <w:rPr>
          <w:del w:id="1238" w:author="CCCCC" w:date="2017-06-13T19:15:00Z"/>
          <w:rPrChange w:id="1239" w:author="CCCCC" w:date="2017-06-11T20:58:00Z">
            <w:rPr>
              <w:del w:id="1240" w:author="CCCCC" w:date="2017-06-13T19:15:00Z"/>
            </w:rPr>
          </w:rPrChange>
        </w:rPr>
        <w:pPrChange w:id="1241" w:author="CCCCC" w:date="2017-06-12T19:33:00Z">
          <w:pPr>
            <w:pStyle w:val="Heading4"/>
          </w:pPr>
        </w:pPrChange>
      </w:pPr>
    </w:p>
    <w:p w14:paraId="16DB88BE" w14:textId="6E446FC4" w:rsidR="000D7996" w:rsidRDefault="000D7996">
      <w:pPr>
        <w:pStyle w:val="Heading3"/>
        <w:rPr>
          <w:ins w:id="1242" w:author="CCCCC" w:date="2017-06-12T20:38:00Z"/>
        </w:rPr>
        <w:pPrChange w:id="1243" w:author="CCCCC" w:date="2017-06-11T20:52:00Z">
          <w:pPr>
            <w:pStyle w:val="Heading4"/>
          </w:pPr>
        </w:pPrChange>
      </w:pPr>
      <w:bookmarkStart w:id="1244" w:name="_Toc485664090"/>
      <w:r>
        <w:t>Afficher depuis combien de temps une machine est éteinte</w:t>
      </w:r>
      <w:bookmarkEnd w:id="1244"/>
    </w:p>
    <w:p w14:paraId="5280994E" w14:textId="7419B625" w:rsidR="00471A83" w:rsidRDefault="00941E96">
      <w:pPr>
        <w:rPr>
          <w:ins w:id="1245" w:author="CCCCC" w:date="2017-06-12T20:40:00Z"/>
        </w:rPr>
        <w:pPrChange w:id="1246" w:author="CCCCC" w:date="2017-06-12T20:38:00Z">
          <w:pPr>
            <w:pStyle w:val="Heading4"/>
          </w:pPr>
        </w:pPrChange>
      </w:pPr>
      <w:ins w:id="1247" w:author="CCCCC" w:date="2017-06-13T19:18:00Z">
        <w:r>
          <w:rPr>
            <w:noProof/>
            <w:lang w:eastAsia="fr-FR" w:bidi="ar-SA"/>
          </w:rPr>
          <w:drawing>
            <wp:anchor distT="0" distB="0" distL="114300" distR="114300" simplePos="0" relativeHeight="251706880" behindDoc="0" locked="0" layoutInCell="1" allowOverlap="1" wp14:anchorId="2619D618" wp14:editId="454291E4">
              <wp:simplePos x="0" y="0"/>
              <wp:positionH relativeFrom="margin">
                <wp:align>center</wp:align>
              </wp:positionH>
              <wp:positionV relativeFrom="paragraph">
                <wp:posOffset>544734</wp:posOffset>
              </wp:positionV>
              <wp:extent cx="3881755" cy="1729740"/>
              <wp:effectExtent l="0" t="0" r="4445" b="381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566" t="15326" b="45477"/>
                      <a:stretch/>
                    </pic:blipFill>
                    <pic:spPr bwMode="auto">
                      <a:xfrm>
                        <a:off x="0" y="0"/>
                        <a:ext cx="3881755" cy="172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48" w:author="CCCCC" w:date="2017-06-12T20:40:00Z">
        <w:r w:rsidR="00471A83">
          <w:t>Sur la vue générale d’une machine virtuelle, si celle-ci est allumée, il est affiché depuis combien de temps elle a été démarrée.</w:t>
        </w:r>
      </w:ins>
    </w:p>
    <w:p w14:paraId="6761813B" w14:textId="052EEBD3" w:rsidR="00471A83" w:rsidRDefault="00EA196F">
      <w:pPr>
        <w:rPr>
          <w:ins w:id="1249" w:author="CCCCC" w:date="2017-06-12T21:50:00Z"/>
          <w:noProof/>
          <w:lang w:eastAsia="fr-FR" w:bidi="ar-SA"/>
        </w:rPr>
        <w:pPrChange w:id="1250" w:author="CCCCC" w:date="2017-06-12T20:38:00Z">
          <w:pPr>
            <w:pStyle w:val="Heading4"/>
          </w:pPr>
        </w:pPrChange>
      </w:pPr>
      <w:ins w:id="1251" w:author="CCCCC" w:date="2017-06-12T21:49:00Z">
        <w:r>
          <w:rPr>
            <w:noProof/>
            <w:lang w:eastAsia="fr-FR" w:bidi="ar-SA"/>
          </w:rPr>
          <w:lastRenderedPageBreak/>
          <w:drawing>
            <wp:anchor distT="0" distB="0" distL="114300" distR="114300" simplePos="0" relativeHeight="251699712" behindDoc="1" locked="0" layoutInCell="1" allowOverlap="1" wp14:anchorId="12056540" wp14:editId="59804FA6">
              <wp:simplePos x="0" y="0"/>
              <wp:positionH relativeFrom="margin">
                <wp:align>center</wp:align>
              </wp:positionH>
              <wp:positionV relativeFrom="paragraph">
                <wp:posOffset>3252267</wp:posOffset>
              </wp:positionV>
              <wp:extent cx="5740400" cy="2447290"/>
              <wp:effectExtent l="0" t="0" r="0" b="0"/>
              <wp:wrapTight wrapText="bothSides">
                <wp:wrapPolygon edited="0">
                  <wp:start x="0" y="0"/>
                  <wp:lineTo x="0" y="21353"/>
                  <wp:lineTo x="21504" y="21353"/>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40400" cy="2447290"/>
                      </a:xfrm>
                      <a:prstGeom prst="rect">
                        <a:avLst/>
                      </a:prstGeom>
                    </pic:spPr>
                  </pic:pic>
                </a:graphicData>
              </a:graphic>
              <wp14:sizeRelH relativeFrom="margin">
                <wp14:pctWidth>0</wp14:pctWidth>
              </wp14:sizeRelH>
              <wp14:sizeRelV relativeFrom="margin">
                <wp14:pctHeight>0</wp14:pctHeight>
              </wp14:sizeRelV>
            </wp:anchor>
          </w:drawing>
        </w:r>
      </w:ins>
      <w:ins w:id="1252" w:author="CCCCC" w:date="2017-06-12T20:44:00Z">
        <w:r w:rsidR="00471A83">
          <w:t xml:space="preserve">Cette tâche a pour but d’afficher depuis combien de temps une machine est éteinte. </w:t>
        </w:r>
      </w:ins>
      <w:ins w:id="1253" w:author="CCCCC" w:date="2017-06-12T20:45:00Z">
        <w:r w:rsidR="00471A83">
          <w:t>Une machine virtuelle</w:t>
        </w:r>
      </w:ins>
      <w:ins w:id="1254" w:author="CCCCC" w:date="2017-06-12T20:49:00Z">
        <w:r w:rsidR="00473C54">
          <w:t xml:space="preserve"> ne possède pas de champ gardant en mémoire la dernière date d</w:t>
        </w:r>
      </w:ins>
      <w:ins w:id="1255" w:author="CCCCC" w:date="2017-06-12T20:50:00Z">
        <w:r w:rsidR="00473C54">
          <w:t>’extinction. Cependant, lorsqu</w:t>
        </w:r>
      </w:ins>
      <w:ins w:id="1256" w:author="CCCCC" w:date="2017-06-12T20:51:00Z">
        <w:r w:rsidR="00473C54">
          <w:t>’une opération sur une machine est effectuée, comme l’allumage, l’extinction ou la création d</w:t>
        </w:r>
      </w:ins>
      <w:ins w:id="1257" w:author="CCCCC" w:date="2017-06-12T20:52:00Z">
        <w:r w:rsidR="00473C54">
          <w:t>’un snapshot, un message</w:t>
        </w:r>
      </w:ins>
      <w:ins w:id="1258" w:author="CCCCC" w:date="2017-06-12T22:17:00Z">
        <w:r w:rsidR="00243482">
          <w:t xml:space="preserve"> appelé « log »</w:t>
        </w:r>
      </w:ins>
      <w:ins w:id="1259" w:author="CCCCC" w:date="2017-06-12T20:52:00Z">
        <w:r w:rsidR="00473C54">
          <w:t xml:space="preserve"> associé à la machine est généré.</w:t>
        </w:r>
      </w:ins>
      <w:ins w:id="1260" w:author="CCCCC" w:date="2017-06-12T20:58:00Z">
        <w:r w:rsidR="00473C54">
          <w:t xml:space="preserve"> Il fallait donc rechercher le dernier message type « </w:t>
        </w:r>
        <w:r w:rsidR="00473C54" w:rsidRPr="00473C54">
          <w:t>VM_SHUTDOWN</w:t>
        </w:r>
        <w:r w:rsidR="00473C54">
          <w:t> »</w:t>
        </w:r>
      </w:ins>
      <w:ins w:id="1261" w:author="CCCCC" w:date="2017-06-12T20:59:00Z">
        <w:r w:rsidR="00402C4C">
          <w:t xml:space="preserve"> associé à la machine virtuelle voulue. </w:t>
        </w:r>
      </w:ins>
      <w:ins w:id="1262" w:author="CCCCC" w:date="2017-06-12T21:00:00Z">
        <w:r w:rsidR="00402C4C">
          <w:t>I</w:t>
        </w:r>
      </w:ins>
      <w:ins w:id="1263" w:author="CCCCC" w:date="2017-06-12T20:59:00Z">
        <w:r w:rsidR="00402C4C">
          <w:t>l a</w:t>
        </w:r>
      </w:ins>
      <w:ins w:id="1264" w:author="CCCCC" w:date="2017-06-12T21:00:00Z">
        <w:r w:rsidR="00402C4C">
          <w:t xml:space="preserve"> donc</w:t>
        </w:r>
      </w:ins>
      <w:ins w:id="1265" w:author="CCCCC" w:date="2017-06-12T20:59:00Z">
        <w:r w:rsidR="00402C4C">
          <w:t xml:space="preserve"> été nécessaire d’écrire un sélecteur pour obtenir cet objet. </w:t>
        </w:r>
      </w:ins>
      <w:ins w:id="1266" w:author="CCCCC" w:date="2017-06-12T22:16:00Z">
        <w:r w:rsidR="00243482">
          <w:t>Si une machine virtuelle n</w:t>
        </w:r>
      </w:ins>
      <w:ins w:id="1267" w:author="CCCCC" w:date="2017-06-12T22:17:00Z">
        <w:r w:rsidR="00243482">
          <w:t>’a jamais été éteinte, ou alors que ses logs ont été effacés, il peut arriver que ce message n</w:t>
        </w:r>
      </w:ins>
      <w:ins w:id="1268" w:author="CCCCC" w:date="2017-06-12T22:18:00Z">
        <w:r w:rsidR="00243482">
          <w:t>’existe pas, dans ce cas il sera juste indiqué que la machine est éteinte.</w:t>
        </w:r>
      </w:ins>
      <w:ins w:id="1269" w:author="CCCCC" w:date="2017-06-12T22:17:00Z">
        <w:r w:rsidR="00243482">
          <w:t xml:space="preserve"> </w:t>
        </w:r>
      </w:ins>
      <w:ins w:id="1270" w:author="CCCCC" w:date="2017-06-12T21:41:00Z">
        <w:r w:rsidR="00E671F9">
          <w:t>Tous les sélecteurs utilisés par Xen Orchestra sont centralisé</w:t>
        </w:r>
      </w:ins>
      <w:ins w:id="1271" w:author="CCCCC" w:date="2017-06-12T21:47:00Z">
        <w:r w:rsidR="00E671F9">
          <w:t>s</w:t>
        </w:r>
      </w:ins>
      <w:ins w:id="1272" w:author="CCCCC" w:date="2017-06-12T21:41:00Z">
        <w:r w:rsidR="00E671F9">
          <w:t xml:space="preserve"> dans le fichier « selectors.js » du dossier </w:t>
        </w:r>
      </w:ins>
      <w:ins w:id="1273" w:author="CCCCC" w:date="2017-06-12T21:42:00Z">
        <w:r w:rsidR="00E671F9">
          <w:t>« </w:t>
        </w:r>
      </w:ins>
      <w:ins w:id="1274" w:author="CCCCC" w:date="2017-06-12T21:41:00Z">
        <w:r w:rsidR="00E671F9">
          <w:t>common</w:t>
        </w:r>
      </w:ins>
      <w:ins w:id="1275" w:author="CCCCC" w:date="2017-06-12T21:42:00Z">
        <w:r w:rsidR="00E671F9">
          <w:t> »</w:t>
        </w:r>
      </w:ins>
      <w:ins w:id="1276" w:author="CCCCC" w:date="2017-06-12T21:47:00Z">
        <w:r w:rsidR="00E671F9">
          <w:t xml:space="preserve">. </w:t>
        </w:r>
        <w:r w:rsidR="004B3546">
          <w:t>La fonction suivante a</w:t>
        </w:r>
        <w:r w:rsidR="00E671F9">
          <w:t xml:space="preserve"> donc été implémentée</w:t>
        </w:r>
        <w:r w:rsidR="004B3546">
          <w:t xml:space="preserve"> dans ce fichier.</w:t>
        </w:r>
      </w:ins>
    </w:p>
    <w:p w14:paraId="61C45194" w14:textId="3204F805" w:rsidR="004B3546" w:rsidRDefault="004B3546">
      <w:pPr>
        <w:rPr>
          <w:ins w:id="1277" w:author="CCCCC" w:date="2017-06-12T22:11:00Z"/>
        </w:rPr>
        <w:pPrChange w:id="1278" w:author="CCCCC" w:date="2017-06-12T20:38:00Z">
          <w:pPr>
            <w:pStyle w:val="Heading4"/>
          </w:pPr>
        </w:pPrChange>
      </w:pPr>
      <w:ins w:id="1279" w:author="CCCCC" w:date="2017-06-12T21:52:00Z">
        <w:r>
          <w:t>Cette fonction renvoie un sélecteur, c</w:t>
        </w:r>
      </w:ins>
      <w:ins w:id="1280" w:author="CCCCC" w:date="2017-06-12T21:53:00Z">
        <w:r>
          <w:t xml:space="preserve">’est-à-dire qu’elle </w:t>
        </w:r>
      </w:ins>
      <w:ins w:id="1281" w:author="CCCCC" w:date="2017-06-12T21:54:00Z">
        <w:r>
          <w:t>fournit une fonction qui, elle, renverrai la valeur souhaitée.</w:t>
        </w:r>
      </w:ins>
      <w:ins w:id="1282" w:author="CCCCC" w:date="2017-06-12T21:56:00Z">
        <w:r>
          <w:t xml:space="preserve"> Elle prend en argument</w:t>
        </w:r>
      </w:ins>
      <w:ins w:id="1283" w:author="CCCCC" w:date="2017-06-12T21:59:00Z">
        <w:r w:rsidR="008B650A">
          <w:t xml:space="preserve"> une fonction qui renvoie l’identifiant d’une machine virtuelle et renvoie le </w:t>
        </w:r>
      </w:ins>
      <w:ins w:id="1284" w:author="CCCCC" w:date="2017-06-12T22:01:00Z">
        <w:r w:rsidR="008B650A">
          <w:t>résultat</w:t>
        </w:r>
      </w:ins>
      <w:ins w:id="1285" w:author="CCCCC" w:date="2017-06-12T21:59:00Z">
        <w:r w:rsidR="008B650A">
          <w:t xml:space="preserve"> </w:t>
        </w:r>
      </w:ins>
      <w:ins w:id="1286" w:author="CCCCC" w:date="2017-06-12T22:01:00Z">
        <w:r w:rsidR="008B650A">
          <w:t>d’une fonction « create » issue du module « Reselect ». « create » reçoit en argument des fonctions</w:t>
        </w:r>
      </w:ins>
      <w:ins w:id="1287" w:author="CCCCC" w:date="2017-06-12T22:07:00Z">
        <w:r w:rsidR="008B650A">
          <w:t xml:space="preserve"> appelés « input selectors » ainsi que le selecteur qui est le dernier argument. </w:t>
        </w:r>
      </w:ins>
      <w:ins w:id="1288" w:author="CCCCC" w:date="2017-06-12T22:08:00Z">
        <w:r w:rsidR="008B650A">
          <w:t xml:space="preserve">Chacun des input selectors va </w:t>
        </w:r>
      </w:ins>
      <w:ins w:id="1289" w:author="CCCCC" w:date="2017-06-12T22:09:00Z">
        <w:r w:rsidR="008B650A">
          <w:t>être exécuté et va passer son résultat en argument du sélecteur qui</w:t>
        </w:r>
        <w:r w:rsidR="00243482">
          <w:t xml:space="preserve"> sera retourné par la méthode « create ». </w:t>
        </w:r>
      </w:ins>
      <w:ins w:id="1290" w:author="CCCCC" w:date="2017-06-12T22:10:00Z">
        <w:r w:rsidR="00243482">
          <w:t>Ainsi, le sélecteur recevra l’identifiant de la machine virtuelle et la liste de tous</w:t>
        </w:r>
      </w:ins>
      <w:ins w:id="1291" w:author="CCCCC" w:date="2017-06-12T22:11:00Z">
        <w:r w:rsidR="00243482">
          <w:t xml:space="preserve"> les messages de l’application et renverra le message voulu.</w:t>
        </w:r>
      </w:ins>
    </w:p>
    <w:p w14:paraId="3AA7F48E" w14:textId="1D1ED1BE" w:rsidR="00243482" w:rsidRDefault="00F55C7B">
      <w:pPr>
        <w:rPr>
          <w:ins w:id="1292" w:author="CCCCC" w:date="2017-06-12T22:26:00Z"/>
        </w:rPr>
        <w:pPrChange w:id="1293" w:author="CCCCC" w:date="2017-06-12T20:38:00Z">
          <w:pPr>
            <w:pStyle w:val="Heading4"/>
          </w:pPr>
        </w:pPrChange>
      </w:pPr>
      <w:ins w:id="1294" w:author="CCCCC" w:date="2017-06-12T22:23:00Z">
        <w:r>
          <w:t xml:space="preserve">Le résultat du sélecteur est injecté dans le composant « TabGeneral » du dossier </w:t>
        </w:r>
      </w:ins>
      <w:ins w:id="1295" w:author="CCCCC" w:date="2017-06-12T22:24:00Z">
        <w:r>
          <w:t>« </w:t>
        </w:r>
      </w:ins>
      <w:ins w:id="1296" w:author="CCCCC" w:date="2017-06-12T22:23:00Z">
        <w:r>
          <w:t>src/xo-app/vm</w:t>
        </w:r>
      </w:ins>
      <w:ins w:id="1297" w:author="CCCCC" w:date="2017-06-12T22:24:00Z">
        <w:r>
          <w:t xml:space="preserve"> » de la manière suivante : </w:t>
        </w:r>
      </w:ins>
    </w:p>
    <w:p w14:paraId="29386D1F" w14:textId="42612BDB" w:rsidR="00F55C7B" w:rsidRDefault="00C87EF3">
      <w:pPr>
        <w:rPr>
          <w:ins w:id="1298" w:author="CCCCC" w:date="2017-06-12T22:29:00Z"/>
        </w:rPr>
        <w:pPrChange w:id="1299" w:author="CCCCC" w:date="2017-06-12T20:38:00Z">
          <w:pPr>
            <w:pStyle w:val="Heading4"/>
          </w:pPr>
        </w:pPrChange>
      </w:pPr>
      <w:ins w:id="1300" w:author="CCCCC" w:date="2017-06-12T22:25:00Z">
        <w:r>
          <w:rPr>
            <w:noProof/>
            <w:lang w:eastAsia="fr-FR" w:bidi="ar-SA"/>
          </w:rPr>
          <w:drawing>
            <wp:anchor distT="0" distB="0" distL="114300" distR="114300" simplePos="0" relativeHeight="251700736" behindDoc="0" locked="0" layoutInCell="1" allowOverlap="1" wp14:anchorId="6A175145" wp14:editId="32917DFD">
              <wp:simplePos x="0" y="0"/>
              <wp:positionH relativeFrom="margin">
                <wp:posOffset>-128270</wp:posOffset>
              </wp:positionH>
              <wp:positionV relativeFrom="paragraph">
                <wp:posOffset>-61595</wp:posOffset>
              </wp:positionV>
              <wp:extent cx="3223895" cy="13030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23895" cy="1303020"/>
                      </a:xfrm>
                      <a:prstGeom prst="rect">
                        <a:avLst/>
                      </a:prstGeom>
                    </pic:spPr>
                  </pic:pic>
                </a:graphicData>
              </a:graphic>
              <wp14:sizeRelH relativeFrom="margin">
                <wp14:pctWidth>0</wp14:pctWidth>
              </wp14:sizeRelH>
              <wp14:sizeRelV relativeFrom="margin">
                <wp14:pctHeight>0</wp14:pctHeight>
              </wp14:sizeRelV>
            </wp:anchor>
          </w:drawing>
        </w:r>
      </w:ins>
      <w:ins w:id="1301" w:author="CCCCC" w:date="2017-06-12T22:26:00Z">
        <w:r w:rsidR="00F55C7B">
          <w:t xml:space="preserve">La fonction « connectStore » prend en paramètre une fonction renvoyant un objet de sélecteurs qui seront </w:t>
        </w:r>
      </w:ins>
      <w:ins w:id="1302" w:author="CCCCC" w:date="2017-06-12T22:28:00Z">
        <w:r w:rsidR="00F55C7B">
          <w:t xml:space="preserve">exécuté et leur résultat sera </w:t>
        </w:r>
      </w:ins>
      <w:ins w:id="1303" w:author="CCCCC" w:date="2017-06-12T22:26:00Z">
        <w:r w:rsidR="00F55C7B">
          <w:t xml:space="preserve">passé en paramètre du composant prit en argument de la seconde exécution de </w:t>
        </w:r>
      </w:ins>
      <w:ins w:id="1304" w:author="CCCCC" w:date="2017-06-12T22:29:00Z">
        <w:r w:rsidR="00F55C7B">
          <w:t>« connectStore »</w:t>
        </w:r>
        <w:r w:rsidR="00E74B04">
          <w:t xml:space="preserve"> (qui est ici, un composant stateless).</w:t>
        </w:r>
      </w:ins>
    </w:p>
    <w:p w14:paraId="060B3102" w14:textId="1DFA6BA4" w:rsidR="00E74B04" w:rsidRDefault="00C87EF3">
      <w:pPr>
        <w:rPr>
          <w:ins w:id="1305" w:author="CCCCC" w:date="2017-06-12T22:33:00Z"/>
          <w:noProof/>
          <w:lang w:eastAsia="fr-FR" w:bidi="ar-SA"/>
        </w:rPr>
        <w:pPrChange w:id="1306" w:author="CCCCC" w:date="2017-06-12T20:38:00Z">
          <w:pPr>
            <w:pStyle w:val="Heading4"/>
          </w:pPr>
        </w:pPrChange>
      </w:pPr>
      <w:ins w:id="1307" w:author="CCCCC" w:date="2017-06-12T22:33:00Z">
        <w:r>
          <w:rPr>
            <w:noProof/>
            <w:lang w:eastAsia="fr-FR" w:bidi="ar-SA"/>
          </w:rPr>
          <w:drawing>
            <wp:anchor distT="0" distB="0" distL="114300" distR="114300" simplePos="0" relativeHeight="251701760" behindDoc="0" locked="0" layoutInCell="1" allowOverlap="1" wp14:anchorId="33BDE828" wp14:editId="3D2870C3">
              <wp:simplePos x="0" y="0"/>
              <wp:positionH relativeFrom="margin">
                <wp:align>right</wp:align>
              </wp:positionH>
              <wp:positionV relativeFrom="paragraph">
                <wp:posOffset>206375</wp:posOffset>
              </wp:positionV>
              <wp:extent cx="6127750" cy="1461135"/>
              <wp:effectExtent l="0" t="0" r="635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27750" cy="1461135"/>
                      </a:xfrm>
                      <a:prstGeom prst="rect">
                        <a:avLst/>
                      </a:prstGeom>
                    </pic:spPr>
                  </pic:pic>
                </a:graphicData>
              </a:graphic>
              <wp14:sizeRelH relativeFrom="margin">
                <wp14:pctWidth>0</wp14:pctWidth>
              </wp14:sizeRelH>
              <wp14:sizeRelV relativeFrom="margin">
                <wp14:pctHeight>0</wp14:pctHeight>
              </wp14:sizeRelV>
            </wp:anchor>
          </w:drawing>
        </w:r>
        <w:r w:rsidR="00E74B04">
          <w:t xml:space="preserve"> </w:t>
        </w:r>
      </w:ins>
      <w:ins w:id="1308" w:author="CCCCC" w:date="2017-06-12T22:31:00Z">
        <w:r w:rsidR="00E74B04">
          <w:t>La donnée voulue étant disponible, il est nécessaire de l’afficher dans le rendu du composant.</w:t>
        </w:r>
      </w:ins>
      <w:ins w:id="1309" w:author="CCCCC" w:date="2017-06-12T22:33:00Z">
        <w:r w:rsidR="00E74B04" w:rsidRPr="00E74B04">
          <w:rPr>
            <w:noProof/>
            <w:lang w:eastAsia="fr-FR" w:bidi="ar-SA"/>
          </w:rPr>
          <w:t xml:space="preserve"> </w:t>
        </w:r>
      </w:ins>
    </w:p>
    <w:p w14:paraId="7D30F748" w14:textId="1581122B" w:rsidR="0068051B" w:rsidRPr="00471A83" w:rsidRDefault="00496593">
      <w:pPr>
        <w:rPr>
          <w:rPrChange w:id="1310" w:author="CCCCC" w:date="2017-06-12T20:38:00Z">
            <w:rPr/>
          </w:rPrChange>
        </w:rPr>
        <w:pPrChange w:id="1311" w:author="CCCCC" w:date="2017-06-12T20:38:00Z">
          <w:pPr>
            <w:pStyle w:val="Heading4"/>
          </w:pPr>
        </w:pPrChange>
      </w:pPr>
      <w:ins w:id="1312" w:author="CCCCC" w:date="2017-06-13T19:27:00Z">
        <w:r>
          <w:rPr>
            <w:noProof/>
            <w:lang w:eastAsia="fr-FR" w:bidi="ar-SA"/>
          </w:rPr>
          <w:lastRenderedPageBreak/>
          <w:drawing>
            <wp:anchor distT="0" distB="0" distL="114300" distR="114300" simplePos="0" relativeHeight="251707904" behindDoc="0" locked="0" layoutInCell="1" allowOverlap="1" wp14:anchorId="484138C3" wp14:editId="27D5C5B8">
              <wp:simplePos x="0" y="0"/>
              <wp:positionH relativeFrom="margin">
                <wp:align>center</wp:align>
              </wp:positionH>
              <wp:positionV relativeFrom="paragraph">
                <wp:posOffset>2333625</wp:posOffset>
              </wp:positionV>
              <wp:extent cx="4782820" cy="2114550"/>
              <wp:effectExtent l="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3249" t="14824" r="418" b="48742"/>
                      <a:stretch/>
                    </pic:blipFill>
                    <pic:spPr bwMode="auto">
                      <a:xfrm>
                        <a:off x="0" y="0"/>
                        <a:ext cx="4782820" cy="2114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313" w:author="CCCCC" w:date="2017-06-12T22:34:00Z">
        <w:r w:rsidR="00E74B04">
          <w:t xml:space="preserve">Ainsi, si la machine virtuelle est éteinte et que la valeur </w:t>
        </w:r>
      </w:ins>
      <w:ins w:id="1314" w:author="CCCCC" w:date="2017-06-12T22:35:00Z">
        <w:r w:rsidR="00E74B04">
          <w:t>« </w:t>
        </w:r>
        <w:r w:rsidR="00E74B04" w:rsidRPr="00E74B04">
          <w:t>lastShutdownTime</w:t>
        </w:r>
        <w:r w:rsidR="00E74B04">
          <w:t xml:space="preserve"> » est définit, on affiche la valeur </w:t>
        </w:r>
      </w:ins>
      <w:ins w:id="1315" w:author="CCCCC" w:date="2017-06-12T22:36:00Z">
        <w:r w:rsidR="00E74B04">
          <w:t>formatée par un composant « FormatedRelative » et englobée dans message définit dans le module d</w:t>
        </w:r>
      </w:ins>
      <w:ins w:id="1316" w:author="CCCCC" w:date="2017-06-12T22:37:00Z">
        <w:r w:rsidR="00E74B04">
          <w:t xml:space="preserve">’internationalisation. Si elle n’est pas </w:t>
        </w:r>
      </w:ins>
      <w:ins w:id="1317" w:author="CCCCC" w:date="2017-06-12T22:39:00Z">
        <w:r w:rsidR="009F72D3">
          <w:t>définie</w:t>
        </w:r>
      </w:ins>
      <w:ins w:id="1318" w:author="CCCCC" w:date="2017-06-12T22:37:00Z">
        <w:r w:rsidR="00E74B04">
          <w:t xml:space="preserve">, le message </w:t>
        </w:r>
      </w:ins>
      <w:ins w:id="1319" w:author="CCCCC" w:date="2017-06-12T22:41:00Z">
        <w:r w:rsidR="001B332D">
          <w:t>d</w:t>
        </w:r>
      </w:ins>
      <w:ins w:id="1320" w:author="CCCCC" w:date="2017-06-12T22:37:00Z">
        <w:r w:rsidR="00E74B04">
          <w:t>’origine est affiché.</w:t>
        </w:r>
      </w:ins>
    </w:p>
    <w:p w14:paraId="7F19B145" w14:textId="5E4BE89D" w:rsidR="000D7996" w:rsidRDefault="000D7996">
      <w:pPr>
        <w:pStyle w:val="Heading3"/>
        <w:rPr>
          <w:ins w:id="1321" w:author="CCCCC" w:date="2017-06-12T23:23:00Z"/>
        </w:rPr>
        <w:pPrChange w:id="1322" w:author="CCCCC" w:date="2017-06-11T20:52:00Z">
          <w:pPr>
            <w:pStyle w:val="Heading4"/>
          </w:pPr>
        </w:pPrChange>
      </w:pPr>
      <w:bookmarkStart w:id="1323" w:name="_Toc485664091"/>
      <w:r>
        <w:t>Rendre possible la création de groupes de machines virtuelles</w:t>
      </w:r>
      <w:bookmarkEnd w:id="1323"/>
    </w:p>
    <w:p w14:paraId="2127B431" w14:textId="5D3BD087" w:rsidR="00D0376B" w:rsidRDefault="00D0376B">
      <w:pPr>
        <w:rPr>
          <w:ins w:id="1324" w:author="CCCCC" w:date="2017-06-12T23:40:00Z"/>
        </w:rPr>
        <w:pPrChange w:id="1325" w:author="CCCCC" w:date="2017-06-12T23:23:00Z">
          <w:pPr>
            <w:pStyle w:val="Heading4"/>
          </w:pPr>
        </w:pPrChange>
      </w:pPr>
      <w:ins w:id="1326" w:author="CCCCC" w:date="2017-06-12T23:23:00Z">
        <w:r>
          <w:t>Cette dernière tâche a été celle qui m</w:t>
        </w:r>
      </w:ins>
      <w:ins w:id="1327" w:author="CCCCC" w:date="2017-06-12T23:24:00Z">
        <w:r>
          <w:t>’a demandé le plus de temps. En effet, son but était d’implémenter une nouvelle fonctionnalité de Xen Orchestra</w:t>
        </w:r>
      </w:ins>
      <w:ins w:id="1328" w:author="CCCCC" w:date="2017-06-12T23:25:00Z">
        <w:r>
          <w:t xml:space="preserve"> : </w:t>
        </w:r>
      </w:ins>
      <w:ins w:id="1329" w:author="CCCCC" w:date="2017-06-12T23:53:00Z">
        <w:r w:rsidR="00A256CB">
          <w:t>de permettre</w:t>
        </w:r>
      </w:ins>
      <w:ins w:id="1330" w:author="CCCCC" w:date="2017-06-12T23:25:00Z">
        <w:r>
          <w:t xml:space="preserve"> la cr</w:t>
        </w:r>
      </w:ins>
      <w:ins w:id="1331" w:author="CCCCC" w:date="2017-06-12T23:26:00Z">
        <w:r>
          <w:t>éation de groupe de machines virtuelles</w:t>
        </w:r>
      </w:ins>
      <w:ins w:id="1332" w:author="CCCCC" w:date="2017-06-12T23:53:00Z">
        <w:r w:rsidR="00A256CB">
          <w:t>, appelées VM_Appliance dans Xapi</w:t>
        </w:r>
      </w:ins>
      <w:ins w:id="1333" w:author="CCCCC" w:date="2017-06-12T23:27:00Z">
        <w:r>
          <w:t xml:space="preserve">. L’intérêt de tels groupe est de pouvoir démarrer </w:t>
        </w:r>
      </w:ins>
      <w:ins w:id="1334" w:author="CCCCC" w:date="2017-06-12T23:28:00Z">
        <w:r>
          <w:t xml:space="preserve">ou arrêter les machines </w:t>
        </w:r>
      </w:ins>
      <w:ins w:id="1335" w:author="CCCCC" w:date="2017-06-12T23:29:00Z">
        <w:r>
          <w:t>du groupe en même temps, ou dans un ordre prédéfini.</w:t>
        </w:r>
      </w:ins>
      <w:ins w:id="1336" w:author="CCCCC" w:date="2017-06-12T23:43:00Z">
        <w:r w:rsidR="00127D2D">
          <w:t xml:space="preserve"> Xapi</w:t>
        </w:r>
        <w:r w:rsidR="00A256CB">
          <w:t xml:space="preserve"> définit ces fonctionnalités</w:t>
        </w:r>
      </w:ins>
      <w:ins w:id="1337" w:author="CCCCC" w:date="2017-06-12T23:44:00Z">
        <w:r w:rsidR="00A256CB">
          <w:t>, elle</w:t>
        </w:r>
      </w:ins>
      <w:ins w:id="1338" w:author="CCCCC" w:date="2017-06-12T23:45:00Z">
        <w:r w:rsidR="00A256CB">
          <w:t>s</w:t>
        </w:r>
      </w:ins>
      <w:ins w:id="1339" w:author="CCCCC" w:date="2017-06-12T23:44:00Z">
        <w:r w:rsidR="00A256CB">
          <w:t xml:space="preserve"> doivent donc être testé dans un premier </w:t>
        </w:r>
      </w:ins>
      <w:ins w:id="1340" w:author="CCCCC" w:date="2017-06-12T23:45:00Z">
        <w:r w:rsidR="00A256CB">
          <w:t xml:space="preserve">temps pour comprendre leur fonctionnement </w:t>
        </w:r>
      </w:ins>
      <w:ins w:id="1341" w:author="CCCCC" w:date="2017-06-12T23:44:00Z">
        <w:r w:rsidR="00A256CB">
          <w:t>puis</w:t>
        </w:r>
      </w:ins>
      <w:ins w:id="1342" w:author="CCCCC" w:date="2017-06-12T23:45:00Z">
        <w:r w:rsidR="00A256CB">
          <w:t xml:space="preserve"> intégrée à Xen Orchestra.</w:t>
        </w:r>
      </w:ins>
      <w:ins w:id="1343" w:author="CCCCC" w:date="2017-06-14T00:29:00Z">
        <w:r w:rsidR="00BD1F64">
          <w:t xml:space="preserve"> Une VM_Appliance est caractérisée par un nom et une description.</w:t>
        </w:r>
      </w:ins>
    </w:p>
    <w:p w14:paraId="3401B4BA" w14:textId="579A45F8" w:rsidR="00127D2D" w:rsidRDefault="00127D2D">
      <w:pPr>
        <w:pStyle w:val="Heading4"/>
        <w:rPr>
          <w:ins w:id="1344" w:author="CCCCC" w:date="2017-06-12T23:46:00Z"/>
        </w:rPr>
      </w:pPr>
      <w:ins w:id="1345" w:author="CCCCC" w:date="2017-06-12T23:41:00Z">
        <w:r>
          <w:t xml:space="preserve">Test des fonctionnalités via </w:t>
        </w:r>
      </w:ins>
      <w:ins w:id="1346" w:author="CCCCC" w:date="2017-06-12T23:46:00Z">
        <w:r w:rsidR="00A256CB">
          <w:t>xe</w:t>
        </w:r>
      </w:ins>
    </w:p>
    <w:p w14:paraId="547B21E6" w14:textId="65C6AF3F" w:rsidR="00A256CB" w:rsidRDefault="00A256CB">
      <w:pPr>
        <w:rPr>
          <w:ins w:id="1347" w:author="CCCCC" w:date="2017-06-14T00:16:00Z"/>
        </w:rPr>
        <w:pPrChange w:id="1348" w:author="CCCCC" w:date="2017-06-12T23:46:00Z">
          <w:pPr>
            <w:pStyle w:val="Heading4"/>
          </w:pPr>
        </w:pPrChange>
      </w:pPr>
      <w:ins w:id="1349" w:author="CCCCC" w:date="2017-06-12T23:46:00Z">
        <w:r>
          <w:t>Xe est une interface en ligne de commandes permettant l</w:t>
        </w:r>
      </w:ins>
      <w:ins w:id="1350" w:author="CCCCC" w:date="2017-06-12T23:47:00Z">
        <w:r>
          <w:t xml:space="preserve">’utilisation de Xapi </w:t>
        </w:r>
      </w:ins>
      <w:ins w:id="1351" w:author="CCCCC" w:date="2017-06-12T23:48:00Z">
        <w:r>
          <w:t>disponible dans un environnement XenServer</w:t>
        </w:r>
      </w:ins>
      <w:ins w:id="1352" w:author="CCCCC" w:date="2017-06-12T23:49:00Z">
        <w:r>
          <w:t>.</w:t>
        </w:r>
      </w:ins>
      <w:ins w:id="1353" w:author="CCCCC" w:date="2017-06-12T23:50:00Z">
        <w:r>
          <w:t xml:space="preserve"> </w:t>
        </w:r>
      </w:ins>
      <w:ins w:id="1354" w:author="CCCCC" w:date="2017-06-12T23:53:00Z">
        <w:r w:rsidR="00467671">
          <w:t xml:space="preserve">J’ai donc pu tester </w:t>
        </w:r>
      </w:ins>
      <w:ins w:id="1355" w:author="CCCCC" w:date="2017-06-12T23:54:00Z">
        <w:r w:rsidR="00467671">
          <w:t>les commandes permettant la gestion</w:t>
        </w:r>
      </w:ins>
      <w:ins w:id="1356" w:author="CCCCC" w:date="2017-06-12T23:55:00Z">
        <w:r w:rsidR="00467671">
          <w:t xml:space="preserve"> d’une VM_Appliance grâce à </w:t>
        </w:r>
      </w:ins>
      <w:ins w:id="1357" w:author="CCCCC" w:date="2017-06-12T23:51:00Z">
        <w:r>
          <w:t>une connexion SSH</w:t>
        </w:r>
      </w:ins>
      <w:ins w:id="1358" w:author="CCCCC" w:date="2017-06-12T23:52:00Z">
        <w:r w:rsidR="00467671">
          <w:t xml:space="preserve"> sur un XenServer.</w:t>
        </w:r>
      </w:ins>
      <w:ins w:id="1359" w:author="CCCCC" w:date="2017-06-13T00:00:00Z">
        <w:r w:rsidR="00467671">
          <w:t xml:space="preserve"> A</w:t>
        </w:r>
      </w:ins>
      <w:ins w:id="1360" w:author="CCCCC" w:date="2017-06-13T00:01:00Z">
        <w:r w:rsidR="00467671">
          <w:t xml:space="preserve"> résulter de cette étape le document présent en annexe </w:t>
        </w:r>
        <w:r w:rsidR="00467671" w:rsidRPr="00467671">
          <w:rPr>
            <w:color w:val="FF0000"/>
            <w:rPrChange w:id="1361" w:author="CCCCC" w:date="2017-06-13T00:01:00Z">
              <w:rPr/>
            </w:rPrChange>
          </w:rPr>
          <w:t>X</w:t>
        </w:r>
        <w:r w:rsidR="00467671">
          <w:rPr>
            <w:color w:val="FF0000"/>
          </w:rPr>
          <w:t xml:space="preserve"> </w:t>
        </w:r>
        <w:r w:rsidR="00467671">
          <w:t>qui décrit chacune de ces commandes.</w:t>
        </w:r>
      </w:ins>
    </w:p>
    <w:p w14:paraId="1B916E2E" w14:textId="1AB44D7E" w:rsidR="00D37C21" w:rsidRDefault="00D37C21">
      <w:pPr>
        <w:rPr>
          <w:ins w:id="1362" w:author="CCCCC" w:date="2017-06-13T23:30:00Z"/>
        </w:rPr>
        <w:pPrChange w:id="1363" w:author="CCCCC" w:date="2017-06-12T23:46:00Z">
          <w:pPr>
            <w:pStyle w:val="Heading4"/>
          </w:pPr>
        </w:pPrChange>
      </w:pPr>
      <w:ins w:id="1364" w:author="CCCCC" w:date="2017-06-14T00:16:00Z">
        <w:r>
          <w:t>On peut voir dans ce document</w:t>
        </w:r>
      </w:ins>
      <w:ins w:id="1365" w:author="CCCCC" w:date="2017-06-14T00:17:00Z">
        <w:r>
          <w:t xml:space="preserve"> que les fonctions d’ajout, de suppression d’une machine virtuelle, et de gestions de l’ordre de démarrage et d’arrêt des machine</w:t>
        </w:r>
      </w:ins>
      <w:ins w:id="1366" w:author="CCCCC" w:date="2017-06-14T00:19:00Z">
        <w:r>
          <w:t>s</w:t>
        </w:r>
      </w:ins>
      <w:ins w:id="1367" w:author="CCCCC" w:date="2017-06-14T00:17:00Z">
        <w:r>
          <w:t xml:space="preserve"> font intervenir l</w:t>
        </w:r>
      </w:ins>
      <w:ins w:id="1368" w:author="CCCCC" w:date="2017-06-14T00:18:00Z">
        <w:r>
          <w:t>’argument « vm- </w:t>
        </w:r>
      </w:ins>
      <w:ins w:id="1369" w:author="CCCCC" w:date="2017-06-14T00:19:00Z">
        <w:r>
          <w:t>param-set ». Ce sont donc des fonctionnalités de gestion d</w:t>
        </w:r>
      </w:ins>
      <w:ins w:id="1370" w:author="CCCCC" w:date="2017-06-14T00:20:00Z">
        <w:r>
          <w:t>’une machine virtuelle et non d’un groupe de machines.</w:t>
        </w:r>
      </w:ins>
    </w:p>
    <w:p w14:paraId="3AA4933B" w14:textId="1682021C" w:rsidR="00E44C61" w:rsidRDefault="00FB251F">
      <w:pPr>
        <w:pStyle w:val="Heading4"/>
        <w:rPr>
          <w:ins w:id="1371" w:author="CCCCC" w:date="2017-06-13T23:47:00Z"/>
          <w:rFonts w:eastAsia="Source Han Sans CN Regular"/>
        </w:rPr>
      </w:pPr>
      <w:ins w:id="1372" w:author="CCCCC" w:date="2017-06-13T23:47:00Z">
        <w:r>
          <w:rPr>
            <w:rFonts w:eastAsia="Source Han Sans CN Regular"/>
          </w:rPr>
          <w:lastRenderedPageBreak/>
          <w:t>Implémentation dans xo-server</w:t>
        </w:r>
      </w:ins>
    </w:p>
    <w:p w14:paraId="68F7A045" w14:textId="782BB581" w:rsidR="00FB251F" w:rsidDel="007619BB" w:rsidRDefault="00D37C21">
      <w:pPr>
        <w:pStyle w:val="Heading1"/>
        <w:rPr>
          <w:del w:id="1373" w:author="CCCCC" w:date="2017-06-13T23:50:00Z"/>
        </w:rPr>
        <w:pPrChange w:id="1374" w:author="CCCCC" w:date="2017-06-11T20:49:00Z">
          <w:pPr>
            <w:pStyle w:val="Heading2"/>
          </w:pPr>
        </w:pPrChange>
      </w:pPr>
      <w:ins w:id="1375" w:author="CCCCC" w:date="2017-06-14T00:14:00Z">
        <w:r>
          <w:rPr>
            <w:b w:val="0"/>
            <w:bCs w:val="0"/>
            <w:noProof/>
            <w:lang w:eastAsia="fr-FR" w:bidi="ar-SA"/>
          </w:rPr>
          <w:drawing>
            <wp:anchor distT="0" distB="0" distL="114300" distR="114300" simplePos="0" relativeHeight="251708928" behindDoc="0" locked="0" layoutInCell="1" allowOverlap="1" wp14:anchorId="3D2BAFA0" wp14:editId="2BA95E57">
              <wp:simplePos x="0" y="0"/>
              <wp:positionH relativeFrom="margin">
                <wp:align>center</wp:align>
              </wp:positionH>
              <wp:positionV relativeFrom="paragraph">
                <wp:posOffset>1205230</wp:posOffset>
              </wp:positionV>
              <wp:extent cx="6782435" cy="28625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782435" cy="2862580"/>
                      </a:xfrm>
                      <a:prstGeom prst="rect">
                        <a:avLst/>
                      </a:prstGeom>
                    </pic:spPr>
                  </pic:pic>
                </a:graphicData>
              </a:graphic>
              <wp14:sizeRelH relativeFrom="margin">
                <wp14:pctWidth>0</wp14:pctWidth>
              </wp14:sizeRelH>
              <wp14:sizeRelV relativeFrom="margin">
                <wp14:pctHeight>0</wp14:pctHeight>
              </wp14:sizeRelV>
            </wp:anchor>
          </w:drawing>
        </w:r>
      </w:ins>
    </w:p>
    <w:p w14:paraId="620BA8D9" w14:textId="2B8D23D1" w:rsidR="007619BB" w:rsidRDefault="007619BB">
      <w:pPr>
        <w:rPr>
          <w:ins w:id="1376" w:author="CCCCC" w:date="2017-06-14T00:14:00Z"/>
        </w:rPr>
        <w:pPrChange w:id="1377" w:author="CCCCC" w:date="2017-06-13T23:50:00Z">
          <w:pPr>
            <w:pStyle w:val="Heading4"/>
          </w:pPr>
        </w:pPrChange>
      </w:pPr>
      <w:ins w:id="1378" w:author="CCCCC" w:date="2017-06-13T23:52:00Z">
        <w:r>
          <w:t>Comme expliqué précédemment</w:t>
        </w:r>
      </w:ins>
      <w:ins w:id="1379" w:author="CCCCC" w:date="2017-06-13T23:58:00Z">
        <w:r>
          <w:t xml:space="preserve"> xo-server est le cœur de Xen Orchestra.</w:t>
        </w:r>
      </w:ins>
      <w:ins w:id="1380" w:author="CCCCC" w:date="2017-06-14T00:18:00Z">
        <w:r w:rsidR="00D37C21">
          <w:t xml:space="preserve"> </w:t>
        </w:r>
      </w:ins>
      <w:ins w:id="1381" w:author="CCCCC" w:date="2017-06-13T23:58:00Z">
        <w:r>
          <w:t>P</w:t>
        </w:r>
      </w:ins>
      <w:ins w:id="1382" w:author="CCCCC" w:date="2017-06-13T23:53:00Z">
        <w:r>
          <w:t xml:space="preserve">our utiliser les objets gérés par XenServer dans </w:t>
        </w:r>
      </w:ins>
      <w:ins w:id="1383" w:author="CCCCC" w:date="2017-06-13T23:54:00Z">
        <w:r>
          <w:t xml:space="preserve">un client Xen Orchestra, il est nécessaire de les exposer dans xo-server. </w:t>
        </w:r>
      </w:ins>
      <w:ins w:id="1384" w:author="CCCCC" w:date="2017-06-13T23:55:00Z">
        <w:r>
          <w:t xml:space="preserve">Pour ce faire, xo-server va </w:t>
        </w:r>
      </w:ins>
      <w:ins w:id="1385" w:author="CCCCC" w:date="2017-06-13T23:57:00Z">
        <w:r>
          <w:t>traiter des demandes envoyées par le client</w:t>
        </w:r>
      </w:ins>
      <w:ins w:id="1386" w:author="CCCCC" w:date="2017-06-13T23:59:00Z">
        <w:r>
          <w:t>, et va interagir</w:t>
        </w:r>
      </w:ins>
      <w:ins w:id="1387" w:author="CCCCC" w:date="2017-06-13T23:55:00Z">
        <w:r>
          <w:t xml:space="preserve"> avec un XenServer via Xapi. </w:t>
        </w:r>
      </w:ins>
      <w:ins w:id="1388" w:author="CCCCC" w:date="2017-06-14T00:01:00Z">
        <w:r w:rsidR="005132E9">
          <w:t>Pour assurer le dialogue entre xo-server et le client, une API est cré</w:t>
        </w:r>
      </w:ins>
      <w:ins w:id="1389" w:author="CCCCC" w:date="2017-06-14T00:02:00Z">
        <w:r w:rsidR="005132E9">
          <w:t>é</w:t>
        </w:r>
      </w:ins>
      <w:ins w:id="1390" w:author="CCCCC" w:date="2017-06-14T00:01:00Z">
        <w:r w:rsidR="005132E9">
          <w:t>e dans le dossier</w:t>
        </w:r>
      </w:ins>
      <w:ins w:id="1391" w:author="CCCCC" w:date="2017-06-14T00:02:00Z">
        <w:r w:rsidR="005132E9">
          <w:t xml:space="preserve"> « src/api » de xo-server.</w:t>
        </w:r>
      </w:ins>
      <w:ins w:id="1392" w:author="CCCCC" w:date="2017-06-14T00:06:00Z">
        <w:r w:rsidR="005132E9">
          <w:t xml:space="preserve"> Ce dossier contient un fichier Javascript par entité. Un fichier vm-groupe.js </w:t>
        </w:r>
      </w:ins>
      <w:ins w:id="1393" w:author="CCCCC" w:date="2017-06-14T00:08:00Z">
        <w:r w:rsidR="005132E9">
          <w:rPr>
            <w:rStyle w:val="FootnoteReference"/>
          </w:rPr>
          <w:footnoteReference w:id="10"/>
        </w:r>
      </w:ins>
      <w:ins w:id="1398" w:author="CCCCC" w:date="2017-06-14T00:06:00Z">
        <w:r w:rsidR="005132E9">
          <w:t>a donc</w:t>
        </w:r>
      </w:ins>
      <w:ins w:id="1399" w:author="CCCCC" w:date="2017-06-14T00:08:00Z">
        <w:r w:rsidR="005132E9">
          <w:t xml:space="preserve"> été créé.</w:t>
        </w:r>
      </w:ins>
    </w:p>
    <w:p w14:paraId="4EF43082" w14:textId="07787BD4" w:rsidR="00BD1F64" w:rsidRDefault="001C4193">
      <w:pPr>
        <w:rPr>
          <w:ins w:id="1400" w:author="CCCCC" w:date="2017-06-14T00:33:00Z"/>
        </w:rPr>
        <w:pPrChange w:id="1401" w:author="CCCCC" w:date="2017-06-13T23:50:00Z">
          <w:pPr>
            <w:pStyle w:val="Heading4"/>
          </w:pPr>
        </w:pPrChange>
      </w:pPr>
      <w:ins w:id="1402" w:author="CCCCC" w:date="2017-06-14T00:33:00Z">
        <w:r>
          <w:rPr>
            <w:noProof/>
            <w:lang w:eastAsia="fr-FR" w:bidi="ar-SA"/>
          </w:rPr>
          <w:drawing>
            <wp:anchor distT="0" distB="0" distL="114300" distR="114300" simplePos="0" relativeHeight="251709952" behindDoc="0" locked="0" layoutInCell="1" allowOverlap="1" wp14:anchorId="271AF950" wp14:editId="41B1E08D">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14:sizeRelH relativeFrom="margin">
                <wp14:pctWidth>0</wp14:pctWidth>
              </wp14:sizeRelH>
              <wp14:sizeRelV relativeFrom="margin">
                <wp14:pctHeight>0</wp14:pctHeight>
              </wp14:sizeRelV>
            </wp:anchor>
          </w:drawing>
        </w:r>
      </w:ins>
      <w:ins w:id="1403" w:author="CCCCC" w:date="2017-06-14T00:14:00Z">
        <w:r w:rsidR="00D37C21">
          <w:t xml:space="preserve">Dans ce fichier sont définis les fonctions </w:t>
        </w:r>
      </w:ins>
      <w:ins w:id="1404" w:author="CCCCC" w:date="2017-06-14T00:15:00Z">
        <w:r w:rsidR="00D37C21">
          <w:t>ci-dessus</w:t>
        </w:r>
      </w:ins>
      <w:ins w:id="1405" w:author="CCCCC" w:date="2017-06-14T00:14:00Z">
        <w:r w:rsidR="00D37C21">
          <w:t>.</w:t>
        </w:r>
      </w:ins>
      <w:ins w:id="1406" w:author="CCCCC" w:date="2017-06-14T00:27:00Z">
        <w:r w:rsidR="00BD1F64">
          <w:t xml:space="preserve"> Elles </w:t>
        </w:r>
      </w:ins>
      <w:ins w:id="1407" w:author="CCCCC" w:date="2017-06-14T00:28:00Z">
        <w:r w:rsidR="00BD1F64">
          <w:t xml:space="preserve">utilisent Xapi grâce à la méthode « call ». </w:t>
        </w:r>
      </w:ins>
      <w:ins w:id="1408" w:author="CCCCC" w:date="2017-06-14T00:21:00Z">
        <w:r w:rsidR="00D37C21">
          <w:t xml:space="preserve">On peut voir que les fonctions de gestion de VMs au sein du groupe ne sont pas définies ici. </w:t>
        </w:r>
      </w:ins>
      <w:ins w:id="1409" w:author="CCCCC" w:date="2017-06-14T00:22:00Z">
        <w:r w:rsidR="00D37C21">
          <w:t xml:space="preserve">En effet, elle utilise les champs « order » </w:t>
        </w:r>
      </w:ins>
      <w:ins w:id="1410" w:author="CCCCC" w:date="2017-06-14T00:23:00Z">
        <w:r w:rsidR="00D37C21">
          <w:t xml:space="preserve">qui donne une priorité au démarrage de la machine, </w:t>
        </w:r>
      </w:ins>
      <w:ins w:id="1411" w:author="CCCCC" w:date="2017-06-14T00:22:00Z">
        <w:r w:rsidR="00D37C21">
          <w:t>et « appliance »</w:t>
        </w:r>
      </w:ins>
      <w:ins w:id="1412" w:author="CCCCC" w:date="2017-06-14T00:23:00Z">
        <w:r w:rsidR="00D37C21">
          <w:t xml:space="preserve"> qui définit l’appartenance de la machine à un groupe. En effet, </w:t>
        </w:r>
      </w:ins>
      <w:ins w:id="1413" w:author="CCCCC" w:date="2017-06-14T00:24:00Z">
        <w:r w:rsidR="00D37C21">
          <w:t xml:space="preserve">ces </w:t>
        </w:r>
        <w:r w:rsidR="00BD1F64">
          <w:t>attribut</w:t>
        </w:r>
      </w:ins>
      <w:ins w:id="1414" w:author="CCCCC" w:date="2017-06-14T00:27:00Z">
        <w:r w:rsidR="00BD1F64">
          <w:t>s</w:t>
        </w:r>
      </w:ins>
      <w:ins w:id="1415" w:author="CCCCC" w:date="2017-06-14T00:24:00Z">
        <w:r w:rsidR="00BD1F64">
          <w:t xml:space="preserve"> sont paramétrés grâce à la fonction « set » définies dans le fichier </w:t>
        </w:r>
      </w:ins>
      <w:ins w:id="1416" w:author="CCCCC" w:date="2017-06-14T00:27:00Z">
        <w:r w:rsidR="00BD1F64">
          <w:t xml:space="preserve">« vm.coffee ». </w:t>
        </w:r>
      </w:ins>
      <w:ins w:id="1417" w:author="CCCCC" w:date="2017-06-14T00:31:00Z">
        <w:r w:rsidR="00BD1F64">
          <w:t xml:space="preserve">Chacune de ces fonctions est </w:t>
        </w:r>
      </w:ins>
      <w:ins w:id="1418" w:author="CCCCC" w:date="2017-06-14T00:32:00Z">
        <w:r w:rsidR="00BD1F64">
          <w:t xml:space="preserve">également </w:t>
        </w:r>
      </w:ins>
      <w:ins w:id="1419" w:author="CCCCC" w:date="2017-06-14T00:31:00Z">
        <w:r w:rsidR="00BD1F64">
          <w:t>caractérisée par la liste</w:t>
        </w:r>
      </w:ins>
      <w:ins w:id="1420" w:author="CCCCC" w:date="2017-06-14T00:32:00Z">
        <w:r w:rsidR="00BD1F64">
          <w:t xml:space="preserve"> de ces paramètres, ainsi qu’un objet « resolve » qui a</w:t>
        </w:r>
      </w:ins>
      <w:ins w:id="1421" w:author="CCCCC" w:date="2017-06-14T00:36:00Z">
        <w:r w:rsidRPr="001C4193">
          <w:t xml:space="preserve"> </w:t>
        </w:r>
        <w:r>
          <w:t>pour valeur un tableau contenant le nom d</w:t>
        </w:r>
      </w:ins>
      <w:ins w:id="1422" w:author="CCCCC" w:date="2017-06-14T00:37:00Z">
        <w:r>
          <w:t>’un paramètre</w:t>
        </w:r>
      </w:ins>
      <w:ins w:id="1423" w:author="CCCCC" w:date="2017-06-14T00:36:00Z">
        <w:r>
          <w:t xml:space="preserve"> </w:t>
        </w:r>
      </w:ins>
      <w:ins w:id="1424" w:author="CCCCC" w:date="2017-06-14T00:37:00Z">
        <w:r>
          <w:t>passé à la fonction</w:t>
        </w:r>
      </w:ins>
      <w:ins w:id="1425" w:author="CCCCC" w:date="2017-06-14T00:38:00Z">
        <w:r>
          <w:t>, le type de l’objet qui va être rechercher, ainsi que le niveau de droit que doit avoir l</w:t>
        </w:r>
      </w:ins>
      <w:ins w:id="1426" w:author="CCCCC" w:date="2017-06-14T00:39:00Z">
        <w:r>
          <w:t>’utilisateur pour utiliser la fonction.</w:t>
        </w:r>
      </w:ins>
      <w:ins w:id="1427" w:author="CCCCC" w:date="2017-06-14T00:37:00Z">
        <w:r>
          <w:t xml:space="preserve"> </w:t>
        </w:r>
      </w:ins>
      <w:ins w:id="1428" w:author="CCCCC" w:date="2017-06-14T00:39:00Z">
        <w:r>
          <w:t>L</w:t>
        </w:r>
      </w:ins>
      <w:ins w:id="1429" w:author="CCCCC" w:date="2017-06-14T00:40:00Z">
        <w:r>
          <w:t>a</w:t>
        </w:r>
      </w:ins>
      <w:ins w:id="1430" w:author="CCCCC" w:date="2017-06-14T00:32:00Z">
        <w:r w:rsidR="00BD1F64">
          <w:t xml:space="preserve"> clé </w:t>
        </w:r>
      </w:ins>
      <w:ins w:id="1431" w:author="CCCCC" w:date="2017-06-14T00:39:00Z">
        <w:r>
          <w:t xml:space="preserve">de cette valeur est </w:t>
        </w:r>
      </w:ins>
      <w:ins w:id="1432" w:author="CCCCC" w:date="2017-06-14T00:33:00Z">
        <w:r w:rsidR="00BD1F64">
          <w:t>le nom d</w:t>
        </w:r>
      </w:ins>
      <w:ins w:id="1433" w:author="CCCCC" w:date="2017-06-14T00:34:00Z">
        <w:r>
          <w:t>’un nouveau paramètre.</w:t>
        </w:r>
      </w:ins>
    </w:p>
    <w:p w14:paraId="10D1644D" w14:textId="6F8CD700" w:rsidR="00582BD3" w:rsidRDefault="001C4193">
      <w:pPr>
        <w:rPr>
          <w:ins w:id="1434" w:author="CCCCC" w:date="2017-06-14T18:39:00Z"/>
        </w:rPr>
        <w:pPrChange w:id="1435" w:author="CCCCC" w:date="2017-06-13T23:50:00Z">
          <w:pPr>
            <w:pStyle w:val="Heading4"/>
          </w:pPr>
        </w:pPrChange>
      </w:pPr>
      <w:ins w:id="1436" w:author="CCCCC" w:date="2017-06-14T00:41:00Z">
        <w:r>
          <w:t>Lors de l’appelle à l</w:t>
        </w:r>
      </w:ins>
      <w:ins w:id="1437" w:author="CCCCC" w:date="2017-06-14T00:40:00Z">
        <w:r>
          <w:t>a fonction « start », un identifiant de type string</w:t>
        </w:r>
      </w:ins>
      <w:ins w:id="1438" w:author="CCCCC" w:date="2017-06-14T00:41:00Z">
        <w:r>
          <w:t xml:space="preserve"> lui sera passé en paramètre. </w:t>
        </w:r>
      </w:ins>
      <w:ins w:id="1439" w:author="CCCCC" w:date="2017-06-14T00:42:00Z">
        <w:r>
          <w:t xml:space="preserve">Elle recevra en argument un objet de type « VmGroupe » du nom de </w:t>
        </w:r>
      </w:ins>
      <w:ins w:id="1440" w:author="CCCCC" w:date="2017-06-14T00:43:00Z">
        <w:r>
          <w:t>« vmGroup ».</w:t>
        </w:r>
      </w:ins>
    </w:p>
    <w:p w14:paraId="0921173C" w14:textId="047661F7" w:rsidR="00742D20" w:rsidRDefault="007D0CCA">
      <w:pPr>
        <w:rPr>
          <w:ins w:id="1441" w:author="CCCCC" w:date="2017-06-14T18:49:00Z"/>
          <w:noProof/>
          <w:lang w:eastAsia="fr-FR" w:bidi="ar-SA"/>
        </w:rPr>
        <w:pPrChange w:id="1442" w:author="CCCCC" w:date="2017-06-13T23:50:00Z">
          <w:pPr>
            <w:pStyle w:val="Heading4"/>
          </w:pPr>
        </w:pPrChange>
      </w:pPr>
      <w:ins w:id="1443" w:author="CCCCC" w:date="2017-06-14T18:48:00Z">
        <w:r>
          <w:rPr>
            <w:noProof/>
            <w:lang w:eastAsia="fr-FR" w:bidi="ar-SA"/>
          </w:rPr>
          <w:drawing>
            <wp:anchor distT="0" distB="0" distL="114300" distR="114300" simplePos="0" relativeHeight="251710976" behindDoc="0" locked="0" layoutInCell="1" allowOverlap="1" wp14:anchorId="04BAD6A6" wp14:editId="71B7B595">
              <wp:simplePos x="0" y="0"/>
              <wp:positionH relativeFrom="margin">
                <wp:align>left</wp:align>
              </wp:positionH>
              <wp:positionV relativeFrom="paragraph">
                <wp:posOffset>528320</wp:posOffset>
              </wp:positionV>
              <wp:extent cx="2470150" cy="1431925"/>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70150" cy="1431925"/>
                      </a:xfrm>
                      <a:prstGeom prst="rect">
                        <a:avLst/>
                      </a:prstGeom>
                    </pic:spPr>
                  </pic:pic>
                </a:graphicData>
              </a:graphic>
              <wp14:sizeRelH relativeFrom="margin">
                <wp14:pctWidth>0</wp14:pctWidth>
              </wp14:sizeRelH>
              <wp14:sizeRelV relativeFrom="margin">
                <wp14:pctHeight>0</wp14:pctHeight>
              </wp14:sizeRelV>
            </wp:anchor>
          </w:drawing>
        </w:r>
      </w:ins>
      <w:ins w:id="1444" w:author="CCCCC" w:date="2017-06-14T18:45:00Z">
        <w:r>
          <w:t>X</w:t>
        </w:r>
      </w:ins>
      <w:ins w:id="1445" w:author="CCCCC" w:date="2017-06-14T18:42:00Z">
        <w:r>
          <w:t xml:space="preserve">o-server récupère </w:t>
        </w:r>
      </w:ins>
      <w:ins w:id="1446" w:author="CCCCC" w:date="2017-06-14T18:44:00Z">
        <w:r>
          <w:t xml:space="preserve">des </w:t>
        </w:r>
      </w:ins>
      <w:ins w:id="1447" w:author="CCCCC" w:date="2017-06-14T18:42:00Z">
        <w:r>
          <w:t>objet</w:t>
        </w:r>
      </w:ins>
      <w:ins w:id="1448" w:author="CCCCC" w:date="2017-06-14T18:44:00Z">
        <w:r>
          <w:t>s</w:t>
        </w:r>
      </w:ins>
      <w:ins w:id="1449" w:author="CCCCC" w:date="2017-06-14T18:42:00Z">
        <w:r>
          <w:t xml:space="preserve"> gr</w:t>
        </w:r>
      </w:ins>
      <w:ins w:id="1450" w:author="CCCCC" w:date="2017-06-14T18:43:00Z">
        <w:r>
          <w:t xml:space="preserve">âce à Xapi. </w:t>
        </w:r>
      </w:ins>
      <w:ins w:id="1451" w:author="CCCCC" w:date="2017-06-14T18:45:00Z">
        <w:r>
          <w:t xml:space="preserve">Pour que ces objets puissent être </w:t>
        </w:r>
      </w:ins>
      <w:ins w:id="1452" w:author="CCCCC" w:date="2017-06-14T18:50:00Z">
        <w:r>
          <w:t>personnalisés</w:t>
        </w:r>
      </w:ins>
      <w:ins w:id="1453" w:author="CCCCC" w:date="2017-06-14T18:45:00Z">
        <w:r>
          <w:t>, il est nécessaire d’exposer le type VmGroup.</w:t>
        </w:r>
      </w:ins>
      <w:ins w:id="1454" w:author="CCCCC" w:date="2017-06-14T18:46:00Z">
        <w:r>
          <w:t xml:space="preserve"> Ceci est le but des fonctions écrites dans le fichier « </w:t>
        </w:r>
      </w:ins>
      <w:ins w:id="1455" w:author="CCCCC" w:date="2017-06-14T18:47:00Z">
        <w:r>
          <w:t>xapi-object-to-xo.js</w:t>
        </w:r>
      </w:ins>
      <w:ins w:id="1456" w:author="CCCCC" w:date="2017-06-14T18:50:00Z">
        <w:r>
          <w:t> »</w:t>
        </w:r>
      </w:ins>
      <w:ins w:id="1457" w:author="CCCCC" w:date="2017-06-14T18:47:00Z">
        <w:r>
          <w:t>. La fonction « vm_appliance » est donc ajoutée à ce fichier.</w:t>
        </w:r>
      </w:ins>
      <w:ins w:id="1458" w:author="CCCCC" w:date="2017-06-14T18:48:00Z">
        <w:r w:rsidRPr="007D0CCA">
          <w:rPr>
            <w:noProof/>
            <w:lang w:eastAsia="fr-FR" w:bidi="ar-SA"/>
          </w:rPr>
          <w:t xml:space="preserve"> </w:t>
        </w:r>
      </w:ins>
    </w:p>
    <w:p w14:paraId="1E1EAC6A" w14:textId="30C413E0" w:rsidR="007D0CCA" w:rsidRPr="0023216D" w:rsidRDefault="007D0CCA">
      <w:pPr>
        <w:rPr>
          <w:ins w:id="1459" w:author="CCCCC" w:date="2017-06-14T18:51:00Z"/>
          <w:noProof/>
          <w:sz w:val="22"/>
          <w:lang w:eastAsia="fr-FR" w:bidi="ar-SA"/>
          <w:rPrChange w:id="1460" w:author="CCCCC" w:date="2017-06-14T19:07:00Z">
            <w:rPr>
              <w:ins w:id="1461" w:author="CCCCC" w:date="2017-06-14T18:51:00Z"/>
              <w:noProof/>
              <w:lang w:eastAsia="fr-FR" w:bidi="ar-SA"/>
            </w:rPr>
          </w:rPrChange>
        </w:rPr>
        <w:pPrChange w:id="1462" w:author="CCCCC" w:date="2017-06-13T23:50:00Z">
          <w:pPr>
            <w:pStyle w:val="Heading4"/>
          </w:pPr>
        </w:pPrChange>
      </w:pPr>
      <w:ins w:id="1463" w:author="CCCCC" w:date="2017-06-14T18:49:00Z">
        <w:r>
          <w:rPr>
            <w:noProof/>
            <w:lang w:eastAsia="fr-FR" w:bidi="ar-SA"/>
          </w:rPr>
          <w:t xml:space="preserve">Elle prend un objet issue de Xapi en </w:t>
        </w:r>
      </w:ins>
      <w:ins w:id="1464" w:author="CCCCC" w:date="2017-06-14T19:07:00Z">
        <w:r w:rsidR="0023216D">
          <w:rPr>
            <w:noProof/>
            <w:lang w:eastAsia="fr-FR" w:bidi="ar-SA"/>
          </w:rPr>
          <w:t>argument</w:t>
        </w:r>
      </w:ins>
      <w:ins w:id="1465" w:author="CCCCC" w:date="2017-06-14T18:49:00Z">
        <w:r>
          <w:rPr>
            <w:noProof/>
            <w:lang w:eastAsia="fr-FR" w:bidi="ar-SA"/>
          </w:rPr>
          <w:t>, et renvoie un</w:t>
        </w:r>
      </w:ins>
      <w:ins w:id="1466" w:author="CCCCC" w:date="2017-06-14T18:50:00Z">
        <w:r>
          <w:rPr>
            <w:noProof/>
            <w:lang w:eastAsia="fr-FR" w:bidi="ar-SA"/>
          </w:rPr>
          <w:t xml:space="preserve"> un objet représentant un groupe de machines virtuelles.</w:t>
        </w:r>
      </w:ins>
    </w:p>
    <w:p w14:paraId="64CA8C80" w14:textId="2688B52A" w:rsidR="007D0CCA" w:rsidRDefault="007D0CCA">
      <w:pPr>
        <w:rPr>
          <w:ins w:id="1467" w:author="CCCCC" w:date="2017-06-14T18:59:00Z"/>
        </w:rPr>
        <w:pPrChange w:id="1468" w:author="CCCCC" w:date="2017-06-13T23:50:00Z">
          <w:pPr>
            <w:pStyle w:val="Heading4"/>
          </w:pPr>
        </w:pPrChange>
      </w:pPr>
    </w:p>
    <w:p w14:paraId="25C082D5" w14:textId="5AA55E40" w:rsidR="0023216D" w:rsidRDefault="0023216D">
      <w:pPr>
        <w:pStyle w:val="Heading4"/>
        <w:rPr>
          <w:ins w:id="1469" w:author="CCCCC" w:date="2017-06-14T20:47:00Z"/>
        </w:rPr>
        <w:pPrChange w:id="1470" w:author="CCCCC" w:date="2017-06-14T19:04:00Z">
          <w:pPr>
            <w:spacing w:before="0" w:after="0"/>
          </w:pPr>
        </w:pPrChange>
      </w:pPr>
      <w:ins w:id="1471" w:author="CCCCC" w:date="2017-06-14T19:08:00Z">
        <w:r>
          <w:lastRenderedPageBreak/>
          <w:t>Permettre la gestion des VmGroupes dans xo-web</w:t>
        </w:r>
      </w:ins>
    </w:p>
    <w:p w14:paraId="151DA301" w14:textId="4A37F46F" w:rsidR="00417EB8" w:rsidRPr="00417EB8" w:rsidRDefault="00417EB8">
      <w:pPr>
        <w:pStyle w:val="Heading5"/>
        <w:rPr>
          <w:ins w:id="1472" w:author="CCCCC" w:date="2017-06-14T19:08:00Z"/>
          <w:rPrChange w:id="1473" w:author="CCCCC" w:date="2017-06-14T20:47:00Z">
            <w:rPr>
              <w:ins w:id="1474" w:author="CCCCC" w:date="2017-06-14T19:08:00Z"/>
            </w:rPr>
          </w:rPrChange>
        </w:rPr>
        <w:pPrChange w:id="1475" w:author="CCCCC" w:date="2017-06-14T20:47:00Z">
          <w:pPr>
            <w:spacing w:before="0" w:after="0"/>
          </w:pPr>
        </w:pPrChange>
      </w:pPr>
      <w:ins w:id="1476" w:author="CCCCC" w:date="2017-06-14T20:48:00Z">
        <w:r>
          <w:t>Connexion</w:t>
        </w:r>
      </w:ins>
      <w:ins w:id="1477" w:author="CCCCC" w:date="2017-06-14T20:47:00Z">
        <w:r>
          <w:t xml:space="preserve"> avec xo-server</w:t>
        </w:r>
      </w:ins>
    </w:p>
    <w:p w14:paraId="5312C335" w14:textId="23B6D5DB" w:rsidR="00FD52DB" w:rsidRDefault="00903F3E">
      <w:pPr>
        <w:rPr>
          <w:ins w:id="1478" w:author="CCCCC" w:date="2017-06-14T20:24:00Z"/>
        </w:rPr>
        <w:pPrChange w:id="1479" w:author="CCCCC" w:date="2017-06-14T19:19:00Z">
          <w:pPr>
            <w:spacing w:before="0" w:after="0"/>
          </w:pPr>
        </w:pPrChange>
      </w:pPr>
      <w:ins w:id="1480" w:author="CCCCC" w:date="2017-06-14T20:24:00Z">
        <w:r>
          <w:rPr>
            <w:noProof/>
            <w:lang w:eastAsia="fr-FR" w:bidi="ar-SA"/>
          </w:rPr>
          <w:drawing>
            <wp:anchor distT="0" distB="0" distL="114300" distR="114300" simplePos="0" relativeHeight="251712000" behindDoc="0" locked="0" layoutInCell="1" allowOverlap="1" wp14:anchorId="47B2AFE9" wp14:editId="3347A440">
              <wp:simplePos x="0" y="0"/>
              <wp:positionH relativeFrom="margin">
                <wp:align>center</wp:align>
              </wp:positionH>
              <wp:positionV relativeFrom="paragraph">
                <wp:posOffset>460934</wp:posOffset>
              </wp:positionV>
              <wp:extent cx="5462270" cy="2976245"/>
              <wp:effectExtent l="0" t="0" r="508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62270" cy="2976245"/>
                      </a:xfrm>
                      <a:prstGeom prst="rect">
                        <a:avLst/>
                      </a:prstGeom>
                    </pic:spPr>
                  </pic:pic>
                </a:graphicData>
              </a:graphic>
              <wp14:sizeRelH relativeFrom="margin">
                <wp14:pctWidth>0</wp14:pctWidth>
              </wp14:sizeRelH>
              <wp14:sizeRelV relativeFrom="margin">
                <wp14:pctHeight>0</wp14:pctHeight>
              </wp14:sizeRelV>
            </wp:anchor>
          </w:drawing>
        </w:r>
      </w:ins>
      <w:ins w:id="1481" w:author="CCCCC" w:date="2017-06-14T20:20:00Z">
        <w:r w:rsidR="006F3074">
          <w:t xml:space="preserve">Pour gérer les groupes dans le client web, il a donc été </w:t>
        </w:r>
      </w:ins>
      <w:ins w:id="1482" w:author="CCCCC" w:date="2017-06-14T20:21:00Z">
        <w:r w:rsidR="006F3074">
          <w:t>indispensable de créer des fonctions de dialogue avec xo-server</w:t>
        </w:r>
      </w:ins>
      <w:ins w:id="1483" w:author="CCCCC" w:date="2017-06-14T20:22:00Z">
        <w:r w:rsidR="006F3074">
          <w:t>. Toutes ces fonctions</w:t>
        </w:r>
      </w:ins>
      <w:ins w:id="1484" w:author="CCCCC" w:date="2017-06-14T20:23:00Z">
        <w:r w:rsidR="006F3074">
          <w:t xml:space="preserve"> sont écrites dans le fichier « common/xo/index.js »</w:t>
        </w:r>
      </w:ins>
      <w:ins w:id="1485" w:author="CCCCC" w:date="2017-06-14T20:24:00Z">
        <w:r w:rsidR="006F3074">
          <w:t>.</w:t>
        </w:r>
      </w:ins>
    </w:p>
    <w:p w14:paraId="08255CE1" w14:textId="0B53BFE8" w:rsidR="00417EB8" w:rsidRDefault="00417EB8">
      <w:pPr>
        <w:pStyle w:val="Heading5"/>
        <w:rPr>
          <w:ins w:id="1486" w:author="CCCCC" w:date="2017-06-14T20:48:00Z"/>
        </w:rPr>
        <w:pPrChange w:id="1487" w:author="CCCCC" w:date="2017-06-14T20:48:00Z">
          <w:pPr>
            <w:spacing w:before="0" w:after="0"/>
          </w:pPr>
        </w:pPrChange>
      </w:pPr>
      <w:ins w:id="1488" w:author="CCCCC" w:date="2017-06-14T20:48:00Z">
        <w:r>
          <w:t>Affichage d’une liste de VmGroupes</w:t>
        </w:r>
      </w:ins>
    </w:p>
    <w:p w14:paraId="58CF6601" w14:textId="57C88869" w:rsidR="006F3074" w:rsidRDefault="00903F3E">
      <w:pPr>
        <w:rPr>
          <w:ins w:id="1489" w:author="CCCCC" w:date="2017-06-14T20:49:00Z"/>
        </w:rPr>
        <w:pPrChange w:id="1490" w:author="CCCCC" w:date="2017-06-14T19:19:00Z">
          <w:pPr>
            <w:spacing w:before="0" w:after="0"/>
          </w:pPr>
        </w:pPrChange>
      </w:pPr>
      <w:ins w:id="1491" w:author="CCCCC" w:date="2017-06-14T20:41:00Z">
        <w:r>
          <w:t xml:space="preserve">Ensuite, </w:t>
        </w:r>
      </w:ins>
      <w:ins w:id="1492" w:author="CCCCC" w:date="2017-06-14T20:42:00Z">
        <w:r w:rsidR="00417EB8">
          <w:t>le but a été d’afficher une liste de groupes sur le m</w:t>
        </w:r>
      </w:ins>
      <w:ins w:id="1493" w:author="CCCCC" w:date="2017-06-14T20:43:00Z">
        <w:r w:rsidR="00417EB8">
          <w:t xml:space="preserve">ême modèle que la liste de machines virtuelles située </w:t>
        </w:r>
      </w:ins>
      <w:ins w:id="1494" w:author="CCCCC" w:date="2017-06-14T20:51:00Z">
        <w:r w:rsidR="00417EB8">
          <w:t xml:space="preserve">sur la figure </w:t>
        </w:r>
      </w:ins>
      <w:ins w:id="1495" w:author="CCCCC" w:date="2017-06-14T20:43:00Z">
        <w:r w:rsidR="00417EB8">
          <w:rPr>
            <w:color w:val="FF0000"/>
          </w:rPr>
          <w:t>X</w:t>
        </w:r>
        <w:r w:rsidR="00417EB8">
          <w:t xml:space="preserve">. </w:t>
        </w:r>
      </w:ins>
    </w:p>
    <w:p w14:paraId="13B165A5" w14:textId="7285146B" w:rsidR="00417EB8" w:rsidRDefault="00417EB8">
      <w:pPr>
        <w:rPr>
          <w:ins w:id="1496" w:author="CCCCC" w:date="2017-06-14T21:07:00Z"/>
        </w:rPr>
        <w:pPrChange w:id="1497" w:author="CCCCC" w:date="2017-06-14T19:19:00Z">
          <w:pPr>
            <w:spacing w:before="0" w:after="0"/>
          </w:pPr>
        </w:pPrChange>
      </w:pPr>
      <w:ins w:id="1498" w:author="CCCCC" w:date="2017-06-14T20:49:00Z">
        <w:r>
          <w:t xml:space="preserve">Le composant permettant d’afficher une telle liste est </w:t>
        </w:r>
      </w:ins>
      <w:ins w:id="1499" w:author="CCCCC" w:date="2017-06-14T20:50:00Z">
        <w:r>
          <w:t>« Home » situé dans le fichier « index.js » du dossier « xo-app/home »</w:t>
        </w:r>
        <w:r w:rsidR="000D1E7F">
          <w:t xml:space="preserve"> </w:t>
        </w:r>
      </w:ins>
      <w:ins w:id="1500" w:author="CCCCC" w:date="2017-06-14T20:53:00Z">
        <w:r w:rsidR="000D1E7F">
          <w:t>q</w:t>
        </w:r>
      </w:ins>
      <w:ins w:id="1501" w:author="CCCCC" w:date="2017-06-14T20:50:00Z">
        <w:r>
          <w:t>uel que soit le type d</w:t>
        </w:r>
      </w:ins>
      <w:ins w:id="1502" w:author="CCCCC" w:date="2017-06-14T20:53:00Z">
        <w:r w:rsidR="000D1E7F">
          <w:t>es objets à afficher</w:t>
        </w:r>
      </w:ins>
      <w:ins w:id="1503" w:author="CCCCC" w:date="2017-06-14T20:54:00Z">
        <w:r w:rsidR="000D1E7F">
          <w:t xml:space="preserve">. </w:t>
        </w:r>
      </w:ins>
      <w:ins w:id="1504" w:author="CCCCC" w:date="2017-06-14T20:55:00Z">
        <w:r w:rsidR="000D1E7F">
          <w:t>Pour définir ce type, un paramètre « t » est passé au composant par l’URL</w:t>
        </w:r>
      </w:ins>
      <w:ins w:id="1505" w:author="CCCCC" w:date="2017-06-14T20:58:00Z">
        <w:r w:rsidR="000D1E7F">
          <w:t>.</w:t>
        </w:r>
      </w:ins>
      <w:ins w:id="1506" w:author="CCCCC" w:date="2017-06-14T21:05:00Z">
        <w:r w:rsidR="00DC1E0A">
          <w:t xml:space="preserve"> </w:t>
        </w:r>
      </w:ins>
      <w:ins w:id="1507" w:author="CCCCC" w:date="2017-06-17T16:06:00Z">
        <w:r w:rsidR="002957AD">
          <w:t xml:space="preserve">Il récupère la liste des objets à afficher grâce à un </w:t>
        </w:r>
      </w:ins>
      <w:ins w:id="1508" w:author="CCCCC" w:date="2017-06-17T16:07:00Z">
        <w:r w:rsidR="002957AD">
          <w:t>sélecteur</w:t>
        </w:r>
      </w:ins>
      <w:ins w:id="1509" w:author="CCCCC" w:date="2017-06-17T16:06:00Z">
        <w:r w:rsidR="002957AD">
          <w:t xml:space="preserve"> « getObjetByType »</w:t>
        </w:r>
      </w:ins>
      <w:ins w:id="1510" w:author="CCCCC" w:date="2017-06-17T16:07:00Z">
        <w:r w:rsidR="002957AD">
          <w:t xml:space="preserve"> et à ce paramètre « t ». Le résultat est insérer dans les props gr</w:t>
        </w:r>
      </w:ins>
      <w:ins w:id="1511" w:author="CCCCC" w:date="2017-06-17T16:08:00Z">
        <w:r w:rsidR="002957AD">
          <w:t>âce au décorateur « connectStore ».</w:t>
        </w:r>
      </w:ins>
      <w:ins w:id="1512" w:author="CCCCC" w:date="2017-06-17T16:05:00Z">
        <w:r w:rsidR="002957AD">
          <w:br/>
        </w:r>
      </w:ins>
      <w:ins w:id="1513" w:author="CCCCC" w:date="2017-06-17T16:08:00Z">
        <w:r w:rsidR="002957AD">
          <w:t>« Home »</w:t>
        </w:r>
      </w:ins>
      <w:ins w:id="1514" w:author="CCCCC" w:date="2017-06-14T21:05:00Z">
        <w:r w:rsidR="00DC1E0A">
          <w:t xml:space="preserve"> utilise un </w:t>
        </w:r>
      </w:ins>
      <w:ins w:id="1515" w:author="CCCCC" w:date="2017-06-14T21:10:00Z">
        <w:r w:rsidR="009A1F6C">
          <w:t>objet</w:t>
        </w:r>
      </w:ins>
      <w:ins w:id="1516" w:author="CCCCC" w:date="2017-06-14T21:05:00Z">
        <w:r w:rsidR="00DC1E0A">
          <w:t xml:space="preserve"> « OPTIONS » qui définit les types des différents composant</w:t>
        </w:r>
      </w:ins>
      <w:ins w:id="1517" w:author="CCCCC" w:date="2017-06-14T21:06:00Z">
        <w:r w:rsidR="00DC1E0A">
          <w:t>s</w:t>
        </w:r>
      </w:ins>
      <w:ins w:id="1518" w:author="CCCCC" w:date="2017-06-14T21:05:00Z">
        <w:r w:rsidR="00DC1E0A">
          <w:t xml:space="preserve"> qu</w:t>
        </w:r>
      </w:ins>
      <w:ins w:id="1519" w:author="CCCCC" w:date="2017-06-14T21:06:00Z">
        <w:r w:rsidR="00DC1E0A">
          <w:t>’il permet d’afficher.</w:t>
        </w:r>
      </w:ins>
      <w:ins w:id="1520" w:author="CCCCC" w:date="2017-06-17T14:15:00Z">
        <w:r w:rsidR="00134D31" w:rsidRPr="00134D31">
          <w:rPr>
            <w:noProof/>
            <w:lang w:eastAsia="fr-FR" w:bidi="ar-SA"/>
          </w:rPr>
          <w:t xml:space="preserve"> </w:t>
        </w:r>
      </w:ins>
    </w:p>
    <w:p w14:paraId="074BEAC9" w14:textId="21941B29" w:rsidR="00DC1E0A" w:rsidRDefault="00134D31">
      <w:pPr>
        <w:rPr>
          <w:ins w:id="1521" w:author="CCCCC" w:date="2017-06-14T22:22:00Z"/>
          <w:color w:val="000000" w:themeColor="text1"/>
        </w:rPr>
        <w:pPrChange w:id="1522" w:author="CCCCC" w:date="2017-06-14T19:19:00Z">
          <w:pPr>
            <w:spacing w:before="0" w:after="0"/>
          </w:pPr>
        </w:pPrChange>
      </w:pPr>
      <w:ins w:id="1523" w:author="CCCCC" w:date="2017-06-17T14:15:00Z">
        <w:r>
          <w:rPr>
            <w:noProof/>
            <w:lang w:eastAsia="fr-FR" w:bidi="ar-SA"/>
          </w:rPr>
          <w:drawing>
            <wp:anchor distT="0" distB="0" distL="114300" distR="114300" simplePos="0" relativeHeight="251720192" behindDoc="0" locked="0" layoutInCell="1" allowOverlap="1" wp14:anchorId="713C840C" wp14:editId="5158AF33">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445000" cy="2076450"/>
                      </a:xfrm>
                      <a:prstGeom prst="rect">
                        <a:avLst/>
                      </a:prstGeom>
                    </pic:spPr>
                  </pic:pic>
                </a:graphicData>
              </a:graphic>
              <wp14:sizeRelH relativeFrom="margin">
                <wp14:pctWidth>0</wp14:pctWidth>
              </wp14:sizeRelH>
              <wp14:sizeRelV relativeFrom="margin">
                <wp14:pctHeight>0</wp14:pctHeight>
              </wp14:sizeRelV>
            </wp:anchor>
          </w:drawing>
        </w:r>
      </w:ins>
      <w:ins w:id="1524" w:author="CCCCC" w:date="2017-06-14T21:08:00Z">
        <w:r w:rsidR="009A1F6C">
          <w:t>Le type VmGroup est donc ajouté à ce</w:t>
        </w:r>
      </w:ins>
      <w:ins w:id="1525" w:author="CCCCC" w:date="2017-06-14T21:10:00Z">
        <w:r w:rsidR="009A1F6C">
          <w:t>t</w:t>
        </w:r>
      </w:ins>
      <w:ins w:id="1526" w:author="CCCCC" w:date="2017-06-14T21:08:00Z">
        <w:r w:rsidR="009A1F6C">
          <w:t xml:space="preserve"> </w:t>
        </w:r>
      </w:ins>
      <w:ins w:id="1527" w:author="CCCCC" w:date="2017-06-14T21:09:00Z">
        <w:r w:rsidR="009A1F6C">
          <w:t>objet</w:t>
        </w:r>
      </w:ins>
      <w:ins w:id="1528" w:author="CCCCC" w:date="2017-06-14T21:08:00Z">
        <w:r w:rsidR="009A1F6C">
          <w:t xml:space="preserve">. </w:t>
        </w:r>
      </w:ins>
      <w:ins w:id="1529" w:author="CCCCC" w:date="2017-06-14T21:10:00Z">
        <w:r w:rsidR="009A1F6C">
          <w:t>La clé représente donc le type, et la valeur est un objet définissant le filtre appliqué à la liste par défaut, les</w:t>
        </w:r>
      </w:ins>
      <w:ins w:id="1530" w:author="CCCCC" w:date="2017-06-14T21:11:00Z">
        <w:r w:rsidR="009A1F6C">
          <w:t xml:space="preserve"> filtres disponibles pour ce type</w:t>
        </w:r>
      </w:ins>
      <w:ins w:id="1531" w:author="CCCCC" w:date="2017-06-17T14:15:00Z">
        <w:r>
          <w:t>,</w:t>
        </w:r>
      </w:ins>
      <w:ins w:id="1532" w:author="CCCCC" w:date="2017-06-15T19:22:00Z">
        <w:r w:rsidR="00CF0650">
          <w:t xml:space="preserve"> importés depuis un autre fichier</w:t>
        </w:r>
      </w:ins>
      <w:ins w:id="1533" w:author="CCCCC" w:date="2017-06-14T21:11:00Z">
        <w:r w:rsidR="009A1F6C">
          <w:t xml:space="preserve">, </w:t>
        </w:r>
        <w:r w:rsidR="009A1F6C" w:rsidRPr="00134D31">
          <w:t xml:space="preserve">les actions qui pourront </w:t>
        </w:r>
      </w:ins>
      <w:ins w:id="1534" w:author="CCCCC" w:date="2017-06-14T21:12:00Z">
        <w:r w:rsidR="009A1F6C" w:rsidRPr="00134D31">
          <w:t>être exécutées à partir de la liste</w:t>
        </w:r>
        <w:r w:rsidR="009A1F6C" w:rsidRPr="00134D31">
          <w:rPr>
            <w:rPrChange w:id="1535" w:author="CCCCC" w:date="2017-06-17T14:16:00Z">
              <w:rPr>
                <w:color w:val="FF0000"/>
              </w:rPr>
            </w:rPrChange>
          </w:rPr>
          <w:t>,</w:t>
        </w:r>
        <w:r w:rsidR="009A1F6C" w:rsidRPr="00134D31">
          <w:rPr>
            <w:rPrChange w:id="1536" w:author="CCCCC" w:date="2017-06-17T14:16:00Z">
              <w:rPr>
                <w:color w:val="000000" w:themeColor="text1"/>
              </w:rPr>
            </w:rPrChange>
          </w:rPr>
          <w:t xml:space="preserve"> </w:t>
        </w:r>
        <w:r w:rsidR="009A1F6C">
          <w:rPr>
            <w:color w:val="000000" w:themeColor="text1"/>
          </w:rPr>
          <w:t>le composant qui va permettre d</w:t>
        </w:r>
      </w:ins>
      <w:ins w:id="1537" w:author="CCCCC" w:date="2017-06-14T21:13:00Z">
        <w:r>
          <w:rPr>
            <w:color w:val="000000" w:themeColor="text1"/>
          </w:rPr>
          <w:t>’afficher un vmG</w:t>
        </w:r>
        <w:r w:rsidR="009A1F6C">
          <w:rPr>
            <w:color w:val="000000" w:themeColor="text1"/>
          </w:rPr>
          <w:t xml:space="preserve">roup dans la liste, </w:t>
        </w:r>
      </w:ins>
      <w:ins w:id="1538" w:author="CCCCC" w:date="2017-06-14T21:15:00Z">
        <w:r w:rsidR="00CF00F1">
          <w:rPr>
            <w:color w:val="000000" w:themeColor="text1"/>
          </w:rPr>
          <w:t xml:space="preserve">ainsi que des paramètres pour </w:t>
        </w:r>
      </w:ins>
      <w:ins w:id="1539" w:author="CCCCC" w:date="2017-06-14T21:16:00Z">
        <w:r w:rsidR="00CF00F1">
          <w:rPr>
            <w:color w:val="000000" w:themeColor="text1"/>
          </w:rPr>
          <w:t>modifier l’ordre de tri de la liste.</w:t>
        </w:r>
      </w:ins>
    </w:p>
    <w:p w14:paraId="6A9E5128" w14:textId="6373321C" w:rsidR="001F2AB8" w:rsidRDefault="00C77AC3">
      <w:pPr>
        <w:rPr>
          <w:ins w:id="1540" w:author="CCCCC" w:date="2017-06-19T19:29:00Z"/>
          <w:color w:val="000000" w:themeColor="text1"/>
        </w:rPr>
        <w:pPrChange w:id="1541" w:author="CCCCC" w:date="2017-06-14T19:19:00Z">
          <w:pPr>
            <w:spacing w:before="0" w:after="0"/>
          </w:pPr>
        </w:pPrChange>
      </w:pPr>
      <w:ins w:id="1542" w:author="CCCCC" w:date="2017-06-14T22:22:00Z">
        <w:r>
          <w:rPr>
            <w:color w:val="000000" w:themeColor="text1"/>
          </w:rPr>
          <w:t>Le composant V</w:t>
        </w:r>
        <w:r w:rsidR="00380E67">
          <w:rPr>
            <w:color w:val="000000" w:themeColor="text1"/>
          </w:rPr>
          <w:t xml:space="preserve">mGroupItem est implémenté dans le fichier </w:t>
        </w:r>
      </w:ins>
      <w:ins w:id="1543" w:author="CCCCC" w:date="2017-06-14T22:38:00Z">
        <w:r w:rsidR="00380E67">
          <w:rPr>
            <w:color w:val="000000" w:themeColor="text1"/>
          </w:rPr>
          <w:t>« </w:t>
        </w:r>
      </w:ins>
      <w:ins w:id="1544" w:author="CCCCC" w:date="2017-06-14T22:22:00Z">
        <w:r w:rsidR="00380E67">
          <w:rPr>
            <w:color w:val="000000" w:themeColor="text1"/>
          </w:rPr>
          <w:t>vm-group-item.js</w:t>
        </w:r>
      </w:ins>
      <w:ins w:id="1545" w:author="CCCCC" w:date="2017-06-14T22:38:00Z">
        <w:r w:rsidR="00380E67">
          <w:rPr>
            <w:color w:val="000000" w:themeColor="text1"/>
          </w:rPr>
          <w:t> » du dossier « home »</w:t>
        </w:r>
      </w:ins>
      <w:ins w:id="1546" w:author="CCCCC" w:date="2017-06-17T16:13:00Z">
        <w:r w:rsidR="002957AD">
          <w:rPr>
            <w:color w:val="000000" w:themeColor="text1"/>
          </w:rPr>
          <w:t>. Chaque group</w:t>
        </w:r>
      </w:ins>
      <w:ins w:id="1547" w:author="CCCCC" w:date="2017-06-17T16:14:00Z">
        <w:r w:rsidR="002957AD">
          <w:rPr>
            <w:color w:val="000000" w:themeColor="text1"/>
          </w:rPr>
          <w:t>e</w:t>
        </w:r>
      </w:ins>
      <w:ins w:id="1548" w:author="CCCCC" w:date="2017-06-17T16:13:00Z">
        <w:r w:rsidR="002957AD">
          <w:rPr>
            <w:color w:val="000000" w:themeColor="text1"/>
          </w:rPr>
          <w:t xml:space="preserve"> est affiché sous forme d</w:t>
        </w:r>
      </w:ins>
      <w:ins w:id="1549" w:author="CCCCC" w:date="2017-06-17T16:14:00Z">
        <w:r w:rsidR="002957AD">
          <w:rPr>
            <w:color w:val="000000" w:themeColor="text1"/>
          </w:rPr>
          <w:t xml:space="preserve">’une ligne dans la liste, comportant une case à cocher, </w:t>
        </w:r>
      </w:ins>
      <w:ins w:id="1550" w:author="CCCCC" w:date="2017-06-17T16:16:00Z">
        <w:r w:rsidR="00C22413">
          <w:rPr>
            <w:color w:val="000000" w:themeColor="text1"/>
          </w:rPr>
          <w:t>une icône</w:t>
        </w:r>
      </w:ins>
      <w:ins w:id="1551"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1552" w:author="CCCCC" w:date="2017-06-17T16:16:00Z">
        <w:r w:rsidR="00C22413">
          <w:rPr>
            <w:color w:val="000000" w:themeColor="text1"/>
          </w:rPr>
          <w:t xml:space="preserve">le nom et la description du groupe. Il permet également de modifier ces </w:t>
        </w:r>
      </w:ins>
      <w:ins w:id="1553" w:author="CCCCC" w:date="2017-06-17T16:18:00Z">
        <w:r w:rsidR="00C22413">
          <w:rPr>
            <w:color w:val="000000" w:themeColor="text1"/>
          </w:rPr>
          <w:t xml:space="preserve">deux </w:t>
        </w:r>
      </w:ins>
      <w:ins w:id="1554" w:author="CCCCC" w:date="2017-06-17T16:16:00Z">
        <w:r w:rsidR="00C22413">
          <w:rPr>
            <w:color w:val="000000" w:themeColor="text1"/>
          </w:rPr>
          <w:t>dernières propriétés</w:t>
        </w:r>
        <w:r w:rsidR="00AF7EFD">
          <w:rPr>
            <w:color w:val="000000" w:themeColor="text1"/>
          </w:rPr>
          <w:t>, ainsi que d</w:t>
        </w:r>
      </w:ins>
      <w:ins w:id="1555" w:author="CCCCC" w:date="2017-06-17T16:21:00Z">
        <w:r w:rsidR="00AF7EFD">
          <w:rPr>
            <w:color w:val="000000" w:themeColor="text1"/>
          </w:rPr>
          <w:t xml:space="preserve">’afficher </w:t>
        </w:r>
        <w:r w:rsidR="008F63AA">
          <w:rPr>
            <w:color w:val="000000" w:themeColor="text1"/>
          </w:rPr>
          <w:t xml:space="preserve">les actions </w:t>
        </w:r>
        <w:r w:rsidR="008F63AA">
          <w:rPr>
            <w:color w:val="000000" w:themeColor="text1"/>
          </w:rPr>
          <w:lastRenderedPageBreak/>
          <w:t>précédemment définies lorsqu</w:t>
        </w:r>
      </w:ins>
      <w:ins w:id="1556" w:author="CCCCC" w:date="2017-06-17T16:37:00Z">
        <w:r w:rsidR="008F63AA">
          <w:rPr>
            <w:color w:val="000000" w:themeColor="text1"/>
          </w:rPr>
          <w:t>’</w:t>
        </w:r>
      </w:ins>
      <w:ins w:id="1557" w:author="CCCCC" w:date="2017-06-17T16:21:00Z">
        <w:r w:rsidR="008F63AA">
          <w:rPr>
            <w:color w:val="000000" w:themeColor="text1"/>
          </w:rPr>
          <w:t>une case est cochée, ainsi que d</w:t>
        </w:r>
      </w:ins>
      <w:ins w:id="1558" w:author="CCCCC" w:date="2017-06-17T16:43:00Z">
        <w:r w:rsidR="008F63AA">
          <w:rPr>
            <w:color w:val="000000" w:themeColor="text1"/>
          </w:rPr>
          <w:t xml:space="preserve">’afficher la vue détaillée du groupe en </w:t>
        </w:r>
      </w:ins>
      <w:ins w:id="1559" w:author="CCCCC" w:date="2017-06-19T19:29:00Z">
        <w:r w:rsidR="004E6FCB">
          <w:rPr>
            <w:noProof/>
            <w:color w:val="000000" w:themeColor="text1"/>
            <w:lang w:eastAsia="fr-FR" w:bidi="ar-SA"/>
          </w:rPr>
          <w:drawing>
            <wp:anchor distT="0" distB="0" distL="114300" distR="114300" simplePos="0" relativeHeight="251727360" behindDoc="0" locked="0" layoutInCell="1" allowOverlap="1" wp14:anchorId="32D0FFDC" wp14:editId="690F2F7D">
              <wp:simplePos x="0" y="0"/>
              <wp:positionH relativeFrom="margin">
                <wp:align>center</wp:align>
              </wp:positionH>
              <wp:positionV relativeFrom="paragraph">
                <wp:posOffset>358140</wp:posOffset>
              </wp:positionV>
              <wp:extent cx="5755005" cy="962025"/>
              <wp:effectExtent l="0" t="0" r="0" b="9525"/>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3643" t="21884" r="624" b="64543"/>
                      <a:stretch/>
                    </pic:blipFill>
                    <pic:spPr bwMode="auto">
                      <a:xfrm>
                        <a:off x="0" y="0"/>
                        <a:ext cx="5755005"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560" w:author="CCCCC" w:date="2017-06-17T16:43:00Z">
        <w:r w:rsidR="008F63AA">
          <w:rPr>
            <w:color w:val="000000" w:themeColor="text1"/>
          </w:rPr>
          <w:t>cliquant sur la ligne.</w:t>
        </w:r>
      </w:ins>
    </w:p>
    <w:p w14:paraId="1B628988" w14:textId="654BB1D5" w:rsidR="008F63AA" w:rsidRDefault="008F63AA">
      <w:pPr>
        <w:pStyle w:val="Heading5"/>
        <w:rPr>
          <w:ins w:id="1561" w:author="CCCCC" w:date="2017-06-17T16:39:00Z"/>
        </w:rPr>
        <w:pPrChange w:id="1562" w:author="CCCCC" w:date="2017-06-17T16:37:00Z">
          <w:pPr>
            <w:spacing w:before="0" w:after="0"/>
          </w:pPr>
        </w:pPrChange>
      </w:pPr>
      <w:ins w:id="1563" w:author="CCCCC" w:date="2017-06-17T16:38:00Z">
        <w:r>
          <w:t>Implémenta</w:t>
        </w:r>
      </w:ins>
      <w:ins w:id="1564" w:author="CCCCC" w:date="2017-06-17T16:39:00Z">
        <w:r>
          <w:t>tion de la vue détaillée d’un groupe de machines virtuelles</w:t>
        </w:r>
      </w:ins>
    </w:p>
    <w:p w14:paraId="34FD9E85" w14:textId="59F6FC6B" w:rsidR="008F63AA" w:rsidRDefault="008F63AA">
      <w:pPr>
        <w:rPr>
          <w:ins w:id="1565" w:author="CCCCC" w:date="2017-06-17T16:47:00Z"/>
        </w:rPr>
        <w:pPrChange w:id="1566" w:author="CCCCC" w:date="2017-06-17T16:39:00Z">
          <w:pPr>
            <w:spacing w:before="0" w:after="0"/>
          </w:pPr>
        </w:pPrChange>
      </w:pPr>
      <w:ins w:id="1567" w:author="CCCCC" w:date="2017-06-17T16:40:00Z">
        <w:r>
          <w:t>La vue détaillée d’un VmGroup devait se faire en utilisant le m</w:t>
        </w:r>
      </w:ins>
      <w:ins w:id="1568" w:author="CCCCC" w:date="2017-06-17T16:41:00Z">
        <w:r>
          <w:t>ême mo</w:t>
        </w:r>
      </w:ins>
      <w:ins w:id="1569" w:author="CCCCC" w:date="2017-06-17T16:42:00Z">
        <w:r>
          <w:t>dèle que celle des autres composant (VM, hôte ou pool)</w:t>
        </w:r>
      </w:ins>
      <w:ins w:id="1570" w:author="CCCCC" w:date="2017-06-17T16:43:00Z">
        <w:r>
          <w:t>.</w:t>
        </w:r>
      </w:ins>
      <w:ins w:id="1571" w:author="CCCCC" w:date="2017-06-17T16:45:00Z">
        <w:r>
          <w:t xml:space="preserve"> Cette vue devait contenir un entête avec le nom du groupe, sa description,</w:t>
        </w:r>
      </w:ins>
      <w:ins w:id="1572" w:author="CCCCC" w:date="2017-06-17T17:02:00Z">
        <w:r w:rsidR="004F7A7A">
          <w:t xml:space="preserve"> une icône de visualisation de l’état du groupe,</w:t>
        </w:r>
      </w:ins>
      <w:ins w:id="1573" w:author="CCCCC" w:date="2017-06-17T16:45:00Z">
        <w:r>
          <w:t xml:space="preserve"> des boutons permettant d</w:t>
        </w:r>
      </w:ins>
      <w:ins w:id="1574" w:author="CCCCC" w:date="2017-06-17T16:46:00Z">
        <w:r>
          <w:t>’</w:t>
        </w:r>
      </w:ins>
      <w:ins w:id="1575" w:author="CCCCC" w:date="2017-06-17T16:45:00Z">
        <w:r>
          <w:t>effectuer</w:t>
        </w:r>
      </w:ins>
      <w:ins w:id="1576" w:author="CCCCC" w:date="2017-06-17T16:46:00Z">
        <w:r>
          <w:t xml:space="preserve"> des actions sur celui-ci</w:t>
        </w:r>
      </w:ins>
      <w:ins w:id="1577" w:author="CCCCC" w:date="2017-06-17T16:47:00Z">
        <w:r w:rsidR="00274E89">
          <w:t xml:space="preserve"> ainsi que des onglets permettant d’afficher différents contenus. Ils sont les suivants :</w:t>
        </w:r>
      </w:ins>
    </w:p>
    <w:p w14:paraId="24C0A3B3" w14:textId="18EA59C4" w:rsidR="00274E89" w:rsidRDefault="00274E89">
      <w:pPr>
        <w:pStyle w:val="ListParagraph"/>
        <w:numPr>
          <w:ilvl w:val="0"/>
          <w:numId w:val="20"/>
        </w:numPr>
        <w:rPr>
          <w:ins w:id="1578" w:author="CCCCC" w:date="2017-06-17T16:49:00Z"/>
        </w:rPr>
        <w:pPrChange w:id="1579" w:author="CCCCC" w:date="2017-06-17T16:47:00Z">
          <w:pPr>
            <w:spacing w:before="0" w:after="0"/>
          </w:pPr>
        </w:pPrChange>
      </w:pPr>
      <w:ins w:id="1580" w:author="CCCCC" w:date="2017-06-17T16:47:00Z">
        <w:r>
          <w:t>« General</w:t>
        </w:r>
      </w:ins>
      <w:ins w:id="1581" w:author="CCCCC" w:date="2017-06-17T16:48:00Z">
        <w:r>
          <w:t> </w:t>
        </w:r>
      </w:ins>
      <w:ins w:id="1582" w:author="CCCCC" w:date="2017-06-17T17:03:00Z">
        <w:r w:rsidR="004F7A7A">
          <w:t>» qui</w:t>
        </w:r>
      </w:ins>
      <w:ins w:id="1583" w:author="CCCCC" w:date="2017-06-17T16:48:00Z">
        <w:r>
          <w:t xml:space="preserve"> montre le nombre de machines contenues dans le groupe, le nombre de processeurs utilisés par ces machines, la mémoire vive totale, ainsi que l</w:t>
        </w:r>
      </w:ins>
      <w:ins w:id="1584" w:author="CCCCC" w:date="2017-06-17T16:49:00Z">
        <w:r>
          <w:t>’</w:t>
        </w:r>
        <w:r w:rsidR="004F7A7A">
          <w:t>espace utilisé sur l</w:t>
        </w:r>
        <w:r>
          <w:t>es disques.</w:t>
        </w:r>
      </w:ins>
    </w:p>
    <w:p w14:paraId="17A3E975" w14:textId="4F4DC191" w:rsidR="00274E89" w:rsidRPr="00274E89" w:rsidRDefault="00274E89">
      <w:pPr>
        <w:pStyle w:val="ListParagraph"/>
        <w:numPr>
          <w:ilvl w:val="0"/>
          <w:numId w:val="20"/>
        </w:numPr>
        <w:rPr>
          <w:ins w:id="1585" w:author="CCCCC" w:date="2017-06-17T16:53:00Z"/>
          <w:rPrChange w:id="1586" w:author="CCCCC" w:date="2017-06-17T16:53:00Z">
            <w:rPr>
              <w:ins w:id="1587" w:author="CCCCC" w:date="2017-06-17T16:53:00Z"/>
            </w:rPr>
          </w:rPrChange>
        </w:rPr>
        <w:pPrChange w:id="1588" w:author="CCCCC" w:date="2017-06-17T16:47:00Z">
          <w:pPr>
            <w:spacing w:before="0" w:after="0"/>
          </w:pPr>
        </w:pPrChange>
      </w:pPr>
      <w:ins w:id="1589" w:author="CCCCC" w:date="2017-06-17T16:49:00Z">
        <w:r w:rsidRPr="00274E89">
          <w:rPr>
            <w:rPrChange w:id="1590" w:author="CCCCC" w:date="2017-06-17T16:53:00Z">
              <w:rPr/>
            </w:rPrChange>
          </w:rPr>
          <w:t>L’onglet « Stats » permettant d</w:t>
        </w:r>
      </w:ins>
      <w:ins w:id="1591" w:author="CCCCC" w:date="2017-06-17T16:50:00Z">
        <w:r w:rsidRPr="00274E89">
          <w:rPr>
            <w:rPrChange w:id="1592" w:author="CCCCC" w:date="2017-06-17T16:53:00Z">
              <w:rPr/>
            </w:rPrChange>
          </w:rPr>
          <w:t xml:space="preserve">’afficher des graphiques montrant le pourcentage </w:t>
        </w:r>
      </w:ins>
      <w:ins w:id="1593" w:author="CCCCC" w:date="2017-06-17T16:51:00Z">
        <w:r w:rsidRPr="00274E89">
          <w:rPr>
            <w:rPrChange w:id="1594" w:author="CCCCC" w:date="2017-06-17T16:53:00Z">
              <w:rPr/>
            </w:rPrChange>
          </w:rPr>
          <w:t xml:space="preserve">d’utilisation des processeurs </w:t>
        </w:r>
      </w:ins>
      <w:ins w:id="1595" w:author="CCCCC" w:date="2017-06-17T16:50:00Z">
        <w:r w:rsidRPr="00274E89">
          <w:rPr>
            <w:rPrChange w:id="1596" w:author="CCCCC" w:date="2017-06-17T16:53:00Z">
              <w:rPr/>
            </w:rPrChange>
          </w:rPr>
          <w:t>total</w:t>
        </w:r>
      </w:ins>
      <w:ins w:id="1597" w:author="CCCCC" w:date="2017-06-17T16:51:00Z">
        <w:r w:rsidRPr="00274E89">
          <w:rPr>
            <w:rPrChange w:id="1598" w:author="CCCCC" w:date="2017-06-17T16:53:00Z">
              <w:rPr/>
            </w:rPrChange>
          </w:rPr>
          <w:t>, la RAM total utilisée, ainsi que des g</w:t>
        </w:r>
        <w:r w:rsidRPr="00A92189">
          <w:rPr>
            <w:rPrChange w:id="1599" w:author="CCCCC" w:date="2017-06-19T19:54:00Z">
              <w:rPr/>
            </w:rPrChange>
          </w:rPr>
          <w:t xml:space="preserve">raphiques montrant des </w:t>
        </w:r>
      </w:ins>
      <w:ins w:id="1600" w:author="CCCCC" w:date="2017-06-19T19:54:00Z">
        <w:r w:rsidR="00A92189" w:rsidRPr="00A92189">
          <w:rPr>
            <w:rPrChange w:id="1601" w:author="CCCCC" w:date="2017-06-19T19:54:00Z">
              <w:rPr>
                <w:color w:val="FF0000"/>
              </w:rPr>
            </w:rPrChange>
          </w:rPr>
          <w:t>échanges de données sur le réseau de la machine</w:t>
        </w:r>
      </w:ins>
      <w:ins w:id="1602" w:author="CCCCC" w:date="2017-06-19T19:53:00Z">
        <w:r w:rsidR="00A92189" w:rsidRPr="00A92189">
          <w:rPr>
            <w:rPrChange w:id="1603" w:author="CCCCC" w:date="2017-06-19T19:54:00Z">
              <w:rPr>
                <w:color w:val="FF0000"/>
              </w:rPr>
            </w:rPrChange>
          </w:rPr>
          <w:t xml:space="preserve"> </w:t>
        </w:r>
      </w:ins>
      <w:ins w:id="1604" w:author="CCCCC" w:date="2017-06-19T19:54:00Z">
        <w:r w:rsidR="00A92189" w:rsidRPr="00A92189">
          <w:rPr>
            <w:rPrChange w:id="1605" w:author="CCCCC" w:date="2017-06-19T19:54:00Z">
              <w:rPr>
                <w:color w:val="FF0000"/>
              </w:rPr>
            </w:rPrChange>
          </w:rPr>
          <w:t>et sur son disque dur</w:t>
        </w:r>
      </w:ins>
      <w:ins w:id="1606" w:author="CCCCC" w:date="2017-06-17T16:53:00Z">
        <w:r w:rsidRPr="00274E89">
          <w:rPr>
            <w:rPrChange w:id="1607" w:author="CCCCC" w:date="2017-06-17T16:53:00Z">
              <w:rPr/>
            </w:rPrChange>
          </w:rPr>
          <w:t>, en temps réel.</w:t>
        </w:r>
      </w:ins>
      <w:ins w:id="1608" w:author="CCCCC" w:date="2017-06-17T17:06:00Z">
        <w:r w:rsidR="004F7A7A">
          <w:t xml:space="preserve"> De plus, cette vue</w:t>
        </w:r>
      </w:ins>
      <w:ins w:id="1609" w:author="CCCCC" w:date="2017-06-17T17:07:00Z">
        <w:r w:rsidR="007A649E">
          <w:t xml:space="preserve"> devra inclure un bouton permettant d’afficher les statistiques cumulées.</w:t>
        </w:r>
      </w:ins>
    </w:p>
    <w:p w14:paraId="2F7B766A" w14:textId="33CE94A7" w:rsidR="00274E89" w:rsidRDefault="00274E89">
      <w:pPr>
        <w:pStyle w:val="ListParagraph"/>
        <w:numPr>
          <w:ilvl w:val="0"/>
          <w:numId w:val="20"/>
        </w:numPr>
        <w:rPr>
          <w:ins w:id="1610" w:author="CCCCC" w:date="2017-06-17T16:54:00Z"/>
        </w:rPr>
        <w:pPrChange w:id="1611" w:author="CCCCC" w:date="2017-06-17T16:47:00Z">
          <w:pPr>
            <w:spacing w:before="0" w:after="0"/>
          </w:pPr>
        </w:pPrChange>
      </w:pPr>
      <w:ins w:id="1612" w:author="CCCCC" w:date="2017-06-17T16:53:00Z">
        <w:r w:rsidRPr="00274E89">
          <w:rPr>
            <w:rPrChange w:id="1613" w:author="CCCCC" w:date="2017-06-17T16:53:00Z">
              <w:rPr/>
            </w:rPrChange>
          </w:rPr>
          <w:t>Un ongl</w:t>
        </w:r>
        <w:r>
          <w:t>et « Management » permettant d’afficher la liste des machines virtuelles contenant dans le groupe, ainsi que d</w:t>
        </w:r>
      </w:ins>
      <w:ins w:id="1614" w:author="CCCCC" w:date="2017-06-17T16:54:00Z">
        <w:r>
          <w:t>’ajouter ou supprimer des machines, et gérer l’ordre de démarrage et d’extinction des VMs.</w:t>
        </w:r>
      </w:ins>
    </w:p>
    <w:p w14:paraId="0321F7E4" w14:textId="05E643D6" w:rsidR="00274E89" w:rsidRDefault="00274E89">
      <w:pPr>
        <w:pStyle w:val="ListParagraph"/>
        <w:numPr>
          <w:ilvl w:val="0"/>
          <w:numId w:val="20"/>
        </w:numPr>
        <w:rPr>
          <w:ins w:id="1615" w:author="CCCCC" w:date="2017-06-17T16:58:00Z"/>
        </w:rPr>
        <w:pPrChange w:id="1616" w:author="CCCCC" w:date="2017-06-17T16:47:00Z">
          <w:pPr>
            <w:spacing w:before="0" w:after="0"/>
          </w:pPr>
        </w:pPrChange>
      </w:pPr>
      <w:ins w:id="1617" w:author="CCCCC" w:date="2017-06-17T16:55:00Z">
        <w:r>
          <w:t xml:space="preserve">« Advanced » contiendra les informations relatives au groupe. </w:t>
        </w:r>
      </w:ins>
      <w:ins w:id="1618" w:author="CCCCC" w:date="2017-06-17T16:56:00Z">
        <w:r>
          <w:t>Dans premier temps, seul l’identifiant du groupe sera affiché. Un bouton permettant de supprimer le groupe sera aussi disponible dans cette vue.</w:t>
        </w:r>
      </w:ins>
    </w:p>
    <w:p w14:paraId="379E1030" w14:textId="7507C777" w:rsidR="004F7A7A" w:rsidRDefault="009C4D54">
      <w:pPr>
        <w:rPr>
          <w:ins w:id="1619" w:author="CCCCC" w:date="2017-06-17T17:11:00Z"/>
        </w:rPr>
        <w:pPrChange w:id="1620" w:author="CCCCC" w:date="2017-06-17T16:58:00Z">
          <w:pPr>
            <w:spacing w:before="0" w:after="0"/>
          </w:pPr>
        </w:pPrChange>
      </w:pPr>
      <w:ins w:id="1621" w:author="CCCCC" w:date="2017-06-17T17:18:00Z">
        <w:r>
          <w:rPr>
            <w:noProof/>
            <w:lang w:eastAsia="fr-FR" w:bidi="ar-SA"/>
          </w:rPr>
          <w:drawing>
            <wp:anchor distT="0" distB="0" distL="114300" distR="114300" simplePos="0" relativeHeight="251721216" behindDoc="0" locked="0" layoutInCell="1" allowOverlap="1" wp14:anchorId="0FFE2A4E" wp14:editId="0C7E400B">
              <wp:simplePos x="0" y="0"/>
              <wp:positionH relativeFrom="margin">
                <wp:posOffset>3806130</wp:posOffset>
              </wp:positionH>
              <wp:positionV relativeFrom="paragraph">
                <wp:posOffset>372793</wp:posOffset>
              </wp:positionV>
              <wp:extent cx="2745105" cy="3803650"/>
              <wp:effectExtent l="0" t="0" r="0" b="635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45105" cy="3803650"/>
                      </a:xfrm>
                      <a:prstGeom prst="rect">
                        <a:avLst/>
                      </a:prstGeom>
                    </pic:spPr>
                  </pic:pic>
                </a:graphicData>
              </a:graphic>
              <wp14:sizeRelH relativeFrom="margin">
                <wp14:pctWidth>0</wp14:pctWidth>
              </wp14:sizeRelH>
              <wp14:sizeRelV relativeFrom="margin">
                <wp14:pctHeight>0</wp14:pctHeight>
              </wp14:sizeRelV>
            </wp:anchor>
          </w:drawing>
        </w:r>
      </w:ins>
      <w:ins w:id="1622" w:author="CCCCC" w:date="2017-06-17T16:58:00Z">
        <w:r w:rsidR="004F7A7A">
          <w:t xml:space="preserve">Pour ce faire, un dossier « vm-groupe » est créé dans « xo-app ». </w:t>
        </w:r>
      </w:ins>
      <w:ins w:id="1623" w:author="CCCCC" w:date="2017-06-17T16:59:00Z">
        <w:r w:rsidR="004F7A7A">
          <w:t xml:space="preserve">Ce dossier contient un fichier « index.js » </w:t>
        </w:r>
      </w:ins>
      <w:ins w:id="1624" w:author="CCCCC" w:date="2017-06-17T17:12:00Z">
        <w:r w:rsidR="00186300">
          <w:t xml:space="preserve">déclarant un composant « VmGroup » </w:t>
        </w:r>
      </w:ins>
      <w:ins w:id="1625" w:author="CCCCC" w:date="2017-06-17T16:59:00Z">
        <w:r w:rsidR="004F7A7A">
          <w:t>permettant d’afficher l’entête, et qui instancie le composant nécessaire</w:t>
        </w:r>
      </w:ins>
      <w:ins w:id="1626" w:author="CCCCC" w:date="2017-06-17T17:00:00Z">
        <w:r w:rsidR="004F7A7A">
          <w:t xml:space="preserve"> correspond</w:t>
        </w:r>
        <w:r w:rsidR="00885419">
          <w:t xml:space="preserve">ant à l’onglet choisi. </w:t>
        </w:r>
      </w:ins>
      <w:ins w:id="1627" w:author="CCCCC" w:date="2017-06-18T01:25:00Z">
        <w:r w:rsidR="00885419">
          <w:t>Ainsi</w:t>
        </w:r>
      </w:ins>
      <w:ins w:id="1628" w:author="CCCCC" w:date="2017-06-18T01:26:00Z">
        <w:r w:rsidR="00885419">
          <w:t>,</w:t>
        </w:r>
      </w:ins>
      <w:ins w:id="1629" w:author="CCCCC" w:date="2017-06-17T17:00:00Z">
        <w:r w:rsidR="00885419">
          <w:t xml:space="preserve"> </w:t>
        </w:r>
      </w:ins>
      <w:ins w:id="1630" w:author="CCCCC" w:date="2017-06-18T01:26:00Z">
        <w:r w:rsidR="00885419">
          <w:t xml:space="preserve">pour chacun des onglets, </w:t>
        </w:r>
      </w:ins>
      <w:ins w:id="1631" w:author="CCCCC" w:date="2017-06-17T17:00:00Z">
        <w:r w:rsidR="004F7A7A">
          <w:t xml:space="preserve">un fichier </w:t>
        </w:r>
      </w:ins>
      <w:ins w:id="1632" w:author="CCCCC" w:date="2017-06-17T17:01:00Z">
        <w:r w:rsidR="004F7A7A">
          <w:t>détermine son contenu.</w:t>
        </w:r>
      </w:ins>
    </w:p>
    <w:p w14:paraId="54AEDDE5" w14:textId="6B98D657" w:rsidR="006A6726" w:rsidRDefault="00CC4285">
      <w:pPr>
        <w:rPr>
          <w:ins w:id="1633" w:author="CCCCC" w:date="2017-06-18T01:29:00Z"/>
          <w:noProof/>
          <w:lang w:eastAsia="fr-FR" w:bidi="ar-SA"/>
        </w:rPr>
        <w:pPrChange w:id="1634" w:author="CCCCC" w:date="2017-06-17T16:58:00Z">
          <w:pPr>
            <w:spacing w:before="0" w:after="0"/>
          </w:pPr>
        </w:pPrChange>
      </w:pPr>
      <w:ins w:id="1635" w:author="CCCCC" w:date="2017-06-17T17:50:00Z">
        <w:r>
          <w:t xml:space="preserve">Il est défini dans </w:t>
        </w:r>
      </w:ins>
      <w:ins w:id="1636" w:author="CCCCC" w:date="2017-06-17T17:51:00Z">
        <w:r>
          <w:t xml:space="preserve">le </w:t>
        </w:r>
      </w:ins>
      <w:ins w:id="1637" w:author="CCCCC" w:date="2017-06-17T17:50:00Z">
        <w:r>
          <w:t xml:space="preserve">composant </w:t>
        </w:r>
      </w:ins>
      <w:ins w:id="1638" w:author="CCCCC" w:date="2017-06-17T17:51:00Z">
        <w:r>
          <w:t xml:space="preserve">« XoApp » que </w:t>
        </w:r>
      </w:ins>
      <w:ins w:id="1639" w:author="CCCCC" w:date="2017-06-17T17:13:00Z">
        <w:r w:rsidR="00186300">
          <w:t>« VmGroup »</w:t>
        </w:r>
      </w:ins>
      <w:ins w:id="1640" w:author="CCCCC" w:date="2017-06-17T17:51:00Z">
        <w:r>
          <w:t xml:space="preserve"> sera affiché à l</w:t>
        </w:r>
      </w:ins>
      <w:ins w:id="1641" w:author="CCCCC" w:date="2017-06-17T17:52:00Z">
        <w:r>
          <w:t>’adresse « /vm-group/&lt;VmGroupId &gt; »</w:t>
        </w:r>
      </w:ins>
      <w:ins w:id="1642" w:author="CCCCC" w:date="2017-06-17T17:53:00Z">
        <w:r w:rsidR="006A6726">
          <w:t>.</w:t>
        </w:r>
      </w:ins>
      <w:ins w:id="1643" w:author="CCCCC" w:date="2017-06-17T17:54:00Z">
        <w:r w:rsidR="006A6726">
          <w:t xml:space="preserve"> </w:t>
        </w:r>
      </w:ins>
      <w:ins w:id="1644" w:author="CCCCC" w:date="2017-06-17T17:53:00Z">
        <w:r w:rsidR="006A6726">
          <w:t>Ce dernier</w:t>
        </w:r>
      </w:ins>
      <w:ins w:id="1645" w:author="CCCCC" w:date="2017-06-17T17:13:00Z">
        <w:r w:rsidR="00186300">
          <w:t xml:space="preserve"> définit différentes routes pour afficher</w:t>
        </w:r>
      </w:ins>
      <w:ins w:id="1646" w:author="CCCCC" w:date="2017-06-17T17:14:00Z">
        <w:r w:rsidR="00186300">
          <w:t xml:space="preserve"> </w:t>
        </w:r>
      </w:ins>
      <w:ins w:id="1647" w:author="CCCCC" w:date="2017-06-17T17:13:00Z">
        <w:r w:rsidR="00186300">
          <w:t xml:space="preserve">les </w:t>
        </w:r>
      </w:ins>
      <w:ins w:id="1648" w:author="CCCCC" w:date="2017-06-17T17:14:00Z">
        <w:r w:rsidR="00186300">
          <w:t>différents contenu</w:t>
        </w:r>
      </w:ins>
      <w:ins w:id="1649" w:author="CCCCC" w:date="2017-06-17T17:54:00Z">
        <w:r w:rsidR="006A6726">
          <w:t>s</w:t>
        </w:r>
      </w:ins>
      <w:ins w:id="1650" w:author="CCCCC" w:date="2017-06-17T17:14:00Z">
        <w:r w:rsidR="00186300">
          <w:t xml:space="preserve"> des différents onglet</w:t>
        </w:r>
      </w:ins>
      <w:ins w:id="1651" w:author="CCCCC" w:date="2017-06-17T17:15:00Z">
        <w:r w:rsidR="00186300">
          <w:t>s</w:t>
        </w:r>
      </w:ins>
      <w:ins w:id="1652" w:author="CCCCC" w:date="2017-06-17T17:14:00Z">
        <w:r w:rsidR="00186300">
          <w:t xml:space="preserve"> en fonction de l’adresse demandée, et ce, gr</w:t>
        </w:r>
      </w:ins>
      <w:ins w:id="1653" w:author="CCCCC" w:date="2017-06-17T17:15:00Z">
        <w:r w:rsidR="00186300">
          <w:t>âce au décorateur « routes ». De plus, il nécessite un accès à l</w:t>
        </w:r>
      </w:ins>
      <w:ins w:id="1654" w:author="CCCCC" w:date="2017-06-17T17:16:00Z">
        <w:r w:rsidR="00186300">
          <w:t xml:space="preserve">’objet que nous voulons afficher. </w:t>
        </w:r>
      </w:ins>
      <w:ins w:id="1655" w:author="CCCCC" w:date="2017-06-17T17:17:00Z">
        <w:r w:rsidR="001855E4">
          <w:t>Il est rendu disponible avec le décorateur « connectStore »</w:t>
        </w:r>
      </w:ins>
      <w:ins w:id="1656" w:author="CCCCC" w:date="2017-06-17T17:18:00Z">
        <w:r w:rsidR="001855E4" w:rsidRPr="001855E4">
          <w:rPr>
            <w:noProof/>
            <w:lang w:eastAsia="fr-FR" w:bidi="ar-SA"/>
          </w:rPr>
          <w:t xml:space="preserve"> </w:t>
        </w:r>
      </w:ins>
      <w:ins w:id="1657" w:author="CCCCC" w:date="2017-06-17T17:19:00Z">
        <w:r w:rsidR="001855E4">
          <w:rPr>
            <w:noProof/>
            <w:lang w:eastAsia="fr-FR" w:bidi="ar-SA"/>
          </w:rPr>
          <w:t>qui injecte une propriété « vmGroup »</w:t>
        </w:r>
      </w:ins>
      <w:ins w:id="1658" w:author="CCCCC" w:date="2017-06-17T17:20:00Z">
        <w:r w:rsidR="001855E4">
          <w:rPr>
            <w:noProof/>
            <w:lang w:eastAsia="fr-FR" w:bidi="ar-SA"/>
          </w:rPr>
          <w:t>, ce grâce au selecteur « createGetObject »</w:t>
        </w:r>
      </w:ins>
      <w:ins w:id="1659" w:author="CCCCC" w:date="2017-06-17T17:46:00Z">
        <w:r>
          <w:rPr>
            <w:noProof/>
            <w:lang w:eastAsia="fr-FR" w:bidi="ar-SA"/>
          </w:rPr>
          <w:t xml:space="preserve"> qui </w:t>
        </w:r>
      </w:ins>
      <w:ins w:id="1660" w:author="CCCCC" w:date="2017-06-17T17:53:00Z">
        <w:r>
          <w:rPr>
            <w:noProof/>
            <w:lang w:eastAsia="fr-FR" w:bidi="ar-SA"/>
          </w:rPr>
          <w:t xml:space="preserve">renvoie l’objet correspondant à </w:t>
        </w:r>
      </w:ins>
      <w:ins w:id="1661" w:author="CCCCC" w:date="2017-06-17T17:46:00Z">
        <w:r>
          <w:rPr>
            <w:noProof/>
            <w:lang w:eastAsia="fr-FR" w:bidi="ar-SA"/>
          </w:rPr>
          <w:t>l’ident</w:t>
        </w:r>
      </w:ins>
      <w:ins w:id="1662" w:author="CCCCC" w:date="2017-06-17T17:52:00Z">
        <w:r>
          <w:rPr>
            <w:noProof/>
            <w:lang w:eastAsia="fr-FR" w:bidi="ar-SA"/>
          </w:rPr>
          <w:t>ifiant passé dans l’URL</w:t>
        </w:r>
      </w:ins>
      <w:ins w:id="1663" w:author="CCCCC" w:date="2017-06-17T17:53:00Z">
        <w:r>
          <w:rPr>
            <w:noProof/>
            <w:lang w:eastAsia="fr-FR" w:bidi="ar-SA"/>
          </w:rPr>
          <w:t>.</w:t>
        </w:r>
        <w:r w:rsidR="006A6726">
          <w:rPr>
            <w:noProof/>
            <w:lang w:eastAsia="fr-FR" w:bidi="ar-SA"/>
          </w:rPr>
          <w:t xml:space="preserve"> </w:t>
        </w:r>
      </w:ins>
      <w:ins w:id="1664" w:author="CCCCC" w:date="2017-06-17T17:55:00Z">
        <w:r w:rsidR="006A6726">
          <w:rPr>
            <w:noProof/>
            <w:lang w:eastAsia="fr-FR" w:bidi="ar-SA"/>
          </w:rPr>
          <w:t xml:space="preserve">Comme </w:t>
        </w:r>
      </w:ins>
      <w:ins w:id="1665" w:author="CCCCC" w:date="2017-06-17T17:58:00Z">
        <w:r w:rsidR="006A6726">
          <w:rPr>
            <w:noProof/>
            <w:lang w:eastAsia="fr-FR" w:bidi="ar-SA"/>
          </w:rPr>
          <w:t>le VmGroup récupéré précedemment ne contient que les identifiants de ces machines</w:t>
        </w:r>
      </w:ins>
      <w:ins w:id="1666" w:author="CCCCC" w:date="2017-06-17T18:00:00Z">
        <w:r w:rsidR="006A6726">
          <w:rPr>
            <w:noProof/>
            <w:lang w:eastAsia="fr-FR" w:bidi="ar-SA"/>
          </w:rPr>
          <w:t xml:space="preserve"> dans son champs « $VMs », </w:t>
        </w:r>
      </w:ins>
      <w:ins w:id="1667" w:author="CCCCC" w:date="2017-06-17T18:02:00Z">
        <w:r w:rsidR="006A6726">
          <w:rPr>
            <w:noProof/>
            <w:lang w:eastAsia="fr-FR" w:bidi="ar-SA"/>
          </w:rPr>
          <w:t>la</w:t>
        </w:r>
      </w:ins>
      <w:ins w:id="1668" w:author="CCCCC" w:date="2017-06-17T18:01:00Z">
        <w:r w:rsidR="006A6726">
          <w:rPr>
            <w:noProof/>
            <w:lang w:eastAsia="fr-FR" w:bidi="ar-SA"/>
          </w:rPr>
          <w:t xml:space="preserve"> liste </w:t>
        </w:r>
      </w:ins>
      <w:ins w:id="1669" w:author="CCCCC" w:date="2017-06-17T18:02:00Z">
        <w:r w:rsidR="006A6726">
          <w:rPr>
            <w:noProof/>
            <w:lang w:eastAsia="fr-FR" w:bidi="ar-SA"/>
          </w:rPr>
          <w:t xml:space="preserve">des machines </w:t>
        </w:r>
      </w:ins>
      <w:ins w:id="1670" w:author="CCCCC" w:date="2017-06-17T18:01:00Z">
        <w:r w:rsidR="006A6726">
          <w:rPr>
            <w:noProof/>
            <w:lang w:eastAsia="fr-FR" w:bidi="ar-SA"/>
          </w:rPr>
          <w:t>va être générer et intégrée à « VmGroup » grâce à ce même décorateur.</w:t>
        </w:r>
      </w:ins>
      <w:ins w:id="1671" w:author="CCCCC" w:date="2017-06-17T18:03:00Z">
        <w:r w:rsidR="00263290">
          <w:rPr>
            <w:noProof/>
            <w:lang w:eastAsia="fr-FR" w:bidi="ar-SA"/>
          </w:rPr>
          <w:t xml:space="preserve"> Ce composant n</w:t>
        </w:r>
      </w:ins>
      <w:ins w:id="1672" w:author="CCCCC" w:date="2017-06-17T18:04:00Z">
        <w:r w:rsidR="00263290">
          <w:rPr>
            <w:noProof/>
            <w:lang w:eastAsia="fr-FR" w:bidi="ar-SA"/>
          </w:rPr>
          <w:t>’exige pas un accès à cette liste, mais</w:t>
        </w:r>
      </w:ins>
      <w:ins w:id="1673" w:author="CCCCC" w:date="2017-06-17T18:05:00Z">
        <w:r w:rsidR="00263290">
          <w:rPr>
            <w:noProof/>
            <w:lang w:eastAsia="fr-FR" w:bidi="ar-SA"/>
          </w:rPr>
          <w:t xml:space="preserve"> </w:t>
        </w:r>
      </w:ins>
      <w:ins w:id="1674" w:author="CCCCC" w:date="2017-06-17T18:00:00Z">
        <w:r w:rsidR="006A6726">
          <w:rPr>
            <w:noProof/>
            <w:lang w:eastAsia="fr-FR" w:bidi="ar-SA"/>
          </w:rPr>
          <w:t xml:space="preserve">la totalité des onglets </w:t>
        </w:r>
      </w:ins>
      <w:ins w:id="1675" w:author="CCCCC" w:date="2017-06-17T18:05:00Z">
        <w:r w:rsidR="00263290">
          <w:rPr>
            <w:noProof/>
            <w:lang w:eastAsia="fr-FR" w:bidi="ar-SA"/>
          </w:rPr>
          <w:t>l’</w:t>
        </w:r>
      </w:ins>
      <w:ins w:id="1676" w:author="CCCCC" w:date="2017-06-17T18:00:00Z">
        <w:r w:rsidR="006A6726">
          <w:rPr>
            <w:noProof/>
            <w:lang w:eastAsia="fr-FR" w:bidi="ar-SA"/>
          </w:rPr>
          <w:t>utilise</w:t>
        </w:r>
      </w:ins>
      <w:ins w:id="1677" w:author="CCCCC" w:date="2017-06-17T18:05:00Z">
        <w:r w:rsidR="00263290">
          <w:rPr>
            <w:noProof/>
            <w:lang w:eastAsia="fr-FR" w:bidi="ar-SA"/>
          </w:rPr>
          <w:t>, ainsi, pour éviter la redondance de code, l’objet contenant les VMs est définit dans ce composan</w:t>
        </w:r>
      </w:ins>
      <w:ins w:id="1678" w:author="CCCCC" w:date="2017-06-17T18:06:00Z">
        <w:r w:rsidR="00263290">
          <w:rPr>
            <w:noProof/>
            <w:lang w:eastAsia="fr-FR" w:bidi="ar-SA"/>
          </w:rPr>
          <w:t>t, et sera passé à l’instanciation de l’onglet.</w:t>
        </w:r>
      </w:ins>
    </w:p>
    <w:p w14:paraId="6018012C" w14:textId="77777777" w:rsidR="005F0CF1" w:rsidRDefault="005F0CF1">
      <w:pPr>
        <w:rPr>
          <w:ins w:id="1679" w:author="CCCCC" w:date="2017-06-19T19:17:00Z"/>
          <w:noProof/>
          <w:lang w:eastAsia="fr-FR" w:bidi="ar-SA"/>
        </w:rPr>
        <w:pPrChange w:id="1680" w:author="CCCCC" w:date="2017-06-14T19:04:00Z">
          <w:pPr>
            <w:spacing w:before="0" w:after="0"/>
          </w:pPr>
        </w:pPrChange>
      </w:pPr>
    </w:p>
    <w:p w14:paraId="3344DCBC" w14:textId="52C79CFE" w:rsidR="00C31344" w:rsidRDefault="005F0CF1">
      <w:pPr>
        <w:rPr>
          <w:ins w:id="1681" w:author="CCCCC" w:date="2017-06-18T02:08:00Z"/>
          <w:noProof/>
          <w:lang w:eastAsia="fr-FR" w:bidi="ar-SA"/>
        </w:rPr>
        <w:pPrChange w:id="1682" w:author="CCCCC" w:date="2017-06-14T19:04:00Z">
          <w:pPr>
            <w:spacing w:before="0" w:after="0"/>
          </w:pPr>
        </w:pPrChange>
      </w:pPr>
      <w:ins w:id="1683" w:author="CCCCC" w:date="2017-06-18T01:44:00Z">
        <w:r>
          <w:rPr>
            <w:noProof/>
            <w:lang w:eastAsia="fr-FR" w:bidi="ar-SA"/>
          </w:rPr>
          <w:lastRenderedPageBreak/>
          <w:drawing>
            <wp:anchor distT="0" distB="0" distL="114300" distR="114300" simplePos="0" relativeHeight="251723264" behindDoc="0" locked="0" layoutInCell="1" allowOverlap="1" wp14:anchorId="3A4F66EE" wp14:editId="6FE34EF9">
              <wp:simplePos x="0" y="0"/>
              <wp:positionH relativeFrom="margin">
                <wp:posOffset>2754630</wp:posOffset>
              </wp:positionH>
              <wp:positionV relativeFrom="paragraph">
                <wp:posOffset>1736725</wp:posOffset>
              </wp:positionV>
              <wp:extent cx="3353435" cy="982980"/>
              <wp:effectExtent l="0" t="0" r="0"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53435" cy="982980"/>
                      </a:xfrm>
                      <a:prstGeom prst="rect">
                        <a:avLst/>
                      </a:prstGeom>
                    </pic:spPr>
                  </pic:pic>
                </a:graphicData>
              </a:graphic>
              <wp14:sizeRelH relativeFrom="margin">
                <wp14:pctWidth>0</wp14:pctWidth>
              </wp14:sizeRelH>
              <wp14:sizeRelV relativeFrom="margin">
                <wp14:pctHeight>0</wp14:pctHeight>
              </wp14:sizeRelV>
            </wp:anchor>
          </w:drawing>
        </w:r>
      </w:ins>
      <w:ins w:id="1684" w:author="CCCCC" w:date="2017-06-18T01:43:00Z">
        <w:r>
          <w:rPr>
            <w:noProof/>
            <w:lang w:eastAsia="fr-FR" w:bidi="ar-SA"/>
          </w:rPr>
          <w:drawing>
            <wp:anchor distT="0" distB="0" distL="114300" distR="114300" simplePos="0" relativeHeight="251722240" behindDoc="0" locked="0" layoutInCell="1" allowOverlap="1" wp14:anchorId="07BC74D6" wp14:editId="1B0A6A2F">
              <wp:simplePos x="0" y="0"/>
              <wp:positionH relativeFrom="margin">
                <wp:align>left</wp:align>
              </wp:positionH>
              <wp:positionV relativeFrom="paragraph">
                <wp:posOffset>3175</wp:posOffset>
              </wp:positionV>
              <wp:extent cx="3060700" cy="965835"/>
              <wp:effectExtent l="0" t="0" r="6350" b="571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60700" cy="965835"/>
                      </a:xfrm>
                      <a:prstGeom prst="rect">
                        <a:avLst/>
                      </a:prstGeom>
                    </pic:spPr>
                  </pic:pic>
                </a:graphicData>
              </a:graphic>
              <wp14:sizeRelH relativeFrom="margin">
                <wp14:pctWidth>0</wp14:pctWidth>
              </wp14:sizeRelH>
              <wp14:sizeRelV relativeFrom="margin">
                <wp14:pctHeight>0</wp14:pctHeight>
              </wp14:sizeRelV>
            </wp:anchor>
          </w:drawing>
        </w:r>
        <w:r w:rsidR="00473C18">
          <w:rPr>
            <w:noProof/>
            <w:lang w:eastAsia="fr-FR" w:bidi="ar-SA"/>
          </w:rPr>
          <w:t xml:space="preserve"> </w:t>
        </w:r>
      </w:ins>
      <w:ins w:id="1685" w:author="CCCCC" w:date="2017-06-18T01:29:00Z">
        <w:r w:rsidR="00885419">
          <w:rPr>
            <w:noProof/>
            <w:lang w:eastAsia="fr-FR" w:bidi="ar-SA"/>
          </w:rPr>
          <w:t>Le fichier « tab-advanced</w:t>
        </w:r>
      </w:ins>
      <w:ins w:id="1686" w:author="CCCCC" w:date="2017-06-18T01:30:00Z">
        <w:r w:rsidR="00885419">
          <w:rPr>
            <w:noProof/>
            <w:lang w:eastAsia="fr-FR" w:bidi="ar-SA"/>
          </w:rPr>
          <w:t> » définit l’affichage de l’onglet « Advanced »</w:t>
        </w:r>
      </w:ins>
      <w:ins w:id="1687" w:author="CCCCC" w:date="2017-06-18T01:31:00Z">
        <w:r w:rsidR="00885419">
          <w:rPr>
            <w:noProof/>
            <w:lang w:eastAsia="fr-FR" w:bidi="ar-SA"/>
          </w:rPr>
          <w:t xml:space="preserve">. </w:t>
        </w:r>
      </w:ins>
      <w:ins w:id="1688" w:author="CCCCC" w:date="2017-06-18T01:32:00Z">
        <w:r w:rsidR="00885419">
          <w:rPr>
            <w:noProof/>
            <w:lang w:eastAsia="fr-FR" w:bidi="ar-SA"/>
          </w:rPr>
          <w:t>P</w:t>
        </w:r>
      </w:ins>
      <w:ins w:id="1689" w:author="CCCCC" w:date="2017-06-18T01:33:00Z">
        <w:r w:rsidR="00885419">
          <w:rPr>
            <w:noProof/>
            <w:lang w:eastAsia="fr-FR" w:bidi="ar-SA"/>
          </w:rPr>
          <w:t>our la suppression du groupe, il utilise un bouton de type « TabButton</w:t>
        </w:r>
      </w:ins>
      <w:ins w:id="1690" w:author="CCCCC" w:date="2017-06-18T01:34:00Z">
        <w:r w:rsidR="00885419">
          <w:rPr>
            <w:noProof/>
            <w:lang w:eastAsia="fr-FR" w:bidi="ar-SA"/>
          </w:rPr>
          <w:t xml:space="preserve"> ». Il prend en argument  un style qui va ici, l’afficher en rouge, </w:t>
        </w:r>
      </w:ins>
      <w:ins w:id="1691" w:author="CCCCC" w:date="2017-06-18T01:35:00Z">
        <w:r w:rsidR="00473C18">
          <w:rPr>
            <w:noProof/>
            <w:lang w:eastAsia="fr-FR" w:bidi="ar-SA"/>
          </w:rPr>
          <w:t>un icôn qui sera affiché sur le bouton, un label faisant référence à une chaine de caractère dans le module d</w:t>
        </w:r>
      </w:ins>
      <w:ins w:id="1692" w:author="CCCCC" w:date="2017-06-18T01:36:00Z">
        <w:r w:rsidR="00473C18">
          <w:rPr>
            <w:noProof/>
            <w:lang w:eastAsia="fr-FR" w:bidi="ar-SA"/>
          </w:rPr>
          <w:t xml:space="preserve">’internationnlisation, ainsi qu’une fonction qui sera éxecutée </w:t>
        </w:r>
      </w:ins>
      <w:ins w:id="1693" w:author="CCCCC" w:date="2017-06-18T01:37:00Z">
        <w:r w:rsidR="00473C18">
          <w:rPr>
            <w:noProof/>
            <w:lang w:eastAsia="fr-FR" w:bidi="ar-SA"/>
          </w:rPr>
          <w:t xml:space="preserve">lorsqu’un clic sera effectué sur le bouton. </w:t>
        </w:r>
      </w:ins>
      <w:ins w:id="1694" w:author="CCCCC" w:date="2017-06-18T01:38:00Z">
        <w:r w:rsidR="00473C18">
          <w:rPr>
            <w:noProof/>
            <w:lang w:eastAsia="fr-FR" w:bidi="ar-SA"/>
          </w:rPr>
          <w:t xml:space="preserve">Cette fonction va éxecuter la fonction deleteVmGroup </w:t>
        </w:r>
      </w:ins>
      <w:ins w:id="1695" w:author="CCCCC" w:date="2017-06-18T01:40:00Z">
        <w:r w:rsidR="00473C18">
          <w:rPr>
            <w:noProof/>
            <w:lang w:eastAsia="fr-FR" w:bidi="ar-SA"/>
          </w:rPr>
          <w:t xml:space="preserve">(ficgure </w:t>
        </w:r>
        <w:r w:rsidR="00473C18">
          <w:rPr>
            <w:noProof/>
            <w:color w:val="FF0000"/>
            <w:lang w:eastAsia="fr-FR" w:bidi="ar-SA"/>
          </w:rPr>
          <w:t xml:space="preserve">X </w:t>
        </w:r>
        <w:r w:rsidR="00473C18">
          <w:rPr>
            <w:noProof/>
            <w:lang w:eastAsia="fr-FR" w:bidi="ar-SA"/>
          </w:rPr>
          <w:t xml:space="preserve">) </w:t>
        </w:r>
      </w:ins>
      <w:ins w:id="1696" w:author="CCCCC" w:date="2017-06-18T01:38:00Z">
        <w:r w:rsidR="00473C18">
          <w:rPr>
            <w:noProof/>
            <w:lang w:eastAsia="fr-FR" w:bidi="ar-SA"/>
          </w:rPr>
          <w:t xml:space="preserve">qui </w:t>
        </w:r>
      </w:ins>
      <w:ins w:id="1697" w:author="CCCCC" w:date="2017-06-18T01:39:00Z">
        <w:r w:rsidR="00473C18">
          <w:rPr>
            <w:noProof/>
            <w:lang w:eastAsia="fr-FR" w:bidi="ar-SA"/>
          </w:rPr>
          <w:t>va demander une confirmation à l’aide du composant « Confirm »</w:t>
        </w:r>
      </w:ins>
      <w:ins w:id="1698" w:author="CCCCC" w:date="2017-06-18T01:40:00Z">
        <w:r w:rsidR="00473C18">
          <w:rPr>
            <w:noProof/>
            <w:lang w:eastAsia="fr-FR" w:bidi="ar-SA"/>
          </w:rPr>
          <w:t xml:space="preserve"> (partie </w:t>
        </w:r>
      </w:ins>
      <w:ins w:id="1699" w:author="CCCCC" w:date="2017-06-18T01:41:00Z">
        <w:r w:rsidR="00473C18">
          <w:rPr>
            <w:noProof/>
            <w:color w:val="FF0000"/>
            <w:lang w:eastAsia="fr-FR" w:bidi="ar-SA"/>
          </w:rPr>
          <w:t xml:space="preserve">X </w:t>
        </w:r>
        <w:r w:rsidR="00473C18">
          <w:rPr>
            <w:noProof/>
            <w:lang w:eastAsia="fr-FR" w:bidi="ar-SA"/>
          </w:rPr>
          <w:t xml:space="preserve">). Si la promesse est a acceptée, l’utilisateur sera redirigé sur la liste des VmGroups, sinon, rien </w:t>
        </w:r>
      </w:ins>
      <w:ins w:id="1700" w:author="CCCCC" w:date="2017-06-18T01:42:00Z">
        <w:r w:rsidR="00473C18">
          <w:rPr>
            <w:noProof/>
            <w:lang w:eastAsia="fr-FR" w:bidi="ar-SA"/>
          </w:rPr>
          <w:t xml:space="preserve">ne se passera, car la fonction « noop » est </w:t>
        </w:r>
      </w:ins>
      <w:ins w:id="1701" w:author="CCCCC" w:date="2017-06-18T01:44:00Z">
        <w:r w:rsidR="00473C18">
          <w:rPr>
            <w:noProof/>
            <w:lang w:eastAsia="fr-FR" w:bidi="ar-SA"/>
          </w:rPr>
          <w:t xml:space="preserve">une </w:t>
        </w:r>
      </w:ins>
      <w:ins w:id="1702" w:author="CCCCC" w:date="2017-06-18T01:42:00Z">
        <w:r w:rsidR="00473C18">
          <w:rPr>
            <w:noProof/>
            <w:lang w:eastAsia="fr-FR" w:bidi="ar-SA"/>
          </w:rPr>
          <w:t>fonction n’éxecutant aucune instruction.</w:t>
        </w:r>
      </w:ins>
      <w:ins w:id="1703" w:author="CCCCC" w:date="2017-06-18T02:08:00Z">
        <w:r w:rsidR="00C31344">
          <w:rPr>
            <w:noProof/>
            <w:lang w:eastAsia="fr-FR" w:bidi="ar-SA"/>
          </w:rPr>
          <w:br/>
        </w:r>
      </w:ins>
      <w:ins w:id="1704" w:author="CCCCC" w:date="2017-06-18T01:47:00Z">
        <w:r w:rsidR="00851F94">
          <w:rPr>
            <w:noProof/>
            <w:lang w:eastAsia="fr-FR" w:bidi="ar-SA"/>
          </w:rPr>
          <w:t>L’identifiant de du g</w:t>
        </w:r>
      </w:ins>
      <w:ins w:id="1705" w:author="CCCCC" w:date="2017-06-18T01:48:00Z">
        <w:r w:rsidR="00851F94">
          <w:rPr>
            <w:noProof/>
            <w:lang w:eastAsia="fr-FR" w:bidi="ar-SA"/>
          </w:rPr>
          <w:t xml:space="preserve">roupe est affiché dans une table HTML utilisant les balises « table », « tbody », </w:t>
        </w:r>
      </w:ins>
      <w:ins w:id="1706" w:author="CCCCC" w:date="2017-06-18T01:49:00Z">
        <w:r w:rsidR="00851F94">
          <w:rPr>
            <w:noProof/>
            <w:lang w:eastAsia="fr-FR" w:bidi="ar-SA"/>
          </w:rPr>
          <w:t>« tr », et « th ».</w:t>
        </w:r>
      </w:ins>
    </w:p>
    <w:p w14:paraId="58117D0F" w14:textId="7EB07F3D" w:rsidR="005F0CF1" w:rsidRDefault="005F0CF1">
      <w:pPr>
        <w:rPr>
          <w:ins w:id="1707" w:author="CCCCC" w:date="2017-06-19T19:13:00Z"/>
        </w:rPr>
        <w:pPrChange w:id="1708" w:author="CCCCC" w:date="2017-06-19T19:12:00Z">
          <w:pPr>
            <w:pStyle w:val="Standard"/>
          </w:pPr>
        </w:pPrChange>
      </w:pPr>
      <w:ins w:id="1709" w:author="CCCCC" w:date="2017-06-19T19:12:00Z">
        <w:r>
          <w:t xml:space="preserve">C’est le composant « TabGeneral » qui définit le rendu de l’onglet « General ». Pour afficher le nombre de machines contenues dans le groupe, on utilise une fonction « size » issue de la librairie Lodash sur la variable « vms » transmis par le composant « VmGroup ».  « vms » est un objet associant à chaque identifiant de machine, l’objet représentant la machine. Les objets en Javascript ne possèdant pas de fonction renvoyant la taille de l’objet, il est donc nécessaire d’utiliser une fonction tierce. </w:t>
        </w:r>
        <w:r>
          <w:br/>
          <w:t>Concernant les autres critères à affciher dans cette page, leur valeur est injectée dans les props du composant via le décorateur « connectStore ». Chaque VM possède un champs « CPUs » contenant un champs « number » qui est le nombre de processeurs utilisés par la machine virtuelle. Une somme est alors effectué sur ce champ de chacune des machines virtuelles.</w:t>
        </w:r>
        <w:r>
          <w:br/>
          <w:t>Une VM inclut également la taille de la mémoire vive qu’elle peut utiliser dans le champs « memory.dynamic ». La valeur contenue à cet emplacement est un tableau incluant deux valeurs : les mémoires minimums et et 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formatSize » qui utilise un module « humanFormat » qui va convertir la valeur dans l’unité voulue, et lui associe un préfixe. Ici nous récupérons donc des valeurs en gigabits.</w:t>
        </w:r>
      </w:ins>
    </w:p>
    <w:p w14:paraId="6739042D" w14:textId="4EDEAC24" w:rsidR="005F0CF1" w:rsidRDefault="005F0CF1">
      <w:pPr>
        <w:rPr>
          <w:ins w:id="1710" w:author="CCCCC" w:date="2017-06-19T19:12:00Z"/>
        </w:rPr>
        <w:pPrChange w:id="1711" w:author="CCCCC" w:date="2017-06-19T19:12:00Z">
          <w:pPr>
            <w:pStyle w:val="Standard"/>
          </w:pPr>
        </w:pPrChange>
      </w:pPr>
      <w:ins w:id="1712" w:author="CCCCC" w:date="2017-06-19T19:16:00Z">
        <w:r>
          <w:rPr>
            <w:noProof/>
            <w:lang w:eastAsia="fr-FR" w:bidi="ar-SA"/>
          </w:rPr>
          <w:drawing>
            <wp:anchor distT="0" distB="0" distL="114300" distR="114300" simplePos="0" relativeHeight="251726336" behindDoc="0" locked="0" layoutInCell="1" allowOverlap="1" wp14:anchorId="2B86E32C" wp14:editId="1F610837">
              <wp:simplePos x="0" y="0"/>
              <wp:positionH relativeFrom="margin">
                <wp:align>center</wp:align>
              </wp:positionH>
              <wp:positionV relativeFrom="paragraph">
                <wp:posOffset>1657985</wp:posOffset>
              </wp:positionV>
              <wp:extent cx="4352925" cy="819150"/>
              <wp:effectExtent l="0" t="0" r="9525"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4555" t="24406" r="1456" b="60877"/>
                      <a:stretch/>
                    </pic:blipFill>
                    <pic:spPr bwMode="auto">
                      <a:xfrm>
                        <a:off x="0" y="0"/>
                        <a:ext cx="435292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713" w:author="CCCCC" w:date="2017-06-19T19:12:00Z">
        <w:r>
          <w:t>La taille de la mémoire statique se calcul différement. En effet une machine virtuelle est associée à un ou plusieurs disques virtuels appelés VDIs (note : virtual disk image) et ce via un objet VBD (note : virtual block device). Chaque VDI peut être associé à plusieurs VBDs, et donc plusieurs machines virtuelles. Ainsi, ce que nous souhaitons calculer est la somme des tailles de chacun des disques utilisés par les Vms du groupe. Mais, si plusieurs machines utilisent le même disque virtuel, celui-ci ne doit être compté qu’une seule fois. Un ensemble (sans doublons) contenant les identifiants des VDIs utilisés par les machines du groupe est donc créé. C’est grâce à cette liste d’identifiant que l’on calcule la mémoire statique totale utilisée par le groupe.</w:t>
        </w:r>
      </w:ins>
      <w:ins w:id="1714" w:author="CCCCC" w:date="2017-06-19T19:13:00Z">
        <w:r>
          <w:br/>
        </w:r>
      </w:ins>
      <w:ins w:id="1715" w:author="CCCCC" w:date="2017-06-19T19:12:00Z">
        <w:r>
          <w:t>La vue obtenue est la suivante :</w:t>
        </w:r>
      </w:ins>
    </w:p>
    <w:p w14:paraId="0DDEBD61" w14:textId="34FE7486" w:rsidR="00ED52D9" w:rsidRDefault="005F0CF1">
      <w:pPr>
        <w:rPr>
          <w:ins w:id="1716" w:author="CCCCC" w:date="2017-06-18T15:13:00Z"/>
        </w:rPr>
        <w:pPrChange w:id="1717" w:author="CCCCC" w:date="2017-06-14T19:04:00Z">
          <w:pPr>
            <w:spacing w:before="0" w:after="0"/>
          </w:pPr>
        </w:pPrChange>
      </w:pPr>
      <w:ins w:id="1718" w:author="CCCCC" w:date="2017-06-18T19:07:00Z">
        <w:r>
          <w:rPr>
            <w:noProof/>
            <w:lang w:eastAsia="fr-FR" w:bidi="ar-SA"/>
          </w:rPr>
          <w:lastRenderedPageBreak/>
          <w:drawing>
            <wp:anchor distT="0" distB="0" distL="114300" distR="114300" simplePos="0" relativeHeight="251725312" behindDoc="0" locked="0" layoutInCell="1" allowOverlap="1" wp14:anchorId="43CFD695" wp14:editId="2264F99E">
              <wp:simplePos x="0" y="0"/>
              <wp:positionH relativeFrom="margin">
                <wp:align>center</wp:align>
              </wp:positionH>
              <wp:positionV relativeFrom="paragraph">
                <wp:posOffset>2428875</wp:posOffset>
              </wp:positionV>
              <wp:extent cx="6788785" cy="130429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88785" cy="1304290"/>
                      </a:xfrm>
                      <a:prstGeom prst="rect">
                        <a:avLst/>
                      </a:prstGeom>
                    </pic:spPr>
                  </pic:pic>
                </a:graphicData>
              </a:graphic>
              <wp14:sizeRelH relativeFrom="margin">
                <wp14:pctWidth>0</wp14:pctWidth>
              </wp14:sizeRelH>
              <wp14:sizeRelV relativeFrom="margin">
                <wp14:pctHeight>0</wp14:pctHeight>
              </wp14:sizeRelV>
            </wp:anchor>
          </w:drawing>
        </w:r>
      </w:ins>
      <w:ins w:id="1719" w:author="CCCCC" w:date="2017-06-18T14:59:00Z">
        <w:r>
          <w:rPr>
            <w:noProof/>
            <w:lang w:eastAsia="fr-FR" w:bidi="ar-SA"/>
          </w:rPr>
          <w:drawing>
            <wp:anchor distT="0" distB="0" distL="114300" distR="114300" simplePos="0" relativeHeight="251724288" behindDoc="0" locked="0" layoutInCell="1" allowOverlap="1" wp14:anchorId="11C188FA" wp14:editId="7B43EA97">
              <wp:simplePos x="0" y="0"/>
              <wp:positionH relativeFrom="margin">
                <wp:align>center</wp:align>
              </wp:positionH>
              <wp:positionV relativeFrom="paragraph">
                <wp:posOffset>965835</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31210" cy="191770"/>
                      </a:xfrm>
                      <a:prstGeom prst="rect">
                        <a:avLst/>
                      </a:prstGeom>
                    </pic:spPr>
                  </pic:pic>
                </a:graphicData>
              </a:graphic>
              <wp14:sizeRelH relativeFrom="margin">
                <wp14:pctWidth>0</wp14:pctWidth>
              </wp14:sizeRelH>
              <wp14:sizeRelV relativeFrom="margin">
                <wp14:pctHeight>0</wp14:pctHeight>
              </wp14:sizeRelV>
            </wp:anchor>
          </w:drawing>
        </w:r>
      </w:ins>
      <w:ins w:id="1720" w:author="CCCCC" w:date="2017-06-18T14:40:00Z">
        <w:r w:rsidR="00457CD5">
          <w:t>Le</w:t>
        </w:r>
      </w:ins>
      <w:ins w:id="1721" w:author="CCCCC" w:date="2017-06-18T14:51:00Z">
        <w:r w:rsidR="00DE03AD">
          <w:t xml:space="preserve"> rendu du</w:t>
        </w:r>
      </w:ins>
      <w:ins w:id="1722" w:author="CCCCC" w:date="2017-06-18T14:40:00Z">
        <w:r w:rsidR="00457CD5">
          <w:t xml:space="preserve"> composant « TabManagement » défini dans le </w:t>
        </w:r>
      </w:ins>
      <w:ins w:id="1723" w:author="CCCCC" w:date="2017-06-18T14:41:00Z">
        <w:r w:rsidR="00457CD5">
          <w:t>fichier « tab-management »</w:t>
        </w:r>
      </w:ins>
      <w:ins w:id="1724" w:author="CCCCC" w:date="2017-06-18T14:51:00Z">
        <w:r w:rsidR="00DE03AD">
          <w:t xml:space="preserve"> </w:t>
        </w:r>
      </w:ins>
      <w:ins w:id="1725" w:author="CCCCC" w:date="2017-06-18T14:54:00Z">
        <w:r w:rsidR="00ED52D9">
          <w:t>montre,</w:t>
        </w:r>
      </w:ins>
      <w:ins w:id="1726" w:author="CCCCC" w:date="2017-06-18T14:51:00Z">
        <w:r w:rsidR="00DE03AD">
          <w:t xml:space="preserve"> à son initialisation</w:t>
        </w:r>
      </w:ins>
      <w:ins w:id="1727" w:author="CCCCC" w:date="2017-06-18T14:52:00Z">
        <w:r w:rsidR="00ED52D9">
          <w:t xml:space="preserve"> deux boutons et la liste des machines virtuelles. </w:t>
        </w:r>
      </w:ins>
      <w:ins w:id="1728" w:author="CCCCC" w:date="2017-06-18T14:53:00Z">
        <w:r w:rsidR="00ED52D9">
          <w:t xml:space="preserve">La liste est </w:t>
        </w:r>
      </w:ins>
      <w:ins w:id="1729" w:author="CCCCC" w:date="2017-06-18T14:54:00Z">
        <w:r w:rsidR="00ED52D9">
          <w:t xml:space="preserve">affichée grâce à un composant </w:t>
        </w:r>
      </w:ins>
      <w:ins w:id="1730" w:author="CCCCC" w:date="2017-06-18T14:55:00Z">
        <w:r w:rsidR="00ED52D9">
          <w:t xml:space="preserve">« SortedList ». Cette liste prend en deux arguments : la liste </w:t>
        </w:r>
      </w:ins>
      <w:ins w:id="1731" w:author="CCCCC" w:date="2017-06-18T14:57:00Z">
        <w:r w:rsidR="00ED52D9">
          <w:t>des objets</w:t>
        </w:r>
      </w:ins>
      <w:ins w:id="1732" w:author="CCCCC" w:date="2017-06-18T14:55:00Z">
        <w:r w:rsidR="00ED52D9">
          <w:t xml:space="preserve"> à afficher qui est ici la variable </w:t>
        </w:r>
      </w:ins>
      <w:ins w:id="1733" w:author="CCCCC" w:date="2017-06-18T14:56:00Z">
        <w:r w:rsidR="00ED52D9">
          <w:t xml:space="preserve">« vms » qui a été passé </w:t>
        </w:r>
      </w:ins>
      <w:ins w:id="1734" w:author="CCCCC" w:date="2017-06-18T14:57:00Z">
        <w:r w:rsidR="00ED52D9">
          <w:t xml:space="preserve">en argument </w:t>
        </w:r>
      </w:ins>
      <w:ins w:id="1735" w:author="CCCCC" w:date="2017-06-18T14:56:00Z">
        <w:r w:rsidR="00ED52D9">
          <w:t>à « TabManagement »</w:t>
        </w:r>
      </w:ins>
      <w:ins w:id="1736" w:author="CCCCC" w:date="2017-06-18T14:57:00Z">
        <w:r w:rsidR="00ED52D9">
          <w:t xml:space="preserve"> depuis le composant « VmGroup », et un argument « columns »</w:t>
        </w:r>
      </w:ins>
      <w:ins w:id="1737" w:author="CCCCC" w:date="2017-06-18T14:58:00Z">
        <w:r w:rsidR="00ED52D9">
          <w:t xml:space="preserve"> qui définit les colonnes à afficher dans la table.</w:t>
        </w:r>
      </w:ins>
      <w:ins w:id="1738" w:author="CCCCC" w:date="2017-06-18T14:59:00Z">
        <w:r w:rsidR="00ED52D9">
          <w:t xml:space="preserve"> </w:t>
        </w:r>
      </w:ins>
      <w:ins w:id="1739" w:author="CCCCC" w:date="2017-06-18T15:03:00Z">
        <w:r w:rsidR="0047463C">
          <w:br/>
          <w:t xml:space="preserve">Ici, on passe un tableau « VM_COLUMNS » qui est un tableau </w:t>
        </w:r>
      </w:ins>
      <w:ins w:id="1740" w:author="CCCCC" w:date="2017-06-18T15:04:00Z">
        <w:r w:rsidR="0047463C">
          <w:t xml:space="preserve">d’objets. Chaque objet contient un champ </w:t>
        </w:r>
      </w:ins>
      <w:ins w:id="1741" w:author="CCCCC" w:date="2017-06-18T15:05:00Z">
        <w:r w:rsidR="0047463C">
          <w:t xml:space="preserve">« name » qui contient le nom de la colonne, un champ </w:t>
        </w:r>
      </w:ins>
      <w:ins w:id="1742" w:author="CCCCC" w:date="2017-06-18T15:06:00Z">
        <w:r w:rsidR="0047463C">
          <w:t>« itemRenderer » qui est une fonction qui prend en paramètre un objet de la liste et retourne son affichage dans la case du tableau, ainsi q</w:t>
        </w:r>
      </w:ins>
      <w:ins w:id="1743" w:author="CCCCC" w:date="2017-06-18T15:08:00Z">
        <w:r w:rsidR="0047463C">
          <w:t xml:space="preserve">u’un champ « sortCriteria » qui est une fonction qui prend également un objet à afficher et retourne un critère de trie dans la liste. </w:t>
        </w:r>
      </w:ins>
      <w:ins w:id="1744" w:author="CCCCC" w:date="2017-06-18T15:11:00Z">
        <w:r w:rsidR="0047463C">
          <w:t xml:space="preserve">Ce tableau contient donc une colonne affichant le nom </w:t>
        </w:r>
      </w:ins>
      <w:ins w:id="1745" w:author="CCCCC" w:date="2017-06-18T15:12:00Z">
        <w:r w:rsidR="0047463C">
          <w:t>des machines</w:t>
        </w:r>
      </w:ins>
      <w:ins w:id="1746" w:author="CCCCC" w:date="2017-06-18T15:11:00Z">
        <w:r w:rsidR="0047463C">
          <w:t xml:space="preserve"> virtuelle</w:t>
        </w:r>
      </w:ins>
      <w:ins w:id="1747" w:author="CCCCC" w:date="2017-06-18T15:12:00Z">
        <w:r w:rsidR="0047463C">
          <w:t>s, une montrant sa description, et une dernière affichant un bouton</w:t>
        </w:r>
      </w:ins>
      <w:ins w:id="1748" w:author="CCCCC" w:date="2017-06-18T15:13:00Z">
        <w:r w:rsidR="003F77D0">
          <w:t xml:space="preserve"> permettant de supprimer la VM du groupe. On obtient donc le </w:t>
        </w:r>
      </w:ins>
      <w:ins w:id="1749" w:author="CCCCC" w:date="2017-06-18T15:14:00Z">
        <w:r w:rsidR="003F77D0">
          <w:t>rendu</w:t>
        </w:r>
      </w:ins>
      <w:ins w:id="1750" w:author="CCCCC" w:date="2017-06-18T15:13:00Z">
        <w:r w:rsidR="003F77D0">
          <w:t xml:space="preserve"> suivant :</w:t>
        </w:r>
      </w:ins>
    </w:p>
    <w:p w14:paraId="72FE793F" w14:textId="4A3D350C" w:rsidR="002F796F" w:rsidRDefault="003F77D0">
      <w:pPr>
        <w:rPr>
          <w:ins w:id="1751" w:author="CCCCC" w:date="2017-06-18T15:13:00Z"/>
        </w:rPr>
        <w:pPrChange w:id="1752" w:author="CCCCC" w:date="2017-06-14T19:04:00Z">
          <w:pPr>
            <w:spacing w:before="0" w:after="0"/>
          </w:pPr>
        </w:pPrChange>
      </w:pPr>
      <w:ins w:id="1753" w:author="CCCCC" w:date="2017-06-18T15:16:00Z">
        <w:r>
          <w:t xml:space="preserve">Concernant </w:t>
        </w:r>
      </w:ins>
      <w:ins w:id="1754" w:author="CCCCC" w:date="2017-06-18T15:17:00Z">
        <w:r>
          <w:t>les deux boutons bleus</w:t>
        </w:r>
      </w:ins>
      <w:ins w:id="1755" w:author="CCCCC" w:date="2017-06-18T15:16:00Z">
        <w:r>
          <w:t xml:space="preserve"> situés au-dessus du tableau, il</w:t>
        </w:r>
      </w:ins>
      <w:ins w:id="1756" w:author="CCCCC" w:date="2017-06-18T15:18:00Z">
        <w:r>
          <w:t>s</w:t>
        </w:r>
      </w:ins>
      <w:ins w:id="1757" w:author="CCCCC" w:date="2017-06-18T15:16:00Z">
        <w:r>
          <w:t xml:space="preserve"> permettent d</w:t>
        </w:r>
      </w:ins>
      <w:ins w:id="1758" w:author="CCCCC" w:date="2017-06-18T15:17:00Z">
        <w:r>
          <w:t>e montrer les composants d’ajout de machine</w:t>
        </w:r>
      </w:ins>
      <w:ins w:id="1759" w:author="CCCCC" w:date="2017-06-18T19:54:00Z">
        <w:r w:rsidR="001A5692">
          <w:t>s</w:t>
        </w:r>
      </w:ins>
      <w:ins w:id="1760" w:author="CCCCC" w:date="2017-06-18T15:17:00Z">
        <w:r>
          <w:t xml:space="preserve"> au groupe, et de gestion de l’ordre</w:t>
        </w:r>
      </w:ins>
      <w:ins w:id="1761" w:author="CCCCC" w:date="2017-06-18T15:18:00Z">
        <w:r>
          <w:t xml:space="preserve"> de </w:t>
        </w:r>
      </w:ins>
      <w:ins w:id="1762" w:author="CCCCC" w:date="2017-06-18T15:35:00Z">
        <w:r w:rsidR="00D134D2">
          <w:t>démarrage. Ainsi</w:t>
        </w:r>
      </w:ins>
      <w:ins w:id="1763" w:author="CCCCC" w:date="2017-06-18T15:28:00Z">
        <w:r w:rsidR="002F796F">
          <w:t xml:space="preserve">, une valeur </w:t>
        </w:r>
      </w:ins>
      <w:ins w:id="1764" w:author="CCCCC" w:date="2017-06-18T15:29:00Z">
        <w:r w:rsidR="002F796F">
          <w:t xml:space="preserve">« attachVm » </w:t>
        </w:r>
      </w:ins>
      <w:ins w:id="1765" w:author="CCCCC" w:date="2017-06-18T15:28:00Z">
        <w:r w:rsidR="002F796F">
          <w:t>associé</w:t>
        </w:r>
      </w:ins>
      <w:ins w:id="1766" w:author="CCCCC" w:date="2017-06-18T15:29:00Z">
        <w:r w:rsidR="002F796F">
          <w:t>e</w:t>
        </w:r>
      </w:ins>
      <w:ins w:id="1767" w:author="CCCCC" w:date="2017-06-18T15:28:00Z">
        <w:r w:rsidR="002F796F">
          <w:t xml:space="preserve"> au bouton </w:t>
        </w:r>
      </w:ins>
      <w:ins w:id="1768" w:author="CCCCC" w:date="2017-06-18T15:29:00Z">
        <w:r w:rsidR="002F796F">
          <w:t xml:space="preserve">« New VM » dans le state de « TabManagement » est </w:t>
        </w:r>
      </w:ins>
      <w:ins w:id="1769" w:author="CCCCC" w:date="2017-06-18T15:30:00Z">
        <w:r w:rsidR="002F796F">
          <w:t>initialisée</w:t>
        </w:r>
      </w:ins>
      <w:ins w:id="1770" w:author="CCCCC" w:date="2017-06-18T15:29:00Z">
        <w:r w:rsidR="002F796F">
          <w:t xml:space="preserve"> </w:t>
        </w:r>
      </w:ins>
      <w:ins w:id="1771" w:author="CCCCC" w:date="2017-06-18T15:30:00Z">
        <w:r w:rsidR="002F796F">
          <w:t xml:space="preserve">à « false ». Lorsqu’un clic est effectué sur ce bouton, sa valeur associée sera changée </w:t>
        </w:r>
      </w:ins>
      <w:ins w:id="1772" w:author="CCCCC" w:date="2017-06-18T15:32:00Z">
        <w:r w:rsidR="002F796F">
          <w:t>par son opposé</w:t>
        </w:r>
      </w:ins>
      <w:ins w:id="1773" w:author="CCCCC" w:date="2017-06-18T15:30:00Z">
        <w:r w:rsidR="002F796F">
          <w:t xml:space="preserve">. </w:t>
        </w:r>
      </w:ins>
      <w:ins w:id="1774" w:author="CCCCC" w:date="2017-06-18T15:31:00Z">
        <w:r w:rsidR="002F796F">
          <w:t>C’est quand cette valeur est vraie que le composant</w:t>
        </w:r>
      </w:ins>
      <w:ins w:id="1775" w:author="CCCCC" w:date="2017-06-18T15:32:00Z">
        <w:r w:rsidR="002F796F">
          <w:t xml:space="preserve"> permettant d’ajouter des VMs au groupe sera affiché. </w:t>
        </w:r>
      </w:ins>
      <w:ins w:id="1776" w:author="CCCCC" w:date="2017-06-18T15:33:00Z">
        <w:r w:rsidR="002F796F">
          <w:t>Il en est de même avec le bouton</w:t>
        </w:r>
        <w:r w:rsidR="00D134D2">
          <w:t xml:space="preserve"> « Boot » order qui est associé à </w:t>
        </w:r>
      </w:ins>
      <w:ins w:id="1777" w:author="CCCCC" w:date="2017-06-18T15:34:00Z">
        <w:r w:rsidR="00D134D2">
          <w:t xml:space="preserve">un booléen </w:t>
        </w:r>
      </w:ins>
      <w:ins w:id="1778" w:author="CCCCC" w:date="2017-06-18T15:33:00Z">
        <w:r w:rsidR="00D134D2">
          <w:t>« </w:t>
        </w:r>
      </w:ins>
      <w:ins w:id="1779" w:author="CCCCC" w:date="2017-06-18T15:34:00Z">
        <w:r w:rsidR="00D134D2">
          <w:t>bootOrder » et permettra la gestion de l’ordre de démarrage</w:t>
        </w:r>
      </w:ins>
      <w:ins w:id="1780" w:author="CCCCC" w:date="2017-06-18T15:35:00Z">
        <w:r w:rsidR="00D134D2">
          <w:t>.</w:t>
        </w:r>
      </w:ins>
    </w:p>
    <w:p w14:paraId="2E72CA4B" w14:textId="310AB60F" w:rsidR="003F77D0" w:rsidRDefault="00D134D2">
      <w:pPr>
        <w:rPr>
          <w:ins w:id="1781" w:author="CCCCC" w:date="2017-06-19T19:31:00Z"/>
        </w:rPr>
        <w:pPrChange w:id="1782" w:author="CCCCC" w:date="2017-06-14T19:04:00Z">
          <w:pPr>
            <w:spacing w:before="0" w:after="0"/>
          </w:pPr>
        </w:pPrChange>
      </w:pPr>
      <w:ins w:id="1783" w:author="CCCCC" w:date="2017-06-18T15:42:00Z">
        <w:r>
          <w:t xml:space="preserve">L’ajout de machines virtuelles se fait avec un formulaire contenant </w:t>
        </w:r>
      </w:ins>
      <w:ins w:id="1784" w:author="CCCCC" w:date="2017-06-18T16:37:00Z">
        <w:r w:rsidR="00D219E5">
          <w:t xml:space="preserve">un </w:t>
        </w:r>
      </w:ins>
      <w:ins w:id="1785" w:author="CCCCC" w:date="2017-06-18T15:42:00Z">
        <w:r>
          <w:t xml:space="preserve">champ autorisant la </w:t>
        </w:r>
      </w:ins>
      <w:ins w:id="1786" w:author="CCCCC" w:date="2017-06-18T16:37:00Z">
        <w:r w:rsidR="00D219E5">
          <w:t>sélection</w:t>
        </w:r>
      </w:ins>
      <w:ins w:id="1787" w:author="CCCCC" w:date="2017-06-18T15:42:00Z">
        <w:r>
          <w:t xml:space="preserve"> d</w:t>
        </w:r>
      </w:ins>
      <w:ins w:id="1788" w:author="CCCCC" w:date="2017-06-18T15:43:00Z">
        <w:r>
          <w:t xml:space="preserve">’une ou plusieurs VMs, et ce grâce à un composant </w:t>
        </w:r>
        <w:r w:rsidR="008251F1">
          <w:t>« SelectVm »</w:t>
        </w:r>
      </w:ins>
      <w:ins w:id="1789" w:author="CCCCC" w:date="2017-06-18T15:44:00Z">
        <w:r w:rsidR="008251F1">
          <w:t xml:space="preserve"> qui prend en argument une fonction « onChange » qui sera exécuté quand la valeur du champ sera changé</w:t>
        </w:r>
      </w:ins>
      <w:ins w:id="1790" w:author="CCCCC" w:date="2017-06-18T15:45:00Z">
        <w:r w:rsidR="008251F1">
          <w:t>e</w:t>
        </w:r>
        <w:r w:rsidR="00D219E5">
          <w:t>.</w:t>
        </w:r>
        <w:r w:rsidR="008251F1">
          <w:t xml:space="preserve"> </w:t>
        </w:r>
      </w:ins>
      <w:ins w:id="1791" w:author="CCCCC" w:date="2017-06-18T16:40:00Z">
        <w:r w:rsidR="00D219E5">
          <w:t>I</w:t>
        </w:r>
      </w:ins>
      <w:ins w:id="1792" w:author="CCCCC" w:date="2017-06-18T15:45:00Z">
        <w:r w:rsidR="008251F1">
          <w:t xml:space="preserve">ci, </w:t>
        </w:r>
      </w:ins>
      <w:ins w:id="1793" w:author="CCCCC" w:date="2017-06-18T15:46:00Z">
        <w:r w:rsidR="008251F1">
          <w:t>elle associe à un champ « vmsToAdd » du state</w:t>
        </w:r>
      </w:ins>
      <w:ins w:id="1794" w:author="CCCCC" w:date="2017-06-18T16:41:00Z">
        <w:r w:rsidR="00D219E5">
          <w:t>,</w:t>
        </w:r>
      </w:ins>
      <w:ins w:id="1795" w:author="CCCCC" w:date="2017-06-18T15:46:00Z">
        <w:r w:rsidR="008251F1">
          <w:t xml:space="preserve"> la liste des machines sélectionnées.</w:t>
        </w:r>
      </w:ins>
      <w:ins w:id="1796" w:author="CCCCC" w:date="2017-06-18T16:37:00Z">
        <w:r w:rsidR="00D219E5">
          <w:t xml:space="preserve"> Il prend également en argument un prédicat qui nous permet </w:t>
        </w:r>
      </w:ins>
      <w:ins w:id="1797" w:author="CCCCC" w:date="2017-06-18T16:38:00Z">
        <w:r w:rsidR="00D219E5">
          <w:t xml:space="preserve">de mettre à disposition, une liste contenant les machines voulues. </w:t>
        </w:r>
      </w:ins>
      <w:ins w:id="1798" w:author="CCCCC" w:date="2017-06-18T16:39:00Z">
        <w:r w:rsidR="00D219E5">
          <w:t>En effet, un</w:t>
        </w:r>
      </w:ins>
      <w:ins w:id="1799" w:author="CCCCC" w:date="2017-06-18T16:41:00Z">
        <w:r w:rsidR="00D219E5">
          <w:t>e</w:t>
        </w:r>
      </w:ins>
      <w:ins w:id="1800" w:author="CCCCC" w:date="2017-06-18T16:39:00Z">
        <w:r w:rsidR="00D219E5">
          <w:t xml:space="preserve"> VM ne peut être associé qu’à un seul groupe. Ainsi on définit un prédicat qui renvoie vrai si le champs </w:t>
        </w:r>
      </w:ins>
      <w:ins w:id="1801" w:author="CCCCC" w:date="2017-06-18T16:40:00Z">
        <w:r w:rsidR="00D219E5">
          <w:t>« appliance » de la machine est « null », et faux sinon.</w:t>
        </w:r>
      </w:ins>
      <w:ins w:id="1802" w:author="CCCCC" w:date="2017-06-18T19:58:00Z">
        <w:r w:rsidR="001A5692">
          <w:t xml:space="preserve"> La liste affiche donc uniquement les machines ne faisan</w:t>
        </w:r>
      </w:ins>
      <w:ins w:id="1803" w:author="CCCCC" w:date="2017-06-18T19:59:00Z">
        <w:r w:rsidR="001A5692">
          <w:t>t</w:t>
        </w:r>
      </w:ins>
      <w:ins w:id="1804" w:author="CCCCC" w:date="2017-06-18T19:58:00Z">
        <w:r w:rsidR="001A5692">
          <w:t xml:space="preserve"> pas parti d</w:t>
        </w:r>
      </w:ins>
      <w:ins w:id="1805" w:author="CCCCC" w:date="2017-06-18T19:59:00Z">
        <w:r w:rsidR="001A5692">
          <w:t>’un groupe.</w:t>
        </w:r>
      </w:ins>
    </w:p>
    <w:p w14:paraId="55E3AC7F" w14:textId="77777777" w:rsidR="009C4D54" w:rsidRDefault="009C4D54" w:rsidP="009C4D54">
      <w:pPr>
        <w:pStyle w:val="Standard"/>
        <w:rPr>
          <w:ins w:id="1806" w:author="CCCCC" w:date="2017-06-20T18:38:00Z"/>
        </w:rPr>
      </w:pPr>
      <w:ins w:id="1807" w:author="CCCCC" w:date="2017-06-20T18:38:00Z">
        <w:r>
          <w:t>Dans l’onglet « Disk » de la vue d’une machine virtuelle situé dans le fichier « xo-app/vm/tab-disk.js », un composant permet la gestion de l’ordre de démarrage parmi différents composants de la machine. Ce composant graphique de gestion d’ordre correspond exactement à ce que nous voulons faire. Cependant, ce composant est déclaré dans le fichier tab-disk et n’est pas générique. Ce composant « BootOrder » sera donc copié dans le fichier « tab-management », et adapté à l’utilisation voulue. Etant conscient que la duplication de code entraine des problèmes de maintient de celui-ci, il pourra être envisagé par la suite de créer un composant générique satisfaisant ces utilisations. Ceci permet également d’identifier les fonctionnalitées à implémenter dans le futur composant générique.</w:t>
        </w:r>
      </w:ins>
    </w:p>
    <w:p w14:paraId="1A5D74E8" w14:textId="77777777" w:rsidR="009C4D54" w:rsidRDefault="009C4D54" w:rsidP="009C4D54">
      <w:pPr>
        <w:pStyle w:val="Standard"/>
        <w:rPr>
          <w:ins w:id="1808" w:author="CCCCC" w:date="2017-06-20T18:38:00Z"/>
        </w:rPr>
      </w:pPr>
      <w:ins w:id="1809" w:author="CCCCC" w:date="2017-06-20T18:38:00Z">
        <w:r>
          <w:t>Ce composant est affiché de la manière suivante</w:t>
        </w:r>
      </w:ins>
    </w:p>
    <w:p w14:paraId="0E5AA9EC" w14:textId="1355BB63" w:rsidR="009C4D54" w:rsidRDefault="009C4D54" w:rsidP="009C4D54">
      <w:pPr>
        <w:pStyle w:val="Standard"/>
        <w:rPr>
          <w:ins w:id="1810" w:author="CCCCC" w:date="2017-06-20T18:38:00Z"/>
        </w:rPr>
      </w:pPr>
      <w:ins w:id="1811" w:author="CCCCC" w:date="2017-06-20T18:38:00Z">
        <w:r>
          <w:rPr>
            <w:noProof/>
            <w:lang w:eastAsia="fr-FR" w:bidi="ar-SA"/>
          </w:rPr>
          <w:lastRenderedPageBreak/>
          <w:drawing>
            <wp:anchor distT="0" distB="0" distL="114300" distR="114300" simplePos="0" relativeHeight="251730432" behindDoc="0" locked="0" layoutInCell="1" allowOverlap="1" wp14:anchorId="62183630" wp14:editId="44FC04EC">
              <wp:simplePos x="0" y="0"/>
              <wp:positionH relativeFrom="column">
                <wp:align>center</wp:align>
              </wp:positionH>
              <wp:positionV relativeFrom="paragraph">
                <wp:align>top</wp:align>
              </wp:positionV>
              <wp:extent cx="6061075" cy="1801495"/>
              <wp:effectExtent l="0" t="0" r="0" b="825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1075" cy="1801495"/>
                      </a:xfrm>
                      <a:prstGeom prst="rect">
                        <a:avLst/>
                      </a:prstGeom>
                      <a:noFill/>
                    </pic:spPr>
                  </pic:pic>
                </a:graphicData>
              </a:graphic>
              <wp14:sizeRelH relativeFrom="page">
                <wp14:pctWidth>0</wp14:pctWidth>
              </wp14:sizeRelH>
              <wp14:sizeRelV relativeFrom="page">
                <wp14:pctHeight>0</wp14:pctHeight>
              </wp14:sizeRelV>
            </wp:anchor>
          </w:drawing>
        </w:r>
        <w:r>
          <w:t>Dans cet interface, le bouton en haut à gauche permet d’activer ou non la gestion de l’ordre de démarrage des machines. La gestion de l’ordre se fait à partir de la liste en dessous, en drag n drop (note : gliser déposer). Le bouton « Save » permet de sauvegarder la configuration, et le bouton « Reset » permet de restituer la dernière configuration sauvée. Le paramètre qui définit la priorité de démarrage d’une machine virtuelle est son champs « order ». Plus il est bas, plus la priorité est élevée.</w:t>
        </w:r>
      </w:ins>
    </w:p>
    <w:p w14:paraId="47357AB5" w14:textId="77777777" w:rsidR="009C4D54" w:rsidRDefault="009C4D54" w:rsidP="009C4D54">
      <w:pPr>
        <w:pStyle w:val="Standard"/>
        <w:rPr>
          <w:ins w:id="1812" w:author="CCCCC" w:date="2017-06-20T18:38:00Z"/>
        </w:rPr>
      </w:pPr>
      <w:ins w:id="1813" w:author="CCCCC" w:date="2017-06-20T18:38:00Z">
        <w:r>
          <w:t>Ce composant « BootOrder » utilise une fonction « parseBootOrder » qui parcourt la liste des VMs reçu en attribut du composant « TabManagement » et établie un ordre initial. Si toutes les valeurs « order » des machines virtuelles sont identiques, aucun ordre ne peut être déterminé, il sera donc désactivé.</w:t>
        </w:r>
        <w:r>
          <w:br/>
          <w:t>Une fonction « setVmBootOrder » permet d’enregistrer la configuration. Si le toggle est activé, elle va donner à la première machine une valeur 0 à son champ « order », puis 1 à la seconde, etc... et si le toggle est désactivé, toutes  les machines auront une valeur 0 dans leur champs « order ».</w:t>
        </w:r>
      </w:ins>
    </w:p>
    <w:p w14:paraId="413BF081" w14:textId="08F663FE" w:rsidR="00457CD5" w:rsidRPr="00C21BE3" w:rsidRDefault="00457CD5">
      <w:pPr>
        <w:rPr>
          <w:ins w:id="1814" w:author="CCCCC" w:date="2017-06-19T19:18:00Z"/>
          <w:color w:val="FF0000"/>
          <w:rPrChange w:id="1815" w:author="CCCCC" w:date="2017-06-19T19:31:00Z">
            <w:rPr>
              <w:ins w:id="1816" w:author="CCCCC" w:date="2017-06-19T19:18:00Z"/>
            </w:rPr>
          </w:rPrChange>
        </w:rPr>
        <w:pPrChange w:id="1817" w:author="CCCCC" w:date="2017-06-14T19:04:00Z">
          <w:pPr>
            <w:spacing w:before="0" w:after="0"/>
          </w:pPr>
        </w:pPrChange>
      </w:pPr>
      <w:ins w:id="1818" w:author="CCCCC" w:date="2017-06-18T14:32:00Z">
        <w:r w:rsidRPr="00C21BE3">
          <w:rPr>
            <w:color w:val="FF0000"/>
            <w:rPrChange w:id="1819" w:author="CCCCC" w:date="2017-06-19T19:31:00Z">
              <w:rPr/>
            </w:rPrChange>
          </w:rPr>
          <w:t>tabStats</w:t>
        </w:r>
      </w:ins>
    </w:p>
    <w:p w14:paraId="6F66B966" w14:textId="321282F4" w:rsidR="005F0CF1" w:rsidRDefault="005F0CF1">
      <w:pPr>
        <w:pStyle w:val="Heading5"/>
        <w:rPr>
          <w:ins w:id="1820" w:author="CCCCC" w:date="2017-06-19T19:18:00Z"/>
        </w:rPr>
        <w:pPrChange w:id="1821" w:author="CCCCC" w:date="2017-06-19T19:18:00Z">
          <w:pPr>
            <w:spacing w:before="0" w:after="0"/>
          </w:pPr>
        </w:pPrChange>
      </w:pPr>
      <w:ins w:id="1822" w:author="CCCCC" w:date="2017-06-19T19:18:00Z">
        <w:r>
          <w:t>Création d’un groupe de machines virtuelles</w:t>
        </w:r>
      </w:ins>
    </w:p>
    <w:p w14:paraId="2DE900DA" w14:textId="42775570" w:rsidR="005F0CF1" w:rsidRDefault="005F0CF1" w:rsidP="005F0CF1">
      <w:pPr>
        <w:pStyle w:val="Standard"/>
        <w:rPr>
          <w:ins w:id="1823" w:author="CCCCC" w:date="2017-06-19T19:18:00Z"/>
        </w:rPr>
      </w:pPr>
      <w:ins w:id="1824" w:author="CCCCC" w:date="2017-06-19T19:18:00Z">
        <w:r>
          <w:t>La gestion et l’affichage des informations concernant un VmGroupe étant terminé, il est nécessaire de pouvoir créer des groupes depuis xo-web. Pour ce faire un composant « VmGroup » définissant un formulaire est créé dans le dossier «xo-app/new/vm-group ». Le fichier index situé dans le dossier « new » définit que ce composant sera affiché à l’adresse « new/vm-group ».</w:t>
        </w:r>
      </w:ins>
    </w:p>
    <w:p w14:paraId="5ED2822F" w14:textId="08E68269" w:rsidR="005F0CF1" w:rsidRDefault="005F0CF1" w:rsidP="005F0CF1">
      <w:pPr>
        <w:pStyle w:val="Standard"/>
        <w:rPr>
          <w:ins w:id="1825" w:author="CCCCC" w:date="2017-06-19T19:18:00Z"/>
        </w:rPr>
      </w:pPr>
      <w:ins w:id="1826" w:author="CCCCC" w:date="2017-06-19T19:18:00Z">
        <w:r>
          <w:t xml:space="preserve">Ce formulaire est très simple, il comporte trois champs : un champ de sélection du pool sur lequel </w:t>
        </w:r>
      </w:ins>
      <w:ins w:id="1827" w:author="CCCCC" w:date="2017-06-19T19:19:00Z">
        <w:r>
          <w:t>sera</w:t>
        </w:r>
      </w:ins>
      <w:ins w:id="1828" w:author="CCCCC" w:date="2017-06-19T19:18:00Z">
        <w:r>
          <w:t xml:space="preserve"> installé le VmGroup, ainsi qu’un champ permettant de lui donner un label et un dernier, pour une éventuelle description. Le choix du pool se fait grâce à un composant « selectPool » qui propose une liste de pool, de manière similaire au composant « selectVm ». Lorsque la valeur d’un de ces champs est modifiée, celle-ci est mise à jour dans le state du formulaire « </w:t>
        </w:r>
        <w:r w:rsidR="00783597">
          <w:t>VmGroup ». Quand il est validé,</w:t>
        </w:r>
        <w:r>
          <w:t xml:space="preserve"> un groupe </w:t>
        </w:r>
      </w:ins>
      <w:ins w:id="1829" w:author="CCCCC" w:date="2017-06-19T19:21:00Z">
        <w:r w:rsidR="00783597">
          <w:t xml:space="preserve">est </w:t>
        </w:r>
      </w:ins>
      <w:ins w:id="1830" w:author="CCCCC" w:date="2017-06-19T19:18:00Z">
        <w:r>
          <w:t>créé grâce à la fonction « createVmGroup » qui appelle la fonction de creation d’un VmGroup de xo-server. Après validation du formulaire, l’utilisateur est redirigé vers la liste des groupe</w:t>
        </w:r>
      </w:ins>
      <w:ins w:id="1831" w:author="CCCCC" w:date="2017-06-19T19:21:00Z">
        <w:r w:rsidR="00783597">
          <w:t>s</w:t>
        </w:r>
      </w:ins>
      <w:ins w:id="1832" w:author="CCCCC" w:date="2017-06-19T19:18:00Z">
        <w:r>
          <w:t xml:space="preserve"> de machines virtuelles.</w:t>
        </w:r>
      </w:ins>
    </w:p>
    <w:p w14:paraId="0B368C95" w14:textId="77777777" w:rsidR="005F0CF1" w:rsidRPr="005F0CF1" w:rsidRDefault="005F0CF1">
      <w:pPr>
        <w:rPr>
          <w:ins w:id="1833" w:author="CCCCC" w:date="2017-06-18T02:08:00Z"/>
        </w:rPr>
        <w:pPrChange w:id="1834" w:author="CCCCC" w:date="2017-06-19T19:18:00Z">
          <w:pPr>
            <w:spacing w:before="0" w:after="0"/>
          </w:pPr>
        </w:pPrChange>
      </w:pPr>
    </w:p>
    <w:p w14:paraId="4A886985" w14:textId="2E01047C" w:rsidR="0023216D" w:rsidRPr="00473C18" w:rsidRDefault="0023216D">
      <w:pPr>
        <w:rPr>
          <w:ins w:id="1835" w:author="CCCCC" w:date="2017-06-14T19:04:00Z"/>
          <w:noProof/>
          <w:lang w:eastAsia="fr-FR" w:bidi="ar-SA"/>
          <w:rPrChange w:id="1836" w:author="CCCCC" w:date="2017-06-18T01:36:00Z">
            <w:rPr>
              <w:ins w:id="1837" w:author="CCCCC" w:date="2017-06-14T19:04:00Z"/>
              <w:rFonts w:asciiTheme="majorHAnsi" w:hAnsiTheme="majorHAnsi" w:cs="Mangal"/>
              <w:color w:val="4F81BD" w:themeColor="accent1"/>
              <w:szCs w:val="21"/>
            </w:rPr>
          </w:rPrChange>
        </w:rPr>
        <w:pPrChange w:id="1838" w:author="CCCCC" w:date="2017-06-14T19:04:00Z">
          <w:pPr>
            <w:spacing w:before="0" w:after="0"/>
          </w:pPr>
        </w:pPrChange>
      </w:pPr>
      <w:ins w:id="1839" w:author="CCCCC" w:date="2017-06-14T19:04:00Z">
        <w:r>
          <w:br w:type="page"/>
        </w:r>
      </w:ins>
    </w:p>
    <w:p w14:paraId="6A3B0408" w14:textId="75F1D61C" w:rsidR="007D0CCA" w:rsidRDefault="0023216D">
      <w:pPr>
        <w:pStyle w:val="Heading1"/>
        <w:rPr>
          <w:ins w:id="1840" w:author="CCCCC" w:date="2017-06-20T22:51:00Z"/>
          <w:rFonts w:eastAsia="Source Han Sans CN Regular"/>
        </w:rPr>
        <w:pPrChange w:id="1841" w:author="CCCCC" w:date="2017-06-14T19:04:00Z">
          <w:pPr>
            <w:pStyle w:val="Heading4"/>
          </w:pPr>
        </w:pPrChange>
      </w:pPr>
      <w:bookmarkStart w:id="1842" w:name="_Toc485664092"/>
      <w:ins w:id="1843" w:author="CCCCC" w:date="2017-06-14T19:04:00Z">
        <w:r>
          <w:rPr>
            <w:rFonts w:eastAsia="Source Han Sans CN Regular"/>
          </w:rPr>
          <w:lastRenderedPageBreak/>
          <w:t>Conclusion</w:t>
        </w:r>
      </w:ins>
      <w:bookmarkEnd w:id="1842"/>
    </w:p>
    <w:p w14:paraId="519C5BAC" w14:textId="2074A491" w:rsidR="00E726A3" w:rsidRDefault="00E726A3" w:rsidP="00E726A3">
      <w:pPr>
        <w:rPr>
          <w:ins w:id="1844" w:author="CCCCC" w:date="2017-06-20T23:04:00Z"/>
        </w:rPr>
      </w:pPr>
      <w:ins w:id="1845" w:author="CCCCC" w:date="2017-06-20T22:51:00Z">
        <w:r>
          <w:t xml:space="preserve">Cette période de stage aura été très enrichissante. En effet, durant cette période, </w:t>
        </w:r>
      </w:ins>
      <w:ins w:id="1846" w:author="CCCCC" w:date="2017-06-20T22:53:00Z">
        <w:r>
          <w:t xml:space="preserve">j’ai appris à </w:t>
        </w:r>
      </w:ins>
      <w:ins w:id="1847" w:author="CCCCC" w:date="2017-06-20T22:56:00Z">
        <w:r>
          <w:t xml:space="preserve">manier </w:t>
        </w:r>
      </w:ins>
      <w:ins w:id="1848" w:author="CCCCC" w:date="2017-06-20T22:53:00Z">
        <w:r>
          <w:t>le langage ES6 qui</w:t>
        </w:r>
      </w:ins>
      <w:ins w:id="1849" w:author="CCCCC" w:date="2017-06-20T22:55:00Z">
        <w:r>
          <w:t xml:space="preserve"> aujourd‘hui ne me pose plus aucun problème de compréhension.</w:t>
        </w:r>
      </w:ins>
      <w:ins w:id="1850" w:author="CCCCC" w:date="2017-06-20T22:56:00Z">
        <w:r>
          <w:t xml:space="preserve"> De plus </w:t>
        </w:r>
      </w:ins>
      <w:ins w:id="1851" w:author="CCCCC" w:date="2017-06-20T22:59:00Z">
        <w:r>
          <w:t xml:space="preserve">l’apprentissage de l’utilisation </w:t>
        </w:r>
      </w:ins>
      <w:ins w:id="1852" w:author="CCCCC" w:date="2017-06-20T22:58:00Z">
        <w:r>
          <w:t xml:space="preserve">de la </w:t>
        </w:r>
      </w:ins>
      <w:ins w:id="1853" w:author="CCCCC" w:date="2017-06-20T22:56:00Z">
        <w:r>
          <w:t xml:space="preserve">librairie ReactJS </w:t>
        </w:r>
      </w:ins>
      <w:ins w:id="1854" w:author="CCCCC" w:date="2017-06-20T22:58:00Z">
        <w:r>
          <w:t>est pour</w:t>
        </w:r>
      </w:ins>
      <w:ins w:id="1855" w:author="CCCCC" w:date="2017-06-20T22:59:00Z">
        <w:r>
          <w:t xml:space="preserve"> moi un atout car c’est une technologie très </w:t>
        </w:r>
      </w:ins>
      <w:ins w:id="1856" w:author="CCCCC" w:date="2017-06-20T23:00:00Z">
        <w:r>
          <w:t>répandue dans le monde professionnel, et que j’ai trouvé</w:t>
        </w:r>
      </w:ins>
      <w:ins w:id="1857" w:author="CCCCC" w:date="2017-06-20T23:01:00Z">
        <w:r>
          <w:t>,</w:t>
        </w:r>
      </w:ins>
      <w:ins w:id="1858" w:author="CCCCC" w:date="2017-06-20T23:00:00Z">
        <w:r>
          <w:t xml:space="preserve"> </w:t>
        </w:r>
      </w:ins>
      <w:ins w:id="1859" w:author="CCCCC" w:date="2017-06-20T23:01:00Z">
        <w:r>
          <w:t xml:space="preserve">au final, très </w:t>
        </w:r>
        <w:r w:rsidR="007B007A">
          <w:t xml:space="preserve">intuitive et </w:t>
        </w:r>
      </w:ins>
      <w:ins w:id="1860" w:author="CCCCC" w:date="2017-06-20T23:02:00Z">
        <w:r w:rsidR="007B007A">
          <w:t>qui a l’avantage d’être rapide à prendre en main.</w:t>
        </w:r>
      </w:ins>
    </w:p>
    <w:p w14:paraId="35DA018E" w14:textId="01BEF9DA" w:rsidR="007B007A" w:rsidRDefault="007B007A" w:rsidP="00E726A3">
      <w:pPr>
        <w:rPr>
          <w:ins w:id="1861" w:author="CCCCC" w:date="2017-06-20T22:53:00Z"/>
        </w:rPr>
      </w:pPr>
      <w:ins w:id="1862" w:author="CCCCC" w:date="2017-06-20T23:04:00Z">
        <w:r>
          <w:t>Ce stage m</w:t>
        </w:r>
      </w:ins>
      <w:ins w:id="1863" w:author="CCCCC" w:date="2017-06-20T23:05:00Z">
        <w:r>
          <w:t xml:space="preserve">’a aussi apporté l’occasion d’utiliser git de manière conventionnelle. En effet, j’avais déjà eu l’occasion de l’utiliser, dans le but d’avoir </w:t>
        </w:r>
      </w:ins>
      <w:ins w:id="1864" w:author="CCCCC" w:date="2017-06-20T23:06:00Z">
        <w:r>
          <w:t>accès à mes projet</w:t>
        </w:r>
      </w:ins>
      <w:ins w:id="1865" w:author="CCCCC" w:date="2017-06-20T23:07:00Z">
        <w:r>
          <w:t>s</w:t>
        </w:r>
      </w:ins>
      <w:ins w:id="1866" w:author="CCCCC" w:date="2017-06-20T23:06:00Z">
        <w:r>
          <w:t xml:space="preserve"> depuis n’importe quel poste de travail, mais jamais de l</w:t>
        </w:r>
      </w:ins>
      <w:ins w:id="1867" w:author="CCCCC" w:date="2017-06-20T23:07:00Z">
        <w:r>
          <w:t>’utiliser en équipe.</w:t>
        </w:r>
      </w:ins>
    </w:p>
    <w:p w14:paraId="75DB5C56" w14:textId="73A30FA6" w:rsidR="00E726A3" w:rsidRDefault="00E726A3" w:rsidP="00E726A3">
      <w:pPr>
        <w:rPr>
          <w:ins w:id="1868" w:author="CCCCC" w:date="2017-06-20T22:51:00Z"/>
        </w:rPr>
      </w:pPr>
      <w:ins w:id="1869" w:author="CCCCC" w:date="2017-06-20T22:51:00Z">
        <w:r>
          <w:t xml:space="preserve"> De plus, la compréhension l’architecture du pattern MVC, utilisé par Symfony, m’a été facilitée grâce au cours de design patterns du premier semestre de L3</w:t>
        </w:r>
        <w:r>
          <w:fldChar w:fldCharType="begin"/>
        </w:r>
        <w:r>
          <w:instrText xml:space="preserve"> XE "L3" </w:instrText>
        </w:r>
        <w:r>
          <w:fldChar w:fldCharType="end"/>
        </w:r>
        <w:r>
          <w:rPr>
            <w:rStyle w:val="FootnoteReference"/>
          </w:rPr>
          <w:footnoteReference w:id="11"/>
        </w:r>
        <w:r>
          <w:t>. J’ai aussi pu approfondir mes connaissances en PHP, acquises lors d’un projet personnel, notamment en découvrant la parti de programmation orientée objet de PHP que je n’avais pas utilisé. En ce qui concerne la langue anglaise, qui constitue la plupart des documentations, j’ai pu améliorer ma compréhension écrite de celle-ci en en lisant quotidiennement.</w:t>
        </w:r>
      </w:ins>
    </w:p>
    <w:p w14:paraId="7B724840" w14:textId="77777777" w:rsidR="00E726A3" w:rsidRDefault="00E726A3" w:rsidP="00E726A3">
      <w:pPr>
        <w:rPr>
          <w:ins w:id="1872" w:author="CCCCC" w:date="2017-06-20T22:51:00Z"/>
        </w:rPr>
      </w:pPr>
      <w:ins w:id="1873" w:author="CCCCC" w:date="2017-06-20T22:51:00Z">
        <w:r>
          <w:t>Cette expérience est, pour moi, un atout, car, je désire continuer mes études, puis ma vie professionnelle dans le domaine du web. De plus, la prise en main de Symfony et de ses bundles est aussi un avantage considérable. En effet, j’ai pu observer, durant ma recherche de stage, que cet outil est utilisé par la plupart des entreprises effectuant du développement de sites internet.</w:t>
        </w:r>
      </w:ins>
    </w:p>
    <w:p w14:paraId="6A4AA693" w14:textId="77777777" w:rsidR="00E726A3" w:rsidRDefault="00E726A3" w:rsidP="00E726A3">
      <w:pPr>
        <w:rPr>
          <w:ins w:id="1874" w:author="CCCCC" w:date="2017-06-20T22:51:00Z"/>
        </w:rPr>
      </w:pPr>
      <w:ins w:id="1875" w:author="CCCCC" w:date="2017-06-20T22:51:00Z">
        <w:r>
          <w:t>Je reste tout de même frustré de ne pas pouvoir mener ce projet à terme même si je suis conscient qu’un projet de cette envergure, pour un novice, nécessite plus de temps que je n’en ai eu à ma disposition.</w:t>
        </w:r>
      </w:ins>
    </w:p>
    <w:p w14:paraId="59AFDEFD" w14:textId="77777777" w:rsidR="00E726A3" w:rsidRPr="00E726A3" w:rsidRDefault="00E726A3">
      <w:pPr>
        <w:rPr>
          <w:ins w:id="1876" w:author="CCCCC" w:date="2017-06-13T23:50:00Z"/>
          <w:rPrChange w:id="1877" w:author="CCCCC" w:date="2017-06-20T22:51:00Z">
            <w:rPr>
              <w:ins w:id="1878" w:author="CCCCC" w:date="2017-06-13T23:50:00Z"/>
            </w:rPr>
          </w:rPrChange>
        </w:rPr>
        <w:pPrChange w:id="1879" w:author="CCCCC" w:date="2017-06-20T22:51:00Z">
          <w:pPr>
            <w:pStyle w:val="Heading4"/>
          </w:pPr>
        </w:pPrChange>
      </w:pPr>
    </w:p>
    <w:p w14:paraId="17B29283" w14:textId="77777777" w:rsidR="00321DC5" w:rsidRPr="00D0376B" w:rsidDel="0017015E" w:rsidRDefault="00321DC5" w:rsidP="00672DF6">
      <w:pPr>
        <w:rPr>
          <w:del w:id="1880" w:author="CCCCC" w:date="2017-06-08T21:48:00Z"/>
          <w:rStyle w:val="Heading2Char"/>
        </w:rPr>
      </w:pPr>
      <w:r>
        <w:rPr>
          <w:rStyle w:val="Heading2Char"/>
        </w:rPr>
        <w:br w:type="page"/>
      </w:r>
    </w:p>
    <w:p w14:paraId="38AB7B8A" w14:textId="77777777" w:rsidR="003E4B51" w:rsidRPr="00D0376B" w:rsidDel="0017015E" w:rsidRDefault="005052AC">
      <w:pPr>
        <w:pStyle w:val="Standard"/>
        <w:rPr>
          <w:del w:id="1881" w:author="CCCCC" w:date="2017-06-08T21:48:00Z"/>
        </w:rPr>
      </w:pPr>
      <w:del w:id="1882" w:author="CCCCC" w:date="2017-06-08T21:48:00Z">
        <w:r w:rsidRPr="00D0376B" w:rsidDel="0017015E">
          <w:rPr>
            <w:rStyle w:val="Heading2Char"/>
          </w:rPr>
          <w:delText>Réalisation et tests</w:delText>
        </w:r>
      </w:del>
    </w:p>
    <w:p w14:paraId="25AF2FB5" w14:textId="77777777" w:rsidR="003E4B51" w:rsidRPr="00D0376B" w:rsidDel="0017015E" w:rsidRDefault="005052AC">
      <w:pPr>
        <w:pStyle w:val="Standard"/>
        <w:rPr>
          <w:del w:id="1883" w:author="CCCCC" w:date="2017-06-08T21:48:00Z"/>
        </w:rPr>
      </w:pPr>
      <w:del w:id="1884" w:author="CCCCC" w:date="2017-06-08T21:48:00Z">
        <w:r w:rsidRPr="00D0376B" w:rsidDel="0017015E">
          <w:tab/>
          <w:delText>- mise en place redux</w:delText>
        </w:r>
      </w:del>
    </w:p>
    <w:p w14:paraId="4CC5ECAC" w14:textId="77777777" w:rsidR="00332442" w:rsidRPr="00D0376B" w:rsidDel="0017015E" w:rsidRDefault="005052AC">
      <w:pPr>
        <w:pStyle w:val="Standard"/>
        <w:rPr>
          <w:del w:id="1885" w:author="CCCCC" w:date="2017-06-08T21:48:00Z"/>
          <w:rPrChange w:id="1886" w:author="CCCCC" w:date="2017-06-12T23:23:00Z">
            <w:rPr>
              <w:del w:id="1887" w:author="CCCCC" w:date="2017-06-08T21:48:00Z"/>
              <w:lang w:val="en-US"/>
            </w:rPr>
          </w:rPrChange>
        </w:rPr>
      </w:pPr>
      <w:del w:id="1888" w:author="CCCCC" w:date="2017-06-08T21:48:00Z">
        <w:r w:rsidRPr="00D0376B" w:rsidDel="0017015E">
          <w:tab/>
        </w:r>
        <w:r w:rsidRPr="00D0376B" w:rsidDel="0017015E">
          <w:rPr>
            <w:rPrChange w:id="1889" w:author="CCCCC" w:date="2017-06-12T23:23:00Z">
              <w:rPr>
                <w:lang w:val="en-US"/>
              </w:rPr>
            </w:rPrChange>
          </w:rPr>
          <w:delText xml:space="preserve">- </w:delText>
        </w:r>
      </w:del>
    </w:p>
    <w:p w14:paraId="60156BFB" w14:textId="77777777" w:rsidR="00332442" w:rsidRPr="00D0376B" w:rsidDel="0017015E" w:rsidRDefault="00332442" w:rsidP="00672DF6">
      <w:pPr>
        <w:rPr>
          <w:del w:id="1890" w:author="CCCCC" w:date="2017-06-08T21:48:00Z"/>
          <w:rFonts w:ascii="Liberation Serif" w:hAnsi="Liberation Serif"/>
          <w:rPrChange w:id="1891" w:author="CCCCC" w:date="2017-06-12T23:23:00Z">
            <w:rPr>
              <w:del w:id="1892" w:author="CCCCC" w:date="2017-06-08T21:48:00Z"/>
              <w:rFonts w:ascii="Liberation Serif" w:hAnsi="Liberation Serif"/>
              <w:lang w:val="en-US"/>
            </w:rPr>
          </w:rPrChange>
        </w:rPr>
      </w:pPr>
      <w:del w:id="1893" w:author="CCCCC" w:date="2017-06-08T21:48:00Z">
        <w:r w:rsidRPr="00D0376B" w:rsidDel="0017015E">
          <w:rPr>
            <w:rPrChange w:id="1894" w:author="CCCCC" w:date="2017-06-12T23:23:00Z">
              <w:rPr>
                <w:lang w:val="en-US"/>
              </w:rPr>
            </w:rPrChange>
          </w:rPr>
          <w:br w:type="page"/>
        </w:r>
      </w:del>
    </w:p>
    <w:p w14:paraId="30DC72CC" w14:textId="0ED9C696" w:rsidR="00332442" w:rsidRPr="00353380" w:rsidRDefault="00332442">
      <w:pPr>
        <w:pStyle w:val="Heading1"/>
        <w:rPr>
          <w:rPrChange w:id="1895" w:author="CCCCC" w:date="2017-06-13T18:16:00Z">
            <w:rPr>
              <w:lang w:val="en-US"/>
            </w:rPr>
          </w:rPrChange>
        </w:rPr>
        <w:pPrChange w:id="1896" w:author="CCCCC" w:date="2017-06-11T20:49:00Z">
          <w:pPr>
            <w:pStyle w:val="Heading2"/>
          </w:pPr>
        </w:pPrChange>
      </w:pPr>
      <w:del w:id="1897" w:author="CCCCC" w:date="2017-06-11T20:49:00Z">
        <w:r w:rsidRPr="00D0376B" w:rsidDel="007A7568">
          <w:rPr>
            <w:rPrChange w:id="1898" w:author="CCCCC" w:date="2017-06-12T23:23:00Z">
              <w:rPr>
                <w:lang w:val="en-US"/>
              </w:rPr>
            </w:rPrChange>
          </w:rPr>
          <w:delText>Liens</w:delText>
        </w:r>
      </w:del>
      <w:bookmarkStart w:id="1899" w:name="_Toc485664093"/>
      <w:ins w:id="1900" w:author="CCCCC" w:date="2017-06-11T20:49:00Z">
        <w:r w:rsidR="007A7568" w:rsidRPr="00D0376B">
          <w:rPr>
            <w:rPrChange w:id="1901" w:author="CCCCC" w:date="2017-06-12T23:23:00Z">
              <w:rPr>
                <w:lang w:val="en-US"/>
              </w:rPr>
            </w:rPrChange>
          </w:rPr>
          <w:t>Bibliographie</w:t>
        </w:r>
      </w:ins>
      <w:bookmarkEnd w:id="1899"/>
    </w:p>
    <w:p w14:paraId="142CC432" w14:textId="77777777" w:rsidR="00332442" w:rsidRPr="00353380" w:rsidRDefault="00332442" w:rsidP="00672DF6">
      <w:pPr>
        <w:pStyle w:val="ListParagraph"/>
        <w:rPr>
          <w:rPrChange w:id="1902" w:author="CCCCC" w:date="2017-06-13T18:16:00Z">
            <w:rPr>
              <w:lang w:val="en-US"/>
            </w:rPr>
          </w:rPrChange>
        </w:rPr>
      </w:pPr>
      <w:r w:rsidRPr="00353380">
        <w:rPr>
          <w:rPrChange w:id="1903" w:author="CCCCC" w:date="2017-06-13T18:16:00Z">
            <w:rPr>
              <w:lang w:val="en-US"/>
            </w:rPr>
          </w:rPrChange>
        </w:rPr>
        <w:t>babel</w:t>
      </w:r>
    </w:p>
    <w:p w14:paraId="146F5B9A" w14:textId="77777777" w:rsidR="00332442" w:rsidRPr="00353380" w:rsidRDefault="00332442" w:rsidP="00672DF6">
      <w:pPr>
        <w:pStyle w:val="ListParagraph"/>
        <w:rPr>
          <w:rPrChange w:id="1904" w:author="CCCCC" w:date="2017-06-13T18:16:00Z">
            <w:rPr>
              <w:lang w:val="en-US"/>
            </w:rPr>
          </w:rPrChange>
        </w:rPr>
      </w:pPr>
      <w:r w:rsidRPr="00353380">
        <w:rPr>
          <w:rPrChange w:id="1905" w:author="CCCCC" w:date="2017-06-13T18:16:00Z">
            <w:rPr>
              <w:lang w:val="en-US"/>
            </w:rPr>
          </w:rPrChange>
        </w:rPr>
        <w:t>node</w:t>
      </w:r>
    </w:p>
    <w:p w14:paraId="0F19E795" w14:textId="77777777" w:rsidR="00332442" w:rsidRPr="00353380" w:rsidRDefault="00332442" w:rsidP="00672DF6">
      <w:pPr>
        <w:pStyle w:val="ListParagraph"/>
        <w:rPr>
          <w:rPrChange w:id="1906" w:author="CCCCC" w:date="2017-06-13T18:16:00Z">
            <w:rPr>
              <w:lang w:val="en-US"/>
            </w:rPr>
          </w:rPrChange>
        </w:rPr>
      </w:pPr>
      <w:r w:rsidRPr="00353380">
        <w:rPr>
          <w:rPrChange w:id="1907" w:author="CCCCC" w:date="2017-06-13T18:16:00Z">
            <w:rPr>
              <w:lang w:val="en-US"/>
            </w:rPr>
          </w:rPrChange>
        </w:rPr>
        <w:t>yarn</w:t>
      </w:r>
    </w:p>
    <w:p w14:paraId="6FD6014A" w14:textId="77777777" w:rsidR="00332442" w:rsidRPr="00353380" w:rsidRDefault="00332442" w:rsidP="00672DF6">
      <w:pPr>
        <w:pStyle w:val="ListParagraph"/>
        <w:rPr>
          <w:rPrChange w:id="1908" w:author="CCCCC" w:date="2017-06-13T18:16:00Z">
            <w:rPr>
              <w:lang w:val="en-US"/>
            </w:rPr>
          </w:rPrChange>
        </w:rPr>
      </w:pPr>
      <w:r w:rsidRPr="00353380">
        <w:rPr>
          <w:rPrChange w:id="1909" w:author="CCCCC" w:date="2017-06-13T18:16:00Z">
            <w:rPr>
              <w:lang w:val="en-US"/>
            </w:rPr>
          </w:rPrChange>
        </w:rPr>
        <w:t>react</w:t>
      </w:r>
    </w:p>
    <w:p w14:paraId="7FFC5CA1" w14:textId="77777777" w:rsidR="00332442" w:rsidRPr="00353380" w:rsidRDefault="00332442" w:rsidP="00672DF6">
      <w:pPr>
        <w:pStyle w:val="ListParagraph"/>
        <w:rPr>
          <w:rPrChange w:id="1910" w:author="CCCCC" w:date="2017-06-13T18:16:00Z">
            <w:rPr>
              <w:lang w:val="en-US"/>
            </w:rPr>
          </w:rPrChange>
        </w:rPr>
      </w:pPr>
      <w:r w:rsidRPr="00353380">
        <w:rPr>
          <w:rPrChange w:id="1911" w:author="CCCCC" w:date="2017-06-13T18:16:00Z">
            <w:rPr>
              <w:lang w:val="en-US"/>
            </w:rPr>
          </w:rPrChange>
        </w:rPr>
        <w:t>xo</w:t>
      </w:r>
    </w:p>
    <w:p w14:paraId="0F7A8A4C" w14:textId="77777777" w:rsidR="00332442" w:rsidRPr="00353380" w:rsidRDefault="00F66E46" w:rsidP="00672DF6">
      <w:pPr>
        <w:pStyle w:val="ListParagraph"/>
        <w:rPr>
          <w:rPrChange w:id="1912" w:author="CCCCC" w:date="2017-06-13T18:16:00Z">
            <w:rPr>
              <w:lang w:val="en-US"/>
            </w:rPr>
          </w:rPrChange>
        </w:rPr>
      </w:pPr>
      <w:r w:rsidRPr="00353380">
        <w:rPr>
          <w:rPrChange w:id="1913" w:author="CCCCC" w:date="2017-06-13T18:16:00Z">
            <w:rPr>
              <w:lang w:val="en-US"/>
            </w:rPr>
          </w:rPrChange>
        </w:rPr>
        <w:t>Dépot Gitlab</w:t>
      </w:r>
    </w:p>
    <w:p w14:paraId="6B18382F" w14:textId="77777777" w:rsidR="00F66E46" w:rsidRPr="00353380" w:rsidRDefault="00F66E46" w:rsidP="00672DF6">
      <w:pPr>
        <w:pStyle w:val="ListParagraph"/>
        <w:rPr>
          <w:rPrChange w:id="1914" w:author="CCCCC" w:date="2017-06-13T18:16:00Z">
            <w:rPr>
              <w:lang w:val="en-US"/>
            </w:rPr>
          </w:rPrChange>
        </w:rPr>
      </w:pPr>
      <w:r w:rsidRPr="00353380">
        <w:rPr>
          <w:rPrChange w:id="1915" w:author="CCCCC" w:date="2017-06-13T18:16:00Z">
            <w:rPr>
              <w:lang w:val="en-US"/>
            </w:rPr>
          </w:rPrChange>
        </w:rPr>
        <w:t>Dépot Vates</w:t>
      </w:r>
    </w:p>
    <w:p w14:paraId="1B305438" w14:textId="77777777" w:rsidR="001C0FA1" w:rsidRPr="00353380" w:rsidRDefault="001C0FA1" w:rsidP="00672DF6">
      <w:pPr>
        <w:pStyle w:val="ListParagraph"/>
        <w:rPr>
          <w:rPrChange w:id="1916" w:author="CCCCC" w:date="2017-06-13T18:16:00Z">
            <w:rPr>
              <w:lang w:val="en-US"/>
            </w:rPr>
          </w:rPrChange>
        </w:rPr>
      </w:pPr>
      <w:r w:rsidRPr="00353380">
        <w:rPr>
          <w:rPrChange w:id="1917" w:author="CCCCC" w:date="2017-06-13T18:16:00Z">
            <w:rPr>
              <w:lang w:val="en-US"/>
            </w:rPr>
          </w:rPrChange>
        </w:rPr>
        <w:t>Lodash</w:t>
      </w:r>
    </w:p>
    <w:p w14:paraId="281BA69C" w14:textId="47D7DABF" w:rsidR="00F31021" w:rsidRDefault="00F31021" w:rsidP="00672DF6">
      <w:pPr>
        <w:pStyle w:val="ListParagraph"/>
        <w:rPr>
          <w:ins w:id="1918" w:author="CCCCC" w:date="2017-06-16T21:11:00Z"/>
        </w:rPr>
      </w:pPr>
      <w:r w:rsidRPr="00353380">
        <w:rPr>
          <w:rPrChange w:id="1919" w:author="CCCCC" w:date="2017-06-13T18:16:00Z">
            <w:rPr>
              <w:lang w:val="en-US"/>
            </w:rPr>
          </w:rPrChange>
        </w:rPr>
        <w:t>Jest</w:t>
      </w:r>
    </w:p>
    <w:p w14:paraId="3EEFA2C2" w14:textId="23294C5F" w:rsidR="0028118C" w:rsidRPr="00353380" w:rsidRDefault="0028118C" w:rsidP="00672DF6">
      <w:pPr>
        <w:pStyle w:val="ListParagraph"/>
        <w:rPr>
          <w:rPrChange w:id="1920" w:author="CCCCC" w:date="2017-06-13T18:16:00Z">
            <w:rPr>
              <w:lang w:val="en-US"/>
            </w:rPr>
          </w:rPrChange>
        </w:rPr>
      </w:pPr>
      <w:ins w:id="1921" w:author="CCCCC" w:date="2017-06-16T21:11:00Z">
        <w:r>
          <w:t>Redis-server</w:t>
        </w:r>
      </w:ins>
    </w:p>
    <w:p w14:paraId="47D38656" w14:textId="77777777" w:rsidR="000C1A41" w:rsidRPr="00353380" w:rsidRDefault="000C1A41" w:rsidP="00672DF6">
      <w:pPr>
        <w:rPr>
          <w:rPrChange w:id="1922" w:author="CCCCC" w:date="2017-06-13T18:16:00Z">
            <w:rPr>
              <w:lang w:val="en-US"/>
            </w:rPr>
          </w:rPrChange>
        </w:rPr>
        <w:sectPr w:rsidR="000C1A41" w:rsidRPr="00353380" w:rsidSect="008B4E5E">
          <w:footerReference w:type="default" r:id="rId69"/>
          <w:footerReference w:type="first" r:id="rId70"/>
          <w:pgSz w:w="11906" w:h="16838"/>
          <w:pgMar w:top="1134" w:right="1134" w:bottom="1134" w:left="1134" w:header="720" w:footer="720" w:gutter="0"/>
          <w:pgNumType w:start="1"/>
          <w:cols w:space="720"/>
          <w:titlePg/>
          <w:docGrid w:linePitch="326"/>
        </w:sectPr>
      </w:pPr>
    </w:p>
    <w:p w14:paraId="18D57F04" w14:textId="77777777" w:rsidR="00332442" w:rsidRPr="00353380" w:rsidRDefault="000C1A41" w:rsidP="00672DF6">
      <w:pPr>
        <w:rPr>
          <w:rPrChange w:id="1923" w:author="CCCCC" w:date="2017-06-13T18:16:00Z">
            <w:rPr>
              <w:lang w:val="en-US"/>
            </w:rPr>
          </w:rPrChange>
        </w:rPr>
      </w:pPr>
      <w:r w:rsidRPr="00353380">
        <w:rPr>
          <w:rPrChange w:id="1924" w:author="CCCCC" w:date="2017-06-13T18:16:00Z">
            <w:rPr>
              <w:lang w:val="en-US"/>
            </w:rPr>
          </w:rPrChange>
        </w:rPr>
        <w:lastRenderedPageBreak/>
        <w:t xml:space="preserve">Annexes : </w:t>
      </w:r>
    </w:p>
    <w:p w14:paraId="517673E6" w14:textId="77777777" w:rsidR="000C1A41" w:rsidRPr="00353380" w:rsidRDefault="000C1A41" w:rsidP="00672DF6">
      <w:pPr>
        <w:rPr>
          <w:rPrChange w:id="1925" w:author="CCCCC" w:date="2017-06-13T18:16:00Z">
            <w:rPr>
              <w:lang w:val="en-US"/>
            </w:rPr>
          </w:rPrChange>
        </w:rPr>
      </w:pPr>
      <w:r w:rsidRPr="00353380">
        <w:rPr>
          <w:rPrChange w:id="1926" w:author="CCCCC" w:date="2017-06-13T18:16:00Z">
            <w:rPr>
              <w:lang w:val="en-US"/>
            </w:rPr>
          </w:rPrChange>
        </w:rPr>
        <w:t xml:space="preserve">State v1 : </w:t>
      </w:r>
      <w:r w:rsidR="0019242A">
        <w:fldChar w:fldCharType="begin"/>
      </w:r>
      <w:r w:rsidR="0019242A" w:rsidRPr="00353380">
        <w:instrText xml:space="preserve"> HYPERLINK "https://gitlab.com/vates/www-xo-2/blob/2d54b2d25dcf78e0cb9703074c59b84565ba6a52/src/node_modules/with-state.js" </w:instrText>
      </w:r>
      <w:r w:rsidR="0019242A">
        <w:fldChar w:fldCharType="separate"/>
      </w:r>
      <w:r w:rsidR="00526457" w:rsidRPr="00353380">
        <w:rPr>
          <w:rStyle w:val="Hyperlink"/>
          <w:rPrChange w:id="1927" w:author="CCCCC" w:date="2017-06-13T18:16:00Z">
            <w:rPr>
              <w:rStyle w:val="Hyperlink"/>
              <w:lang w:val="en-US"/>
            </w:rPr>
          </w:rPrChange>
        </w:rPr>
        <w:t>https://gitlab.com/vates/www-xo-2/blob/2d54b2d25dcf78e0cb9703074c59b84565ba6a52/src/node_modules/with-state.js</w:t>
      </w:r>
      <w:r w:rsidR="0019242A">
        <w:rPr>
          <w:rStyle w:val="Hyperlink"/>
          <w:lang w:val="en-US"/>
        </w:rPr>
        <w:fldChar w:fldCharType="end"/>
      </w:r>
    </w:p>
    <w:p w14:paraId="48492847" w14:textId="77777777" w:rsidR="00526457" w:rsidRDefault="00526457" w:rsidP="00672DF6">
      <w:pPr>
        <w:rPr>
          <w:lang w:val="en-US"/>
        </w:rPr>
      </w:pPr>
      <w:r>
        <w:rPr>
          <w:lang w:val="en-US"/>
        </w:rPr>
        <w:t xml:space="preserve">TodoListV2 : </w:t>
      </w:r>
      <w:r w:rsidR="0019242A">
        <w:fldChar w:fldCharType="begin"/>
      </w:r>
      <w:r w:rsidR="0019242A" w:rsidRPr="0077658B">
        <w:rPr>
          <w:lang w:val="en-US"/>
          <w:rPrChange w:id="1928" w:author="CCCCC" w:date="2017-06-08T18:23:00Z">
            <w:rPr/>
          </w:rPrChange>
        </w:rPr>
        <w:instrText xml:space="preserve"> HYPERLINK "https://gitlab.com/vates/www-xo-2/blob/0ae51c7019abe00102407e27b90aa550a8822921/src/App/TodoList.js" </w:instrText>
      </w:r>
      <w:r w:rsidR="0019242A">
        <w:fldChar w:fldCharType="separate"/>
      </w:r>
      <w:r w:rsidRPr="00D75558">
        <w:rPr>
          <w:rStyle w:val="Hyperlink"/>
          <w:lang w:val="en-US"/>
        </w:rPr>
        <w:t>https://gitlab.com/vates/www-xo-2/blob/0ae51c7019abe00102407e27b90aa550a8822921/src/App/TodoList.js</w:t>
      </w:r>
      <w:r w:rsidR="0019242A">
        <w:rPr>
          <w:rStyle w:val="Hyperlink"/>
          <w:lang w:val="en-US"/>
        </w:rPr>
        <w:fldChar w:fldCharType="end"/>
      </w:r>
    </w:p>
    <w:p w14:paraId="399B10F2" w14:textId="77777777" w:rsidR="00526457" w:rsidRDefault="00526457" w:rsidP="00672DF6">
      <w:pPr>
        <w:rPr>
          <w:lang w:val="en-US"/>
        </w:rPr>
      </w:pPr>
      <w:r>
        <w:rPr>
          <w:lang w:val="en-US"/>
        </w:rPr>
        <w:t xml:space="preserve">withState v2  : </w:t>
      </w:r>
      <w:r w:rsidR="0019242A">
        <w:fldChar w:fldCharType="begin"/>
      </w:r>
      <w:r w:rsidR="0019242A" w:rsidRPr="0077658B">
        <w:rPr>
          <w:lang w:val="en-US"/>
          <w:rPrChange w:id="1929" w:author="CCCCC" w:date="2017-06-08T18:23:00Z">
            <w:rPr/>
          </w:rPrChange>
        </w:rPr>
        <w:instrText xml:space="preserve"> HYPERLINK "https://gitlab.com/vates/www-xo-2/blob/0ae51c7019abe00102407e27b90aa550a8822921/src/node_modules/with-state.js" </w:instrText>
      </w:r>
      <w:r w:rsidR="0019242A">
        <w:fldChar w:fldCharType="separate"/>
      </w:r>
      <w:r w:rsidRPr="00D75558">
        <w:rPr>
          <w:rStyle w:val="Hyperlink"/>
          <w:lang w:val="en-US"/>
        </w:rPr>
        <w:t>https://gitlab.com/vates/www-xo-2/blob/0ae51c7019abe00102407e27b90aa550a8822921/src/node_modules/with-state.js</w:t>
      </w:r>
      <w:r w:rsidR="0019242A">
        <w:rPr>
          <w:rStyle w:val="Hyperlink"/>
          <w:lang w:val="en-US"/>
        </w:rPr>
        <w:fldChar w:fldCharType="end"/>
      </w:r>
    </w:p>
    <w:p w14:paraId="0CE5F600" w14:textId="77777777" w:rsidR="00526457" w:rsidRDefault="007D5D0D" w:rsidP="00672DF6">
      <w:pPr>
        <w:rPr>
          <w:ins w:id="1930" w:author="CCCCC" w:date="2017-06-07T22:25:00Z"/>
          <w:lang w:val="en-US"/>
        </w:rPr>
      </w:pPr>
      <w:ins w:id="1931" w:author="CCCCC" w:date="2017-06-07T22:25:00Z">
        <w:r>
          <w:rPr>
            <w:lang w:val="en-US"/>
          </w:rPr>
          <w:t xml:space="preserve">Tests withState : </w:t>
        </w:r>
        <w:r>
          <w:rPr>
            <w:lang w:val="en-US"/>
          </w:rPr>
          <w:fldChar w:fldCharType="begin"/>
        </w:r>
        <w:r>
          <w:rPr>
            <w:lang w:val="en-US"/>
          </w:rPr>
          <w:instrText xml:space="preserve"> HYPERLINK "</w:instrText>
        </w:r>
        <w:r w:rsidRPr="007D5D0D">
          <w:rPr>
            <w:lang w:val="en-US"/>
          </w:rPr>
          <w:instrText>https://gitlab.com/vates/www-xo-2/blob/0ae51c7019abe00102407e27b90aa550a8822921/src/node_modules/with-state.spec.js</w:instrText>
        </w:r>
        <w:r>
          <w:rPr>
            <w:lang w:val="en-US"/>
          </w:rPr>
          <w:instrText xml:space="preserve">" </w:instrText>
        </w:r>
        <w:r>
          <w:rPr>
            <w:lang w:val="en-US"/>
          </w:rPr>
          <w:fldChar w:fldCharType="separate"/>
        </w:r>
        <w:r w:rsidRPr="00AE6843">
          <w:rPr>
            <w:rStyle w:val="Hyperlink"/>
            <w:lang w:val="en-US"/>
          </w:rPr>
          <w:t>https://gitlab.com/vates/www-xo-2/blob/0ae51c7019abe00102407e27b90aa550a8822921/src/node_modules/with-state.spec.js</w:t>
        </w:r>
        <w:r>
          <w:rPr>
            <w:lang w:val="en-US"/>
          </w:rPr>
          <w:fldChar w:fldCharType="end"/>
        </w:r>
      </w:ins>
    </w:p>
    <w:p w14:paraId="6D1B088F" w14:textId="77777777" w:rsidR="00FC1B01" w:rsidRDefault="00FC1B01">
      <w:pPr>
        <w:spacing w:before="0" w:after="0"/>
        <w:rPr>
          <w:ins w:id="1932" w:author="CCCCC" w:date="2017-06-08T19:12:00Z"/>
          <w:lang w:val="en-US"/>
        </w:rPr>
      </w:pPr>
      <w:ins w:id="1933" w:author="CCCCC" w:date="2017-06-08T19:12:00Z">
        <w:r>
          <w:rPr>
            <w:lang w:val="en-US"/>
          </w:rPr>
          <w:br w:type="page"/>
        </w:r>
      </w:ins>
    </w:p>
    <w:p w14:paraId="41243662" w14:textId="6D949719" w:rsidR="00FC1B01" w:rsidRDefault="00FC1B01" w:rsidP="00FC1B01">
      <w:pPr>
        <w:pStyle w:val="Heading1"/>
        <w:rPr>
          <w:ins w:id="1934" w:author="CCCCC" w:date="2017-06-08T19:13:00Z"/>
        </w:rPr>
      </w:pPr>
      <w:bookmarkStart w:id="1935" w:name="_Toc485664094"/>
      <w:ins w:id="1936" w:author="CCCCC" w:date="2017-06-08T19:12:00Z">
        <w:r w:rsidRPr="007949FD">
          <w:rPr>
            <w:noProof/>
            <w:lang w:eastAsia="fr-FR" w:bidi="ar-SA"/>
          </w:rPr>
          <w:lastRenderedPageBreak/>
          <w:drawing>
            <wp:anchor distT="0" distB="0" distL="114300" distR="114300" simplePos="0" relativeHeight="251671040" behindDoc="0" locked="0" layoutInCell="1" allowOverlap="1" wp14:anchorId="31CCFED0" wp14:editId="205850E0">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14:sizeRelH relativeFrom="margin">
                <wp14:pctWidth>0</wp14:pctWidth>
              </wp14:sizeRelH>
              <wp14:sizeRelV relativeFrom="margin">
                <wp14:pctHeight>0</wp14:pctHeight>
              </wp14:sizeRelV>
            </wp:anchor>
          </w:drawing>
        </w:r>
      </w:ins>
      <w:ins w:id="1937" w:author="CCCCC" w:date="2017-06-13T19:30:00Z">
        <w:r w:rsidR="003D289F">
          <w:t xml:space="preserve">Annexe I : </w:t>
        </w:r>
      </w:ins>
      <w:ins w:id="1938" w:author="CCCCC" w:date="2017-06-08T19:12:00Z">
        <w:r w:rsidRPr="00FC1B01">
          <w:rPr>
            <w:rPrChange w:id="1939" w:author="CCCCC" w:date="2017-06-08T19:13:00Z">
              <w:rPr>
                <w:lang w:val="en-US"/>
              </w:rPr>
            </w:rPrChange>
          </w:rPr>
          <w:t>Utilisation de la première version de withState</w:t>
        </w:r>
      </w:ins>
      <w:bookmarkEnd w:id="1935"/>
    </w:p>
    <w:p w14:paraId="25471EC0" w14:textId="77777777" w:rsidR="00FC1B01" w:rsidRDefault="00FC1B01">
      <w:pPr>
        <w:spacing w:before="0" w:after="0"/>
        <w:rPr>
          <w:ins w:id="1940" w:author="CCCCC" w:date="2017-06-08T19:13:00Z"/>
          <w:rFonts w:asciiTheme="majorHAnsi" w:eastAsiaTheme="majorEastAsia" w:hAnsiTheme="majorHAnsi" w:cs="Mangal"/>
          <w:b/>
          <w:bCs/>
          <w:color w:val="365F91" w:themeColor="accent1" w:themeShade="BF"/>
          <w:sz w:val="28"/>
          <w:szCs w:val="25"/>
        </w:rPr>
      </w:pPr>
      <w:ins w:id="1941" w:author="CCCCC" w:date="2017-06-08T19:13:00Z">
        <w:r>
          <w:br w:type="page"/>
        </w:r>
      </w:ins>
    </w:p>
    <w:p w14:paraId="34737ABA" w14:textId="6662D6A9" w:rsidR="008D19F8" w:rsidRDefault="00FC1B01" w:rsidP="00FC1B01">
      <w:pPr>
        <w:pStyle w:val="Heading1"/>
        <w:rPr>
          <w:ins w:id="1942" w:author="CCCCC" w:date="2017-06-08T19:33:00Z"/>
        </w:rPr>
      </w:pPr>
      <w:bookmarkStart w:id="1943" w:name="_Toc485664095"/>
      <w:ins w:id="1944" w:author="CCCCC" w:date="2017-06-08T19:15:00Z">
        <w:r>
          <w:rPr>
            <w:noProof/>
            <w:lang w:eastAsia="fr-FR" w:bidi="ar-SA"/>
          </w:rPr>
          <w:lastRenderedPageBreak/>
          <w:drawing>
            <wp:anchor distT="0" distB="0" distL="114300" distR="114300" simplePos="0" relativeHeight="251672064" behindDoc="0" locked="0" layoutInCell="1" allowOverlap="1" wp14:anchorId="772356A5" wp14:editId="21BFFDC4">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14:sizeRelH relativeFrom="margin">
                <wp14:pctWidth>0</wp14:pctWidth>
              </wp14:sizeRelH>
              <wp14:sizeRelV relativeFrom="margin">
                <wp14:pctHeight>0</wp14:pctHeight>
              </wp14:sizeRelV>
            </wp:anchor>
          </w:drawing>
        </w:r>
      </w:ins>
      <w:ins w:id="1945" w:author="CCCCC" w:date="2017-06-13T19:30:00Z">
        <w:r w:rsidR="003D289F">
          <w:t xml:space="preserve">Annexe II : </w:t>
        </w:r>
      </w:ins>
      <w:ins w:id="1946" w:author="CCCCC" w:date="2017-06-08T19:14:00Z">
        <w:r>
          <w:t>Première version du module withState</w:t>
        </w:r>
      </w:ins>
      <w:bookmarkEnd w:id="1943"/>
    </w:p>
    <w:p w14:paraId="4D37F647" w14:textId="77777777" w:rsidR="008D19F8" w:rsidRDefault="008D19F8">
      <w:pPr>
        <w:rPr>
          <w:ins w:id="1947" w:author="CCCCC" w:date="2017-06-08T19:33:00Z"/>
          <w:rFonts w:asciiTheme="majorHAnsi" w:eastAsiaTheme="majorEastAsia" w:hAnsiTheme="majorHAnsi" w:cs="Mangal"/>
          <w:color w:val="365F91" w:themeColor="accent1" w:themeShade="BF"/>
          <w:sz w:val="28"/>
          <w:szCs w:val="25"/>
        </w:rPr>
        <w:pPrChange w:id="1948" w:author="CCCCC" w:date="2017-06-08T19:33:00Z">
          <w:pPr>
            <w:spacing w:before="0" w:after="0"/>
          </w:pPr>
        </w:pPrChange>
      </w:pPr>
      <w:ins w:id="1949" w:author="CCCCC" w:date="2017-06-08T19:33:00Z">
        <w:r>
          <w:br w:type="page"/>
        </w:r>
      </w:ins>
    </w:p>
    <w:p w14:paraId="76EFF149" w14:textId="477004AD" w:rsidR="008D19F8" w:rsidRDefault="0017015E" w:rsidP="00FC1B01">
      <w:pPr>
        <w:pStyle w:val="Heading1"/>
        <w:rPr>
          <w:ins w:id="1950" w:author="CCCCC" w:date="2017-06-08T19:42:00Z"/>
        </w:rPr>
      </w:pPr>
      <w:bookmarkStart w:id="1951" w:name="_Toc485664096"/>
      <w:ins w:id="1952" w:author="CCCCC" w:date="2017-06-08T21:52:00Z">
        <w:r>
          <w:rPr>
            <w:noProof/>
            <w:lang w:eastAsia="fr-FR" w:bidi="ar-SA"/>
          </w:rPr>
          <w:lastRenderedPageBreak/>
          <w:drawing>
            <wp:anchor distT="0" distB="0" distL="114300" distR="114300" simplePos="0" relativeHeight="251690496" behindDoc="0" locked="0" layoutInCell="1" allowOverlap="1" wp14:anchorId="5D770B90" wp14:editId="3B037877">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953" w:author="CCCCC" w:date="2017-06-13T19:30:00Z">
        <w:r w:rsidR="003D289F">
          <w:t xml:space="preserve">Annexe III : </w:t>
        </w:r>
      </w:ins>
      <w:ins w:id="1954" w:author="CCCCC" w:date="2017-06-08T19:34:00Z">
        <w:r w:rsidR="008D19F8">
          <w:t>Composant TodoList utilisant la seconde version de withState</w:t>
        </w:r>
      </w:ins>
      <w:bookmarkEnd w:id="1951"/>
      <w:ins w:id="1955" w:author="CCCCC" w:date="2017-06-08T21:52:00Z">
        <w:r w:rsidRPr="0017015E">
          <w:rPr>
            <w:noProof/>
            <w:lang w:eastAsia="fr-FR" w:bidi="ar-SA"/>
          </w:rPr>
          <w:t xml:space="preserve"> </w:t>
        </w:r>
      </w:ins>
    </w:p>
    <w:p w14:paraId="6E086225" w14:textId="1E4638DA" w:rsidR="008D19F8" w:rsidRPr="008D19F8" w:rsidRDefault="002607CE">
      <w:pPr>
        <w:pStyle w:val="Heading1"/>
        <w:rPr>
          <w:ins w:id="1956" w:author="CCCCC" w:date="2017-06-08T19:37:00Z"/>
        </w:rPr>
      </w:pPr>
      <w:bookmarkStart w:id="1957" w:name="_Toc485664097"/>
      <w:ins w:id="1958" w:author="CCCCC" w:date="2017-06-08T19:37:00Z">
        <w:r>
          <w:rPr>
            <w:noProof/>
            <w:lang w:eastAsia="fr-FR" w:bidi="ar-SA"/>
          </w:rPr>
          <w:lastRenderedPageBreak/>
          <w:drawing>
            <wp:anchor distT="0" distB="0" distL="114300" distR="114300" simplePos="0" relativeHeight="251674112" behindDoc="0" locked="0" layoutInCell="1" allowOverlap="1" wp14:anchorId="0F314F51" wp14:editId="71BC80FB">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959" w:author="CCCCC" w:date="2017-06-08T19:46:00Z">
        <w:r>
          <w:br/>
        </w:r>
        <w:r>
          <w:lastRenderedPageBreak/>
          <w:br/>
        </w:r>
      </w:ins>
      <w:ins w:id="1960" w:author="CCCCC" w:date="2017-06-13T19:30:00Z">
        <w:r w:rsidR="003D289F">
          <w:t xml:space="preserve">Annexe IV : </w:t>
        </w:r>
      </w:ins>
      <w:ins w:id="1961" w:author="CCCCC" w:date="2017-06-08T19:42:00Z">
        <w:r w:rsidR="008D19F8">
          <w:t>Implémentation de la d</w:t>
        </w:r>
      </w:ins>
      <w:ins w:id="1962" w:author="CCCCC" w:date="2017-06-08T19:43:00Z">
        <w:r w:rsidR="008D19F8">
          <w:t>euxième version du module withState</w:t>
        </w:r>
      </w:ins>
      <w:bookmarkEnd w:id="1957"/>
    </w:p>
    <w:p w14:paraId="52AA238B" w14:textId="77777777" w:rsidR="002607CE" w:rsidRDefault="002607CE">
      <w:pPr>
        <w:rPr>
          <w:ins w:id="1963" w:author="CCCCC" w:date="2017-06-08T19:50:00Z"/>
          <w:noProof/>
          <w:lang w:eastAsia="fr-FR" w:bidi="ar-SA"/>
        </w:rPr>
        <w:pPrChange w:id="1964" w:author="CCCCC" w:date="2017-06-08T19:37:00Z">
          <w:pPr>
            <w:spacing w:before="0" w:after="0"/>
          </w:pPr>
        </w:pPrChange>
      </w:pPr>
    </w:p>
    <w:p w14:paraId="6422804F" w14:textId="77777777" w:rsidR="008D19F8" w:rsidRDefault="008D19F8">
      <w:pPr>
        <w:rPr>
          <w:ins w:id="1965" w:author="CCCCC" w:date="2017-06-08T19:41:00Z"/>
          <w:noProof/>
          <w:lang w:eastAsia="fr-FR" w:bidi="ar-SA"/>
        </w:rPr>
        <w:pPrChange w:id="1966" w:author="CCCCC" w:date="2017-06-08T19:37:00Z">
          <w:pPr>
            <w:spacing w:before="0" w:after="0"/>
          </w:pPr>
        </w:pPrChange>
      </w:pPr>
    </w:p>
    <w:p w14:paraId="1AA1375C" w14:textId="77777777" w:rsidR="00FE5807" w:rsidRDefault="002607CE">
      <w:pPr>
        <w:spacing w:before="0" w:after="0"/>
        <w:rPr>
          <w:ins w:id="1967" w:author="CCCCC" w:date="2017-06-08T20:47:00Z"/>
        </w:rPr>
      </w:pPr>
      <w:ins w:id="1968" w:author="CCCCC" w:date="2017-06-08T19:46:00Z">
        <w:r>
          <w:rPr>
            <w:noProof/>
            <w:lang w:eastAsia="fr-FR" w:bidi="ar-SA"/>
          </w:rPr>
          <w:drawing>
            <wp:anchor distT="0" distB="0" distL="114300" distR="114300" simplePos="0" relativeHeight="251676160" behindDoc="0" locked="0" layoutInCell="1" allowOverlap="1" wp14:anchorId="67AD23FA" wp14:editId="784A2554">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969" w:author="CCCCC" w:date="2017-06-08T19:37:00Z">
        <w:r w:rsidR="008D19F8">
          <w:br w:type="page"/>
        </w:r>
      </w:ins>
      <w:ins w:id="1970" w:author="CCCCC" w:date="2017-06-08T19:48:00Z">
        <w:r w:rsidR="00FE5807">
          <w:rPr>
            <w:noProof/>
            <w:lang w:eastAsia="fr-FR" w:bidi="ar-SA"/>
          </w:rPr>
          <w:lastRenderedPageBreak/>
          <w:drawing>
            <wp:anchor distT="0" distB="0" distL="114300" distR="114300" simplePos="0" relativeHeight="251677184" behindDoc="0" locked="0" layoutInCell="1" allowOverlap="1" wp14:anchorId="4F86FCDA" wp14:editId="089F226C">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14:sizeRelH relativeFrom="margin">
                <wp14:pctWidth>0</wp14:pctWidth>
              </wp14:sizeRelH>
              <wp14:sizeRelV relativeFrom="margin">
                <wp14:pctHeight>0</wp14:pctHeight>
              </wp14:sizeRelV>
            </wp:anchor>
          </w:drawing>
        </w:r>
      </w:ins>
      <w:ins w:id="1971" w:author="CCCCC" w:date="2017-06-08T20:47:00Z">
        <w:r w:rsidR="00FE5807">
          <w:br w:type="page"/>
        </w:r>
      </w:ins>
    </w:p>
    <w:p w14:paraId="35D58409" w14:textId="3BD2CC44" w:rsidR="00FE5807" w:rsidRDefault="003D289F" w:rsidP="00FE5807">
      <w:pPr>
        <w:pStyle w:val="Heading1"/>
        <w:rPr>
          <w:ins w:id="1972" w:author="CCCCC" w:date="2017-06-08T20:51:00Z"/>
        </w:rPr>
      </w:pPr>
      <w:bookmarkStart w:id="1973" w:name="_Toc485664098"/>
      <w:ins w:id="1974" w:author="CCCCC" w:date="2017-06-13T19:30:00Z">
        <w:r>
          <w:lastRenderedPageBreak/>
          <w:t>Annexe V</w:t>
        </w:r>
      </w:ins>
      <w:ins w:id="1975" w:author="CCCCC" w:date="2017-06-13T19:31:00Z">
        <w:r>
          <w:t> </w:t>
        </w:r>
      </w:ins>
      <w:ins w:id="1976" w:author="CCCCC" w:date="2017-06-13T19:30:00Z">
        <w:r>
          <w:t>:</w:t>
        </w:r>
      </w:ins>
      <w:ins w:id="1977" w:author="CCCCC" w:date="2017-06-13T19:31:00Z">
        <w:r>
          <w:t xml:space="preserve"> </w:t>
        </w:r>
      </w:ins>
      <w:ins w:id="1978" w:author="CCCCC" w:date="2017-06-08T20:48:00Z">
        <w:r w:rsidR="00FE5807">
          <w:t>Fichier de tests permettant de valider le module withState</w:t>
        </w:r>
      </w:ins>
      <w:bookmarkEnd w:id="1973"/>
    </w:p>
    <w:p w14:paraId="5B372F46" w14:textId="507921B6" w:rsidR="007B5BBB" w:rsidRDefault="007B5BBB" w:rsidP="00FE5807">
      <w:pPr>
        <w:pStyle w:val="Heading2"/>
        <w:rPr>
          <w:ins w:id="1979" w:author="CCCCC" w:date="2017-06-08T20:58:00Z"/>
        </w:rPr>
      </w:pPr>
      <w:bookmarkStart w:id="1980" w:name="_Toc485664099"/>
      <w:ins w:id="1981" w:author="CCCCC" w:date="2017-06-08T20:58:00Z">
        <w:r>
          <w:rPr>
            <w:noProof/>
            <w:lang w:eastAsia="fr-FR" w:bidi="ar-SA"/>
          </w:rPr>
          <w:drawing>
            <wp:anchor distT="0" distB="0" distL="114300" distR="114300" simplePos="0" relativeHeight="251681280" behindDoc="0" locked="0" layoutInCell="1" allowOverlap="1" wp14:anchorId="5BF839F0" wp14:editId="5CD38893">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14:sizeRelH relativeFrom="margin">
                <wp14:pctWidth>0</wp14:pctWidth>
              </wp14:sizeRelH>
              <wp14:sizeRelV relativeFrom="margin">
                <wp14:pctHeight>0</wp14:pctHeight>
              </wp14:sizeRelV>
            </wp:anchor>
          </w:drawing>
        </w:r>
      </w:ins>
      <w:ins w:id="1982" w:author="CCCCC" w:date="2017-06-13T19:31:00Z">
        <w:r w:rsidR="003D289F">
          <w:t xml:space="preserve">Annexe V.I : </w:t>
        </w:r>
      </w:ins>
      <w:ins w:id="1983" w:author="CCCCC" w:date="2017-06-08T20:52:00Z">
        <w:r w:rsidR="00FE5807">
          <w:t>Décor</w:t>
        </w:r>
      </w:ins>
      <w:ins w:id="1984" w:author="CCCCC" w:date="2017-06-08T20:53:00Z">
        <w:r w:rsidR="00FE5807">
          <w:t>ation d’</w:t>
        </w:r>
      </w:ins>
      <w:ins w:id="1985" w:author="CCCCC" w:date="2017-06-08T20:52:00Z">
        <w:r w:rsidR="00FE5807">
          <w:t>un composant stateful</w:t>
        </w:r>
      </w:ins>
      <w:bookmarkEnd w:id="1980"/>
    </w:p>
    <w:p w14:paraId="6F1D80BF" w14:textId="77777777" w:rsidR="007B5BBB" w:rsidRPr="007949FD" w:rsidRDefault="007B5BBB">
      <w:pPr>
        <w:rPr>
          <w:ins w:id="1986" w:author="CCCCC" w:date="2017-06-08T20:57:00Z"/>
        </w:rPr>
        <w:pPrChange w:id="1987" w:author="CCCCC" w:date="2017-06-08T20:58:00Z">
          <w:pPr>
            <w:pStyle w:val="Heading2"/>
          </w:pPr>
        </w:pPrChange>
      </w:pPr>
    </w:p>
    <w:p w14:paraId="59E103F0" w14:textId="77777777" w:rsidR="007B5BBB" w:rsidRDefault="007B5BBB">
      <w:pPr>
        <w:spacing w:before="0" w:after="0"/>
        <w:rPr>
          <w:ins w:id="1988" w:author="CCCCC" w:date="2017-06-08T20:57:00Z"/>
          <w:rFonts w:asciiTheme="majorHAnsi" w:eastAsiaTheme="majorEastAsia" w:hAnsiTheme="majorHAnsi" w:cs="Mangal"/>
          <w:b/>
          <w:bCs/>
          <w:color w:val="4F81BD" w:themeColor="accent1"/>
          <w:sz w:val="26"/>
          <w:szCs w:val="23"/>
        </w:rPr>
      </w:pPr>
      <w:ins w:id="1989" w:author="CCCCC" w:date="2017-06-08T20:57:00Z">
        <w:r>
          <w:br w:type="page"/>
        </w:r>
      </w:ins>
    </w:p>
    <w:p w14:paraId="28610566" w14:textId="2B488734" w:rsidR="007B5BBB" w:rsidRDefault="001D4A6B">
      <w:pPr>
        <w:pStyle w:val="Heading2"/>
        <w:rPr>
          <w:ins w:id="1990" w:author="CCCCC" w:date="2017-06-08T20:54:00Z"/>
        </w:rPr>
        <w:pPrChange w:id="1991" w:author="CCCCC" w:date="2017-06-08T21:07:00Z">
          <w:pPr>
            <w:pStyle w:val="ListParagraph"/>
            <w:numPr>
              <w:numId w:val="15"/>
            </w:numPr>
            <w:ind w:hanging="360"/>
          </w:pPr>
        </w:pPrChange>
      </w:pPr>
      <w:bookmarkStart w:id="1992" w:name="_Toc485664100"/>
      <w:ins w:id="1993" w:author="CCCCC" w:date="2017-06-08T21:08:00Z">
        <w:r>
          <w:rPr>
            <w:noProof/>
            <w:lang w:eastAsia="fr-FR" w:bidi="ar-SA"/>
          </w:rPr>
          <w:lastRenderedPageBreak/>
          <w:drawing>
            <wp:anchor distT="0" distB="0" distL="114300" distR="114300" simplePos="0" relativeHeight="251682304" behindDoc="0" locked="0" layoutInCell="1" allowOverlap="1" wp14:anchorId="3A2B47D2" wp14:editId="296F03A7">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14:sizeRelH relativeFrom="margin">
                <wp14:pctWidth>0</wp14:pctWidth>
              </wp14:sizeRelH>
              <wp14:sizeRelV relativeFrom="margin">
                <wp14:pctHeight>0</wp14:pctHeight>
              </wp14:sizeRelV>
            </wp:anchor>
          </w:drawing>
        </w:r>
      </w:ins>
      <w:ins w:id="1994" w:author="CCCCC" w:date="2017-06-08T21:06:00Z">
        <w:r w:rsidR="007B5BBB">
          <w:t xml:space="preserve"> </w:t>
        </w:r>
      </w:ins>
      <w:ins w:id="1995" w:author="CCCCC" w:date="2017-06-13T19:31:00Z">
        <w:r w:rsidR="003D289F">
          <w:t xml:space="preserve">Annexe V.II : </w:t>
        </w:r>
      </w:ins>
      <w:ins w:id="1996" w:author="CCCCC" w:date="2017-06-08T20:53:00Z">
        <w:r w:rsidR="00FE5807">
          <w:t xml:space="preserve">Décoration d’un composant </w:t>
        </w:r>
      </w:ins>
      <w:ins w:id="1997" w:author="CCCCC" w:date="2017-06-08T20:52:00Z">
        <w:r w:rsidR="00FE5807">
          <w:t>stateless</w:t>
        </w:r>
      </w:ins>
      <w:bookmarkEnd w:id="1992"/>
      <w:ins w:id="1998" w:author="CCCCC" w:date="2017-06-08T21:08:00Z">
        <w:r w:rsidRPr="001D4A6B">
          <w:rPr>
            <w:noProof/>
            <w:lang w:eastAsia="fr-FR" w:bidi="ar-SA"/>
          </w:rPr>
          <w:t xml:space="preserve"> </w:t>
        </w:r>
      </w:ins>
    </w:p>
    <w:p w14:paraId="2D18F385" w14:textId="7188500C" w:rsidR="001D4A6B" w:rsidRDefault="001D4A6B" w:rsidP="007B5BBB">
      <w:pPr>
        <w:pStyle w:val="Heading2"/>
        <w:rPr>
          <w:ins w:id="1999" w:author="CCCCC" w:date="2017-06-08T21:12:00Z"/>
          <w:noProof/>
          <w:lang w:eastAsia="fr-FR" w:bidi="ar-SA"/>
        </w:rPr>
      </w:pPr>
      <w:bookmarkStart w:id="2000" w:name="_Toc485664101"/>
      <w:ins w:id="2001" w:author="CCCCC" w:date="2017-06-08T21:11:00Z">
        <w:r>
          <w:rPr>
            <w:noProof/>
            <w:lang w:eastAsia="fr-FR" w:bidi="ar-SA"/>
          </w:rPr>
          <w:lastRenderedPageBreak/>
          <w:drawing>
            <wp:anchor distT="0" distB="0" distL="114300" distR="114300" simplePos="0" relativeHeight="251684352" behindDoc="0" locked="0" layoutInCell="1" allowOverlap="1" wp14:anchorId="22EBF8A2" wp14:editId="51AE25F5">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14:sizeRelH relativeFrom="margin">
                <wp14:pctWidth>0</wp14:pctWidth>
              </wp14:sizeRelH>
              <wp14:sizeRelV relativeFrom="margin">
                <wp14:pctHeight>0</wp14:pctHeight>
              </wp14:sizeRelV>
            </wp:anchor>
          </w:drawing>
        </w:r>
      </w:ins>
      <w:ins w:id="2002" w:author="CCCCC" w:date="2017-06-08T21:09:00Z">
        <w:r>
          <w:rPr>
            <w:noProof/>
            <w:lang w:eastAsia="fr-FR" w:bidi="ar-SA"/>
          </w:rPr>
          <w:drawing>
            <wp:anchor distT="0" distB="0" distL="114300" distR="114300" simplePos="0" relativeHeight="251683328" behindDoc="0" locked="0" layoutInCell="1" allowOverlap="1" wp14:anchorId="20F3104E" wp14:editId="27C5542F">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14:sizeRelH relativeFrom="margin">
                <wp14:pctWidth>0</wp14:pctWidth>
              </wp14:sizeRelH>
              <wp14:sizeRelV relativeFrom="margin">
                <wp14:pctHeight>0</wp14:pctHeight>
              </wp14:sizeRelV>
            </wp:anchor>
          </w:drawing>
        </w:r>
        <w:r>
          <w:t xml:space="preserve"> </w:t>
        </w:r>
      </w:ins>
      <w:ins w:id="2003" w:author="CCCCC" w:date="2017-06-13T19:31:00Z">
        <w:r w:rsidR="003D289F">
          <w:t xml:space="preserve">Annexe V.III   : </w:t>
        </w:r>
      </w:ins>
      <w:ins w:id="2004" w:author="CCCCC" w:date="2017-06-08T20:52:00Z">
        <w:r w:rsidR="007B5BBB">
          <w:t>Utilisation</w:t>
        </w:r>
      </w:ins>
      <w:ins w:id="2005" w:author="CCCCC" w:date="2017-06-08T20:54:00Z">
        <w:r w:rsidR="007B5BBB">
          <w:t xml:space="preserve"> d’</w:t>
        </w:r>
      </w:ins>
      <w:ins w:id="2006" w:author="CCCCC" w:date="2017-06-08T20:52:00Z">
        <w:r w:rsidR="00FE5807">
          <w:t>une fonction pour initialiser la valeur d’un sous-state</w:t>
        </w:r>
      </w:ins>
      <w:bookmarkEnd w:id="2000"/>
      <w:ins w:id="2007" w:author="CCCCC" w:date="2017-06-08T21:11:00Z">
        <w:r w:rsidRPr="001D4A6B">
          <w:rPr>
            <w:noProof/>
            <w:lang w:eastAsia="fr-FR" w:bidi="ar-SA"/>
          </w:rPr>
          <w:t xml:space="preserve"> </w:t>
        </w:r>
      </w:ins>
    </w:p>
    <w:p w14:paraId="31430A83" w14:textId="77777777" w:rsidR="001D4A6B" w:rsidRDefault="001D4A6B">
      <w:pPr>
        <w:spacing w:before="0" w:after="0"/>
        <w:rPr>
          <w:ins w:id="2008" w:author="CCCCC" w:date="2017-06-08T21:12:00Z"/>
          <w:rFonts w:asciiTheme="majorHAnsi" w:eastAsiaTheme="majorEastAsia" w:hAnsiTheme="majorHAnsi" w:cs="Mangal"/>
          <w:b/>
          <w:bCs/>
          <w:noProof/>
          <w:color w:val="4F81BD" w:themeColor="accent1"/>
          <w:sz w:val="26"/>
          <w:szCs w:val="23"/>
          <w:lang w:eastAsia="fr-FR" w:bidi="ar-SA"/>
        </w:rPr>
      </w:pPr>
      <w:ins w:id="2009" w:author="CCCCC" w:date="2017-06-08T21:12:00Z">
        <w:r>
          <w:rPr>
            <w:noProof/>
            <w:lang w:eastAsia="fr-FR" w:bidi="ar-SA"/>
          </w:rPr>
          <w:br w:type="page"/>
        </w:r>
      </w:ins>
    </w:p>
    <w:p w14:paraId="73F70B38" w14:textId="3D68D05A" w:rsidR="00FE5807" w:rsidRDefault="003D289F">
      <w:pPr>
        <w:pStyle w:val="Heading2"/>
        <w:rPr>
          <w:ins w:id="2010" w:author="CCCCC" w:date="2017-06-08T20:52:00Z"/>
        </w:rPr>
        <w:pPrChange w:id="2011" w:author="CCCCC" w:date="2017-06-08T20:54:00Z">
          <w:pPr>
            <w:pStyle w:val="ListParagraph"/>
            <w:numPr>
              <w:numId w:val="15"/>
            </w:numPr>
            <w:ind w:hanging="360"/>
          </w:pPr>
        </w:pPrChange>
      </w:pPr>
      <w:bookmarkStart w:id="2012" w:name="_Toc485664102"/>
      <w:ins w:id="2013" w:author="CCCCC" w:date="2017-06-13T19:32:00Z">
        <w:r>
          <w:lastRenderedPageBreak/>
          <w:t>Annexe V.I</w:t>
        </w:r>
      </w:ins>
      <w:ins w:id="2014" w:author="CCCCC" w:date="2017-06-08T21:12:00Z">
        <w:r w:rsidR="001D4A6B">
          <w:rPr>
            <w:noProof/>
            <w:lang w:eastAsia="fr-FR" w:bidi="ar-SA"/>
          </w:rPr>
          <w:drawing>
            <wp:anchor distT="0" distB="0" distL="114300" distR="114300" simplePos="0" relativeHeight="251685376" behindDoc="0" locked="0" layoutInCell="1" allowOverlap="1" wp14:anchorId="583B4C5D" wp14:editId="75ED7BF3">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14:sizeRelH relativeFrom="margin">
                <wp14:pctWidth>0</wp14:pctWidth>
              </wp14:sizeRelH>
              <wp14:sizeRelV relativeFrom="margin">
                <wp14:pctHeight>0</wp14:pctHeight>
              </wp14:sizeRelV>
            </wp:anchor>
          </w:drawing>
        </w:r>
      </w:ins>
      <w:ins w:id="2015" w:author="CCCCC" w:date="2017-06-13T19:32:00Z">
        <w:r>
          <w:t xml:space="preserve">V : </w:t>
        </w:r>
      </w:ins>
      <w:ins w:id="2016" w:author="CCCCC" w:date="2017-06-08T20:52:00Z">
        <w:r w:rsidR="007B5BBB">
          <w:t>Remise de</w:t>
        </w:r>
        <w:r w:rsidR="00FE5807">
          <w:t xml:space="preserve"> la valeur d’un sous-state à sa valeur initiale</w:t>
        </w:r>
      </w:ins>
      <w:bookmarkEnd w:id="2012"/>
      <w:ins w:id="2017" w:author="CCCCC" w:date="2017-06-08T21:12:00Z">
        <w:r w:rsidR="001D4A6B" w:rsidRPr="001D4A6B">
          <w:rPr>
            <w:noProof/>
            <w:lang w:eastAsia="fr-FR" w:bidi="ar-SA"/>
          </w:rPr>
          <w:t xml:space="preserve"> </w:t>
        </w:r>
      </w:ins>
    </w:p>
    <w:p w14:paraId="6776560F" w14:textId="77777777" w:rsidR="001D4A6B" w:rsidRDefault="001D4A6B" w:rsidP="007B5BBB">
      <w:pPr>
        <w:pStyle w:val="Heading2"/>
        <w:rPr>
          <w:ins w:id="2018" w:author="CCCCC" w:date="2017-06-08T21:15:00Z"/>
        </w:rPr>
      </w:pPr>
      <w:ins w:id="2019" w:author="CCCCC" w:date="2017-06-08T21:13:00Z">
        <w:r>
          <w:t xml:space="preserve"> </w:t>
        </w:r>
      </w:ins>
    </w:p>
    <w:p w14:paraId="41D05AE3" w14:textId="77777777" w:rsidR="001D4A6B" w:rsidRDefault="001D4A6B">
      <w:pPr>
        <w:rPr>
          <w:ins w:id="2020" w:author="CCCCC" w:date="2017-06-08T21:15:00Z"/>
          <w:rFonts w:asciiTheme="majorHAnsi" w:eastAsiaTheme="majorEastAsia" w:hAnsiTheme="majorHAnsi" w:cs="Mangal"/>
          <w:color w:val="4F81BD" w:themeColor="accent1"/>
          <w:sz w:val="26"/>
          <w:szCs w:val="23"/>
        </w:rPr>
        <w:pPrChange w:id="2021" w:author="CCCCC" w:date="2017-06-08T21:15:00Z">
          <w:pPr>
            <w:spacing w:before="0" w:after="0"/>
          </w:pPr>
        </w:pPrChange>
      </w:pPr>
      <w:ins w:id="2022" w:author="CCCCC" w:date="2017-06-08T21:13:00Z">
        <w:r>
          <w:rPr>
            <w:noProof/>
            <w:lang w:eastAsia="fr-FR" w:bidi="ar-SA"/>
          </w:rPr>
          <w:lastRenderedPageBreak/>
          <w:drawing>
            <wp:anchor distT="0" distB="0" distL="114300" distR="114300" simplePos="0" relativeHeight="251686400" behindDoc="0" locked="0" layoutInCell="1" allowOverlap="1" wp14:anchorId="32B91642" wp14:editId="00773330">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14:sizeRelH relativeFrom="margin">
                <wp14:pctWidth>0</wp14:pctWidth>
              </wp14:sizeRelH>
              <wp14:sizeRelV relativeFrom="margin">
                <wp14:pctHeight>0</wp14:pctHeight>
              </wp14:sizeRelV>
            </wp:anchor>
          </w:drawing>
        </w:r>
      </w:ins>
      <w:ins w:id="2023" w:author="CCCCC" w:date="2017-06-08T21:15:00Z">
        <w:r>
          <w:br w:type="page"/>
        </w:r>
      </w:ins>
    </w:p>
    <w:p w14:paraId="713B7D58" w14:textId="699FAA8D" w:rsidR="00FE5807" w:rsidRDefault="003D289F">
      <w:pPr>
        <w:pStyle w:val="Heading2"/>
        <w:rPr>
          <w:ins w:id="2024" w:author="CCCCC" w:date="2017-06-08T20:54:00Z"/>
        </w:rPr>
        <w:pPrChange w:id="2025" w:author="CCCCC" w:date="2017-06-08T20:54:00Z">
          <w:pPr>
            <w:pStyle w:val="ListParagraph"/>
            <w:numPr>
              <w:numId w:val="15"/>
            </w:numPr>
            <w:ind w:hanging="360"/>
          </w:pPr>
        </w:pPrChange>
      </w:pPr>
      <w:bookmarkStart w:id="2026" w:name="_Toc485664103"/>
      <w:ins w:id="2027" w:author="CCCCC" w:date="2017-06-13T19:32:00Z">
        <w:r>
          <w:lastRenderedPageBreak/>
          <w:t>Annexe V.V :</w:t>
        </w:r>
        <w:r>
          <w:rPr>
            <w:noProof/>
            <w:lang w:eastAsia="fr-FR" w:bidi="ar-SA"/>
          </w:rPr>
          <w:t xml:space="preserve"> </w:t>
        </w:r>
      </w:ins>
      <w:ins w:id="2028" w:author="CCCCC" w:date="2017-06-08T21:16:00Z">
        <w:r w:rsidR="001D4A6B">
          <w:rPr>
            <w:noProof/>
            <w:lang w:eastAsia="fr-FR" w:bidi="ar-SA"/>
          </w:rPr>
          <w:drawing>
            <wp:anchor distT="0" distB="0" distL="114300" distR="114300" simplePos="0" relativeHeight="251687424" behindDoc="0" locked="0" layoutInCell="1" allowOverlap="1" wp14:anchorId="34EA9427" wp14:editId="26425A49">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14:sizeRelH relativeFrom="margin">
                <wp14:pctWidth>0</wp14:pctWidth>
              </wp14:sizeRelH>
              <wp14:sizeRelV relativeFrom="margin">
                <wp14:pctHeight>0</wp14:pctHeight>
              </wp14:sizeRelV>
            </wp:anchor>
          </w:drawing>
        </w:r>
      </w:ins>
      <w:ins w:id="2029" w:author="CCCCC" w:date="2017-06-08T20:54:00Z">
        <w:r w:rsidR="007B5BBB">
          <w:t>Test d’une action qui ne retourne rien</w:t>
        </w:r>
      </w:ins>
      <w:bookmarkEnd w:id="2026"/>
      <w:ins w:id="2030" w:author="CCCCC" w:date="2017-06-08T21:16:00Z">
        <w:r w:rsidR="001D4A6B" w:rsidRPr="001D4A6B">
          <w:rPr>
            <w:noProof/>
            <w:lang w:eastAsia="fr-FR" w:bidi="ar-SA"/>
          </w:rPr>
          <w:t xml:space="preserve"> </w:t>
        </w:r>
      </w:ins>
    </w:p>
    <w:p w14:paraId="124492BB" w14:textId="77777777" w:rsidR="00CA13B8" w:rsidRDefault="00CA13B8">
      <w:pPr>
        <w:spacing w:before="0" w:after="0"/>
        <w:rPr>
          <w:ins w:id="2031" w:author="CCCCC" w:date="2017-06-08T21:17:00Z"/>
          <w:rFonts w:asciiTheme="majorHAnsi" w:eastAsiaTheme="majorEastAsia" w:hAnsiTheme="majorHAnsi" w:cs="Mangal"/>
          <w:b/>
          <w:bCs/>
          <w:color w:val="4F81BD" w:themeColor="accent1"/>
          <w:sz w:val="26"/>
          <w:szCs w:val="23"/>
        </w:rPr>
      </w:pPr>
      <w:ins w:id="2032" w:author="CCCCC" w:date="2017-06-08T21:17:00Z">
        <w:r>
          <w:br w:type="page"/>
        </w:r>
      </w:ins>
    </w:p>
    <w:p w14:paraId="6BBDC9DA" w14:textId="545A4E90" w:rsidR="00FE5807" w:rsidRDefault="003D289F">
      <w:pPr>
        <w:pStyle w:val="Heading2"/>
        <w:rPr>
          <w:ins w:id="2033" w:author="CCCCC" w:date="2017-06-08T20:52:00Z"/>
        </w:rPr>
        <w:pPrChange w:id="2034" w:author="CCCCC" w:date="2017-06-08T20:55:00Z">
          <w:pPr>
            <w:pStyle w:val="ListParagraph"/>
            <w:numPr>
              <w:numId w:val="15"/>
            </w:numPr>
            <w:ind w:hanging="360"/>
          </w:pPr>
        </w:pPrChange>
      </w:pPr>
      <w:bookmarkStart w:id="2035" w:name="_Toc485664104"/>
      <w:ins w:id="2036" w:author="CCCCC" w:date="2017-06-13T19:32:00Z">
        <w:r>
          <w:lastRenderedPageBreak/>
          <w:t>Annexe V.VI :</w:t>
        </w:r>
        <w:r>
          <w:rPr>
            <w:noProof/>
            <w:lang w:eastAsia="fr-FR" w:bidi="ar-SA"/>
          </w:rPr>
          <w:t xml:space="preserve"> </w:t>
        </w:r>
      </w:ins>
      <w:ins w:id="2037" w:author="CCCCC" w:date="2017-06-08T21:17:00Z">
        <w:r w:rsidR="00CA13B8">
          <w:rPr>
            <w:noProof/>
            <w:lang w:eastAsia="fr-FR" w:bidi="ar-SA"/>
          </w:rPr>
          <w:drawing>
            <wp:anchor distT="0" distB="0" distL="114300" distR="114300" simplePos="0" relativeHeight="251688448" behindDoc="0" locked="0" layoutInCell="1" allowOverlap="1" wp14:anchorId="5A8E77C0" wp14:editId="2694DF0D">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14:sizeRelH relativeFrom="margin">
                <wp14:pctWidth>0</wp14:pctWidth>
              </wp14:sizeRelH>
              <wp14:sizeRelV relativeFrom="margin">
                <wp14:pctHeight>0</wp14:pctHeight>
              </wp14:sizeRelV>
            </wp:anchor>
          </w:drawing>
        </w:r>
      </w:ins>
      <w:ins w:id="2038" w:author="CCCCC" w:date="2017-06-08T20:55:00Z">
        <w:r w:rsidR="007B5BBB">
          <w:t>I</w:t>
        </w:r>
      </w:ins>
      <w:ins w:id="2039" w:author="CCCCC" w:date="2017-06-08T20:52:00Z">
        <w:r w:rsidR="00FE5807">
          <w:t xml:space="preserve">nitialisation </w:t>
        </w:r>
        <w:r w:rsidR="007B5BBB">
          <w:t>d’une chaine de caractères vide</w:t>
        </w:r>
      </w:ins>
      <w:ins w:id="2040" w:author="CCCCC" w:date="2017-06-08T20:55:00Z">
        <w:r w:rsidR="007B5BBB">
          <w:t xml:space="preserve"> et création d</w:t>
        </w:r>
      </w:ins>
      <w:ins w:id="2041" w:author="CCCCC" w:date="2017-06-08T20:56:00Z">
        <w:r w:rsidR="007B5BBB">
          <w:t>’une fonction de mise à jour de celle-ci</w:t>
        </w:r>
      </w:ins>
      <w:bookmarkEnd w:id="2035"/>
      <w:ins w:id="2042" w:author="CCCCC" w:date="2017-06-08T21:17:00Z">
        <w:r w:rsidR="00CA13B8" w:rsidRPr="00CA13B8">
          <w:rPr>
            <w:noProof/>
            <w:lang w:eastAsia="fr-FR" w:bidi="ar-SA"/>
          </w:rPr>
          <w:t xml:space="preserve"> </w:t>
        </w:r>
      </w:ins>
    </w:p>
    <w:p w14:paraId="6AF599B1" w14:textId="14ABB6C6" w:rsidR="00FE5807" w:rsidRPr="007949FD" w:rsidRDefault="003D289F">
      <w:pPr>
        <w:pStyle w:val="Heading2"/>
        <w:rPr>
          <w:ins w:id="2043" w:author="CCCCC" w:date="2017-06-08T20:49:00Z"/>
        </w:rPr>
        <w:pPrChange w:id="2044" w:author="CCCCC" w:date="2017-06-08T20:52:00Z">
          <w:pPr>
            <w:pStyle w:val="Heading1"/>
          </w:pPr>
        </w:pPrChange>
      </w:pPr>
      <w:bookmarkStart w:id="2045" w:name="_Toc485664105"/>
      <w:ins w:id="2046" w:author="CCCCC" w:date="2017-06-13T19:33:00Z">
        <w:r>
          <w:t>Annexe V.VII :</w:t>
        </w:r>
        <w:r>
          <w:rPr>
            <w:noProof/>
            <w:lang w:eastAsia="fr-FR" w:bidi="ar-SA"/>
          </w:rPr>
          <w:t xml:space="preserve"> </w:t>
        </w:r>
      </w:ins>
      <w:ins w:id="2047" w:author="CCCCC" w:date="2017-06-08T21:18:00Z">
        <w:r w:rsidR="00CA13B8">
          <w:rPr>
            <w:noProof/>
            <w:lang w:eastAsia="fr-FR" w:bidi="ar-SA"/>
          </w:rPr>
          <w:drawing>
            <wp:anchor distT="0" distB="0" distL="114300" distR="114300" simplePos="0" relativeHeight="251689472" behindDoc="0" locked="0" layoutInCell="1" allowOverlap="1" wp14:anchorId="383DACDF" wp14:editId="311DB4DD">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14:sizeRelH relativeFrom="margin">
                <wp14:pctWidth>0</wp14:pctWidth>
              </wp14:sizeRelH>
              <wp14:sizeRelV relativeFrom="margin">
                <wp14:pctHeight>0</wp14:pctHeight>
              </wp14:sizeRelV>
            </wp:anchor>
          </w:drawing>
        </w:r>
      </w:ins>
      <w:ins w:id="2048" w:author="CCCCC" w:date="2017-06-08T20:52:00Z">
        <w:r w:rsidR="007B5BBB">
          <w:t xml:space="preserve">Déclenchement </w:t>
        </w:r>
      </w:ins>
      <w:ins w:id="2049" w:author="CCCCC" w:date="2017-06-08T20:56:00Z">
        <w:r w:rsidR="007B5BBB">
          <w:t>d’</w:t>
        </w:r>
      </w:ins>
      <w:ins w:id="2050" w:author="CCCCC" w:date="2017-06-08T20:52:00Z">
        <w:r w:rsidR="00FE5807">
          <w:t xml:space="preserve">une erreur </w:t>
        </w:r>
      </w:ins>
      <w:ins w:id="2051" w:author="CCCCC" w:date="2017-06-08T20:56:00Z">
        <w:r w:rsidR="007B5BBB">
          <w:t>lorsque</w:t>
        </w:r>
      </w:ins>
      <w:ins w:id="2052" w:author="CCCCC" w:date="2017-06-08T20:52:00Z">
        <w:r w:rsidR="00FE5807">
          <w:t xml:space="preserve"> plus d’une valeur </w:t>
        </w:r>
      </w:ins>
      <w:ins w:id="2053" w:author="CCCCC" w:date="2017-06-08T20:56:00Z">
        <w:r w:rsidR="007B5BBB">
          <w:t>est</w:t>
        </w:r>
      </w:ins>
      <w:ins w:id="2054" w:author="CCCCC" w:date="2017-06-08T20:52:00Z">
        <w:r w:rsidR="00FE5807">
          <w:t xml:space="preserve"> déclarée dans un sous-state</w:t>
        </w:r>
      </w:ins>
      <w:bookmarkEnd w:id="2045"/>
      <w:ins w:id="2055" w:author="CCCCC" w:date="2017-06-08T21:18:00Z">
        <w:r w:rsidR="00CA13B8" w:rsidRPr="00CA13B8">
          <w:rPr>
            <w:noProof/>
            <w:lang w:eastAsia="fr-FR" w:bidi="ar-SA"/>
          </w:rPr>
          <w:t xml:space="preserve"> </w:t>
        </w:r>
      </w:ins>
    </w:p>
    <w:p w14:paraId="6B1611E9" w14:textId="43AB3ACD" w:rsidR="007D5D0D" w:rsidRDefault="00FE5807">
      <w:pPr>
        <w:pStyle w:val="Heading1"/>
        <w:rPr>
          <w:ins w:id="2056" w:author="CCCCC" w:date="2017-06-13T00:00:00Z"/>
        </w:rPr>
        <w:pPrChange w:id="2057" w:author="CCCCC" w:date="2017-06-12T23:59:00Z">
          <w:pPr/>
        </w:pPrChange>
      </w:pPr>
      <w:ins w:id="2058" w:author="CCCCC" w:date="2017-06-08T20:49:00Z">
        <w:r>
          <w:br w:type="page"/>
        </w:r>
      </w:ins>
      <w:bookmarkStart w:id="2059" w:name="_Toc485664106"/>
      <w:ins w:id="2060" w:author="CCCCC" w:date="2017-06-13T19:33:00Z">
        <w:r w:rsidR="003D289F">
          <w:lastRenderedPageBreak/>
          <w:t xml:space="preserve">Annexe VI : </w:t>
        </w:r>
      </w:ins>
      <w:ins w:id="2061" w:author="CCCCC" w:date="2017-06-12T23:59:00Z">
        <w:r w:rsidR="00467671">
          <w:t>Commandes de gestion d</w:t>
        </w:r>
      </w:ins>
      <w:ins w:id="2062" w:author="CCCCC" w:date="2017-06-13T00:00:00Z">
        <w:r w:rsidR="00467671">
          <w:t>’un VM_Appliance</w:t>
        </w:r>
        <w:bookmarkEnd w:id="2059"/>
      </w:ins>
    </w:p>
    <w:p w14:paraId="3D24E370" w14:textId="04B5F98B" w:rsidR="00467671" w:rsidRPr="00467671" w:rsidRDefault="00467671">
      <w:pPr>
        <w:rPr>
          <w:rPrChange w:id="2063" w:author="CCCCC" w:date="2017-06-13T00:00:00Z">
            <w:rPr>
              <w:lang w:val="en-US"/>
            </w:rPr>
          </w:rPrChange>
        </w:rPr>
      </w:pPr>
      <w:ins w:id="2064" w:author="CCCCC" w:date="2017-06-13T00:00:00Z">
        <w:r>
          <w:rPr>
            <w:noProof/>
            <w:lang w:eastAsia="fr-FR" w:bidi="ar-SA"/>
          </w:rPr>
          <w:drawing>
            <wp:anchor distT="0" distB="0" distL="114300" distR="114300" simplePos="0" relativeHeight="251702784" behindDoc="0" locked="0" layoutInCell="1" allowOverlap="1" wp14:anchorId="1EC4DD3F" wp14:editId="10CBB797">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ins>
    </w:p>
    <w:sectPr w:rsidR="00467671" w:rsidRPr="00467671" w:rsidSect="008B4E5E">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21" w:author="CCCCC" w:date="2017-06-10T18:44:00Z" w:initials="C">
    <w:p w14:paraId="33B63E42" w14:textId="77777777" w:rsidR="00A930A0" w:rsidRPr="00844DF8" w:rsidRDefault="00A930A0">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B63E4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29C4ED" w14:textId="77777777" w:rsidR="002C76DF" w:rsidRDefault="002C76DF" w:rsidP="00672DF6">
      <w:r>
        <w:separator/>
      </w:r>
    </w:p>
  </w:endnote>
  <w:endnote w:type="continuationSeparator" w:id="0">
    <w:p w14:paraId="516DA38D" w14:textId="77777777" w:rsidR="002C76DF" w:rsidRDefault="002C76DF"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12"/>
      <w:docPartObj>
        <w:docPartGallery w:val="Page Numbers (Bottom of Page)"/>
        <w:docPartUnique/>
      </w:docPartObj>
    </w:sdtPr>
    <w:sdtContent>
      <w:p w14:paraId="06FDBD29" w14:textId="13763954" w:rsidR="00A930A0" w:rsidRDefault="00A930A0" w:rsidP="00672DF6">
        <w:pPr>
          <w:pStyle w:val="Footer"/>
        </w:pPr>
        <w:r>
          <w:fldChar w:fldCharType="begin"/>
        </w:r>
        <w:r>
          <w:instrText xml:space="preserve"> PAGE   \* MERGEFORMAT </w:instrText>
        </w:r>
        <w:r>
          <w:fldChar w:fldCharType="separate"/>
        </w:r>
        <w:r w:rsidR="002D2B03">
          <w:rPr>
            <w:noProof/>
          </w:rPr>
          <w:t>2</w:t>
        </w:r>
        <w:r>
          <w:rPr>
            <w:noProof/>
          </w:rPr>
          <w:fldChar w:fldCharType="end"/>
        </w:r>
      </w:p>
    </w:sdtContent>
  </w:sdt>
  <w:p w14:paraId="4F4E7DC6" w14:textId="77777777" w:rsidR="00A930A0" w:rsidRDefault="00A930A0"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868B6" w14:textId="77777777" w:rsidR="00A930A0" w:rsidRDefault="00A930A0" w:rsidP="00672DF6">
    <w:pPr>
      <w:pStyle w:val="Footer"/>
    </w:pPr>
  </w:p>
  <w:p w14:paraId="2EC5F0B9" w14:textId="77777777" w:rsidR="00A930A0" w:rsidRDefault="00A930A0"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6A70F271" w14:textId="721A8794" w:rsidR="00A930A0" w:rsidRDefault="00A930A0">
        <w:pPr>
          <w:pStyle w:val="Footer"/>
          <w:jc w:val="center"/>
        </w:pPr>
        <w:r>
          <w:fldChar w:fldCharType="begin"/>
        </w:r>
        <w:r>
          <w:instrText xml:space="preserve"> PAGE   \* MERGEFORMAT </w:instrText>
        </w:r>
        <w:r>
          <w:fldChar w:fldCharType="separate"/>
        </w:r>
        <w:r w:rsidR="00DC1B3D">
          <w:rPr>
            <w:noProof/>
          </w:rPr>
          <w:t>21</w:t>
        </w:r>
        <w:r>
          <w:rPr>
            <w:noProof/>
          </w:rPr>
          <w:fldChar w:fldCharType="end"/>
        </w:r>
      </w:p>
    </w:sdtContent>
  </w:sdt>
  <w:p w14:paraId="0A11D343" w14:textId="77777777" w:rsidR="00A930A0" w:rsidRDefault="00A930A0"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51BB06A8" w14:textId="617735A8" w:rsidR="00A930A0" w:rsidRDefault="00A930A0" w:rsidP="00672DF6">
        <w:pPr>
          <w:pStyle w:val="Footer"/>
        </w:pPr>
        <w:r>
          <w:fldChar w:fldCharType="begin"/>
        </w:r>
        <w:r>
          <w:instrText xml:space="preserve"> PAGE   \* MERGEFORMAT </w:instrText>
        </w:r>
        <w:r>
          <w:fldChar w:fldCharType="separate"/>
        </w:r>
        <w:r w:rsidR="002D2B03">
          <w:rPr>
            <w:noProof/>
          </w:rPr>
          <w:t>1</w:t>
        </w:r>
        <w:r>
          <w:rPr>
            <w:noProof/>
          </w:rPr>
          <w:fldChar w:fldCharType="end"/>
        </w:r>
      </w:p>
    </w:sdtContent>
  </w:sdt>
  <w:p w14:paraId="0EFB31A7" w14:textId="77777777" w:rsidR="00A930A0" w:rsidRDefault="00A930A0"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C30BD1" w14:textId="77777777" w:rsidR="002C76DF" w:rsidRDefault="002C76DF" w:rsidP="00672DF6">
      <w:r w:rsidRPr="003E4B51">
        <w:separator/>
      </w:r>
    </w:p>
  </w:footnote>
  <w:footnote w:type="continuationSeparator" w:id="0">
    <w:p w14:paraId="4EC11691" w14:textId="77777777" w:rsidR="002C76DF" w:rsidRDefault="002C76DF" w:rsidP="00672DF6">
      <w:r>
        <w:continuationSeparator/>
      </w:r>
    </w:p>
  </w:footnote>
  <w:footnote w:id="1">
    <w:p w14:paraId="5C5F033C" w14:textId="77777777" w:rsidR="00A930A0" w:rsidRDefault="00A930A0" w:rsidP="00672DF6">
      <w:pPr>
        <w:pStyle w:val="FootnoteText"/>
      </w:pPr>
      <w:r>
        <w:rPr>
          <w:rStyle w:val="FootnoteReference"/>
        </w:rPr>
        <w:footnoteRef/>
      </w:r>
      <w:r>
        <w:t xml:space="preserve"> Ce qu'on appelle un objet en Javascript est en réalité un tableau associatif comportant à chaque clé unique, une valeur associée, déclaré entre accolades.</w:t>
      </w:r>
    </w:p>
  </w:footnote>
  <w:footnote w:id="2">
    <w:p w14:paraId="440C04E4" w14:textId="77777777" w:rsidR="00A930A0" w:rsidRDefault="00A930A0">
      <w:pPr>
        <w:pStyle w:val="FootnoteText"/>
      </w:pPr>
      <w:r>
        <w:rPr>
          <w:rStyle w:val="FootnoteReference"/>
        </w:rPr>
        <w:footnoteRef/>
      </w:r>
      <w:r>
        <w:t xml:space="preserve"> Un décorateur est une fonction qui prend un composant en argument et en renvoie un nouveau</w:t>
      </w:r>
    </w:p>
  </w:footnote>
  <w:footnote w:id="3">
    <w:p w14:paraId="1C246E7B" w14:textId="77777777" w:rsidR="00A930A0" w:rsidRDefault="00A930A0">
      <w:pPr>
        <w:pStyle w:val="FootnoteText"/>
      </w:pPr>
      <w:r>
        <w:rPr>
          <w:rStyle w:val="FootnoteReference"/>
        </w:rPr>
        <w:footnoteRef/>
      </w:r>
      <w:r>
        <w:t xml:space="preserve"> On entend ici par un seul niveau que chaque champ du state représente un sous-state qui lui, contient des valeurs.</w:t>
      </w:r>
    </w:p>
  </w:footnote>
  <w:footnote w:id="4">
    <w:p w14:paraId="3CAF1B62" w14:textId="77777777" w:rsidR="00A930A0" w:rsidRDefault="00A930A0">
      <w:pPr>
        <w:pStyle w:val="FootnoteText"/>
      </w:pPr>
      <w:r>
        <w:rPr>
          <w:rStyle w:val="FootnoteReference"/>
        </w:rPr>
        <w:footnoteRef/>
      </w:r>
      <w:r>
        <w:t xml:space="preserve"> Dans les exemples suivant, le state n’est composé que d’un seul sous-state.</w:t>
      </w:r>
    </w:p>
  </w:footnote>
  <w:footnote w:id="5">
    <w:p w14:paraId="53CDD817" w14:textId="50201D0D" w:rsidR="00A930A0" w:rsidRDefault="00A930A0">
      <w:pPr>
        <w:pStyle w:val="FootnoteText"/>
      </w:pPr>
      <w:ins w:id="631" w:author="CCCCC" w:date="2017-06-15T22:55:00Z">
        <w:r>
          <w:rPr>
            <w:rStyle w:val="FootnoteReference"/>
          </w:rPr>
          <w:footnoteRef/>
        </w:r>
        <w:r>
          <w:t xml:space="preserve"> Decorateur(</w:t>
        </w:r>
      </w:ins>
      <w:ins w:id="632" w:author="CCCCC" w:date="2017-06-15T22:56:00Z">
        <w:r>
          <w:t>args)(composant à décorer)</w:t>
        </w:r>
      </w:ins>
    </w:p>
  </w:footnote>
  <w:footnote w:id="6">
    <w:p w14:paraId="1692DE5D" w14:textId="1B33CAB8" w:rsidR="00A930A0" w:rsidRDefault="00A930A0">
      <w:pPr>
        <w:pStyle w:val="FootnoteText"/>
      </w:pPr>
      <w:ins w:id="1067" w:author="CCCCC" w:date="2017-06-11T19:56:00Z">
        <w:r>
          <w:rPr>
            <w:rStyle w:val="FootnoteReference"/>
          </w:rPr>
          <w:footnoteRef/>
        </w:r>
        <w:r>
          <w:t xml:space="preserve"> React-Bootstrap est librairie permettant d’utiliser le framework css Bootstrap dans un projet React</w:t>
        </w:r>
      </w:ins>
      <w:ins w:id="1068" w:author="CCCCC" w:date="2017-06-11T19:57:00Z">
        <w:r>
          <w:t xml:space="preserve"> à travers des composant React</w:t>
        </w:r>
      </w:ins>
      <w:ins w:id="1069" w:author="CCCCC" w:date="2017-06-11T19:56:00Z">
        <w:r>
          <w:t>.</w:t>
        </w:r>
      </w:ins>
    </w:p>
  </w:footnote>
  <w:footnote w:id="7">
    <w:p w14:paraId="2780F55F" w14:textId="33A11E5E" w:rsidR="00A930A0" w:rsidRDefault="00A930A0">
      <w:pPr>
        <w:pStyle w:val="FootnoteText"/>
      </w:pPr>
      <w:ins w:id="1094" w:author="CCCCC" w:date="2017-06-11T17:14:00Z">
        <w:r>
          <w:rPr>
            <w:rStyle w:val="FootnoteReference"/>
          </w:rPr>
          <w:footnoteRef/>
        </w:r>
        <w:r>
          <w:t xml:space="preserve"> </w:t>
        </w:r>
      </w:ins>
      <w:ins w:id="1095" w:author="CCCCC" w:date="2017-06-11T17:15:00Z">
        <w:r>
          <w:t xml:space="preserve">Une promesse est un objet Javascript qui </w:t>
        </w:r>
      </w:ins>
      <w:ins w:id="1096" w:author="CCCCC" w:date="2017-06-11T17:19:00Z">
        <w:r>
          <w:t xml:space="preserve">est utilisé pour réaliser des traitements de façon </w:t>
        </w:r>
      </w:ins>
      <w:ins w:id="1097" w:author="CCCCC" w:date="2017-06-11T17:20:00Z">
        <w:r>
          <w:t>asynchrone</w:t>
        </w:r>
      </w:ins>
      <w:ins w:id="1098" w:author="CCCCC" w:date="2017-06-11T17:19:00Z">
        <w:r>
          <w:t xml:space="preserve">. Il </w:t>
        </w:r>
      </w:ins>
      <w:ins w:id="1099" w:author="CCCCC" w:date="2017-06-11T17:15:00Z">
        <w:r>
          <w:t>prend un exécuteur en paramètre.</w:t>
        </w:r>
      </w:ins>
      <w:ins w:id="1100" w:author="CCCCC" w:date="2017-06-11T17:17:00Z">
        <w:r>
          <w:t xml:space="preserve"> Cet exécuteur est une fonction qui prend </w:t>
        </w:r>
      </w:ins>
      <w:ins w:id="1101" w:author="CCCCC" w:date="2017-06-11T17:21:00Z">
        <w:r>
          <w:t>en arguments deux fonctions qui seront exécutées, l’une si la promesse est résolue, l’autre si elle est rejetée</w:t>
        </w:r>
      </w:ins>
      <w:ins w:id="1102" w:author="CCCCC" w:date="2017-06-11T17:17:00Z">
        <w:r>
          <w:t>.</w:t>
        </w:r>
      </w:ins>
    </w:p>
  </w:footnote>
  <w:footnote w:id="8">
    <w:p w14:paraId="6F9961C4" w14:textId="0C5D2454" w:rsidR="00A930A0" w:rsidRPr="00353380" w:rsidRDefault="00A930A0">
      <w:pPr>
        <w:pStyle w:val="FootnoteText"/>
        <w:rPr>
          <w:lang w:val="en-US"/>
          <w:rPrChange w:id="1192" w:author="CCCCC" w:date="2017-06-13T18:17:00Z">
            <w:rPr/>
          </w:rPrChange>
        </w:rPr>
      </w:pPr>
      <w:ins w:id="1193" w:author="CCCCC" w:date="2017-06-12T19:43:00Z">
        <w:r>
          <w:rPr>
            <w:rStyle w:val="FootnoteReference"/>
          </w:rPr>
          <w:footnoteRef/>
        </w:r>
        <w:r w:rsidRPr="00353380">
          <w:rPr>
            <w:lang w:val="en-US"/>
            <w:rPrChange w:id="1194" w:author="CCCCC" w:date="2017-06-13T18:17:00Z">
              <w:rPr/>
            </w:rPrChange>
          </w:rPr>
          <w:t xml:space="preserve"> </w:t>
        </w:r>
      </w:ins>
      <w:ins w:id="1195" w:author="CCCCC" w:date="2017-06-12T19:44:00Z">
        <w:r w:rsidRPr="00353380">
          <w:rPr>
            <w:lang w:val="en-US"/>
            <w:rPrChange w:id="1196" w:author="CCCCC" w:date="2017-06-13T18:17:00Z">
              <w:rPr/>
            </w:rPrChange>
          </w:rPr>
          <w:t>Server Message Block</w:t>
        </w:r>
      </w:ins>
    </w:p>
  </w:footnote>
  <w:footnote w:id="9">
    <w:p w14:paraId="0FF208C0" w14:textId="0D3F7F38" w:rsidR="00A930A0" w:rsidRPr="00353380" w:rsidRDefault="00A930A0">
      <w:pPr>
        <w:pStyle w:val="FootnoteText"/>
        <w:rPr>
          <w:lang w:val="en-US"/>
          <w:rPrChange w:id="1200" w:author="CCCCC" w:date="2017-06-13T18:17:00Z">
            <w:rPr/>
          </w:rPrChange>
        </w:rPr>
      </w:pPr>
      <w:ins w:id="1201" w:author="CCCCC" w:date="2017-06-12T19:45:00Z">
        <w:r>
          <w:rPr>
            <w:rStyle w:val="FootnoteReference"/>
          </w:rPr>
          <w:footnoteRef/>
        </w:r>
        <w:r w:rsidRPr="00353380">
          <w:rPr>
            <w:lang w:val="en-US"/>
            <w:rPrChange w:id="1202" w:author="CCCCC" w:date="2017-06-13T18:17:00Z">
              <w:rPr/>
            </w:rPrChange>
          </w:rPr>
          <w:t xml:space="preserve"> </w:t>
        </w:r>
      </w:ins>
      <w:ins w:id="1203" w:author="CCCCC" w:date="2017-06-12T19:46:00Z">
        <w:r w:rsidRPr="00353380">
          <w:rPr>
            <w:lang w:val="en-US"/>
            <w:rPrChange w:id="1204" w:author="CCCCC" w:date="2017-06-13T18:17:00Z">
              <w:rPr/>
            </w:rPrChange>
          </w:rPr>
          <w:t>Network File System</w:t>
        </w:r>
      </w:ins>
    </w:p>
  </w:footnote>
  <w:footnote w:id="10">
    <w:p w14:paraId="2A88DF18" w14:textId="000CD3BF" w:rsidR="00A930A0" w:rsidRDefault="00A930A0">
      <w:pPr>
        <w:pStyle w:val="FootnoteText"/>
      </w:pPr>
      <w:ins w:id="1394" w:author="CCCCC" w:date="2017-06-14T00:08:00Z">
        <w:r>
          <w:rPr>
            <w:rStyle w:val="FootnoteReference"/>
          </w:rPr>
          <w:footnoteRef/>
        </w:r>
        <w:r>
          <w:t xml:space="preserve"> Le nom vm-appliance ne correspondant pas vraiment à </w:t>
        </w:r>
      </w:ins>
      <w:ins w:id="1395" w:author="CCCCC" w:date="2017-06-14T00:09:00Z">
        <w:r>
          <w:t>la fonctionnalité</w:t>
        </w:r>
      </w:ins>
      <w:ins w:id="1396" w:author="CCCCC" w:date="2017-06-14T00:08:00Z">
        <w:r>
          <w:t xml:space="preserve"> q</w:t>
        </w:r>
      </w:ins>
      <w:ins w:id="1397" w:author="CCCCC" w:date="2017-06-14T00:09:00Z">
        <w:r>
          <w:t>u’il représente, il a été renommé par vm-group dans Xen Orchestra.</w:t>
        </w:r>
      </w:ins>
    </w:p>
  </w:footnote>
  <w:footnote w:id="11">
    <w:p w14:paraId="4CE541D3" w14:textId="77777777" w:rsidR="00A930A0" w:rsidRDefault="00A930A0" w:rsidP="00E726A3">
      <w:pPr>
        <w:pStyle w:val="FootnoteText"/>
        <w:rPr>
          <w:ins w:id="1870" w:author="CCCCC" w:date="2017-06-20T22:51:00Z"/>
        </w:rPr>
      </w:pPr>
      <w:ins w:id="1871" w:author="CCCCC" w:date="2017-06-20T22:51:00Z">
        <w:r>
          <w:rPr>
            <w:rStyle w:val="FootnoteReference"/>
          </w:rPr>
          <w:footnoteRef/>
        </w:r>
        <w:r>
          <w:t xml:space="preserve"> Troisième année de licence</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9"/>
  </w:num>
  <w:num w:numId="4">
    <w:abstractNumId w:val="11"/>
  </w:num>
  <w:num w:numId="5">
    <w:abstractNumId w:val="17"/>
  </w:num>
  <w:num w:numId="6">
    <w:abstractNumId w:val="9"/>
  </w:num>
  <w:num w:numId="7">
    <w:abstractNumId w:val="2"/>
  </w:num>
  <w:num w:numId="8">
    <w:abstractNumId w:val="4"/>
  </w:num>
  <w:num w:numId="9">
    <w:abstractNumId w:val="3"/>
  </w:num>
  <w:num w:numId="10">
    <w:abstractNumId w:val="18"/>
  </w:num>
  <w:num w:numId="11">
    <w:abstractNumId w:val="0"/>
  </w:num>
  <w:num w:numId="12">
    <w:abstractNumId w:val="8"/>
  </w:num>
  <w:num w:numId="13">
    <w:abstractNumId w:val="10"/>
  </w:num>
  <w:num w:numId="14">
    <w:abstractNumId w:val="12"/>
  </w:num>
  <w:num w:numId="15">
    <w:abstractNumId w:val="13"/>
  </w:num>
  <w:num w:numId="16">
    <w:abstractNumId w:val="14"/>
  </w:num>
  <w:num w:numId="17">
    <w:abstractNumId w:val="16"/>
  </w:num>
  <w:num w:numId="18">
    <w:abstractNumId w:val="6"/>
  </w:num>
  <w:num w:numId="19">
    <w:abstractNumId w:val="15"/>
  </w:num>
  <w:num w:numId="20">
    <w:abstractNumId w:val="20"/>
  </w:num>
  <w:num w:numId="2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131078" w:nlCheck="1" w:checkStyle="0"/>
  <w:activeWritingStyle w:appName="MSWord" w:lang="en-US" w:vendorID="64" w:dllVersion="131078" w:nlCheck="1" w:checkStyle="1"/>
  <w:revisionView w:markup="0"/>
  <w:trackRevisions/>
  <w:defaultTabStop w:val="709"/>
  <w:autoHyphenation/>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B51"/>
    <w:rsid w:val="00000176"/>
    <w:rsid w:val="00001904"/>
    <w:rsid w:val="0000491D"/>
    <w:rsid w:val="00012E0B"/>
    <w:rsid w:val="000255D2"/>
    <w:rsid w:val="00031663"/>
    <w:rsid w:val="00051691"/>
    <w:rsid w:val="00062CED"/>
    <w:rsid w:val="00064FB0"/>
    <w:rsid w:val="00065939"/>
    <w:rsid w:val="00076FAB"/>
    <w:rsid w:val="00091876"/>
    <w:rsid w:val="0009519E"/>
    <w:rsid w:val="000A0FA8"/>
    <w:rsid w:val="000A6E6A"/>
    <w:rsid w:val="000B536E"/>
    <w:rsid w:val="000B5C4A"/>
    <w:rsid w:val="000C1A41"/>
    <w:rsid w:val="000C2900"/>
    <w:rsid w:val="000D1E7F"/>
    <w:rsid w:val="000D7996"/>
    <w:rsid w:val="000E2EAF"/>
    <w:rsid w:val="000E38D6"/>
    <w:rsid w:val="000F2FBA"/>
    <w:rsid w:val="00100D00"/>
    <w:rsid w:val="00105275"/>
    <w:rsid w:val="0010723F"/>
    <w:rsid w:val="00110DB9"/>
    <w:rsid w:val="00127D2D"/>
    <w:rsid w:val="00131C42"/>
    <w:rsid w:val="001349D1"/>
    <w:rsid w:val="00134D31"/>
    <w:rsid w:val="00152EBE"/>
    <w:rsid w:val="001574DF"/>
    <w:rsid w:val="0016322B"/>
    <w:rsid w:val="00165C10"/>
    <w:rsid w:val="0017015E"/>
    <w:rsid w:val="001842F0"/>
    <w:rsid w:val="00184BEA"/>
    <w:rsid w:val="001855E4"/>
    <w:rsid w:val="00186300"/>
    <w:rsid w:val="00186F5A"/>
    <w:rsid w:val="0019242A"/>
    <w:rsid w:val="001A3614"/>
    <w:rsid w:val="001A4C64"/>
    <w:rsid w:val="001A5692"/>
    <w:rsid w:val="001B332D"/>
    <w:rsid w:val="001C0FA1"/>
    <w:rsid w:val="001C4193"/>
    <w:rsid w:val="001C6FBA"/>
    <w:rsid w:val="001D4A6B"/>
    <w:rsid w:val="001E322E"/>
    <w:rsid w:val="001F2447"/>
    <w:rsid w:val="001F2AB8"/>
    <w:rsid w:val="001F68C4"/>
    <w:rsid w:val="001F7E81"/>
    <w:rsid w:val="00202FDA"/>
    <w:rsid w:val="00211A67"/>
    <w:rsid w:val="002202D2"/>
    <w:rsid w:val="00221844"/>
    <w:rsid w:val="00225B0F"/>
    <w:rsid w:val="0023216D"/>
    <w:rsid w:val="002333D4"/>
    <w:rsid w:val="00235BED"/>
    <w:rsid w:val="002402C0"/>
    <w:rsid w:val="00243482"/>
    <w:rsid w:val="002607CE"/>
    <w:rsid w:val="00260CB2"/>
    <w:rsid w:val="00263290"/>
    <w:rsid w:val="002652F6"/>
    <w:rsid w:val="00265CA5"/>
    <w:rsid w:val="00274E89"/>
    <w:rsid w:val="0027714B"/>
    <w:rsid w:val="0028118C"/>
    <w:rsid w:val="00281BC1"/>
    <w:rsid w:val="002854EC"/>
    <w:rsid w:val="002957AD"/>
    <w:rsid w:val="002A51A9"/>
    <w:rsid w:val="002B486A"/>
    <w:rsid w:val="002B5055"/>
    <w:rsid w:val="002C4B3F"/>
    <w:rsid w:val="002C76DF"/>
    <w:rsid w:val="002C7F62"/>
    <w:rsid w:val="002D0314"/>
    <w:rsid w:val="002D2B03"/>
    <w:rsid w:val="002F796F"/>
    <w:rsid w:val="003136F5"/>
    <w:rsid w:val="00316367"/>
    <w:rsid w:val="0032197F"/>
    <w:rsid w:val="00321DC5"/>
    <w:rsid w:val="00332442"/>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C4C"/>
    <w:rsid w:val="004179D6"/>
    <w:rsid w:val="00417EB8"/>
    <w:rsid w:val="00421941"/>
    <w:rsid w:val="004239CA"/>
    <w:rsid w:val="00432D2B"/>
    <w:rsid w:val="004330AE"/>
    <w:rsid w:val="00457CD5"/>
    <w:rsid w:val="00467671"/>
    <w:rsid w:val="00471A83"/>
    <w:rsid w:val="00473C18"/>
    <w:rsid w:val="00473C54"/>
    <w:rsid w:val="0047463C"/>
    <w:rsid w:val="00496593"/>
    <w:rsid w:val="004B3546"/>
    <w:rsid w:val="004C7B3C"/>
    <w:rsid w:val="004E12B8"/>
    <w:rsid w:val="004E6FCB"/>
    <w:rsid w:val="004F4E97"/>
    <w:rsid w:val="004F6BC9"/>
    <w:rsid w:val="004F7A7A"/>
    <w:rsid w:val="005052AC"/>
    <w:rsid w:val="005132E9"/>
    <w:rsid w:val="00526457"/>
    <w:rsid w:val="005365C6"/>
    <w:rsid w:val="00541828"/>
    <w:rsid w:val="00575365"/>
    <w:rsid w:val="00582BD3"/>
    <w:rsid w:val="00585D2B"/>
    <w:rsid w:val="00586EFC"/>
    <w:rsid w:val="00587075"/>
    <w:rsid w:val="005965EF"/>
    <w:rsid w:val="005B3F29"/>
    <w:rsid w:val="005B76EB"/>
    <w:rsid w:val="005D526A"/>
    <w:rsid w:val="005E061D"/>
    <w:rsid w:val="005F0CF1"/>
    <w:rsid w:val="005F1751"/>
    <w:rsid w:val="005F2017"/>
    <w:rsid w:val="006008E5"/>
    <w:rsid w:val="0060717E"/>
    <w:rsid w:val="00607A0D"/>
    <w:rsid w:val="00611219"/>
    <w:rsid w:val="00617AAB"/>
    <w:rsid w:val="00625DCE"/>
    <w:rsid w:val="006621A3"/>
    <w:rsid w:val="00665D1C"/>
    <w:rsid w:val="00667DE3"/>
    <w:rsid w:val="00672DF6"/>
    <w:rsid w:val="006760A7"/>
    <w:rsid w:val="0068051B"/>
    <w:rsid w:val="00681248"/>
    <w:rsid w:val="00682D19"/>
    <w:rsid w:val="00687032"/>
    <w:rsid w:val="006870E2"/>
    <w:rsid w:val="006A0671"/>
    <w:rsid w:val="006A16AA"/>
    <w:rsid w:val="006A61E6"/>
    <w:rsid w:val="006A6726"/>
    <w:rsid w:val="006B7C1F"/>
    <w:rsid w:val="006C7277"/>
    <w:rsid w:val="006D646A"/>
    <w:rsid w:val="006F3074"/>
    <w:rsid w:val="006F7A8D"/>
    <w:rsid w:val="007107EF"/>
    <w:rsid w:val="00716310"/>
    <w:rsid w:val="00717A1F"/>
    <w:rsid w:val="00717BF0"/>
    <w:rsid w:val="007259E9"/>
    <w:rsid w:val="00732203"/>
    <w:rsid w:val="007366E9"/>
    <w:rsid w:val="00742D20"/>
    <w:rsid w:val="007478AE"/>
    <w:rsid w:val="00756D60"/>
    <w:rsid w:val="0076147E"/>
    <w:rsid w:val="007619BB"/>
    <w:rsid w:val="00762455"/>
    <w:rsid w:val="007625BB"/>
    <w:rsid w:val="0077221D"/>
    <w:rsid w:val="0077658B"/>
    <w:rsid w:val="00783597"/>
    <w:rsid w:val="00783A6C"/>
    <w:rsid w:val="007949FD"/>
    <w:rsid w:val="00797D10"/>
    <w:rsid w:val="007A649E"/>
    <w:rsid w:val="007A7568"/>
    <w:rsid w:val="007B007A"/>
    <w:rsid w:val="007B5BBB"/>
    <w:rsid w:val="007B5D77"/>
    <w:rsid w:val="007C69A9"/>
    <w:rsid w:val="007D0CCA"/>
    <w:rsid w:val="007D41AF"/>
    <w:rsid w:val="007D5D0D"/>
    <w:rsid w:val="007E565D"/>
    <w:rsid w:val="00800840"/>
    <w:rsid w:val="00811F50"/>
    <w:rsid w:val="008219C9"/>
    <w:rsid w:val="00821BCE"/>
    <w:rsid w:val="008251F1"/>
    <w:rsid w:val="00826AFF"/>
    <w:rsid w:val="00830692"/>
    <w:rsid w:val="00833F3F"/>
    <w:rsid w:val="00841EB4"/>
    <w:rsid w:val="00844DF8"/>
    <w:rsid w:val="00851F94"/>
    <w:rsid w:val="00857FE5"/>
    <w:rsid w:val="00870F16"/>
    <w:rsid w:val="008743D8"/>
    <w:rsid w:val="0088294D"/>
    <w:rsid w:val="00882F47"/>
    <w:rsid w:val="00885419"/>
    <w:rsid w:val="00893895"/>
    <w:rsid w:val="0089420D"/>
    <w:rsid w:val="008960A9"/>
    <w:rsid w:val="008B3D37"/>
    <w:rsid w:val="008B4E5E"/>
    <w:rsid w:val="008B650A"/>
    <w:rsid w:val="008C2B2B"/>
    <w:rsid w:val="008D19F8"/>
    <w:rsid w:val="008D6C78"/>
    <w:rsid w:val="008F14E3"/>
    <w:rsid w:val="008F63AA"/>
    <w:rsid w:val="008F6699"/>
    <w:rsid w:val="00903F3E"/>
    <w:rsid w:val="009075B3"/>
    <w:rsid w:val="009108B6"/>
    <w:rsid w:val="00910EA0"/>
    <w:rsid w:val="00915F57"/>
    <w:rsid w:val="009227EE"/>
    <w:rsid w:val="0092373C"/>
    <w:rsid w:val="00927304"/>
    <w:rsid w:val="00932030"/>
    <w:rsid w:val="00941E96"/>
    <w:rsid w:val="0094291B"/>
    <w:rsid w:val="00947FD3"/>
    <w:rsid w:val="009550E7"/>
    <w:rsid w:val="00977CE4"/>
    <w:rsid w:val="00992F50"/>
    <w:rsid w:val="009A1F6C"/>
    <w:rsid w:val="009B259F"/>
    <w:rsid w:val="009C419B"/>
    <w:rsid w:val="009C4D54"/>
    <w:rsid w:val="009E097B"/>
    <w:rsid w:val="009E26CB"/>
    <w:rsid w:val="009F1EF0"/>
    <w:rsid w:val="009F72D3"/>
    <w:rsid w:val="00A038BB"/>
    <w:rsid w:val="00A231FE"/>
    <w:rsid w:val="00A256CB"/>
    <w:rsid w:val="00A269B7"/>
    <w:rsid w:val="00A46E78"/>
    <w:rsid w:val="00A47241"/>
    <w:rsid w:val="00A50DFC"/>
    <w:rsid w:val="00A62916"/>
    <w:rsid w:val="00A67341"/>
    <w:rsid w:val="00A71D8D"/>
    <w:rsid w:val="00A748D1"/>
    <w:rsid w:val="00A775DE"/>
    <w:rsid w:val="00A862B3"/>
    <w:rsid w:val="00A92189"/>
    <w:rsid w:val="00A930A0"/>
    <w:rsid w:val="00A9463A"/>
    <w:rsid w:val="00AA16F9"/>
    <w:rsid w:val="00AA1CA8"/>
    <w:rsid w:val="00AB5755"/>
    <w:rsid w:val="00AF7EFD"/>
    <w:rsid w:val="00B045DA"/>
    <w:rsid w:val="00B236D0"/>
    <w:rsid w:val="00B330DF"/>
    <w:rsid w:val="00B37D3A"/>
    <w:rsid w:val="00B444E3"/>
    <w:rsid w:val="00B4496C"/>
    <w:rsid w:val="00B60E60"/>
    <w:rsid w:val="00B62F09"/>
    <w:rsid w:val="00B76940"/>
    <w:rsid w:val="00BB0330"/>
    <w:rsid w:val="00BB0916"/>
    <w:rsid w:val="00BB1C80"/>
    <w:rsid w:val="00BB4AAD"/>
    <w:rsid w:val="00BB5970"/>
    <w:rsid w:val="00BB7FF4"/>
    <w:rsid w:val="00BD1F64"/>
    <w:rsid w:val="00BE47D5"/>
    <w:rsid w:val="00BE7142"/>
    <w:rsid w:val="00BF200B"/>
    <w:rsid w:val="00C04163"/>
    <w:rsid w:val="00C21BE3"/>
    <w:rsid w:val="00C2227C"/>
    <w:rsid w:val="00C22413"/>
    <w:rsid w:val="00C31344"/>
    <w:rsid w:val="00C374A9"/>
    <w:rsid w:val="00C418C4"/>
    <w:rsid w:val="00C51DA3"/>
    <w:rsid w:val="00C55C05"/>
    <w:rsid w:val="00C617FA"/>
    <w:rsid w:val="00C65498"/>
    <w:rsid w:val="00C66991"/>
    <w:rsid w:val="00C7379A"/>
    <w:rsid w:val="00C77AC3"/>
    <w:rsid w:val="00C865C2"/>
    <w:rsid w:val="00C87EF3"/>
    <w:rsid w:val="00C9727D"/>
    <w:rsid w:val="00CA13B8"/>
    <w:rsid w:val="00CB6268"/>
    <w:rsid w:val="00CB74D7"/>
    <w:rsid w:val="00CC293B"/>
    <w:rsid w:val="00CC4285"/>
    <w:rsid w:val="00CD2527"/>
    <w:rsid w:val="00CD495B"/>
    <w:rsid w:val="00CE65BD"/>
    <w:rsid w:val="00CF00F1"/>
    <w:rsid w:val="00CF0650"/>
    <w:rsid w:val="00CF2AA4"/>
    <w:rsid w:val="00D0376B"/>
    <w:rsid w:val="00D049F9"/>
    <w:rsid w:val="00D06539"/>
    <w:rsid w:val="00D12E2E"/>
    <w:rsid w:val="00D134D2"/>
    <w:rsid w:val="00D219E5"/>
    <w:rsid w:val="00D2744D"/>
    <w:rsid w:val="00D333F3"/>
    <w:rsid w:val="00D33EEB"/>
    <w:rsid w:val="00D34A97"/>
    <w:rsid w:val="00D37C21"/>
    <w:rsid w:val="00D501A2"/>
    <w:rsid w:val="00D51187"/>
    <w:rsid w:val="00D5711C"/>
    <w:rsid w:val="00DA3F7E"/>
    <w:rsid w:val="00DA7618"/>
    <w:rsid w:val="00DA7D81"/>
    <w:rsid w:val="00DB787C"/>
    <w:rsid w:val="00DC1B3D"/>
    <w:rsid w:val="00DC1E0A"/>
    <w:rsid w:val="00DC7F29"/>
    <w:rsid w:val="00DD32BE"/>
    <w:rsid w:val="00DE03AD"/>
    <w:rsid w:val="00DF5884"/>
    <w:rsid w:val="00E007BA"/>
    <w:rsid w:val="00E17615"/>
    <w:rsid w:val="00E224CF"/>
    <w:rsid w:val="00E30E3B"/>
    <w:rsid w:val="00E311DD"/>
    <w:rsid w:val="00E44C61"/>
    <w:rsid w:val="00E5209F"/>
    <w:rsid w:val="00E56737"/>
    <w:rsid w:val="00E671F9"/>
    <w:rsid w:val="00E674A9"/>
    <w:rsid w:val="00E726A3"/>
    <w:rsid w:val="00E743F2"/>
    <w:rsid w:val="00E74B04"/>
    <w:rsid w:val="00E87667"/>
    <w:rsid w:val="00E91E38"/>
    <w:rsid w:val="00E9474C"/>
    <w:rsid w:val="00E96724"/>
    <w:rsid w:val="00EA15C6"/>
    <w:rsid w:val="00EA196F"/>
    <w:rsid w:val="00EA21D3"/>
    <w:rsid w:val="00EB43D1"/>
    <w:rsid w:val="00EB72E3"/>
    <w:rsid w:val="00EB7417"/>
    <w:rsid w:val="00EC1231"/>
    <w:rsid w:val="00ED464C"/>
    <w:rsid w:val="00ED52D9"/>
    <w:rsid w:val="00EF15D7"/>
    <w:rsid w:val="00EF66FC"/>
    <w:rsid w:val="00EF7035"/>
    <w:rsid w:val="00F0188C"/>
    <w:rsid w:val="00F0256C"/>
    <w:rsid w:val="00F10476"/>
    <w:rsid w:val="00F11CC9"/>
    <w:rsid w:val="00F11EA1"/>
    <w:rsid w:val="00F15C4C"/>
    <w:rsid w:val="00F228DD"/>
    <w:rsid w:val="00F242B6"/>
    <w:rsid w:val="00F24D6B"/>
    <w:rsid w:val="00F2544C"/>
    <w:rsid w:val="00F306BE"/>
    <w:rsid w:val="00F31021"/>
    <w:rsid w:val="00F3335A"/>
    <w:rsid w:val="00F55C14"/>
    <w:rsid w:val="00F55C7B"/>
    <w:rsid w:val="00F66E46"/>
    <w:rsid w:val="00F87647"/>
    <w:rsid w:val="00F920F1"/>
    <w:rsid w:val="00F94A0C"/>
    <w:rsid w:val="00FB251F"/>
    <w:rsid w:val="00FB26AB"/>
    <w:rsid w:val="00FC1B01"/>
    <w:rsid w:val="00FC3046"/>
    <w:rsid w:val="00FC3F16"/>
    <w:rsid w:val="00FC4687"/>
    <w:rsid w:val="00FD3415"/>
    <w:rsid w:val="00FD4174"/>
    <w:rsid w:val="00FD52DB"/>
    <w:rsid w:val="00FE0A69"/>
    <w:rsid w:val="00FE35A8"/>
    <w:rsid w:val="00FE5807"/>
    <w:rsid w:val="00FF0B63"/>
    <w:rsid w:val="00FF47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2574"/>
  <w15:docId w15:val="{23748AF4-989C-4B07-9656-0988EA6B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667DE3"/>
    <w:pPr>
      <w:spacing w:before="0" w:after="200"/>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 w:type="character" w:styleId="Strong">
    <w:name w:val="Strong"/>
    <w:basedOn w:val="DefaultParagraphFont"/>
    <w:uiPriority w:val="22"/>
    <w:qFormat/>
    <w:rsid w:val="00EA21D3"/>
    <w:rPr>
      <w:b/>
      <w:bCs/>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commentsExtended" Target="commentsExtended.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3.xm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4.xml"/><Relationship Id="rId75" Type="http://schemas.openxmlformats.org/officeDocument/2006/relationships/image" Target="media/image61.png"/><Relationship Id="rId83" Type="http://schemas.openxmlformats.org/officeDocument/2006/relationships/image" Target="media/image69.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omments" Target="comments.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878F83-76B6-469B-B49E-915DDFC08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7448</TotalTime>
  <Pages>48</Pages>
  <Words>9984</Words>
  <Characters>54915</Characters>
  <Application>Microsoft Office Word</Application>
  <DocSecurity>0</DocSecurity>
  <Lines>457</Lines>
  <Paragraphs>129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
    </vt:vector>
  </TitlesOfParts>
  <Company/>
  <LinksUpToDate>false</LinksUpToDate>
  <CharactersWithSpaces>64770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CCCCC</cp:lastModifiedBy>
  <cp:revision>82</cp:revision>
  <dcterms:created xsi:type="dcterms:W3CDTF">2017-06-07T20:55:00Z</dcterms:created>
  <dcterms:modified xsi:type="dcterms:W3CDTF">2017-06-21T11:59:00Z</dcterms:modified>
</cp:coreProperties>
</file>